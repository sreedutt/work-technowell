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Override PartName="/word/comments.xml" ContentType="application/vnd.openxmlformats-officedocument.wordprocessingml.comment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07EF9" w:rsidRPr="00EC1A46" w:rsidRDefault="00D7295A" w:rsidP="00EC1A46">
      <w:pPr>
        <w:rPr>
          <w:b/>
        </w:rPr>
      </w:pPr>
      <w:bookmarkStart w:id="0" w:name="_Toc386806301"/>
      <w:bookmarkStart w:id="1" w:name="_Toc386806389"/>
      <w:bookmarkStart w:id="2" w:name="_Toc386806437"/>
      <w:bookmarkStart w:id="3" w:name="_Toc386806552"/>
      <w:bookmarkStart w:id="4" w:name="_Toc386807025"/>
      <w:bookmarkStart w:id="5" w:name="_Toc386807169"/>
      <w:bookmarkStart w:id="6" w:name="_Toc386807224"/>
      <w:bookmarkStart w:id="7" w:name="_Toc386807302"/>
      <w:bookmarkStart w:id="8" w:name="_Toc386807369"/>
      <w:bookmarkStart w:id="9" w:name="_Toc386807428"/>
      <w:bookmarkStart w:id="10" w:name="_Toc386807515"/>
      <w:bookmarkStart w:id="11" w:name="_Toc386807587"/>
      <w:bookmarkStart w:id="12" w:name="_Toc386808485"/>
      <w:bookmarkStart w:id="13" w:name="_Toc386815224"/>
      <w:bookmarkStart w:id="14" w:name="_Toc387158178"/>
      <w:bookmarkStart w:id="15" w:name="_Toc387389908"/>
      <w:bookmarkStart w:id="16" w:name="_Toc387741332"/>
      <w:r w:rsidRPr="00EA7074">
        <w:rPr>
          <w:noProof/>
        </w:rPr>
        <w:drawing>
          <wp:anchor distT="0" distB="0" distL="114300" distR="114300" simplePos="0" relativeHeight="251657728" behindDoc="0" locked="0" layoutInCell="1" allowOverlap="1">
            <wp:simplePos x="0" y="0"/>
            <wp:positionH relativeFrom="column">
              <wp:posOffset>1849755</wp:posOffset>
            </wp:positionH>
            <wp:positionV relativeFrom="paragraph">
              <wp:posOffset>111760</wp:posOffset>
            </wp:positionV>
            <wp:extent cx="1619250" cy="1000125"/>
            <wp:effectExtent l="0" t="0" r="0" b="0"/>
            <wp:wrapSquare wrapText="bothSides"/>
            <wp:docPr id="166" name="Picture 103" descr="Description: ipplogo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escription: ipplogoonly"/>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19250" cy="1000125"/>
                    </a:xfrm>
                    <a:prstGeom prst="rect">
                      <a:avLst/>
                    </a:prstGeom>
                    <a:noFill/>
                    <a:ln>
                      <a:noFill/>
                    </a:ln>
                  </pic:spPr>
                </pic:pic>
              </a:graphicData>
            </a:graphic>
          </wp:anchor>
        </w:drawing>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p>
    <w:p w:rsidR="005573C6" w:rsidRPr="00EC1A46" w:rsidRDefault="005573C6" w:rsidP="007D017C"/>
    <w:p w:rsidR="005573C6" w:rsidRPr="00EC1A46" w:rsidRDefault="005573C6" w:rsidP="007D017C"/>
    <w:p w:rsidR="00207EF9" w:rsidRPr="00EC1A46" w:rsidRDefault="00207EF9" w:rsidP="00EC1A46"/>
    <w:p w:rsidR="00207EF9" w:rsidRPr="00EC1A46" w:rsidRDefault="00207EF9" w:rsidP="00EC1A46"/>
    <w:p w:rsidR="007D017C" w:rsidRDefault="007D017C" w:rsidP="00EC1A46"/>
    <w:p w:rsidR="007D017C" w:rsidRDefault="007D017C" w:rsidP="00EC1A46"/>
    <w:p w:rsidR="007D017C" w:rsidRDefault="007D017C" w:rsidP="00EC1A46"/>
    <w:p w:rsidR="005573C6" w:rsidRPr="00EC1A46" w:rsidRDefault="005573C6" w:rsidP="00EC1A46">
      <w:pPr>
        <w:jc w:val="center"/>
        <w:rPr>
          <w:sz w:val="32"/>
          <w:szCs w:val="32"/>
        </w:rPr>
      </w:pPr>
      <w:r w:rsidRPr="00EC1A46">
        <w:rPr>
          <w:b/>
          <w:sz w:val="32"/>
          <w:szCs w:val="32"/>
        </w:rPr>
        <w:t>IPP TECHNOLOGIES WLL</w:t>
      </w:r>
    </w:p>
    <w:p w:rsidR="005573C6" w:rsidRPr="00EC1A46" w:rsidRDefault="00793E28" w:rsidP="00EC1A46">
      <w:pPr>
        <w:jc w:val="center"/>
        <w:rPr>
          <w:b/>
          <w:bCs/>
          <w:sz w:val="32"/>
          <w:szCs w:val="32"/>
        </w:rPr>
      </w:pPr>
      <w:r w:rsidRPr="00793E28">
        <w:rPr>
          <w:b/>
          <w:sz w:val="32"/>
          <w:szCs w:val="32"/>
        </w:rPr>
        <w:t>And</w:t>
      </w:r>
    </w:p>
    <w:p w:rsidR="005573C6" w:rsidRPr="00EC1A46" w:rsidRDefault="005573C6" w:rsidP="00EC1A46">
      <w:pPr>
        <w:jc w:val="center"/>
        <w:rPr>
          <w:sz w:val="32"/>
          <w:szCs w:val="32"/>
        </w:rPr>
      </w:pPr>
      <w:r w:rsidRPr="00EC1A46">
        <w:rPr>
          <w:b/>
          <w:sz w:val="32"/>
          <w:szCs w:val="32"/>
        </w:rPr>
        <w:t>CENTRAL INFORMATICS ORGANI</w:t>
      </w:r>
      <w:r w:rsidR="00C04EBD" w:rsidRPr="00EC1A46">
        <w:rPr>
          <w:b/>
          <w:sz w:val="32"/>
          <w:szCs w:val="32"/>
        </w:rPr>
        <w:t>Z</w:t>
      </w:r>
      <w:r w:rsidRPr="00EC1A46">
        <w:rPr>
          <w:b/>
          <w:sz w:val="32"/>
          <w:szCs w:val="32"/>
        </w:rPr>
        <w:t>ATION (CIO)</w:t>
      </w:r>
    </w:p>
    <w:p w:rsidR="00031E26" w:rsidRPr="00EC1A46" w:rsidRDefault="00031E26" w:rsidP="007D017C">
      <w:pPr>
        <w:rPr>
          <w:sz w:val="32"/>
          <w:szCs w:val="32"/>
        </w:rPr>
      </w:pPr>
    </w:p>
    <w:p w:rsidR="00031E26" w:rsidRPr="00EC1A46" w:rsidRDefault="00D7295A" w:rsidP="00EC1A46">
      <w:pPr>
        <w:jc w:val="center"/>
      </w:pPr>
      <w:r w:rsidRPr="00EC1A46">
        <w:rPr>
          <w:noProof/>
        </w:rPr>
        <w:drawing>
          <wp:inline distT="0" distB="0" distL="0" distR="0">
            <wp:extent cx="2802890" cy="2244725"/>
            <wp:effectExtent l="0" t="0" r="0" b="3175"/>
            <wp:docPr id="1" name="Picture 1" descr="CIO_Logo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O_LogoV1"/>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02890" cy="2244725"/>
                    </a:xfrm>
                    <a:prstGeom prst="rect">
                      <a:avLst/>
                    </a:prstGeom>
                    <a:noFill/>
                    <a:ln>
                      <a:noFill/>
                    </a:ln>
                  </pic:spPr>
                </pic:pic>
              </a:graphicData>
            </a:graphic>
          </wp:inline>
        </w:drawing>
      </w:r>
    </w:p>
    <w:p w:rsidR="007D017C" w:rsidRDefault="007D017C" w:rsidP="00EC1A46"/>
    <w:p w:rsidR="007D017C" w:rsidRPr="00EC1A46" w:rsidRDefault="007D017C" w:rsidP="00EC1A46"/>
    <w:p w:rsidR="00031E26" w:rsidRPr="00EC1A46" w:rsidRDefault="00031E26" w:rsidP="007D017C"/>
    <w:p w:rsidR="00207EF9" w:rsidRPr="00EC1A46" w:rsidRDefault="00031E26" w:rsidP="00EC1A46">
      <w:pPr>
        <w:jc w:val="center"/>
        <w:rPr>
          <w:sz w:val="32"/>
          <w:szCs w:val="32"/>
        </w:rPr>
      </w:pPr>
      <w:r w:rsidRPr="00EC1A46">
        <w:rPr>
          <w:b/>
          <w:sz w:val="32"/>
          <w:szCs w:val="32"/>
        </w:rPr>
        <w:t>Software Requirement Specification (SRS)</w:t>
      </w:r>
    </w:p>
    <w:p w:rsidR="00031E26" w:rsidRPr="00EC1A46" w:rsidRDefault="00031E26" w:rsidP="00EC1A46">
      <w:pPr>
        <w:jc w:val="center"/>
        <w:rPr>
          <w:b/>
          <w:sz w:val="32"/>
          <w:szCs w:val="32"/>
        </w:rPr>
      </w:pPr>
      <w:r w:rsidRPr="00EC1A46">
        <w:rPr>
          <w:b/>
          <w:sz w:val="32"/>
          <w:szCs w:val="32"/>
        </w:rPr>
        <w:t>For</w:t>
      </w:r>
    </w:p>
    <w:p w:rsidR="00031E26" w:rsidRPr="00EC1A46" w:rsidRDefault="00031E26" w:rsidP="00EC1A46">
      <w:pPr>
        <w:jc w:val="center"/>
        <w:rPr>
          <w:b/>
          <w:sz w:val="32"/>
          <w:szCs w:val="32"/>
        </w:rPr>
      </w:pPr>
      <w:r w:rsidRPr="00EC1A46">
        <w:rPr>
          <w:b/>
          <w:sz w:val="32"/>
          <w:szCs w:val="32"/>
        </w:rPr>
        <w:t>Bahrain Locator</w:t>
      </w:r>
      <w:r w:rsidR="00E15AD1" w:rsidRPr="00EC1A46">
        <w:rPr>
          <w:b/>
          <w:sz w:val="32"/>
          <w:szCs w:val="32"/>
        </w:rPr>
        <w:t xml:space="preserve"> Mobile</w:t>
      </w:r>
      <w:r w:rsidRPr="00EC1A46">
        <w:rPr>
          <w:b/>
          <w:sz w:val="32"/>
          <w:szCs w:val="32"/>
        </w:rPr>
        <w:t>, Bahrain – CIO</w:t>
      </w:r>
    </w:p>
    <w:p w:rsidR="008C240F" w:rsidRDefault="008C240F" w:rsidP="00EC1A46">
      <w:pPr>
        <w:jc w:val="center"/>
        <w:rPr>
          <w:b/>
          <w:i/>
          <w:szCs w:val="24"/>
        </w:rPr>
      </w:pPr>
    </w:p>
    <w:p w:rsidR="00031E26" w:rsidRPr="00EC1A46" w:rsidRDefault="00813AB1" w:rsidP="00EC1A46">
      <w:pPr>
        <w:jc w:val="center"/>
        <w:rPr>
          <w:b/>
          <w:i/>
          <w:szCs w:val="24"/>
        </w:rPr>
      </w:pPr>
      <w:r w:rsidRPr="00EC1A46">
        <w:rPr>
          <w:b/>
          <w:i/>
          <w:szCs w:val="24"/>
        </w:rPr>
        <w:t xml:space="preserve">Version </w:t>
      </w:r>
      <w:r w:rsidR="004602B6" w:rsidRPr="00EC1A46">
        <w:rPr>
          <w:b/>
          <w:i/>
          <w:szCs w:val="24"/>
        </w:rPr>
        <w:t>1.2</w:t>
      </w:r>
    </w:p>
    <w:p w:rsidR="00C04EBD" w:rsidRPr="00EC1A46" w:rsidRDefault="00C04EBD" w:rsidP="00EC1A46">
      <w:pPr>
        <w:rPr>
          <w:sz w:val="32"/>
          <w:szCs w:val="32"/>
        </w:rPr>
      </w:pPr>
    </w:p>
    <w:p w:rsidR="00C04EBD" w:rsidRPr="00EC1A46" w:rsidRDefault="00C04EBD" w:rsidP="00EC1A46"/>
    <w:p w:rsidR="00C04EBD" w:rsidRDefault="00C04EBD" w:rsidP="00EC1A46"/>
    <w:p w:rsidR="007D017C" w:rsidRDefault="007D017C" w:rsidP="00EC1A46"/>
    <w:p w:rsidR="007D017C" w:rsidRDefault="007D017C" w:rsidP="00EC1A46"/>
    <w:p w:rsidR="007D017C" w:rsidRDefault="007D017C" w:rsidP="00EC1A46"/>
    <w:p w:rsidR="007D017C" w:rsidRDefault="007D017C" w:rsidP="00EC1A46"/>
    <w:p w:rsidR="007D017C" w:rsidRDefault="007D017C" w:rsidP="00EC1A46"/>
    <w:p w:rsidR="008C240F" w:rsidRDefault="008C240F" w:rsidP="00EC1A46"/>
    <w:p w:rsidR="007D017C" w:rsidRPr="00EC1A46" w:rsidRDefault="007D017C" w:rsidP="00EC1A46"/>
    <w:p w:rsidR="00C04EBD" w:rsidRPr="00EC1A46" w:rsidRDefault="00C04EBD" w:rsidP="00EC1A46"/>
    <w:p w:rsidR="00C04EBD" w:rsidRPr="00EC1A46" w:rsidRDefault="00C04EBD" w:rsidP="00EC1A46">
      <w:pPr>
        <w:jc w:val="right"/>
        <w:rPr>
          <w:b/>
          <w:szCs w:val="24"/>
        </w:rPr>
      </w:pPr>
      <w:r w:rsidRPr="00EC1A46">
        <w:rPr>
          <w:b/>
          <w:szCs w:val="24"/>
        </w:rPr>
        <w:t>IPP Technologies W.L.L.</w:t>
      </w:r>
    </w:p>
    <w:p w:rsidR="00C04EBD" w:rsidRPr="00EC1A46" w:rsidRDefault="00C04EBD" w:rsidP="00EC1A46">
      <w:pPr>
        <w:jc w:val="right"/>
        <w:rPr>
          <w:b/>
          <w:szCs w:val="24"/>
        </w:rPr>
      </w:pPr>
      <w:r w:rsidRPr="00EC1A46">
        <w:rPr>
          <w:b/>
          <w:szCs w:val="24"/>
        </w:rPr>
        <w:t>Suite 33, Building 1144, Road 3020, Block 330,</w:t>
      </w:r>
    </w:p>
    <w:p w:rsidR="00C04EBD" w:rsidRPr="00EC1A46" w:rsidRDefault="00C04EBD" w:rsidP="00EC1A46">
      <w:pPr>
        <w:jc w:val="right"/>
        <w:rPr>
          <w:b/>
          <w:szCs w:val="24"/>
        </w:rPr>
      </w:pPr>
      <w:r w:rsidRPr="00EC1A46">
        <w:rPr>
          <w:b/>
          <w:szCs w:val="24"/>
        </w:rPr>
        <w:t>Al Zinj, Kingdom of Bahrain, P.O. Box 65052</w:t>
      </w:r>
    </w:p>
    <w:p w:rsidR="00C04EBD" w:rsidRPr="00EC1A46" w:rsidRDefault="00C04EBD" w:rsidP="00EC1A46">
      <w:pPr>
        <w:jc w:val="right"/>
        <w:rPr>
          <w:b/>
        </w:rPr>
      </w:pPr>
      <w:r w:rsidRPr="00EC1A46">
        <w:rPr>
          <w:b/>
          <w:szCs w:val="24"/>
        </w:rPr>
        <w:t>Tel Direct: 973 77 111 066 / Mob: 973 34145734 / +91 8501047733</w:t>
      </w:r>
    </w:p>
    <w:p w:rsidR="00BD657D" w:rsidRPr="00EC1A46" w:rsidRDefault="00BD657D" w:rsidP="00EC1A46">
      <w:pPr>
        <w:rPr>
          <w:rFonts w:asciiTheme="majorHAnsi" w:hAnsiTheme="majorHAnsi"/>
          <w:sz w:val="28"/>
          <w:szCs w:val="28"/>
        </w:rPr>
      </w:pPr>
      <w:r w:rsidRPr="00EC1A46">
        <w:rPr>
          <w:rFonts w:asciiTheme="majorHAnsi" w:hAnsiTheme="majorHAnsi"/>
          <w:b/>
          <w:sz w:val="28"/>
          <w:szCs w:val="28"/>
          <w:lang w:val="en-AU"/>
        </w:rPr>
        <w:lastRenderedPageBreak/>
        <w:t>Authorization</w:t>
      </w:r>
    </w:p>
    <w:p w:rsidR="00BD657D" w:rsidRPr="00EC1A46" w:rsidRDefault="00BD657D" w:rsidP="00EC1A46">
      <w:pPr>
        <w:rPr>
          <w:rFonts w:asciiTheme="majorHAnsi" w:hAnsiTheme="majorHAnsi"/>
        </w:rPr>
      </w:pPr>
    </w:p>
    <w:p w:rsidR="00BD657D" w:rsidRPr="00EC1A46" w:rsidRDefault="00BD657D" w:rsidP="00EC1A46">
      <w:pPr>
        <w:rPr>
          <w:rFonts w:asciiTheme="majorHAnsi" w:hAnsiTheme="majorHAnsi"/>
        </w:rPr>
      </w:pPr>
    </w:p>
    <w:tbl>
      <w:tblPr>
        <w:tblW w:w="10710" w:type="dxa"/>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470"/>
        <w:gridCol w:w="6240"/>
      </w:tblGrid>
      <w:tr w:rsidR="008B2797" w:rsidRPr="008C0E46" w:rsidTr="0066169F">
        <w:trPr>
          <w:trHeight w:val="385"/>
        </w:trPr>
        <w:tc>
          <w:tcPr>
            <w:tcW w:w="4470" w:type="dxa"/>
            <w:shd w:val="clear" w:color="auto" w:fill="D9D9D9"/>
          </w:tcPr>
          <w:p w:rsidR="008B2797" w:rsidRPr="00EC1A46" w:rsidRDefault="008B2797" w:rsidP="00F31BF7">
            <w:pPr>
              <w:spacing w:line="360" w:lineRule="auto"/>
              <w:rPr>
                <w:rFonts w:asciiTheme="majorHAnsi" w:hAnsiTheme="majorHAnsi" w:cs="Calibri"/>
                <w:b/>
                <w:color w:val="auto"/>
                <w:sz w:val="22"/>
                <w:szCs w:val="22"/>
              </w:rPr>
            </w:pPr>
            <w:r w:rsidRPr="00EC1A46">
              <w:rPr>
                <w:rFonts w:asciiTheme="majorHAnsi" w:hAnsiTheme="majorHAnsi" w:cs="Calibri"/>
                <w:b/>
                <w:color w:val="auto"/>
                <w:sz w:val="22"/>
                <w:szCs w:val="22"/>
              </w:rPr>
              <w:t>Project Code</w:t>
            </w:r>
          </w:p>
        </w:tc>
        <w:tc>
          <w:tcPr>
            <w:tcW w:w="6240" w:type="dxa"/>
          </w:tcPr>
          <w:p w:rsidR="008B2797" w:rsidRPr="00EC1A46" w:rsidRDefault="00C04EBD" w:rsidP="00F31BF7">
            <w:pPr>
              <w:spacing w:line="360" w:lineRule="auto"/>
              <w:rPr>
                <w:rFonts w:asciiTheme="majorHAnsi" w:hAnsiTheme="majorHAnsi" w:cs="Calibri"/>
                <w:color w:val="auto"/>
                <w:sz w:val="22"/>
                <w:szCs w:val="22"/>
              </w:rPr>
            </w:pPr>
            <w:r w:rsidRPr="00EC1A46">
              <w:rPr>
                <w:rFonts w:asciiTheme="majorHAnsi" w:hAnsiTheme="majorHAnsi" w:cs="Calibri"/>
                <w:color w:val="auto"/>
                <w:sz w:val="22"/>
                <w:szCs w:val="22"/>
              </w:rPr>
              <w:t>BML</w:t>
            </w:r>
          </w:p>
        </w:tc>
      </w:tr>
      <w:tr w:rsidR="008B2797" w:rsidRPr="008C0E46" w:rsidTr="0066169F">
        <w:trPr>
          <w:trHeight w:val="385"/>
        </w:trPr>
        <w:tc>
          <w:tcPr>
            <w:tcW w:w="4470" w:type="dxa"/>
            <w:shd w:val="clear" w:color="auto" w:fill="D9D9D9"/>
          </w:tcPr>
          <w:p w:rsidR="008B2797" w:rsidRPr="00EC1A46" w:rsidRDefault="008B2797" w:rsidP="00F31BF7">
            <w:pPr>
              <w:spacing w:line="360" w:lineRule="auto"/>
              <w:rPr>
                <w:rFonts w:asciiTheme="majorHAnsi" w:hAnsiTheme="majorHAnsi" w:cs="Calibri"/>
                <w:b/>
                <w:color w:val="auto"/>
                <w:sz w:val="22"/>
                <w:szCs w:val="22"/>
              </w:rPr>
            </w:pPr>
            <w:r w:rsidRPr="00EC1A46">
              <w:rPr>
                <w:rFonts w:asciiTheme="majorHAnsi" w:hAnsiTheme="majorHAnsi" w:cs="Calibri"/>
                <w:b/>
                <w:color w:val="auto"/>
                <w:sz w:val="22"/>
                <w:szCs w:val="22"/>
              </w:rPr>
              <w:t>Project Name</w:t>
            </w:r>
          </w:p>
        </w:tc>
        <w:tc>
          <w:tcPr>
            <w:tcW w:w="6240" w:type="dxa"/>
          </w:tcPr>
          <w:p w:rsidR="008B2797" w:rsidRPr="00EC1A46" w:rsidRDefault="00207EF9" w:rsidP="00E15AD1">
            <w:pPr>
              <w:spacing w:line="360" w:lineRule="auto"/>
              <w:rPr>
                <w:rFonts w:asciiTheme="majorHAnsi" w:hAnsiTheme="majorHAnsi" w:cs="Calibri"/>
                <w:color w:val="auto"/>
                <w:sz w:val="22"/>
                <w:szCs w:val="22"/>
              </w:rPr>
            </w:pPr>
            <w:r w:rsidRPr="00EC1A46">
              <w:rPr>
                <w:rFonts w:asciiTheme="majorHAnsi" w:hAnsiTheme="majorHAnsi" w:cs="Calibri"/>
                <w:color w:val="auto"/>
                <w:sz w:val="22"/>
                <w:szCs w:val="22"/>
              </w:rPr>
              <w:t>Bahrain Locator</w:t>
            </w:r>
            <w:r w:rsidR="00E15AD1" w:rsidRPr="00EC1A46">
              <w:rPr>
                <w:rFonts w:asciiTheme="majorHAnsi" w:hAnsiTheme="majorHAnsi" w:cs="Calibri"/>
                <w:color w:val="auto"/>
                <w:sz w:val="22"/>
                <w:szCs w:val="22"/>
              </w:rPr>
              <w:t xml:space="preserve"> Mobile</w:t>
            </w:r>
          </w:p>
        </w:tc>
      </w:tr>
      <w:tr w:rsidR="008B2797" w:rsidRPr="008C0E46" w:rsidTr="0066169F">
        <w:trPr>
          <w:trHeight w:val="385"/>
        </w:trPr>
        <w:tc>
          <w:tcPr>
            <w:tcW w:w="4470" w:type="dxa"/>
            <w:shd w:val="clear" w:color="auto" w:fill="D9D9D9"/>
          </w:tcPr>
          <w:p w:rsidR="008B2797" w:rsidRPr="00EC1A46" w:rsidRDefault="008B2797" w:rsidP="00F31BF7">
            <w:pPr>
              <w:spacing w:line="360" w:lineRule="auto"/>
              <w:rPr>
                <w:rFonts w:asciiTheme="majorHAnsi" w:hAnsiTheme="majorHAnsi" w:cs="Calibri"/>
                <w:b/>
                <w:color w:val="auto"/>
                <w:sz w:val="22"/>
                <w:szCs w:val="22"/>
              </w:rPr>
            </w:pPr>
            <w:r w:rsidRPr="00EC1A46">
              <w:rPr>
                <w:rFonts w:asciiTheme="majorHAnsi" w:hAnsiTheme="majorHAnsi" w:cs="Calibri"/>
                <w:b/>
                <w:color w:val="auto"/>
                <w:sz w:val="22"/>
                <w:szCs w:val="22"/>
              </w:rPr>
              <w:t>Account</w:t>
            </w:r>
          </w:p>
        </w:tc>
        <w:tc>
          <w:tcPr>
            <w:tcW w:w="6240" w:type="dxa"/>
          </w:tcPr>
          <w:p w:rsidR="008B2797" w:rsidRPr="00EC1A46" w:rsidRDefault="008B2797" w:rsidP="00F31BF7">
            <w:pPr>
              <w:spacing w:line="360" w:lineRule="auto"/>
              <w:rPr>
                <w:rFonts w:asciiTheme="majorHAnsi" w:hAnsiTheme="majorHAnsi" w:cs="Calibri"/>
                <w:color w:val="auto"/>
                <w:sz w:val="22"/>
                <w:szCs w:val="22"/>
              </w:rPr>
            </w:pPr>
          </w:p>
        </w:tc>
      </w:tr>
      <w:tr w:rsidR="008B2797" w:rsidRPr="008C0E46" w:rsidTr="0066169F">
        <w:trPr>
          <w:trHeight w:val="385"/>
        </w:trPr>
        <w:tc>
          <w:tcPr>
            <w:tcW w:w="4470" w:type="dxa"/>
            <w:shd w:val="clear" w:color="auto" w:fill="D9D9D9"/>
          </w:tcPr>
          <w:p w:rsidR="008B2797" w:rsidRPr="00EC1A46" w:rsidRDefault="008B2797" w:rsidP="00F31BF7">
            <w:pPr>
              <w:spacing w:line="360" w:lineRule="auto"/>
              <w:rPr>
                <w:rFonts w:asciiTheme="majorHAnsi" w:hAnsiTheme="majorHAnsi" w:cs="Calibri"/>
                <w:b/>
                <w:color w:val="auto"/>
                <w:sz w:val="22"/>
                <w:szCs w:val="22"/>
              </w:rPr>
            </w:pPr>
            <w:r w:rsidRPr="00EC1A46">
              <w:rPr>
                <w:rFonts w:asciiTheme="majorHAnsi" w:hAnsiTheme="majorHAnsi" w:cs="Calibri"/>
                <w:b/>
                <w:color w:val="auto"/>
                <w:sz w:val="22"/>
                <w:szCs w:val="22"/>
              </w:rPr>
              <w:t>Vertical</w:t>
            </w:r>
          </w:p>
        </w:tc>
        <w:tc>
          <w:tcPr>
            <w:tcW w:w="6240" w:type="dxa"/>
          </w:tcPr>
          <w:p w:rsidR="008B2797" w:rsidRPr="00EC1A46" w:rsidRDefault="00207EF9" w:rsidP="00F31BF7">
            <w:pPr>
              <w:spacing w:line="360" w:lineRule="auto"/>
              <w:rPr>
                <w:rFonts w:asciiTheme="majorHAnsi" w:hAnsiTheme="majorHAnsi" w:cs="Calibri"/>
                <w:color w:val="auto"/>
                <w:sz w:val="22"/>
                <w:szCs w:val="22"/>
              </w:rPr>
            </w:pPr>
            <w:r w:rsidRPr="00EC1A46">
              <w:rPr>
                <w:rFonts w:asciiTheme="majorHAnsi" w:hAnsiTheme="majorHAnsi" w:cs="Calibri"/>
                <w:color w:val="auto"/>
                <w:sz w:val="22"/>
                <w:szCs w:val="22"/>
              </w:rPr>
              <w:t>Mobile GIS</w:t>
            </w:r>
          </w:p>
        </w:tc>
      </w:tr>
      <w:tr w:rsidR="008B2797" w:rsidRPr="008C0E46" w:rsidTr="0066169F">
        <w:trPr>
          <w:trHeight w:val="385"/>
        </w:trPr>
        <w:tc>
          <w:tcPr>
            <w:tcW w:w="4470" w:type="dxa"/>
            <w:shd w:val="clear" w:color="auto" w:fill="D9D9D9"/>
          </w:tcPr>
          <w:p w:rsidR="008B2797" w:rsidRPr="00EC1A46" w:rsidRDefault="008B2797" w:rsidP="00C36BCF">
            <w:pPr>
              <w:spacing w:line="276" w:lineRule="auto"/>
              <w:rPr>
                <w:rFonts w:asciiTheme="majorHAnsi" w:hAnsiTheme="majorHAnsi" w:cs="Calibri"/>
                <w:b/>
                <w:color w:val="auto"/>
                <w:sz w:val="22"/>
                <w:szCs w:val="22"/>
              </w:rPr>
            </w:pPr>
            <w:r w:rsidRPr="00EC1A46">
              <w:rPr>
                <w:rFonts w:asciiTheme="majorHAnsi" w:hAnsiTheme="majorHAnsi" w:cs="Calibri"/>
                <w:b/>
                <w:color w:val="auto"/>
                <w:sz w:val="22"/>
                <w:szCs w:val="22"/>
              </w:rPr>
              <w:t>Location</w:t>
            </w:r>
          </w:p>
        </w:tc>
        <w:tc>
          <w:tcPr>
            <w:tcW w:w="6240" w:type="dxa"/>
          </w:tcPr>
          <w:p w:rsidR="008B2797" w:rsidRPr="00EC1A46" w:rsidRDefault="00207EF9" w:rsidP="00C36BCF">
            <w:pPr>
              <w:spacing w:line="276" w:lineRule="auto"/>
              <w:rPr>
                <w:rFonts w:asciiTheme="majorHAnsi" w:hAnsiTheme="majorHAnsi" w:cs="Calibri"/>
                <w:color w:val="auto"/>
                <w:sz w:val="22"/>
                <w:szCs w:val="22"/>
              </w:rPr>
            </w:pPr>
            <w:r w:rsidRPr="00EC1A46">
              <w:rPr>
                <w:rFonts w:asciiTheme="majorHAnsi" w:hAnsiTheme="majorHAnsi" w:cs="Calibri"/>
                <w:color w:val="auto"/>
                <w:sz w:val="22"/>
                <w:szCs w:val="22"/>
              </w:rPr>
              <w:t>B</w:t>
            </w:r>
            <w:r w:rsidR="00F31BF7" w:rsidRPr="00EC1A46">
              <w:rPr>
                <w:rFonts w:asciiTheme="majorHAnsi" w:hAnsiTheme="majorHAnsi" w:cs="Calibri"/>
                <w:color w:val="auto"/>
                <w:sz w:val="22"/>
                <w:szCs w:val="22"/>
              </w:rPr>
              <w:t>ahrain</w:t>
            </w:r>
          </w:p>
        </w:tc>
      </w:tr>
      <w:tr w:rsidR="008B2797" w:rsidRPr="008C0E46" w:rsidTr="0066169F">
        <w:trPr>
          <w:trHeight w:val="386"/>
        </w:trPr>
        <w:tc>
          <w:tcPr>
            <w:tcW w:w="4470" w:type="dxa"/>
            <w:shd w:val="clear" w:color="auto" w:fill="D9D9D9"/>
          </w:tcPr>
          <w:p w:rsidR="008B2797" w:rsidRPr="00EC1A46" w:rsidRDefault="008B2797" w:rsidP="00F31BF7">
            <w:pPr>
              <w:spacing w:line="360" w:lineRule="auto"/>
              <w:rPr>
                <w:rFonts w:asciiTheme="majorHAnsi" w:hAnsiTheme="majorHAnsi" w:cs="Calibri"/>
                <w:b/>
                <w:color w:val="auto"/>
                <w:sz w:val="22"/>
                <w:szCs w:val="22"/>
              </w:rPr>
            </w:pPr>
            <w:r w:rsidRPr="00EC1A46">
              <w:rPr>
                <w:rFonts w:asciiTheme="majorHAnsi" w:hAnsiTheme="majorHAnsi" w:cs="Calibri"/>
                <w:b/>
                <w:color w:val="auto"/>
                <w:sz w:val="22"/>
                <w:szCs w:val="22"/>
              </w:rPr>
              <w:t>Customer Name</w:t>
            </w:r>
          </w:p>
        </w:tc>
        <w:tc>
          <w:tcPr>
            <w:tcW w:w="6240" w:type="dxa"/>
          </w:tcPr>
          <w:p w:rsidR="00897DBC" w:rsidRPr="00EC1A46" w:rsidRDefault="00897DBC" w:rsidP="00897DBC">
            <w:pPr>
              <w:shd w:val="clear" w:color="auto" w:fill="FFFFFF"/>
              <w:jc w:val="both"/>
              <w:rPr>
                <w:rFonts w:asciiTheme="majorHAnsi" w:hAnsiTheme="majorHAnsi" w:cs="Calibri"/>
                <w:sz w:val="22"/>
                <w:szCs w:val="22"/>
              </w:rPr>
            </w:pPr>
            <w:r w:rsidRPr="00EC1A46">
              <w:rPr>
                <w:rFonts w:asciiTheme="majorHAnsi" w:hAnsiTheme="majorHAnsi" w:cs="Calibri"/>
                <w:sz w:val="22"/>
                <w:szCs w:val="22"/>
              </w:rPr>
              <w:t>GIS Directorate, CIO</w:t>
            </w:r>
          </w:p>
          <w:p w:rsidR="008B2797" w:rsidRPr="00EC1A46" w:rsidRDefault="00897DBC" w:rsidP="00897DBC">
            <w:pPr>
              <w:shd w:val="clear" w:color="auto" w:fill="FFFFFF"/>
              <w:jc w:val="both"/>
              <w:rPr>
                <w:rFonts w:asciiTheme="majorHAnsi" w:hAnsiTheme="majorHAnsi" w:cs="Calibri"/>
                <w:color w:val="auto"/>
                <w:sz w:val="20"/>
                <w:szCs w:val="22"/>
              </w:rPr>
            </w:pPr>
            <w:r w:rsidRPr="00EC1A46">
              <w:rPr>
                <w:rFonts w:asciiTheme="majorHAnsi" w:hAnsiTheme="majorHAnsi" w:cs="Calibri"/>
                <w:sz w:val="22"/>
                <w:szCs w:val="22"/>
              </w:rPr>
              <w:t>Kingdom of Bahrain</w:t>
            </w:r>
          </w:p>
        </w:tc>
      </w:tr>
      <w:tr w:rsidR="008B2797" w:rsidRPr="008C0E46" w:rsidTr="0066169F">
        <w:trPr>
          <w:trHeight w:val="385"/>
        </w:trPr>
        <w:tc>
          <w:tcPr>
            <w:tcW w:w="4470" w:type="dxa"/>
            <w:shd w:val="clear" w:color="auto" w:fill="D9D9D9"/>
          </w:tcPr>
          <w:p w:rsidR="008B2797" w:rsidRPr="00EC1A46" w:rsidRDefault="008B2797" w:rsidP="00C36BCF">
            <w:pPr>
              <w:spacing w:line="276" w:lineRule="auto"/>
              <w:rPr>
                <w:rFonts w:asciiTheme="majorHAnsi" w:hAnsiTheme="majorHAnsi" w:cs="Calibri"/>
                <w:b/>
                <w:color w:val="auto"/>
                <w:sz w:val="22"/>
                <w:szCs w:val="22"/>
              </w:rPr>
            </w:pPr>
            <w:r w:rsidRPr="00EC1A46">
              <w:rPr>
                <w:rFonts w:asciiTheme="majorHAnsi" w:hAnsiTheme="majorHAnsi" w:cs="Calibri"/>
                <w:b/>
                <w:color w:val="auto"/>
                <w:sz w:val="22"/>
                <w:szCs w:val="22"/>
              </w:rPr>
              <w:t xml:space="preserve">Program </w:t>
            </w:r>
            <w:r w:rsidR="00F31BF7" w:rsidRPr="00EC1A46">
              <w:rPr>
                <w:rFonts w:asciiTheme="majorHAnsi" w:hAnsiTheme="majorHAnsi" w:cs="Calibri"/>
                <w:b/>
                <w:color w:val="auto"/>
                <w:sz w:val="22"/>
                <w:szCs w:val="22"/>
              </w:rPr>
              <w:t>Coordinator</w:t>
            </w:r>
            <w:r w:rsidRPr="00EC1A46">
              <w:rPr>
                <w:rFonts w:asciiTheme="majorHAnsi" w:hAnsiTheme="majorHAnsi" w:cs="Calibri"/>
                <w:b/>
                <w:color w:val="auto"/>
                <w:sz w:val="22"/>
                <w:szCs w:val="22"/>
              </w:rPr>
              <w:t>/ Email ID</w:t>
            </w:r>
          </w:p>
        </w:tc>
        <w:tc>
          <w:tcPr>
            <w:tcW w:w="6240" w:type="dxa"/>
          </w:tcPr>
          <w:p w:rsidR="002F400C" w:rsidRPr="00EC1A46" w:rsidRDefault="002F400C" w:rsidP="002F400C">
            <w:pPr>
              <w:rPr>
                <w:rFonts w:asciiTheme="majorHAnsi" w:hAnsiTheme="majorHAnsi" w:cs="Calibri"/>
                <w:color w:val="auto"/>
                <w:sz w:val="22"/>
                <w:szCs w:val="22"/>
              </w:rPr>
            </w:pPr>
            <w:r w:rsidRPr="00EC1A46">
              <w:rPr>
                <w:rFonts w:asciiTheme="majorHAnsi" w:hAnsiTheme="majorHAnsi" w:cs="Calibri"/>
                <w:color w:val="auto"/>
                <w:sz w:val="22"/>
                <w:szCs w:val="22"/>
              </w:rPr>
              <w:t>AkashMunjal</w:t>
            </w:r>
            <w:r w:rsidR="00575631" w:rsidRPr="00EC1A46">
              <w:rPr>
                <w:rFonts w:asciiTheme="majorHAnsi" w:hAnsiTheme="majorHAnsi" w:cs="Calibri"/>
                <w:color w:val="auto"/>
                <w:sz w:val="22"/>
                <w:szCs w:val="22"/>
              </w:rPr>
              <w:t xml:space="preserve"> / </w:t>
            </w:r>
            <w:hyperlink r:id="rId10" w:history="1">
              <w:r w:rsidRPr="00EC1A46">
                <w:rPr>
                  <w:rStyle w:val="Hyperlink"/>
                  <w:rFonts w:asciiTheme="majorHAnsi" w:hAnsiTheme="majorHAnsi" w:cs="Calibri"/>
                  <w:sz w:val="22"/>
                  <w:szCs w:val="22"/>
                </w:rPr>
                <w:t>aakash.munjal@ippcs.com.au</w:t>
              </w:r>
            </w:hyperlink>
          </w:p>
        </w:tc>
      </w:tr>
      <w:tr w:rsidR="008B2797" w:rsidRPr="008C0E46" w:rsidTr="0066169F">
        <w:trPr>
          <w:trHeight w:val="385"/>
        </w:trPr>
        <w:tc>
          <w:tcPr>
            <w:tcW w:w="4470" w:type="dxa"/>
            <w:shd w:val="clear" w:color="auto" w:fill="D9D9D9"/>
          </w:tcPr>
          <w:p w:rsidR="008B2797" w:rsidRPr="00EC1A46" w:rsidRDefault="008B2797" w:rsidP="002F400C">
            <w:pPr>
              <w:tabs>
                <w:tab w:val="left" w:pos="3354"/>
              </w:tabs>
              <w:spacing w:line="360" w:lineRule="auto"/>
              <w:ind w:right="42"/>
              <w:rPr>
                <w:rFonts w:asciiTheme="majorHAnsi" w:hAnsiTheme="majorHAnsi" w:cs="Calibri"/>
                <w:b/>
                <w:color w:val="auto"/>
                <w:sz w:val="22"/>
                <w:szCs w:val="22"/>
              </w:rPr>
            </w:pPr>
            <w:r w:rsidRPr="00EC1A46">
              <w:rPr>
                <w:rFonts w:asciiTheme="majorHAnsi" w:hAnsiTheme="majorHAnsi" w:cs="Calibri"/>
                <w:b/>
                <w:color w:val="auto"/>
                <w:sz w:val="22"/>
                <w:szCs w:val="22"/>
              </w:rPr>
              <w:t xml:space="preserve">Project Manager/ Email </w:t>
            </w:r>
            <w:r w:rsidR="002F400C" w:rsidRPr="00EC1A46">
              <w:rPr>
                <w:rFonts w:asciiTheme="majorHAnsi" w:hAnsiTheme="majorHAnsi" w:cs="Calibri"/>
                <w:b/>
                <w:color w:val="auto"/>
                <w:sz w:val="22"/>
                <w:szCs w:val="22"/>
              </w:rPr>
              <w:t>I</w:t>
            </w:r>
            <w:r w:rsidRPr="00EC1A46">
              <w:rPr>
                <w:rFonts w:asciiTheme="majorHAnsi" w:hAnsiTheme="majorHAnsi" w:cs="Calibri"/>
                <w:b/>
                <w:color w:val="auto"/>
                <w:sz w:val="22"/>
                <w:szCs w:val="22"/>
              </w:rPr>
              <w:t>D</w:t>
            </w:r>
          </w:p>
        </w:tc>
        <w:tc>
          <w:tcPr>
            <w:tcW w:w="6240" w:type="dxa"/>
          </w:tcPr>
          <w:p w:rsidR="002F400C" w:rsidRPr="00EC1A46" w:rsidRDefault="00F31BF7" w:rsidP="002F400C">
            <w:pPr>
              <w:rPr>
                <w:rFonts w:asciiTheme="majorHAnsi" w:hAnsiTheme="majorHAnsi" w:cs="Calibri"/>
                <w:color w:val="auto"/>
                <w:sz w:val="22"/>
                <w:szCs w:val="22"/>
              </w:rPr>
            </w:pPr>
            <w:r w:rsidRPr="00EC1A46">
              <w:rPr>
                <w:rFonts w:asciiTheme="majorHAnsi" w:hAnsiTheme="majorHAnsi" w:cs="Calibri"/>
                <w:color w:val="auto"/>
                <w:sz w:val="22"/>
                <w:szCs w:val="22"/>
              </w:rPr>
              <w:t>KVReddy</w:t>
            </w:r>
            <w:r w:rsidR="008B2797" w:rsidRPr="00EC1A46">
              <w:rPr>
                <w:rFonts w:asciiTheme="majorHAnsi" w:hAnsiTheme="majorHAnsi" w:cs="Calibri"/>
                <w:color w:val="auto"/>
                <w:sz w:val="22"/>
                <w:szCs w:val="22"/>
              </w:rPr>
              <w:t xml:space="preserve"> / </w:t>
            </w:r>
            <w:hyperlink r:id="rId11" w:history="1">
              <w:r w:rsidR="002F400C" w:rsidRPr="00EC1A46">
                <w:rPr>
                  <w:rStyle w:val="Hyperlink"/>
                  <w:rFonts w:asciiTheme="majorHAnsi" w:hAnsiTheme="majorHAnsi" w:cs="Calibri"/>
                  <w:sz w:val="22"/>
                  <w:szCs w:val="22"/>
                </w:rPr>
                <w:t>Reddy.karapu@ippcs.com.au</w:t>
              </w:r>
            </w:hyperlink>
          </w:p>
        </w:tc>
      </w:tr>
      <w:tr w:rsidR="008B2797" w:rsidRPr="008C0E46" w:rsidTr="0066169F">
        <w:trPr>
          <w:trHeight w:val="385"/>
        </w:trPr>
        <w:tc>
          <w:tcPr>
            <w:tcW w:w="4470" w:type="dxa"/>
            <w:shd w:val="clear" w:color="auto" w:fill="D9D9D9"/>
          </w:tcPr>
          <w:p w:rsidR="008B2797" w:rsidRPr="00EC1A46" w:rsidRDefault="008B2797" w:rsidP="002F400C">
            <w:pPr>
              <w:spacing w:line="360" w:lineRule="auto"/>
              <w:ind w:right="42"/>
              <w:rPr>
                <w:rFonts w:asciiTheme="majorHAnsi" w:hAnsiTheme="majorHAnsi" w:cs="Calibri"/>
                <w:b/>
                <w:color w:val="auto"/>
                <w:sz w:val="22"/>
                <w:szCs w:val="22"/>
              </w:rPr>
            </w:pPr>
            <w:r w:rsidRPr="00EC1A46">
              <w:rPr>
                <w:rFonts w:asciiTheme="majorHAnsi" w:hAnsiTheme="majorHAnsi" w:cs="Calibri"/>
                <w:b/>
                <w:color w:val="auto"/>
                <w:sz w:val="22"/>
                <w:szCs w:val="22"/>
              </w:rPr>
              <w:t>Quality Coordinator/ Email ID</w:t>
            </w:r>
          </w:p>
        </w:tc>
        <w:tc>
          <w:tcPr>
            <w:tcW w:w="6240" w:type="dxa"/>
          </w:tcPr>
          <w:p w:rsidR="002F400C" w:rsidRPr="00EC1A46" w:rsidRDefault="00F31BF7" w:rsidP="002F400C">
            <w:pPr>
              <w:rPr>
                <w:rFonts w:asciiTheme="majorHAnsi" w:hAnsiTheme="majorHAnsi" w:cs="Calibri"/>
                <w:color w:val="auto"/>
                <w:sz w:val="22"/>
                <w:szCs w:val="22"/>
              </w:rPr>
            </w:pPr>
            <w:r w:rsidRPr="00EC1A46">
              <w:rPr>
                <w:rFonts w:asciiTheme="majorHAnsi" w:hAnsiTheme="majorHAnsi" w:cs="Calibri"/>
                <w:color w:val="auto"/>
                <w:sz w:val="22"/>
                <w:szCs w:val="22"/>
              </w:rPr>
              <w:t>BibhuduttaParija/</w:t>
            </w:r>
            <w:hyperlink r:id="rId12" w:history="1">
              <w:r w:rsidR="002F400C" w:rsidRPr="00EC1A46">
                <w:rPr>
                  <w:rStyle w:val="Hyperlink"/>
                  <w:rFonts w:asciiTheme="majorHAnsi" w:hAnsiTheme="majorHAnsi" w:cs="Calibri"/>
                  <w:sz w:val="22"/>
                  <w:szCs w:val="22"/>
                </w:rPr>
                <w:t>Bibhu.parija@ippcs.com.au</w:t>
              </w:r>
            </w:hyperlink>
          </w:p>
        </w:tc>
      </w:tr>
      <w:tr w:rsidR="008B2797" w:rsidRPr="008C0E46" w:rsidTr="0066169F">
        <w:trPr>
          <w:cantSplit/>
          <w:trHeight w:val="385"/>
        </w:trPr>
        <w:tc>
          <w:tcPr>
            <w:tcW w:w="4470" w:type="dxa"/>
            <w:shd w:val="clear" w:color="auto" w:fill="D9D9D9"/>
          </w:tcPr>
          <w:p w:rsidR="008B2797" w:rsidRPr="00EC1A46" w:rsidRDefault="008B2797" w:rsidP="00F31BF7">
            <w:pPr>
              <w:spacing w:line="360" w:lineRule="auto"/>
              <w:rPr>
                <w:rFonts w:asciiTheme="majorHAnsi" w:hAnsiTheme="majorHAnsi" w:cs="Calibri"/>
                <w:b/>
                <w:color w:val="auto"/>
                <w:sz w:val="22"/>
                <w:szCs w:val="22"/>
              </w:rPr>
            </w:pPr>
            <w:r w:rsidRPr="00EC1A46">
              <w:rPr>
                <w:rFonts w:asciiTheme="majorHAnsi" w:hAnsiTheme="majorHAnsi" w:cs="Calibri"/>
                <w:b/>
                <w:color w:val="auto"/>
                <w:sz w:val="22"/>
                <w:szCs w:val="22"/>
              </w:rPr>
              <w:t>Customer Contact Information</w:t>
            </w:r>
          </w:p>
        </w:tc>
        <w:tc>
          <w:tcPr>
            <w:tcW w:w="6240" w:type="dxa"/>
          </w:tcPr>
          <w:p w:rsidR="00F31BF7" w:rsidRPr="00EC1A46" w:rsidRDefault="00F31BF7" w:rsidP="00F31BF7">
            <w:pPr>
              <w:shd w:val="clear" w:color="auto" w:fill="FFFFFF"/>
              <w:jc w:val="both"/>
              <w:rPr>
                <w:rFonts w:asciiTheme="majorHAnsi" w:hAnsiTheme="majorHAnsi" w:cs="Calibri"/>
                <w:sz w:val="22"/>
                <w:szCs w:val="22"/>
              </w:rPr>
            </w:pPr>
            <w:r w:rsidRPr="00EC1A46">
              <w:rPr>
                <w:rFonts w:asciiTheme="majorHAnsi" w:hAnsiTheme="majorHAnsi" w:cs="Calibri"/>
                <w:sz w:val="22"/>
                <w:szCs w:val="22"/>
              </w:rPr>
              <w:t>Biswatosh Roy, PMP</w:t>
            </w:r>
          </w:p>
          <w:p w:rsidR="00F31BF7" w:rsidRPr="00EC1A46" w:rsidRDefault="00F31BF7" w:rsidP="00F31BF7">
            <w:pPr>
              <w:shd w:val="clear" w:color="auto" w:fill="FFFFFF"/>
              <w:jc w:val="both"/>
              <w:rPr>
                <w:rFonts w:asciiTheme="majorHAnsi" w:hAnsiTheme="majorHAnsi" w:cs="Calibri"/>
                <w:sz w:val="22"/>
                <w:szCs w:val="22"/>
              </w:rPr>
            </w:pPr>
            <w:r w:rsidRPr="00EC1A46">
              <w:rPr>
                <w:rFonts w:asciiTheme="majorHAnsi" w:hAnsiTheme="majorHAnsi" w:cs="Calibri"/>
                <w:sz w:val="22"/>
                <w:szCs w:val="22"/>
              </w:rPr>
              <w:t>Head – GIS Projects</w:t>
            </w:r>
          </w:p>
          <w:p w:rsidR="00F31BF7" w:rsidRPr="00EC1A46" w:rsidRDefault="00F31BF7" w:rsidP="00F31BF7">
            <w:pPr>
              <w:shd w:val="clear" w:color="auto" w:fill="FFFFFF"/>
              <w:jc w:val="both"/>
              <w:rPr>
                <w:rFonts w:asciiTheme="majorHAnsi" w:hAnsiTheme="majorHAnsi" w:cs="Calibri"/>
                <w:sz w:val="22"/>
                <w:szCs w:val="22"/>
              </w:rPr>
            </w:pPr>
            <w:r w:rsidRPr="00EC1A46">
              <w:rPr>
                <w:rFonts w:asciiTheme="majorHAnsi" w:hAnsiTheme="majorHAnsi" w:cs="Calibri"/>
                <w:sz w:val="22"/>
                <w:szCs w:val="22"/>
              </w:rPr>
              <w:t>GIS Directorate, CIO</w:t>
            </w:r>
          </w:p>
          <w:p w:rsidR="00F31BF7" w:rsidRPr="00EC1A46" w:rsidRDefault="00F31BF7" w:rsidP="00F31BF7">
            <w:pPr>
              <w:shd w:val="clear" w:color="auto" w:fill="FFFFFF"/>
              <w:jc w:val="both"/>
              <w:rPr>
                <w:rFonts w:asciiTheme="majorHAnsi" w:hAnsiTheme="majorHAnsi" w:cs="Calibri"/>
                <w:sz w:val="22"/>
                <w:szCs w:val="22"/>
              </w:rPr>
            </w:pPr>
            <w:r w:rsidRPr="00EC1A46">
              <w:rPr>
                <w:rFonts w:asciiTheme="majorHAnsi" w:hAnsiTheme="majorHAnsi" w:cs="Calibri"/>
                <w:sz w:val="22"/>
                <w:szCs w:val="22"/>
              </w:rPr>
              <w:t>Kingdom of Bahrain</w:t>
            </w:r>
          </w:p>
          <w:p w:rsidR="00F31BF7" w:rsidRPr="00EC1A46" w:rsidRDefault="00F31BF7" w:rsidP="00F31BF7">
            <w:pPr>
              <w:shd w:val="clear" w:color="auto" w:fill="FFFFFF"/>
              <w:jc w:val="both"/>
              <w:rPr>
                <w:rFonts w:asciiTheme="majorHAnsi" w:hAnsiTheme="majorHAnsi" w:cs="Calibri"/>
                <w:sz w:val="22"/>
                <w:szCs w:val="22"/>
              </w:rPr>
            </w:pPr>
            <w:r w:rsidRPr="00EC1A46">
              <w:rPr>
                <w:rFonts w:asciiTheme="majorHAnsi" w:hAnsiTheme="majorHAnsi" w:cs="Calibri"/>
                <w:sz w:val="22"/>
                <w:szCs w:val="22"/>
              </w:rPr>
              <w:t># +973 17878233</w:t>
            </w:r>
          </w:p>
          <w:p w:rsidR="00F31BF7" w:rsidRPr="00EC1A46" w:rsidRDefault="00F31BF7" w:rsidP="00F31BF7">
            <w:pPr>
              <w:shd w:val="clear" w:color="auto" w:fill="FFFFFF"/>
              <w:jc w:val="both"/>
              <w:rPr>
                <w:rFonts w:asciiTheme="majorHAnsi" w:hAnsiTheme="majorHAnsi" w:cs="Calibri"/>
                <w:sz w:val="22"/>
                <w:szCs w:val="22"/>
              </w:rPr>
            </w:pPr>
            <w:r w:rsidRPr="00EC1A46">
              <w:rPr>
                <w:rFonts w:asciiTheme="majorHAnsi" w:hAnsiTheme="majorHAnsi" w:cs="Calibri"/>
                <w:sz w:val="22"/>
                <w:szCs w:val="22"/>
              </w:rPr>
              <w:t># +973 36906714</w:t>
            </w:r>
          </w:p>
          <w:p w:rsidR="008B2797" w:rsidRPr="00EC1A46" w:rsidRDefault="00B3351A" w:rsidP="00F31BF7">
            <w:pPr>
              <w:spacing w:line="360" w:lineRule="auto"/>
              <w:rPr>
                <w:rFonts w:asciiTheme="majorHAnsi" w:hAnsiTheme="majorHAnsi" w:cs="Calibri"/>
                <w:color w:val="auto"/>
                <w:sz w:val="22"/>
                <w:szCs w:val="22"/>
              </w:rPr>
            </w:pPr>
            <w:hyperlink r:id="rId13" w:history="1">
              <w:r w:rsidR="00F31BF7" w:rsidRPr="00EC1A46">
                <w:rPr>
                  <w:rStyle w:val="Hyperlink"/>
                  <w:rFonts w:asciiTheme="majorHAnsi" w:hAnsiTheme="majorHAnsi" w:cs="Calibri"/>
                  <w:sz w:val="22"/>
                  <w:szCs w:val="22"/>
                </w:rPr>
                <w:t>Biswatosh.ry@cio.gov.bh</w:t>
              </w:r>
            </w:hyperlink>
          </w:p>
        </w:tc>
      </w:tr>
    </w:tbl>
    <w:p w:rsidR="00575631" w:rsidRPr="00EC1A46" w:rsidRDefault="00575631" w:rsidP="002F400C">
      <w:pPr>
        <w:rPr>
          <w:rFonts w:asciiTheme="majorHAnsi" w:hAnsiTheme="majorHAnsi" w:cs="Calibri"/>
          <w:b/>
          <w:color w:val="auto"/>
          <w:sz w:val="22"/>
          <w:szCs w:val="22"/>
        </w:rPr>
      </w:pPr>
    </w:p>
    <w:p w:rsidR="00BD657D" w:rsidRPr="00EC1A46" w:rsidRDefault="00BD657D" w:rsidP="002F400C">
      <w:pPr>
        <w:rPr>
          <w:rFonts w:asciiTheme="majorHAnsi" w:hAnsiTheme="majorHAnsi"/>
          <w:b/>
          <w:sz w:val="28"/>
          <w:szCs w:val="28"/>
          <w:lang w:val="en-AU"/>
        </w:rPr>
      </w:pPr>
    </w:p>
    <w:p w:rsidR="002F400C" w:rsidRPr="008C0E46" w:rsidRDefault="002F400C" w:rsidP="002F400C">
      <w:pPr>
        <w:rPr>
          <w:rFonts w:asciiTheme="majorHAnsi" w:hAnsiTheme="majorHAnsi"/>
          <w:b/>
          <w:sz w:val="28"/>
          <w:szCs w:val="28"/>
          <w:lang w:val="en-AU"/>
        </w:rPr>
      </w:pPr>
      <w:r w:rsidRPr="00EC1A46">
        <w:rPr>
          <w:rFonts w:asciiTheme="majorHAnsi" w:hAnsiTheme="majorHAnsi"/>
          <w:b/>
          <w:sz w:val="28"/>
          <w:szCs w:val="28"/>
          <w:lang w:val="en-AU"/>
        </w:rPr>
        <w:t>Document History</w:t>
      </w:r>
    </w:p>
    <w:p w:rsidR="00BD657D" w:rsidRPr="00EC1A46" w:rsidRDefault="00BD657D" w:rsidP="002F400C">
      <w:pPr>
        <w:rPr>
          <w:rFonts w:asciiTheme="majorHAnsi" w:hAnsiTheme="majorHAnsi" w:cs="Calibri"/>
          <w:b/>
          <w:color w:val="auto"/>
          <w:sz w:val="28"/>
          <w:szCs w:val="22"/>
        </w:rPr>
      </w:pPr>
    </w:p>
    <w:tbl>
      <w:tblPr>
        <w:tblW w:w="10350" w:type="dxa"/>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700"/>
        <w:gridCol w:w="2520"/>
        <w:gridCol w:w="1530"/>
        <w:gridCol w:w="1980"/>
        <w:gridCol w:w="1620"/>
      </w:tblGrid>
      <w:tr w:rsidR="00246C95" w:rsidRPr="008C0E46" w:rsidTr="00EC1A46">
        <w:trPr>
          <w:trHeight w:val="350"/>
        </w:trPr>
        <w:tc>
          <w:tcPr>
            <w:tcW w:w="2700" w:type="dxa"/>
            <w:shd w:val="clear" w:color="auto" w:fill="auto"/>
            <w:vAlign w:val="center"/>
          </w:tcPr>
          <w:p w:rsidR="00246C95" w:rsidRPr="00EC1A46" w:rsidRDefault="00246C95" w:rsidP="00EC1A46">
            <w:pPr>
              <w:spacing w:line="360" w:lineRule="auto"/>
              <w:ind w:right="-108"/>
              <w:jc w:val="center"/>
              <w:rPr>
                <w:rFonts w:asciiTheme="majorHAnsi" w:hAnsiTheme="majorHAnsi" w:cs="Calibri"/>
                <w:b/>
                <w:color w:val="auto"/>
                <w:sz w:val="22"/>
                <w:szCs w:val="22"/>
              </w:rPr>
            </w:pPr>
          </w:p>
        </w:tc>
        <w:tc>
          <w:tcPr>
            <w:tcW w:w="2520" w:type="dxa"/>
            <w:shd w:val="clear" w:color="auto" w:fill="BFBFBF" w:themeFill="background1" w:themeFillShade="BF"/>
            <w:vAlign w:val="center"/>
          </w:tcPr>
          <w:p w:rsidR="00246C95" w:rsidRPr="00EC1A46" w:rsidRDefault="00246C95" w:rsidP="00EC1A46">
            <w:pPr>
              <w:spacing w:line="360" w:lineRule="auto"/>
              <w:ind w:right="-108"/>
              <w:jc w:val="center"/>
              <w:rPr>
                <w:rFonts w:asciiTheme="majorHAnsi" w:hAnsiTheme="majorHAnsi" w:cs="Calibri"/>
                <w:b/>
                <w:color w:val="auto"/>
                <w:sz w:val="22"/>
                <w:szCs w:val="22"/>
              </w:rPr>
            </w:pPr>
            <w:r w:rsidRPr="00EC1A46">
              <w:rPr>
                <w:rFonts w:asciiTheme="majorHAnsi" w:hAnsiTheme="majorHAnsi" w:cs="Calibri"/>
                <w:b/>
                <w:color w:val="auto"/>
                <w:sz w:val="22"/>
                <w:szCs w:val="22"/>
              </w:rPr>
              <w:t>Name</w:t>
            </w:r>
          </w:p>
        </w:tc>
        <w:tc>
          <w:tcPr>
            <w:tcW w:w="1530" w:type="dxa"/>
            <w:shd w:val="clear" w:color="auto" w:fill="BFBFBF" w:themeFill="background1" w:themeFillShade="BF"/>
            <w:vAlign w:val="center"/>
          </w:tcPr>
          <w:p w:rsidR="00246C95" w:rsidRPr="00EC1A46" w:rsidRDefault="00246C95" w:rsidP="00EC1A46">
            <w:pPr>
              <w:spacing w:line="360" w:lineRule="auto"/>
              <w:ind w:right="-108"/>
              <w:jc w:val="center"/>
              <w:rPr>
                <w:rFonts w:asciiTheme="majorHAnsi" w:hAnsiTheme="majorHAnsi" w:cs="Calibri"/>
                <w:b/>
                <w:color w:val="auto"/>
                <w:sz w:val="22"/>
                <w:szCs w:val="22"/>
              </w:rPr>
            </w:pPr>
            <w:r w:rsidRPr="00EC1A46">
              <w:rPr>
                <w:rFonts w:asciiTheme="majorHAnsi" w:hAnsiTheme="majorHAnsi" w:cs="Calibri"/>
                <w:b/>
                <w:color w:val="auto"/>
                <w:sz w:val="22"/>
                <w:szCs w:val="22"/>
              </w:rPr>
              <w:t>Date</w:t>
            </w:r>
          </w:p>
        </w:tc>
        <w:tc>
          <w:tcPr>
            <w:tcW w:w="1980" w:type="dxa"/>
            <w:shd w:val="clear" w:color="auto" w:fill="BFBFBF" w:themeFill="background1" w:themeFillShade="BF"/>
            <w:vAlign w:val="center"/>
          </w:tcPr>
          <w:p w:rsidR="00246C95" w:rsidRPr="00EC1A46" w:rsidRDefault="00246C95" w:rsidP="00EC1A46">
            <w:pPr>
              <w:spacing w:line="360" w:lineRule="auto"/>
              <w:ind w:right="-108"/>
              <w:jc w:val="center"/>
              <w:rPr>
                <w:rFonts w:asciiTheme="majorHAnsi" w:hAnsiTheme="majorHAnsi" w:cs="Calibri"/>
                <w:b/>
                <w:color w:val="auto"/>
                <w:sz w:val="22"/>
                <w:szCs w:val="22"/>
              </w:rPr>
            </w:pPr>
            <w:r w:rsidRPr="00EC1A46">
              <w:rPr>
                <w:rFonts w:asciiTheme="majorHAnsi" w:hAnsiTheme="majorHAnsi" w:cs="Calibri"/>
                <w:b/>
                <w:color w:val="auto"/>
                <w:sz w:val="22"/>
                <w:szCs w:val="22"/>
              </w:rPr>
              <w:t>Role in the Project</w:t>
            </w:r>
          </w:p>
        </w:tc>
        <w:tc>
          <w:tcPr>
            <w:tcW w:w="1620" w:type="dxa"/>
            <w:shd w:val="clear" w:color="auto" w:fill="BFBFBF" w:themeFill="background1" w:themeFillShade="BF"/>
            <w:vAlign w:val="center"/>
          </w:tcPr>
          <w:p w:rsidR="00246C95" w:rsidRPr="00EC1A46" w:rsidRDefault="00246C95" w:rsidP="00EC1A46">
            <w:pPr>
              <w:spacing w:line="360" w:lineRule="auto"/>
              <w:ind w:right="-108"/>
              <w:jc w:val="center"/>
              <w:rPr>
                <w:rFonts w:asciiTheme="majorHAnsi" w:hAnsiTheme="majorHAnsi" w:cs="Calibri"/>
                <w:b/>
                <w:color w:val="auto"/>
                <w:sz w:val="22"/>
                <w:szCs w:val="22"/>
              </w:rPr>
            </w:pPr>
            <w:r w:rsidRPr="00EC1A46">
              <w:rPr>
                <w:rFonts w:asciiTheme="majorHAnsi" w:hAnsiTheme="majorHAnsi" w:cs="Calibri"/>
                <w:b/>
                <w:color w:val="auto"/>
                <w:sz w:val="22"/>
                <w:szCs w:val="22"/>
              </w:rPr>
              <w:t>Signature</w:t>
            </w:r>
          </w:p>
        </w:tc>
      </w:tr>
      <w:tr w:rsidR="00246C95" w:rsidRPr="008C0E46" w:rsidTr="00EC1A46">
        <w:trPr>
          <w:trHeight w:val="350"/>
        </w:trPr>
        <w:tc>
          <w:tcPr>
            <w:tcW w:w="2700" w:type="dxa"/>
          </w:tcPr>
          <w:p w:rsidR="00246C95" w:rsidRPr="00EC1A46" w:rsidRDefault="00246C95" w:rsidP="00575631">
            <w:pPr>
              <w:spacing w:line="360" w:lineRule="auto"/>
              <w:ind w:right="-108"/>
              <w:rPr>
                <w:rFonts w:asciiTheme="majorHAnsi" w:hAnsiTheme="majorHAnsi" w:cs="Calibri"/>
                <w:b/>
                <w:color w:val="auto"/>
                <w:sz w:val="22"/>
                <w:szCs w:val="22"/>
              </w:rPr>
            </w:pPr>
            <w:r w:rsidRPr="00EC1A46">
              <w:rPr>
                <w:rFonts w:asciiTheme="majorHAnsi" w:hAnsiTheme="majorHAnsi" w:cs="Calibri"/>
                <w:b/>
                <w:color w:val="auto"/>
                <w:sz w:val="22"/>
                <w:szCs w:val="22"/>
              </w:rPr>
              <w:t>Prepared By</w:t>
            </w:r>
          </w:p>
        </w:tc>
        <w:tc>
          <w:tcPr>
            <w:tcW w:w="2520" w:type="dxa"/>
          </w:tcPr>
          <w:p w:rsidR="00246C95" w:rsidRPr="00EC1A46" w:rsidRDefault="00246C95" w:rsidP="00575631">
            <w:pPr>
              <w:spacing w:line="360" w:lineRule="auto"/>
              <w:ind w:right="-108"/>
              <w:rPr>
                <w:rFonts w:asciiTheme="majorHAnsi" w:hAnsiTheme="majorHAnsi" w:cs="Calibri"/>
                <w:color w:val="auto"/>
                <w:sz w:val="22"/>
                <w:szCs w:val="22"/>
              </w:rPr>
            </w:pPr>
            <w:r w:rsidRPr="00EC1A46">
              <w:rPr>
                <w:rFonts w:asciiTheme="majorHAnsi" w:hAnsiTheme="majorHAnsi" w:cs="Calibri"/>
                <w:color w:val="auto"/>
                <w:sz w:val="22"/>
                <w:szCs w:val="22"/>
              </w:rPr>
              <w:t>BibhuduttaParija</w:t>
            </w:r>
          </w:p>
        </w:tc>
        <w:tc>
          <w:tcPr>
            <w:tcW w:w="1530" w:type="dxa"/>
          </w:tcPr>
          <w:p w:rsidR="00246C95" w:rsidRPr="00EC1A46" w:rsidRDefault="00246C95" w:rsidP="00575631">
            <w:pPr>
              <w:spacing w:line="360" w:lineRule="auto"/>
              <w:ind w:right="-108"/>
              <w:rPr>
                <w:rFonts w:asciiTheme="majorHAnsi" w:hAnsiTheme="majorHAnsi" w:cs="Calibri"/>
                <w:color w:val="auto"/>
                <w:sz w:val="22"/>
                <w:szCs w:val="22"/>
              </w:rPr>
            </w:pPr>
            <w:r w:rsidRPr="00EC1A46">
              <w:rPr>
                <w:rFonts w:asciiTheme="majorHAnsi" w:hAnsiTheme="majorHAnsi" w:cs="Calibri"/>
                <w:color w:val="auto"/>
                <w:sz w:val="22"/>
                <w:szCs w:val="22"/>
              </w:rPr>
              <w:t>21</w:t>
            </w:r>
            <w:r w:rsidRPr="00EC1A46">
              <w:rPr>
                <w:rFonts w:asciiTheme="majorHAnsi" w:hAnsiTheme="majorHAnsi" w:cs="Calibri"/>
                <w:color w:val="auto"/>
                <w:sz w:val="22"/>
                <w:szCs w:val="22"/>
                <w:vertAlign w:val="superscript"/>
              </w:rPr>
              <w:t>st</w:t>
            </w:r>
            <w:r w:rsidRPr="00EC1A46">
              <w:rPr>
                <w:rFonts w:asciiTheme="majorHAnsi" w:hAnsiTheme="majorHAnsi" w:cs="Calibri"/>
                <w:color w:val="auto"/>
                <w:sz w:val="22"/>
                <w:szCs w:val="22"/>
              </w:rPr>
              <w:t xml:space="preserve"> April 2014</w:t>
            </w:r>
          </w:p>
        </w:tc>
        <w:tc>
          <w:tcPr>
            <w:tcW w:w="1980" w:type="dxa"/>
          </w:tcPr>
          <w:p w:rsidR="00246C95" w:rsidRPr="00EC1A46" w:rsidRDefault="00246C95" w:rsidP="00575631">
            <w:pPr>
              <w:spacing w:line="360" w:lineRule="auto"/>
              <w:ind w:right="-108"/>
              <w:rPr>
                <w:rFonts w:asciiTheme="majorHAnsi" w:hAnsiTheme="majorHAnsi" w:cs="Calibri"/>
                <w:color w:val="auto"/>
                <w:sz w:val="22"/>
                <w:szCs w:val="22"/>
              </w:rPr>
            </w:pPr>
            <w:r w:rsidRPr="00EC1A46">
              <w:rPr>
                <w:rFonts w:asciiTheme="majorHAnsi" w:hAnsiTheme="majorHAnsi" w:cs="Calibri"/>
                <w:color w:val="auto"/>
                <w:sz w:val="22"/>
                <w:szCs w:val="22"/>
              </w:rPr>
              <w:t>QA/BA IPP</w:t>
            </w:r>
          </w:p>
        </w:tc>
        <w:tc>
          <w:tcPr>
            <w:tcW w:w="1620" w:type="dxa"/>
          </w:tcPr>
          <w:p w:rsidR="00246C95" w:rsidRPr="00EC1A46" w:rsidRDefault="00246C95" w:rsidP="00575631">
            <w:pPr>
              <w:spacing w:line="360" w:lineRule="auto"/>
              <w:ind w:right="-108"/>
              <w:rPr>
                <w:rFonts w:asciiTheme="majorHAnsi" w:hAnsiTheme="majorHAnsi" w:cs="Calibri"/>
                <w:color w:val="auto"/>
                <w:sz w:val="22"/>
                <w:szCs w:val="22"/>
              </w:rPr>
            </w:pPr>
          </w:p>
        </w:tc>
      </w:tr>
      <w:tr w:rsidR="00246C95" w:rsidRPr="008C0E46" w:rsidTr="00EC1A46">
        <w:trPr>
          <w:trHeight w:val="350"/>
        </w:trPr>
        <w:tc>
          <w:tcPr>
            <w:tcW w:w="2700" w:type="dxa"/>
          </w:tcPr>
          <w:p w:rsidR="00246C95" w:rsidRPr="00EC1A46" w:rsidRDefault="00246C95" w:rsidP="00575631">
            <w:pPr>
              <w:spacing w:line="360" w:lineRule="auto"/>
              <w:ind w:right="-108"/>
              <w:rPr>
                <w:rFonts w:asciiTheme="majorHAnsi" w:hAnsiTheme="majorHAnsi" w:cs="Calibri"/>
                <w:b/>
                <w:color w:val="auto"/>
                <w:sz w:val="22"/>
                <w:szCs w:val="22"/>
              </w:rPr>
            </w:pPr>
            <w:r w:rsidRPr="00EC1A46">
              <w:rPr>
                <w:rFonts w:asciiTheme="majorHAnsi" w:hAnsiTheme="majorHAnsi" w:cs="Calibri"/>
                <w:b/>
                <w:color w:val="auto"/>
                <w:sz w:val="22"/>
                <w:szCs w:val="22"/>
              </w:rPr>
              <w:t>1</w:t>
            </w:r>
            <w:r w:rsidRPr="00EC1A46">
              <w:rPr>
                <w:rFonts w:asciiTheme="majorHAnsi" w:hAnsiTheme="majorHAnsi" w:cs="Calibri"/>
                <w:b/>
                <w:color w:val="auto"/>
                <w:sz w:val="22"/>
                <w:szCs w:val="22"/>
                <w:vertAlign w:val="superscript"/>
              </w:rPr>
              <w:t xml:space="preserve">st </w:t>
            </w:r>
            <w:r w:rsidRPr="00EC1A46">
              <w:rPr>
                <w:rFonts w:asciiTheme="majorHAnsi" w:hAnsiTheme="majorHAnsi" w:cs="Calibri"/>
                <w:b/>
                <w:color w:val="auto"/>
                <w:sz w:val="22"/>
                <w:szCs w:val="22"/>
              </w:rPr>
              <w:t>Reviewer</w:t>
            </w:r>
          </w:p>
        </w:tc>
        <w:tc>
          <w:tcPr>
            <w:tcW w:w="2520" w:type="dxa"/>
          </w:tcPr>
          <w:p w:rsidR="00246C95" w:rsidRPr="00EC1A46" w:rsidRDefault="00246C95" w:rsidP="00575631">
            <w:pPr>
              <w:spacing w:line="360" w:lineRule="auto"/>
              <w:ind w:right="-108"/>
              <w:rPr>
                <w:rFonts w:asciiTheme="majorHAnsi" w:hAnsiTheme="majorHAnsi" w:cs="Calibri"/>
                <w:color w:val="auto"/>
                <w:sz w:val="22"/>
                <w:szCs w:val="22"/>
              </w:rPr>
            </w:pPr>
            <w:r w:rsidRPr="00EC1A46">
              <w:rPr>
                <w:rFonts w:asciiTheme="majorHAnsi" w:hAnsiTheme="majorHAnsi" w:cs="Calibri"/>
                <w:color w:val="auto"/>
                <w:sz w:val="22"/>
                <w:szCs w:val="22"/>
              </w:rPr>
              <w:t>K V Reddy</w:t>
            </w:r>
          </w:p>
        </w:tc>
        <w:tc>
          <w:tcPr>
            <w:tcW w:w="1530" w:type="dxa"/>
          </w:tcPr>
          <w:p w:rsidR="00246C95" w:rsidRPr="00EC1A46" w:rsidRDefault="00246C95" w:rsidP="00575631">
            <w:pPr>
              <w:spacing w:line="360" w:lineRule="auto"/>
              <w:ind w:right="-108"/>
              <w:rPr>
                <w:rFonts w:asciiTheme="majorHAnsi" w:hAnsiTheme="majorHAnsi" w:cs="Calibri"/>
                <w:color w:val="auto"/>
                <w:sz w:val="22"/>
                <w:szCs w:val="22"/>
              </w:rPr>
            </w:pPr>
            <w:r w:rsidRPr="00EC1A46">
              <w:rPr>
                <w:rFonts w:asciiTheme="majorHAnsi" w:hAnsiTheme="majorHAnsi" w:cs="Calibri"/>
                <w:color w:val="auto"/>
                <w:sz w:val="22"/>
                <w:szCs w:val="22"/>
              </w:rPr>
              <w:t>05</w:t>
            </w:r>
            <w:r w:rsidRPr="00EC1A46">
              <w:rPr>
                <w:rFonts w:asciiTheme="majorHAnsi" w:hAnsiTheme="majorHAnsi" w:cs="Calibri"/>
                <w:color w:val="auto"/>
                <w:sz w:val="22"/>
                <w:szCs w:val="22"/>
                <w:vertAlign w:val="superscript"/>
              </w:rPr>
              <w:t>th</w:t>
            </w:r>
            <w:r w:rsidRPr="00EC1A46">
              <w:rPr>
                <w:rFonts w:asciiTheme="majorHAnsi" w:hAnsiTheme="majorHAnsi" w:cs="Calibri"/>
                <w:color w:val="auto"/>
                <w:sz w:val="22"/>
                <w:szCs w:val="22"/>
              </w:rPr>
              <w:t xml:space="preserve"> May 2014</w:t>
            </w:r>
          </w:p>
        </w:tc>
        <w:tc>
          <w:tcPr>
            <w:tcW w:w="1980" w:type="dxa"/>
          </w:tcPr>
          <w:p w:rsidR="00246C95" w:rsidRPr="00EC1A46" w:rsidRDefault="00246C95" w:rsidP="00575631">
            <w:pPr>
              <w:spacing w:line="360" w:lineRule="auto"/>
              <w:ind w:right="-108"/>
              <w:rPr>
                <w:rFonts w:asciiTheme="majorHAnsi" w:hAnsiTheme="majorHAnsi" w:cs="Calibri"/>
                <w:color w:val="auto"/>
                <w:sz w:val="22"/>
                <w:szCs w:val="22"/>
              </w:rPr>
            </w:pPr>
            <w:r w:rsidRPr="00EC1A46">
              <w:rPr>
                <w:rFonts w:asciiTheme="majorHAnsi" w:hAnsiTheme="majorHAnsi" w:cs="Calibri"/>
                <w:color w:val="auto"/>
                <w:sz w:val="22"/>
                <w:szCs w:val="22"/>
              </w:rPr>
              <w:t>PM IPP</w:t>
            </w:r>
          </w:p>
        </w:tc>
        <w:tc>
          <w:tcPr>
            <w:tcW w:w="1620" w:type="dxa"/>
          </w:tcPr>
          <w:p w:rsidR="00246C95" w:rsidRPr="00EC1A46" w:rsidRDefault="00246C95" w:rsidP="00575631">
            <w:pPr>
              <w:spacing w:line="360" w:lineRule="auto"/>
              <w:ind w:right="-108"/>
              <w:rPr>
                <w:rFonts w:asciiTheme="majorHAnsi" w:hAnsiTheme="majorHAnsi" w:cs="Calibri"/>
                <w:color w:val="auto"/>
                <w:sz w:val="22"/>
                <w:szCs w:val="22"/>
              </w:rPr>
            </w:pPr>
          </w:p>
        </w:tc>
      </w:tr>
      <w:tr w:rsidR="00246C95" w:rsidRPr="008C0E46" w:rsidTr="00EC1A46">
        <w:trPr>
          <w:trHeight w:val="350"/>
        </w:trPr>
        <w:tc>
          <w:tcPr>
            <w:tcW w:w="2700" w:type="dxa"/>
          </w:tcPr>
          <w:p w:rsidR="00246C95" w:rsidRPr="00EC1A46" w:rsidRDefault="00246C95" w:rsidP="00575631">
            <w:pPr>
              <w:spacing w:line="360" w:lineRule="auto"/>
              <w:ind w:right="-108"/>
              <w:rPr>
                <w:rFonts w:asciiTheme="majorHAnsi" w:hAnsiTheme="majorHAnsi" w:cs="Calibri"/>
                <w:b/>
                <w:color w:val="auto"/>
                <w:sz w:val="22"/>
                <w:szCs w:val="22"/>
              </w:rPr>
            </w:pPr>
            <w:r w:rsidRPr="00EC1A46">
              <w:rPr>
                <w:rFonts w:asciiTheme="majorHAnsi" w:hAnsiTheme="majorHAnsi" w:cs="Calibri"/>
                <w:b/>
                <w:color w:val="auto"/>
                <w:sz w:val="22"/>
                <w:szCs w:val="22"/>
              </w:rPr>
              <w:t>2</w:t>
            </w:r>
            <w:r w:rsidRPr="00EC1A46">
              <w:rPr>
                <w:rFonts w:asciiTheme="majorHAnsi" w:hAnsiTheme="majorHAnsi" w:cs="Calibri"/>
                <w:b/>
                <w:color w:val="auto"/>
                <w:sz w:val="22"/>
                <w:szCs w:val="22"/>
                <w:vertAlign w:val="superscript"/>
              </w:rPr>
              <w:t>nd</w:t>
            </w:r>
            <w:r w:rsidRPr="00EC1A46">
              <w:rPr>
                <w:rFonts w:asciiTheme="majorHAnsi" w:hAnsiTheme="majorHAnsi" w:cs="Calibri"/>
                <w:b/>
                <w:color w:val="auto"/>
                <w:sz w:val="22"/>
                <w:szCs w:val="22"/>
              </w:rPr>
              <w:t xml:space="preserve"> Reviewer</w:t>
            </w:r>
          </w:p>
        </w:tc>
        <w:tc>
          <w:tcPr>
            <w:tcW w:w="2520" w:type="dxa"/>
          </w:tcPr>
          <w:p w:rsidR="00246C95" w:rsidRPr="00EC1A46" w:rsidRDefault="00246C95" w:rsidP="00575631">
            <w:pPr>
              <w:spacing w:line="360" w:lineRule="auto"/>
              <w:ind w:right="-108"/>
              <w:rPr>
                <w:rFonts w:asciiTheme="majorHAnsi" w:hAnsiTheme="majorHAnsi" w:cs="Calibri"/>
                <w:color w:val="auto"/>
                <w:sz w:val="22"/>
                <w:szCs w:val="22"/>
              </w:rPr>
            </w:pPr>
            <w:r w:rsidRPr="00EC1A46">
              <w:rPr>
                <w:rFonts w:asciiTheme="majorHAnsi" w:hAnsiTheme="majorHAnsi" w:cs="Calibri"/>
                <w:color w:val="auto"/>
                <w:sz w:val="22"/>
                <w:szCs w:val="22"/>
              </w:rPr>
              <w:t>Biswatosh Roy</w:t>
            </w:r>
          </w:p>
        </w:tc>
        <w:tc>
          <w:tcPr>
            <w:tcW w:w="1530" w:type="dxa"/>
          </w:tcPr>
          <w:p w:rsidR="00246C95" w:rsidRPr="00EC1A46" w:rsidRDefault="00246C95" w:rsidP="00575631">
            <w:pPr>
              <w:spacing w:line="360" w:lineRule="auto"/>
              <w:ind w:right="-108"/>
              <w:rPr>
                <w:rFonts w:asciiTheme="majorHAnsi" w:hAnsiTheme="majorHAnsi" w:cs="Calibri"/>
                <w:color w:val="auto"/>
                <w:sz w:val="22"/>
                <w:szCs w:val="22"/>
              </w:rPr>
            </w:pPr>
            <w:r w:rsidRPr="00EC1A46">
              <w:rPr>
                <w:rFonts w:asciiTheme="majorHAnsi" w:hAnsiTheme="majorHAnsi" w:cs="Calibri"/>
                <w:color w:val="auto"/>
                <w:sz w:val="22"/>
                <w:szCs w:val="22"/>
              </w:rPr>
              <w:t>19</w:t>
            </w:r>
            <w:r w:rsidRPr="00EC1A46">
              <w:rPr>
                <w:rFonts w:asciiTheme="majorHAnsi" w:hAnsiTheme="majorHAnsi" w:cs="Calibri"/>
                <w:color w:val="auto"/>
                <w:sz w:val="22"/>
                <w:szCs w:val="22"/>
                <w:vertAlign w:val="superscript"/>
              </w:rPr>
              <w:t>th</w:t>
            </w:r>
            <w:r w:rsidRPr="00EC1A46">
              <w:rPr>
                <w:rFonts w:asciiTheme="majorHAnsi" w:hAnsiTheme="majorHAnsi" w:cs="Calibri"/>
                <w:color w:val="auto"/>
                <w:sz w:val="22"/>
                <w:szCs w:val="22"/>
              </w:rPr>
              <w:t xml:space="preserve"> May 2014</w:t>
            </w:r>
          </w:p>
        </w:tc>
        <w:tc>
          <w:tcPr>
            <w:tcW w:w="1980" w:type="dxa"/>
          </w:tcPr>
          <w:p w:rsidR="00246C95" w:rsidRPr="00EC1A46" w:rsidRDefault="00246C95" w:rsidP="00575631">
            <w:pPr>
              <w:spacing w:line="360" w:lineRule="auto"/>
              <w:ind w:right="-108"/>
              <w:rPr>
                <w:rFonts w:asciiTheme="majorHAnsi" w:hAnsiTheme="majorHAnsi" w:cs="Calibri"/>
                <w:color w:val="auto"/>
                <w:sz w:val="22"/>
                <w:szCs w:val="22"/>
              </w:rPr>
            </w:pPr>
            <w:r w:rsidRPr="00EC1A46">
              <w:rPr>
                <w:rFonts w:asciiTheme="majorHAnsi" w:hAnsiTheme="majorHAnsi" w:cs="Calibri"/>
                <w:color w:val="auto"/>
                <w:sz w:val="22"/>
                <w:szCs w:val="22"/>
              </w:rPr>
              <w:t>PM CIO</w:t>
            </w:r>
          </w:p>
        </w:tc>
        <w:tc>
          <w:tcPr>
            <w:tcW w:w="1620" w:type="dxa"/>
          </w:tcPr>
          <w:p w:rsidR="00246C95" w:rsidRPr="00EC1A46" w:rsidRDefault="00246C95" w:rsidP="00575631">
            <w:pPr>
              <w:spacing w:line="360" w:lineRule="auto"/>
              <w:ind w:right="-108"/>
              <w:rPr>
                <w:rFonts w:asciiTheme="majorHAnsi" w:hAnsiTheme="majorHAnsi" w:cs="Calibri"/>
                <w:color w:val="auto"/>
                <w:sz w:val="22"/>
                <w:szCs w:val="22"/>
              </w:rPr>
            </w:pPr>
          </w:p>
        </w:tc>
      </w:tr>
      <w:tr w:rsidR="00246C95" w:rsidRPr="008C0E46" w:rsidTr="00EC1A46">
        <w:trPr>
          <w:trHeight w:val="350"/>
        </w:trPr>
        <w:tc>
          <w:tcPr>
            <w:tcW w:w="2700" w:type="dxa"/>
          </w:tcPr>
          <w:p w:rsidR="00246C95" w:rsidRPr="00EC1A46" w:rsidRDefault="00246C95" w:rsidP="00575631">
            <w:pPr>
              <w:spacing w:line="360" w:lineRule="auto"/>
              <w:ind w:right="-108"/>
              <w:rPr>
                <w:rFonts w:asciiTheme="majorHAnsi" w:hAnsiTheme="majorHAnsi" w:cs="Calibri"/>
                <w:b/>
                <w:color w:val="auto"/>
                <w:sz w:val="22"/>
                <w:szCs w:val="22"/>
              </w:rPr>
            </w:pPr>
            <w:r w:rsidRPr="00EC1A46">
              <w:rPr>
                <w:rFonts w:asciiTheme="majorHAnsi" w:hAnsiTheme="majorHAnsi" w:cs="Calibri"/>
                <w:b/>
                <w:color w:val="auto"/>
                <w:sz w:val="22"/>
                <w:szCs w:val="22"/>
              </w:rPr>
              <w:t>Approved by CIO</w:t>
            </w:r>
          </w:p>
        </w:tc>
        <w:tc>
          <w:tcPr>
            <w:tcW w:w="2520" w:type="dxa"/>
          </w:tcPr>
          <w:p w:rsidR="00246C95" w:rsidRPr="00EC1A46" w:rsidRDefault="00246C95" w:rsidP="00575631">
            <w:pPr>
              <w:spacing w:line="360" w:lineRule="auto"/>
              <w:ind w:right="-108"/>
              <w:rPr>
                <w:rFonts w:asciiTheme="majorHAnsi" w:hAnsiTheme="majorHAnsi" w:cs="Calibri"/>
                <w:color w:val="auto"/>
                <w:sz w:val="22"/>
                <w:szCs w:val="22"/>
              </w:rPr>
            </w:pPr>
            <w:r w:rsidRPr="00EC1A46">
              <w:rPr>
                <w:rFonts w:asciiTheme="majorHAnsi" w:hAnsiTheme="majorHAnsi" w:cs="Calibri"/>
                <w:color w:val="auto"/>
                <w:sz w:val="22"/>
                <w:szCs w:val="22"/>
              </w:rPr>
              <w:t>Biswatosh</w:t>
            </w:r>
          </w:p>
        </w:tc>
        <w:tc>
          <w:tcPr>
            <w:tcW w:w="1530" w:type="dxa"/>
          </w:tcPr>
          <w:p w:rsidR="00246C95" w:rsidRPr="00EC1A46" w:rsidRDefault="00246C95" w:rsidP="00575631">
            <w:pPr>
              <w:spacing w:line="360" w:lineRule="auto"/>
              <w:ind w:right="-108"/>
              <w:rPr>
                <w:rFonts w:asciiTheme="majorHAnsi" w:hAnsiTheme="majorHAnsi" w:cs="Calibri"/>
                <w:color w:val="auto"/>
                <w:sz w:val="22"/>
                <w:szCs w:val="22"/>
              </w:rPr>
            </w:pPr>
          </w:p>
        </w:tc>
        <w:tc>
          <w:tcPr>
            <w:tcW w:w="1980" w:type="dxa"/>
          </w:tcPr>
          <w:p w:rsidR="00246C95" w:rsidRPr="00EC1A46" w:rsidRDefault="00246C95" w:rsidP="00575631">
            <w:pPr>
              <w:spacing w:line="360" w:lineRule="auto"/>
              <w:ind w:right="-108"/>
              <w:rPr>
                <w:rFonts w:asciiTheme="majorHAnsi" w:hAnsiTheme="majorHAnsi" w:cs="Calibri"/>
                <w:color w:val="auto"/>
                <w:sz w:val="22"/>
                <w:szCs w:val="22"/>
              </w:rPr>
            </w:pPr>
            <w:r w:rsidRPr="00EC1A46">
              <w:rPr>
                <w:rFonts w:asciiTheme="majorHAnsi" w:hAnsiTheme="majorHAnsi" w:cs="Calibri"/>
                <w:color w:val="auto"/>
                <w:sz w:val="22"/>
                <w:szCs w:val="22"/>
              </w:rPr>
              <w:t>PM CIO</w:t>
            </w:r>
          </w:p>
        </w:tc>
        <w:tc>
          <w:tcPr>
            <w:tcW w:w="1620" w:type="dxa"/>
          </w:tcPr>
          <w:p w:rsidR="00246C95" w:rsidRPr="00EC1A46" w:rsidRDefault="00246C95" w:rsidP="00575631">
            <w:pPr>
              <w:spacing w:line="360" w:lineRule="auto"/>
              <w:ind w:right="-108"/>
              <w:rPr>
                <w:rFonts w:asciiTheme="majorHAnsi" w:hAnsiTheme="majorHAnsi" w:cs="Calibri"/>
                <w:color w:val="auto"/>
                <w:sz w:val="22"/>
                <w:szCs w:val="22"/>
              </w:rPr>
            </w:pPr>
          </w:p>
        </w:tc>
      </w:tr>
    </w:tbl>
    <w:p w:rsidR="00BD657D" w:rsidRPr="00EC1A46" w:rsidRDefault="00BD657D" w:rsidP="00F31BF7">
      <w:pPr>
        <w:spacing w:line="360" w:lineRule="auto"/>
        <w:rPr>
          <w:rFonts w:asciiTheme="majorHAnsi" w:hAnsiTheme="majorHAnsi" w:cs="Calibri"/>
          <w:b/>
          <w:color w:val="auto"/>
          <w:sz w:val="22"/>
          <w:szCs w:val="22"/>
        </w:rPr>
      </w:pPr>
    </w:p>
    <w:p w:rsidR="00E15AD1" w:rsidRPr="00EC1A46" w:rsidRDefault="00BD657D" w:rsidP="00E15AD1">
      <w:pPr>
        <w:rPr>
          <w:rFonts w:asciiTheme="majorHAnsi" w:hAnsiTheme="majorHAnsi"/>
          <w:b/>
          <w:sz w:val="28"/>
          <w:szCs w:val="28"/>
          <w:lang w:val="en-AU"/>
        </w:rPr>
      </w:pPr>
      <w:r w:rsidRPr="008C0E46">
        <w:rPr>
          <w:rFonts w:asciiTheme="majorHAnsi" w:hAnsiTheme="majorHAnsi"/>
          <w:b/>
          <w:sz w:val="28"/>
          <w:szCs w:val="28"/>
          <w:lang w:val="en-AU"/>
        </w:rPr>
        <w:t>Submission History</w:t>
      </w:r>
    </w:p>
    <w:p w:rsidR="00E15AD1" w:rsidRPr="00EC1A46" w:rsidRDefault="00E15AD1" w:rsidP="0058172F">
      <w:pPr>
        <w:spacing w:line="276" w:lineRule="auto"/>
        <w:jc w:val="both"/>
        <w:rPr>
          <w:rFonts w:asciiTheme="majorHAnsi" w:hAnsiTheme="majorHAnsi" w:cs="Calibri"/>
          <w:b/>
          <w:sz w:val="20"/>
        </w:rPr>
      </w:pPr>
    </w:p>
    <w:tbl>
      <w:tblPr>
        <w:tblW w:w="9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070"/>
        <w:gridCol w:w="4242"/>
        <w:gridCol w:w="3408"/>
      </w:tblGrid>
      <w:tr w:rsidR="00E15AD1" w:rsidRPr="008C0E46" w:rsidTr="00EC1A46">
        <w:trPr>
          <w:trHeight w:val="403"/>
        </w:trPr>
        <w:tc>
          <w:tcPr>
            <w:tcW w:w="2070" w:type="dxa"/>
            <w:shd w:val="clear" w:color="auto" w:fill="D9D9D9"/>
          </w:tcPr>
          <w:p w:rsidR="00E15AD1" w:rsidRPr="00EC1A46" w:rsidRDefault="00E15AD1" w:rsidP="00D259AE">
            <w:pPr>
              <w:spacing w:line="360" w:lineRule="auto"/>
              <w:rPr>
                <w:rFonts w:asciiTheme="majorHAnsi" w:hAnsiTheme="majorHAnsi" w:cs="Calibri"/>
                <w:b/>
                <w:color w:val="auto"/>
                <w:sz w:val="22"/>
                <w:szCs w:val="22"/>
              </w:rPr>
            </w:pPr>
            <w:r w:rsidRPr="00EC1A46">
              <w:rPr>
                <w:rFonts w:asciiTheme="majorHAnsi" w:hAnsiTheme="majorHAnsi" w:cs="Calibri"/>
                <w:b/>
                <w:color w:val="auto"/>
                <w:sz w:val="22"/>
                <w:szCs w:val="22"/>
              </w:rPr>
              <w:t>Version</w:t>
            </w:r>
          </w:p>
        </w:tc>
        <w:tc>
          <w:tcPr>
            <w:tcW w:w="4242" w:type="dxa"/>
            <w:shd w:val="clear" w:color="auto" w:fill="D9D9D9"/>
          </w:tcPr>
          <w:p w:rsidR="00E15AD1" w:rsidRPr="00EC1A46" w:rsidRDefault="00E15AD1" w:rsidP="00D259AE">
            <w:pPr>
              <w:tabs>
                <w:tab w:val="left" w:pos="1152"/>
                <w:tab w:val="left" w:pos="1584"/>
              </w:tabs>
              <w:spacing w:line="360" w:lineRule="auto"/>
              <w:ind w:right="-108"/>
              <w:rPr>
                <w:rFonts w:asciiTheme="majorHAnsi" w:hAnsiTheme="majorHAnsi" w:cs="Calibri"/>
                <w:b/>
                <w:color w:val="auto"/>
                <w:sz w:val="22"/>
                <w:szCs w:val="22"/>
              </w:rPr>
            </w:pPr>
            <w:r w:rsidRPr="00EC1A46">
              <w:rPr>
                <w:rFonts w:asciiTheme="majorHAnsi" w:hAnsiTheme="majorHAnsi" w:cs="Calibri"/>
                <w:b/>
                <w:color w:val="auto"/>
                <w:sz w:val="22"/>
                <w:szCs w:val="22"/>
              </w:rPr>
              <w:t>Submission Date</w:t>
            </w:r>
          </w:p>
        </w:tc>
        <w:tc>
          <w:tcPr>
            <w:tcW w:w="3408" w:type="dxa"/>
            <w:shd w:val="clear" w:color="auto" w:fill="D9D9D9"/>
          </w:tcPr>
          <w:p w:rsidR="00E15AD1" w:rsidRPr="00EC1A46" w:rsidRDefault="00E15AD1" w:rsidP="00D259AE">
            <w:pPr>
              <w:tabs>
                <w:tab w:val="left" w:pos="1674"/>
              </w:tabs>
              <w:spacing w:line="360" w:lineRule="auto"/>
              <w:ind w:right="-108"/>
              <w:rPr>
                <w:rFonts w:asciiTheme="majorHAnsi" w:hAnsiTheme="majorHAnsi" w:cs="Calibri"/>
                <w:b/>
                <w:color w:val="auto"/>
                <w:sz w:val="22"/>
                <w:szCs w:val="22"/>
              </w:rPr>
            </w:pPr>
            <w:r w:rsidRPr="00EC1A46">
              <w:rPr>
                <w:rFonts w:asciiTheme="majorHAnsi" w:hAnsiTheme="majorHAnsi" w:cs="Calibri"/>
                <w:b/>
                <w:color w:val="auto"/>
                <w:sz w:val="22"/>
                <w:szCs w:val="22"/>
              </w:rPr>
              <w:t>Media</w:t>
            </w:r>
          </w:p>
        </w:tc>
      </w:tr>
      <w:tr w:rsidR="00E15AD1" w:rsidRPr="008C0E46" w:rsidTr="00EC1A46">
        <w:trPr>
          <w:trHeight w:val="413"/>
        </w:trPr>
        <w:tc>
          <w:tcPr>
            <w:tcW w:w="2070" w:type="dxa"/>
          </w:tcPr>
          <w:p w:rsidR="00E15AD1" w:rsidRPr="00EC1A46" w:rsidRDefault="00E15AD1" w:rsidP="00D259AE">
            <w:pPr>
              <w:spacing w:line="360" w:lineRule="auto"/>
              <w:ind w:right="-108"/>
              <w:rPr>
                <w:rFonts w:asciiTheme="majorHAnsi" w:hAnsiTheme="majorHAnsi" w:cs="Calibri"/>
                <w:color w:val="auto"/>
                <w:sz w:val="22"/>
                <w:szCs w:val="22"/>
              </w:rPr>
            </w:pPr>
            <w:r w:rsidRPr="00EC1A46">
              <w:rPr>
                <w:rFonts w:asciiTheme="majorHAnsi" w:hAnsiTheme="majorHAnsi" w:cs="Calibri"/>
                <w:color w:val="auto"/>
                <w:sz w:val="22"/>
                <w:szCs w:val="22"/>
              </w:rPr>
              <w:t>SRS v1.1</w:t>
            </w:r>
          </w:p>
        </w:tc>
        <w:tc>
          <w:tcPr>
            <w:tcW w:w="4242" w:type="dxa"/>
          </w:tcPr>
          <w:p w:rsidR="00E15AD1" w:rsidRPr="00EC1A46" w:rsidRDefault="00E15AD1" w:rsidP="00D259AE">
            <w:pPr>
              <w:spacing w:line="360" w:lineRule="auto"/>
              <w:ind w:right="-108"/>
              <w:rPr>
                <w:rFonts w:asciiTheme="majorHAnsi" w:hAnsiTheme="majorHAnsi" w:cs="Calibri"/>
                <w:color w:val="auto"/>
                <w:sz w:val="22"/>
                <w:szCs w:val="22"/>
              </w:rPr>
            </w:pPr>
            <w:r w:rsidRPr="00EC1A46">
              <w:rPr>
                <w:rFonts w:asciiTheme="majorHAnsi" w:hAnsiTheme="majorHAnsi" w:cs="Calibri"/>
                <w:color w:val="auto"/>
                <w:sz w:val="22"/>
                <w:szCs w:val="22"/>
              </w:rPr>
              <w:t>13</w:t>
            </w:r>
            <w:r w:rsidRPr="00EC1A46">
              <w:rPr>
                <w:rFonts w:asciiTheme="majorHAnsi" w:hAnsiTheme="majorHAnsi" w:cs="Calibri"/>
                <w:color w:val="auto"/>
                <w:sz w:val="22"/>
                <w:szCs w:val="22"/>
                <w:vertAlign w:val="superscript"/>
              </w:rPr>
              <w:t>th</w:t>
            </w:r>
            <w:r w:rsidRPr="00EC1A46">
              <w:rPr>
                <w:rFonts w:asciiTheme="majorHAnsi" w:hAnsiTheme="majorHAnsi" w:cs="Calibri"/>
                <w:color w:val="auto"/>
                <w:sz w:val="22"/>
                <w:szCs w:val="22"/>
              </w:rPr>
              <w:t xml:space="preserve"> May 2014</w:t>
            </w:r>
          </w:p>
        </w:tc>
        <w:tc>
          <w:tcPr>
            <w:tcW w:w="3408" w:type="dxa"/>
          </w:tcPr>
          <w:p w:rsidR="00E15AD1" w:rsidRPr="00EC1A46" w:rsidRDefault="00E15AD1" w:rsidP="00D259AE">
            <w:pPr>
              <w:spacing w:line="360" w:lineRule="auto"/>
              <w:ind w:right="-108"/>
              <w:rPr>
                <w:rFonts w:asciiTheme="majorHAnsi" w:hAnsiTheme="majorHAnsi" w:cs="Calibri"/>
                <w:color w:val="auto"/>
                <w:sz w:val="22"/>
                <w:szCs w:val="22"/>
              </w:rPr>
            </w:pPr>
            <w:r w:rsidRPr="00EC1A46">
              <w:rPr>
                <w:rFonts w:asciiTheme="majorHAnsi" w:hAnsiTheme="majorHAnsi" w:cs="Calibri"/>
                <w:color w:val="auto"/>
                <w:sz w:val="22"/>
                <w:szCs w:val="22"/>
              </w:rPr>
              <w:t>E-Mail</w:t>
            </w:r>
          </w:p>
        </w:tc>
      </w:tr>
      <w:tr w:rsidR="00E15AD1" w:rsidRPr="008C0E46" w:rsidTr="00EC1A46">
        <w:trPr>
          <w:trHeight w:val="350"/>
        </w:trPr>
        <w:tc>
          <w:tcPr>
            <w:tcW w:w="2070" w:type="dxa"/>
          </w:tcPr>
          <w:p w:rsidR="00E15AD1" w:rsidRPr="00EC1A46" w:rsidRDefault="00E15AD1" w:rsidP="00D259AE">
            <w:pPr>
              <w:spacing w:line="360" w:lineRule="auto"/>
              <w:ind w:right="-108"/>
              <w:rPr>
                <w:rFonts w:asciiTheme="majorHAnsi" w:hAnsiTheme="majorHAnsi" w:cs="Calibri"/>
                <w:b/>
                <w:color w:val="auto"/>
                <w:sz w:val="22"/>
                <w:szCs w:val="22"/>
              </w:rPr>
            </w:pPr>
          </w:p>
        </w:tc>
        <w:tc>
          <w:tcPr>
            <w:tcW w:w="4242" w:type="dxa"/>
          </w:tcPr>
          <w:p w:rsidR="00E15AD1" w:rsidRPr="00EC1A46" w:rsidRDefault="00E15AD1" w:rsidP="00D259AE">
            <w:pPr>
              <w:spacing w:line="360" w:lineRule="auto"/>
              <w:ind w:right="-108"/>
              <w:rPr>
                <w:rFonts w:asciiTheme="majorHAnsi" w:hAnsiTheme="majorHAnsi" w:cs="Calibri"/>
                <w:b/>
                <w:color w:val="auto"/>
                <w:sz w:val="22"/>
                <w:szCs w:val="22"/>
              </w:rPr>
            </w:pPr>
          </w:p>
        </w:tc>
        <w:tc>
          <w:tcPr>
            <w:tcW w:w="3408" w:type="dxa"/>
          </w:tcPr>
          <w:p w:rsidR="00E15AD1" w:rsidRPr="00EC1A46" w:rsidRDefault="00E15AD1" w:rsidP="00D259AE">
            <w:pPr>
              <w:spacing w:line="360" w:lineRule="auto"/>
              <w:ind w:right="-108"/>
              <w:rPr>
                <w:rFonts w:asciiTheme="majorHAnsi" w:hAnsiTheme="majorHAnsi" w:cs="Calibri"/>
                <w:b/>
                <w:color w:val="auto"/>
                <w:sz w:val="22"/>
                <w:szCs w:val="22"/>
              </w:rPr>
            </w:pPr>
          </w:p>
        </w:tc>
      </w:tr>
    </w:tbl>
    <w:p w:rsidR="0051434B" w:rsidRPr="00EC1A46" w:rsidRDefault="003210C2" w:rsidP="0058172F">
      <w:pPr>
        <w:spacing w:line="276" w:lineRule="auto"/>
        <w:jc w:val="both"/>
        <w:rPr>
          <w:rFonts w:asciiTheme="majorHAnsi" w:hAnsiTheme="majorHAnsi" w:cs="Calibri"/>
          <w:b/>
          <w:sz w:val="20"/>
        </w:rPr>
      </w:pPr>
      <w:r w:rsidRPr="00EC1A46">
        <w:rPr>
          <w:rFonts w:asciiTheme="majorHAnsi" w:hAnsiTheme="majorHAnsi" w:cs="Calibri"/>
          <w:b/>
          <w:sz w:val="20"/>
        </w:rPr>
        <w:br w:type="page"/>
      </w:r>
    </w:p>
    <w:p w:rsidR="008B2797" w:rsidRPr="008C0E46" w:rsidRDefault="008B2797" w:rsidP="00EC1A46">
      <w:pPr>
        <w:rPr>
          <w:rFonts w:asciiTheme="majorHAnsi" w:hAnsiTheme="majorHAnsi"/>
          <w:b/>
          <w:sz w:val="28"/>
          <w:szCs w:val="28"/>
          <w:lang w:val="en-AU"/>
        </w:rPr>
      </w:pPr>
      <w:r w:rsidRPr="00EC1A46">
        <w:rPr>
          <w:rFonts w:asciiTheme="majorHAnsi" w:hAnsiTheme="majorHAnsi"/>
          <w:b/>
          <w:sz w:val="28"/>
          <w:szCs w:val="28"/>
          <w:lang w:val="en-AU"/>
        </w:rPr>
        <w:lastRenderedPageBreak/>
        <w:t>Revision History</w:t>
      </w:r>
    </w:p>
    <w:p w:rsidR="00E805C6" w:rsidRPr="00EC1A46" w:rsidRDefault="00E805C6" w:rsidP="00EC1A46">
      <w:pPr>
        <w:rPr>
          <w:rFonts w:asciiTheme="majorHAnsi" w:hAnsiTheme="majorHAnsi"/>
          <w:b/>
          <w:sz w:val="28"/>
          <w:szCs w:val="28"/>
          <w:lang w:val="en-AU"/>
        </w:rPr>
      </w:pPr>
    </w:p>
    <w:tbl>
      <w:tblPr>
        <w:tblW w:w="945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080"/>
        <w:gridCol w:w="1770"/>
        <w:gridCol w:w="1920"/>
        <w:gridCol w:w="2160"/>
        <w:gridCol w:w="1170"/>
        <w:gridCol w:w="1350"/>
      </w:tblGrid>
      <w:tr w:rsidR="008B2797" w:rsidRPr="008C0E46" w:rsidTr="00EC1A46">
        <w:trPr>
          <w:trHeight w:val="400"/>
        </w:trPr>
        <w:tc>
          <w:tcPr>
            <w:tcW w:w="1080" w:type="dxa"/>
          </w:tcPr>
          <w:p w:rsidR="008B2797" w:rsidRPr="00EC1A46" w:rsidRDefault="008B2797" w:rsidP="0058172F">
            <w:pPr>
              <w:tabs>
                <w:tab w:val="clear" w:pos="720"/>
                <w:tab w:val="left" w:pos="0"/>
              </w:tabs>
              <w:spacing w:line="276" w:lineRule="auto"/>
              <w:ind w:right="-18"/>
              <w:jc w:val="center"/>
              <w:rPr>
                <w:rFonts w:asciiTheme="majorHAnsi" w:hAnsiTheme="majorHAnsi" w:cs="Calibri"/>
                <w:b/>
                <w:sz w:val="22"/>
              </w:rPr>
            </w:pPr>
            <w:r w:rsidRPr="00EC1A46">
              <w:rPr>
                <w:rFonts w:asciiTheme="majorHAnsi" w:hAnsiTheme="majorHAnsi" w:cs="Calibri"/>
                <w:b/>
                <w:sz w:val="22"/>
              </w:rPr>
              <w:t>Version (x.y)</w:t>
            </w:r>
          </w:p>
        </w:tc>
        <w:tc>
          <w:tcPr>
            <w:tcW w:w="1770" w:type="dxa"/>
          </w:tcPr>
          <w:p w:rsidR="008B2797" w:rsidRPr="00EC1A46" w:rsidRDefault="008B2797" w:rsidP="0058172F">
            <w:pPr>
              <w:spacing w:line="276" w:lineRule="auto"/>
              <w:ind w:right="132"/>
              <w:jc w:val="center"/>
              <w:rPr>
                <w:rFonts w:asciiTheme="majorHAnsi" w:hAnsiTheme="majorHAnsi" w:cs="Calibri"/>
                <w:b/>
                <w:sz w:val="22"/>
              </w:rPr>
            </w:pPr>
            <w:r w:rsidRPr="00EC1A46">
              <w:rPr>
                <w:rFonts w:asciiTheme="majorHAnsi" w:hAnsiTheme="majorHAnsi" w:cs="Calibri"/>
                <w:b/>
                <w:sz w:val="22"/>
              </w:rPr>
              <w:t>Date of Revision</w:t>
            </w:r>
          </w:p>
        </w:tc>
        <w:tc>
          <w:tcPr>
            <w:tcW w:w="1920" w:type="dxa"/>
          </w:tcPr>
          <w:p w:rsidR="008B2797" w:rsidRPr="00EC1A46" w:rsidRDefault="008B2797" w:rsidP="0058172F">
            <w:pPr>
              <w:spacing w:line="276" w:lineRule="auto"/>
              <w:ind w:right="72"/>
              <w:jc w:val="center"/>
              <w:rPr>
                <w:rFonts w:asciiTheme="majorHAnsi" w:hAnsiTheme="majorHAnsi" w:cs="Calibri"/>
                <w:b/>
                <w:sz w:val="22"/>
              </w:rPr>
            </w:pPr>
            <w:r w:rsidRPr="00EC1A46">
              <w:rPr>
                <w:rFonts w:asciiTheme="majorHAnsi" w:hAnsiTheme="majorHAnsi" w:cs="Calibri"/>
                <w:b/>
                <w:sz w:val="22"/>
              </w:rPr>
              <w:t>Description of Change</w:t>
            </w:r>
          </w:p>
        </w:tc>
        <w:tc>
          <w:tcPr>
            <w:tcW w:w="2160" w:type="dxa"/>
          </w:tcPr>
          <w:p w:rsidR="008B2797" w:rsidRPr="00EC1A46" w:rsidRDefault="008B2797" w:rsidP="0058172F">
            <w:pPr>
              <w:spacing w:line="276" w:lineRule="auto"/>
              <w:ind w:right="12"/>
              <w:jc w:val="center"/>
              <w:rPr>
                <w:rFonts w:asciiTheme="majorHAnsi" w:hAnsiTheme="majorHAnsi" w:cs="Calibri"/>
                <w:b/>
                <w:sz w:val="22"/>
              </w:rPr>
            </w:pPr>
            <w:r w:rsidRPr="00EC1A46">
              <w:rPr>
                <w:rFonts w:asciiTheme="majorHAnsi" w:hAnsiTheme="majorHAnsi" w:cs="Calibri"/>
                <w:b/>
                <w:sz w:val="22"/>
              </w:rPr>
              <w:t>Reason for Change</w:t>
            </w:r>
          </w:p>
        </w:tc>
        <w:tc>
          <w:tcPr>
            <w:tcW w:w="1170" w:type="dxa"/>
          </w:tcPr>
          <w:p w:rsidR="008B2797" w:rsidRPr="00EC1A46" w:rsidRDefault="008B2797" w:rsidP="0058172F">
            <w:pPr>
              <w:spacing w:line="276" w:lineRule="auto"/>
              <w:ind w:right="72"/>
              <w:jc w:val="center"/>
              <w:rPr>
                <w:rFonts w:asciiTheme="majorHAnsi" w:hAnsiTheme="majorHAnsi" w:cs="Calibri"/>
                <w:b/>
                <w:sz w:val="22"/>
              </w:rPr>
            </w:pPr>
            <w:r w:rsidRPr="00EC1A46">
              <w:rPr>
                <w:rFonts w:asciiTheme="majorHAnsi" w:hAnsiTheme="majorHAnsi" w:cs="Calibri"/>
                <w:b/>
                <w:sz w:val="22"/>
              </w:rPr>
              <w:t>Affected Sections</w:t>
            </w:r>
          </w:p>
        </w:tc>
        <w:tc>
          <w:tcPr>
            <w:tcW w:w="1350" w:type="dxa"/>
          </w:tcPr>
          <w:p w:rsidR="008B2797" w:rsidRPr="00EC1A46" w:rsidRDefault="004602B6" w:rsidP="0058172F">
            <w:pPr>
              <w:spacing w:line="276" w:lineRule="auto"/>
              <w:ind w:right="12"/>
              <w:jc w:val="center"/>
              <w:rPr>
                <w:rFonts w:asciiTheme="majorHAnsi" w:hAnsiTheme="majorHAnsi" w:cs="Calibri"/>
                <w:b/>
                <w:sz w:val="22"/>
              </w:rPr>
            </w:pPr>
            <w:r w:rsidRPr="00EC1A46">
              <w:rPr>
                <w:rFonts w:asciiTheme="majorHAnsi" w:hAnsiTheme="majorHAnsi" w:cs="Calibri"/>
                <w:b/>
                <w:sz w:val="22"/>
              </w:rPr>
              <w:t xml:space="preserve">Revised </w:t>
            </w:r>
            <w:r w:rsidR="008B2797" w:rsidRPr="00EC1A46">
              <w:rPr>
                <w:rFonts w:asciiTheme="majorHAnsi" w:hAnsiTheme="majorHAnsi" w:cs="Calibri"/>
                <w:b/>
                <w:sz w:val="22"/>
              </w:rPr>
              <w:t>By</w:t>
            </w:r>
          </w:p>
        </w:tc>
      </w:tr>
      <w:tr w:rsidR="008B2797" w:rsidRPr="008C0E46" w:rsidTr="00EC1A46">
        <w:trPr>
          <w:trHeight w:val="400"/>
        </w:trPr>
        <w:tc>
          <w:tcPr>
            <w:tcW w:w="1080" w:type="dxa"/>
          </w:tcPr>
          <w:p w:rsidR="008B2797" w:rsidRPr="00EC1A46" w:rsidRDefault="003E1AC5" w:rsidP="0058172F">
            <w:pPr>
              <w:pStyle w:val="Text"/>
              <w:spacing w:before="60" w:after="60" w:line="276" w:lineRule="auto"/>
              <w:ind w:left="0"/>
              <w:jc w:val="both"/>
              <w:rPr>
                <w:rFonts w:asciiTheme="majorHAnsi" w:hAnsiTheme="majorHAnsi" w:cs="Calibri"/>
                <w:sz w:val="22"/>
              </w:rPr>
            </w:pPr>
            <w:r w:rsidRPr="00EC1A46">
              <w:rPr>
                <w:rFonts w:asciiTheme="majorHAnsi" w:hAnsiTheme="majorHAnsi" w:cs="Calibri"/>
                <w:sz w:val="22"/>
              </w:rPr>
              <w:t>1.0</w:t>
            </w:r>
          </w:p>
        </w:tc>
        <w:tc>
          <w:tcPr>
            <w:tcW w:w="1770" w:type="dxa"/>
          </w:tcPr>
          <w:p w:rsidR="008505E6" w:rsidRPr="00EC1A46" w:rsidRDefault="0061553D" w:rsidP="00246C95">
            <w:pPr>
              <w:pStyle w:val="Text"/>
              <w:spacing w:before="60" w:after="60" w:line="276" w:lineRule="auto"/>
              <w:ind w:left="0"/>
              <w:jc w:val="center"/>
              <w:rPr>
                <w:rFonts w:asciiTheme="majorHAnsi" w:hAnsiTheme="majorHAnsi" w:cs="Calibri"/>
                <w:sz w:val="22"/>
              </w:rPr>
            </w:pPr>
            <w:r w:rsidRPr="00EC1A46">
              <w:rPr>
                <w:rFonts w:asciiTheme="majorHAnsi" w:hAnsiTheme="majorHAnsi" w:cs="Calibri"/>
                <w:sz w:val="22"/>
              </w:rPr>
              <w:t>5</w:t>
            </w:r>
            <w:r w:rsidRPr="00EC1A46">
              <w:rPr>
                <w:rFonts w:asciiTheme="majorHAnsi" w:hAnsiTheme="majorHAnsi" w:cs="Calibri"/>
                <w:sz w:val="22"/>
                <w:vertAlign w:val="superscript"/>
              </w:rPr>
              <w:t>th</w:t>
            </w:r>
            <w:r w:rsidRPr="00EC1A46">
              <w:rPr>
                <w:rFonts w:asciiTheme="majorHAnsi" w:hAnsiTheme="majorHAnsi" w:cs="Calibri"/>
                <w:sz w:val="22"/>
              </w:rPr>
              <w:t xml:space="preserve"> May </w:t>
            </w:r>
            <w:r w:rsidR="00246C95" w:rsidRPr="00EC1A46">
              <w:rPr>
                <w:rFonts w:asciiTheme="majorHAnsi" w:hAnsiTheme="majorHAnsi" w:cs="Calibri"/>
                <w:sz w:val="22"/>
              </w:rPr>
              <w:t>20</w:t>
            </w:r>
            <w:r w:rsidRPr="00EC1A46">
              <w:rPr>
                <w:rFonts w:asciiTheme="majorHAnsi" w:hAnsiTheme="majorHAnsi" w:cs="Calibri"/>
                <w:sz w:val="22"/>
              </w:rPr>
              <w:t>14</w:t>
            </w:r>
          </w:p>
        </w:tc>
        <w:tc>
          <w:tcPr>
            <w:tcW w:w="1920" w:type="dxa"/>
          </w:tcPr>
          <w:p w:rsidR="008505E6" w:rsidRPr="00EC1A46" w:rsidRDefault="003E1AC5" w:rsidP="0058172F">
            <w:pPr>
              <w:pStyle w:val="Text"/>
              <w:spacing w:before="60" w:after="60" w:line="276" w:lineRule="auto"/>
              <w:ind w:left="0"/>
              <w:jc w:val="both"/>
              <w:rPr>
                <w:rFonts w:asciiTheme="majorHAnsi" w:hAnsiTheme="majorHAnsi" w:cs="Calibri"/>
                <w:sz w:val="22"/>
              </w:rPr>
            </w:pPr>
            <w:r w:rsidRPr="00EC1A46">
              <w:rPr>
                <w:rFonts w:asciiTheme="majorHAnsi" w:hAnsiTheme="majorHAnsi" w:cs="Calibri"/>
                <w:sz w:val="22"/>
              </w:rPr>
              <w:t>Initial Version</w:t>
            </w:r>
          </w:p>
          <w:p w:rsidR="008B2797" w:rsidRPr="00EC1A46" w:rsidRDefault="008505E6" w:rsidP="0058172F">
            <w:pPr>
              <w:pStyle w:val="Text"/>
              <w:spacing w:before="60" w:after="60" w:line="276" w:lineRule="auto"/>
              <w:ind w:left="0"/>
              <w:jc w:val="both"/>
              <w:rPr>
                <w:rFonts w:asciiTheme="majorHAnsi" w:hAnsiTheme="majorHAnsi" w:cs="Calibri"/>
                <w:sz w:val="22"/>
              </w:rPr>
            </w:pPr>
            <w:r w:rsidRPr="00EC1A46">
              <w:rPr>
                <w:rFonts w:asciiTheme="majorHAnsi" w:hAnsiTheme="majorHAnsi" w:cs="Calibri"/>
                <w:sz w:val="22"/>
              </w:rPr>
              <w:t>(Draft)</w:t>
            </w:r>
          </w:p>
        </w:tc>
        <w:tc>
          <w:tcPr>
            <w:tcW w:w="2160" w:type="dxa"/>
          </w:tcPr>
          <w:p w:rsidR="008B2797" w:rsidRPr="00EC1A46" w:rsidRDefault="008B2797" w:rsidP="0058172F">
            <w:pPr>
              <w:spacing w:line="276" w:lineRule="auto"/>
              <w:jc w:val="both"/>
              <w:rPr>
                <w:rFonts w:asciiTheme="majorHAnsi" w:hAnsiTheme="majorHAnsi" w:cs="Calibri"/>
                <w:sz w:val="22"/>
              </w:rPr>
            </w:pPr>
          </w:p>
        </w:tc>
        <w:tc>
          <w:tcPr>
            <w:tcW w:w="1170" w:type="dxa"/>
          </w:tcPr>
          <w:p w:rsidR="008B2797" w:rsidRPr="00EC1A46" w:rsidRDefault="008B2797" w:rsidP="0058172F">
            <w:pPr>
              <w:spacing w:line="276" w:lineRule="auto"/>
              <w:jc w:val="both"/>
              <w:rPr>
                <w:rFonts w:asciiTheme="majorHAnsi" w:hAnsiTheme="majorHAnsi" w:cs="Calibri"/>
                <w:sz w:val="22"/>
              </w:rPr>
            </w:pPr>
          </w:p>
        </w:tc>
        <w:tc>
          <w:tcPr>
            <w:tcW w:w="1350" w:type="dxa"/>
          </w:tcPr>
          <w:p w:rsidR="008B2797" w:rsidRPr="00EC1A46" w:rsidRDefault="004602B6" w:rsidP="00EC1A46">
            <w:pPr>
              <w:spacing w:line="276" w:lineRule="auto"/>
              <w:ind w:right="0"/>
              <w:jc w:val="both"/>
              <w:rPr>
                <w:rFonts w:asciiTheme="majorHAnsi" w:hAnsiTheme="majorHAnsi" w:cs="Calibri"/>
                <w:sz w:val="22"/>
              </w:rPr>
            </w:pPr>
            <w:r w:rsidRPr="00EC1A46">
              <w:rPr>
                <w:rFonts w:asciiTheme="majorHAnsi" w:hAnsiTheme="majorHAnsi" w:cs="Calibri"/>
                <w:sz w:val="22"/>
              </w:rPr>
              <w:t>Bibhudutta</w:t>
            </w:r>
          </w:p>
        </w:tc>
      </w:tr>
      <w:tr w:rsidR="008B2797" w:rsidRPr="008C0E46" w:rsidTr="00EC1A46">
        <w:trPr>
          <w:trHeight w:val="400"/>
        </w:trPr>
        <w:tc>
          <w:tcPr>
            <w:tcW w:w="1080" w:type="dxa"/>
          </w:tcPr>
          <w:p w:rsidR="008B2797" w:rsidRPr="00EC1A46" w:rsidRDefault="0061553D" w:rsidP="0058172F">
            <w:pPr>
              <w:pStyle w:val="Text"/>
              <w:spacing w:before="60" w:after="60" w:line="276" w:lineRule="auto"/>
              <w:ind w:left="0"/>
              <w:jc w:val="both"/>
              <w:rPr>
                <w:rFonts w:asciiTheme="majorHAnsi" w:hAnsiTheme="majorHAnsi" w:cs="Calibri"/>
                <w:sz w:val="22"/>
              </w:rPr>
            </w:pPr>
            <w:r w:rsidRPr="00EC1A46">
              <w:rPr>
                <w:rFonts w:asciiTheme="majorHAnsi" w:hAnsiTheme="majorHAnsi" w:cs="Calibri"/>
                <w:sz w:val="22"/>
              </w:rPr>
              <w:t>1.1</w:t>
            </w:r>
          </w:p>
        </w:tc>
        <w:tc>
          <w:tcPr>
            <w:tcW w:w="1770" w:type="dxa"/>
          </w:tcPr>
          <w:p w:rsidR="008B2797" w:rsidRPr="00EC1A46" w:rsidRDefault="0061553D" w:rsidP="00EC1A46">
            <w:pPr>
              <w:pStyle w:val="Text"/>
              <w:spacing w:before="60" w:after="60" w:line="276" w:lineRule="auto"/>
              <w:ind w:left="0"/>
              <w:jc w:val="center"/>
              <w:rPr>
                <w:rFonts w:asciiTheme="majorHAnsi" w:hAnsiTheme="majorHAnsi" w:cs="Calibri"/>
                <w:sz w:val="22"/>
              </w:rPr>
            </w:pPr>
            <w:r w:rsidRPr="00EC1A46">
              <w:rPr>
                <w:rFonts w:asciiTheme="majorHAnsi" w:hAnsiTheme="majorHAnsi" w:cs="Calibri"/>
                <w:sz w:val="22"/>
              </w:rPr>
              <w:t>8</w:t>
            </w:r>
            <w:r w:rsidRPr="00EC1A46">
              <w:rPr>
                <w:rFonts w:asciiTheme="majorHAnsi" w:hAnsiTheme="majorHAnsi" w:cs="Calibri"/>
                <w:sz w:val="22"/>
                <w:vertAlign w:val="superscript"/>
              </w:rPr>
              <w:t>th</w:t>
            </w:r>
            <w:r w:rsidRPr="00EC1A46">
              <w:rPr>
                <w:rFonts w:asciiTheme="majorHAnsi" w:hAnsiTheme="majorHAnsi" w:cs="Calibri"/>
                <w:sz w:val="22"/>
              </w:rPr>
              <w:t xml:space="preserve">  May </w:t>
            </w:r>
            <w:r w:rsidR="00246C95" w:rsidRPr="00EC1A46">
              <w:rPr>
                <w:rFonts w:asciiTheme="majorHAnsi" w:hAnsiTheme="majorHAnsi" w:cs="Calibri"/>
                <w:sz w:val="22"/>
              </w:rPr>
              <w:t>20</w:t>
            </w:r>
            <w:r w:rsidRPr="00EC1A46">
              <w:rPr>
                <w:rFonts w:asciiTheme="majorHAnsi" w:hAnsiTheme="majorHAnsi" w:cs="Calibri"/>
                <w:sz w:val="22"/>
              </w:rPr>
              <w:t>14</w:t>
            </w:r>
          </w:p>
        </w:tc>
        <w:tc>
          <w:tcPr>
            <w:tcW w:w="1920" w:type="dxa"/>
          </w:tcPr>
          <w:p w:rsidR="0061553D" w:rsidRPr="00EC1A46" w:rsidRDefault="0061553D" w:rsidP="0061553D">
            <w:pPr>
              <w:pStyle w:val="NumberedList"/>
              <w:numPr>
                <w:ilvl w:val="0"/>
                <w:numId w:val="0"/>
              </w:numPr>
              <w:spacing w:before="60" w:after="60" w:line="276" w:lineRule="auto"/>
              <w:ind w:left="360" w:hanging="360"/>
              <w:rPr>
                <w:rFonts w:asciiTheme="majorHAnsi" w:hAnsiTheme="majorHAnsi" w:cs="Calibri"/>
                <w:sz w:val="22"/>
                <w:szCs w:val="20"/>
              </w:rPr>
            </w:pPr>
            <w:r w:rsidRPr="00EC1A46">
              <w:rPr>
                <w:rFonts w:asciiTheme="majorHAnsi" w:hAnsiTheme="majorHAnsi" w:cs="Calibri"/>
                <w:sz w:val="22"/>
                <w:szCs w:val="20"/>
              </w:rPr>
              <w:t>Requirement</w:t>
            </w:r>
          </w:p>
          <w:p w:rsidR="0061553D" w:rsidRPr="00EC1A46" w:rsidRDefault="0061553D" w:rsidP="0061553D">
            <w:pPr>
              <w:pStyle w:val="NumberedList"/>
              <w:numPr>
                <w:ilvl w:val="0"/>
                <w:numId w:val="0"/>
              </w:numPr>
              <w:spacing w:before="60" w:after="60" w:line="276" w:lineRule="auto"/>
              <w:ind w:left="360" w:hanging="360"/>
              <w:rPr>
                <w:rFonts w:asciiTheme="majorHAnsi" w:hAnsiTheme="majorHAnsi" w:cs="Calibri"/>
                <w:sz w:val="22"/>
                <w:szCs w:val="20"/>
              </w:rPr>
            </w:pPr>
            <w:r w:rsidRPr="00EC1A46">
              <w:rPr>
                <w:rFonts w:asciiTheme="majorHAnsi" w:hAnsiTheme="majorHAnsi" w:cs="Calibri"/>
                <w:sz w:val="22"/>
                <w:szCs w:val="20"/>
              </w:rPr>
              <w:t>Description, Use</w:t>
            </w:r>
          </w:p>
          <w:p w:rsidR="008B2797" w:rsidRPr="00EC1A46" w:rsidRDefault="0061553D" w:rsidP="0061553D">
            <w:pPr>
              <w:pStyle w:val="NumberedList"/>
              <w:numPr>
                <w:ilvl w:val="0"/>
                <w:numId w:val="0"/>
              </w:numPr>
              <w:spacing w:before="60" w:after="60" w:line="276" w:lineRule="auto"/>
              <w:ind w:left="360" w:hanging="360"/>
              <w:rPr>
                <w:rFonts w:asciiTheme="majorHAnsi" w:hAnsiTheme="majorHAnsi" w:cs="Calibri"/>
                <w:sz w:val="22"/>
                <w:szCs w:val="20"/>
              </w:rPr>
            </w:pPr>
            <w:r w:rsidRPr="00EC1A46">
              <w:rPr>
                <w:rFonts w:asciiTheme="majorHAnsi" w:hAnsiTheme="majorHAnsi" w:cs="Calibri"/>
                <w:sz w:val="22"/>
                <w:szCs w:val="20"/>
              </w:rPr>
              <w:t xml:space="preserve"> Case &amp; QA/QC</w:t>
            </w:r>
          </w:p>
        </w:tc>
        <w:tc>
          <w:tcPr>
            <w:tcW w:w="2160" w:type="dxa"/>
          </w:tcPr>
          <w:p w:rsidR="008B2797" w:rsidRPr="00EC1A46" w:rsidRDefault="0061553D" w:rsidP="0061553D">
            <w:pPr>
              <w:tabs>
                <w:tab w:val="clear" w:pos="720"/>
                <w:tab w:val="left" w:pos="1692"/>
              </w:tabs>
              <w:spacing w:line="276" w:lineRule="auto"/>
              <w:ind w:right="-78"/>
              <w:rPr>
                <w:rFonts w:asciiTheme="majorHAnsi" w:hAnsiTheme="majorHAnsi" w:cs="Calibri"/>
                <w:sz w:val="22"/>
              </w:rPr>
            </w:pPr>
            <w:r w:rsidRPr="00EC1A46">
              <w:rPr>
                <w:rFonts w:asciiTheme="majorHAnsi" w:hAnsiTheme="majorHAnsi" w:cs="Calibri"/>
                <w:sz w:val="22"/>
              </w:rPr>
              <w:t>Change in requirement</w:t>
            </w:r>
          </w:p>
        </w:tc>
        <w:tc>
          <w:tcPr>
            <w:tcW w:w="1170" w:type="dxa"/>
          </w:tcPr>
          <w:p w:rsidR="008B2797" w:rsidRPr="00EC1A46" w:rsidRDefault="0061553D" w:rsidP="0061553D">
            <w:pPr>
              <w:tabs>
                <w:tab w:val="left" w:pos="1044"/>
              </w:tabs>
              <w:spacing w:line="276" w:lineRule="auto"/>
              <w:ind w:right="-78"/>
              <w:rPr>
                <w:rFonts w:asciiTheme="majorHAnsi" w:hAnsiTheme="majorHAnsi" w:cs="Calibri"/>
                <w:sz w:val="22"/>
              </w:rPr>
            </w:pPr>
            <w:r w:rsidRPr="00EC1A46">
              <w:rPr>
                <w:rFonts w:asciiTheme="majorHAnsi" w:hAnsiTheme="majorHAnsi" w:cs="Calibri"/>
                <w:sz w:val="22"/>
              </w:rPr>
              <w:t>3.1/1.2/4.0/5.0/6.0</w:t>
            </w:r>
          </w:p>
        </w:tc>
        <w:tc>
          <w:tcPr>
            <w:tcW w:w="1350" w:type="dxa"/>
          </w:tcPr>
          <w:p w:rsidR="008B2797" w:rsidRPr="00EC1A46" w:rsidRDefault="004602B6" w:rsidP="00EC1A46">
            <w:pPr>
              <w:spacing w:line="276" w:lineRule="auto"/>
              <w:ind w:right="0"/>
              <w:jc w:val="both"/>
              <w:rPr>
                <w:rFonts w:asciiTheme="majorHAnsi" w:hAnsiTheme="majorHAnsi" w:cs="Calibri"/>
                <w:sz w:val="22"/>
              </w:rPr>
            </w:pPr>
            <w:r w:rsidRPr="00EC1A46">
              <w:rPr>
                <w:rFonts w:asciiTheme="majorHAnsi" w:hAnsiTheme="majorHAnsi" w:cs="Calibri"/>
                <w:sz w:val="22"/>
              </w:rPr>
              <w:t>K V Reddy</w:t>
            </w:r>
          </w:p>
        </w:tc>
      </w:tr>
      <w:tr w:rsidR="008B2797" w:rsidRPr="008C0E46" w:rsidTr="00EC1A46">
        <w:trPr>
          <w:trHeight w:val="400"/>
        </w:trPr>
        <w:tc>
          <w:tcPr>
            <w:tcW w:w="1080" w:type="dxa"/>
          </w:tcPr>
          <w:p w:rsidR="008B2797" w:rsidRPr="00EC1A46" w:rsidRDefault="004602B6" w:rsidP="0058172F">
            <w:pPr>
              <w:pStyle w:val="NumberedList"/>
              <w:numPr>
                <w:ilvl w:val="0"/>
                <w:numId w:val="0"/>
              </w:numPr>
              <w:spacing w:before="60" w:after="60" w:line="276" w:lineRule="auto"/>
              <w:ind w:left="360" w:hanging="360"/>
              <w:jc w:val="both"/>
              <w:rPr>
                <w:rFonts w:asciiTheme="majorHAnsi" w:hAnsiTheme="majorHAnsi" w:cs="Calibri"/>
                <w:sz w:val="22"/>
                <w:szCs w:val="20"/>
              </w:rPr>
            </w:pPr>
            <w:r w:rsidRPr="00EC1A46">
              <w:rPr>
                <w:rFonts w:asciiTheme="majorHAnsi" w:hAnsiTheme="majorHAnsi" w:cs="Calibri"/>
                <w:sz w:val="22"/>
                <w:szCs w:val="20"/>
              </w:rPr>
              <w:t>1.2</w:t>
            </w:r>
          </w:p>
        </w:tc>
        <w:tc>
          <w:tcPr>
            <w:tcW w:w="1770" w:type="dxa"/>
          </w:tcPr>
          <w:p w:rsidR="008B2797" w:rsidRPr="00EC1A46" w:rsidRDefault="00246C95" w:rsidP="00EC1A46">
            <w:pPr>
              <w:pStyle w:val="Text"/>
              <w:spacing w:before="60" w:after="60" w:line="276" w:lineRule="auto"/>
              <w:ind w:left="0"/>
              <w:jc w:val="center"/>
              <w:rPr>
                <w:rFonts w:asciiTheme="majorHAnsi" w:hAnsiTheme="majorHAnsi" w:cs="Calibri"/>
                <w:sz w:val="22"/>
              </w:rPr>
            </w:pPr>
            <w:r w:rsidRPr="00EC1A46">
              <w:rPr>
                <w:rFonts w:asciiTheme="majorHAnsi" w:hAnsiTheme="majorHAnsi" w:cs="Calibri"/>
                <w:sz w:val="22"/>
              </w:rPr>
              <w:t>19</w:t>
            </w:r>
            <w:r w:rsidRPr="00EC1A46">
              <w:rPr>
                <w:rFonts w:asciiTheme="majorHAnsi" w:hAnsiTheme="majorHAnsi" w:cs="Calibri"/>
                <w:sz w:val="22"/>
                <w:vertAlign w:val="superscript"/>
              </w:rPr>
              <w:t>th</w:t>
            </w:r>
            <w:r w:rsidRPr="00EC1A46">
              <w:rPr>
                <w:rFonts w:asciiTheme="majorHAnsi" w:hAnsiTheme="majorHAnsi" w:cs="Calibri"/>
                <w:sz w:val="22"/>
              </w:rPr>
              <w:t xml:space="preserve"> May 2014</w:t>
            </w:r>
          </w:p>
        </w:tc>
        <w:tc>
          <w:tcPr>
            <w:tcW w:w="1920" w:type="dxa"/>
          </w:tcPr>
          <w:p w:rsidR="008B2797" w:rsidRPr="00EC1A46" w:rsidRDefault="00246C95" w:rsidP="0058172F">
            <w:pPr>
              <w:pStyle w:val="NumberedList"/>
              <w:numPr>
                <w:ilvl w:val="0"/>
                <w:numId w:val="0"/>
              </w:numPr>
              <w:spacing w:before="60" w:after="60" w:line="276" w:lineRule="auto"/>
              <w:jc w:val="both"/>
              <w:rPr>
                <w:rFonts w:asciiTheme="majorHAnsi" w:hAnsiTheme="majorHAnsi" w:cs="Calibri"/>
                <w:sz w:val="22"/>
                <w:szCs w:val="20"/>
              </w:rPr>
            </w:pPr>
            <w:r w:rsidRPr="00EC1A46">
              <w:rPr>
                <w:rFonts w:asciiTheme="majorHAnsi" w:hAnsiTheme="majorHAnsi" w:cs="Calibri"/>
                <w:sz w:val="22"/>
                <w:szCs w:val="20"/>
              </w:rPr>
              <w:t>Section Organization</w:t>
            </w:r>
          </w:p>
        </w:tc>
        <w:tc>
          <w:tcPr>
            <w:tcW w:w="2160" w:type="dxa"/>
          </w:tcPr>
          <w:p w:rsidR="00480218" w:rsidRDefault="00246C95" w:rsidP="00770790">
            <w:pPr>
              <w:pStyle w:val="ListParagraph"/>
              <w:numPr>
                <w:ilvl w:val="0"/>
                <w:numId w:val="60"/>
              </w:numPr>
              <w:ind w:left="72" w:hanging="180"/>
              <w:jc w:val="left"/>
              <w:rPr>
                <w:rFonts w:asciiTheme="majorHAnsi" w:eastAsia="Calibri" w:hAnsiTheme="majorHAnsi" w:cs="Calibri"/>
                <w:color w:val="auto"/>
              </w:rPr>
            </w:pPr>
            <w:r w:rsidRPr="00EC1A46">
              <w:rPr>
                <w:rFonts w:asciiTheme="majorHAnsi" w:hAnsiTheme="majorHAnsi" w:cs="Calibri"/>
                <w:color w:val="auto"/>
              </w:rPr>
              <w:t>Improper Section Organization</w:t>
            </w:r>
            <w:r w:rsidR="00480218" w:rsidRPr="00EC1A46">
              <w:rPr>
                <w:rFonts w:asciiTheme="majorHAnsi" w:hAnsiTheme="majorHAnsi" w:cs="Calibri"/>
                <w:color w:val="auto"/>
              </w:rPr>
              <w:t>.</w:t>
            </w:r>
          </w:p>
          <w:p w:rsidR="00E954BD" w:rsidRPr="00EC1A46" w:rsidRDefault="00E954BD" w:rsidP="00770790">
            <w:pPr>
              <w:pStyle w:val="ListParagraph"/>
              <w:numPr>
                <w:ilvl w:val="0"/>
                <w:numId w:val="60"/>
              </w:numPr>
              <w:ind w:left="72" w:hanging="180"/>
              <w:jc w:val="left"/>
              <w:rPr>
                <w:rFonts w:asciiTheme="majorHAnsi" w:hAnsiTheme="majorHAnsi" w:cs="Calibri"/>
                <w:color w:val="auto"/>
              </w:rPr>
            </w:pPr>
            <w:r>
              <w:rPr>
                <w:rFonts w:asciiTheme="majorHAnsi" w:hAnsiTheme="majorHAnsi" w:cs="Calibri"/>
                <w:color w:val="auto"/>
              </w:rPr>
              <w:t>Modification of Functional Requirement Descriptions</w:t>
            </w:r>
          </w:p>
          <w:p w:rsidR="008B2797" w:rsidRPr="00EC1A46" w:rsidRDefault="00480218" w:rsidP="00770790">
            <w:pPr>
              <w:pStyle w:val="ListParagraph"/>
              <w:numPr>
                <w:ilvl w:val="0"/>
                <w:numId w:val="60"/>
              </w:numPr>
              <w:ind w:left="72" w:hanging="180"/>
              <w:jc w:val="left"/>
              <w:rPr>
                <w:rFonts w:asciiTheme="majorHAnsi" w:hAnsiTheme="majorHAnsi" w:cs="Calibri"/>
                <w:color w:val="auto"/>
              </w:rPr>
            </w:pPr>
            <w:r w:rsidRPr="00EC1A46">
              <w:rPr>
                <w:rFonts w:asciiTheme="majorHAnsi" w:hAnsiTheme="majorHAnsi" w:cs="Calibri"/>
                <w:color w:val="auto"/>
              </w:rPr>
              <w:t>Removal of unnecessary section</w:t>
            </w:r>
            <w:r w:rsidR="00E954BD">
              <w:rPr>
                <w:rFonts w:asciiTheme="majorHAnsi" w:hAnsiTheme="majorHAnsi" w:cs="Calibri"/>
                <w:color w:val="auto"/>
              </w:rPr>
              <w:t>s</w:t>
            </w:r>
            <w:r w:rsidRPr="00EC1A46">
              <w:rPr>
                <w:rFonts w:asciiTheme="majorHAnsi" w:hAnsiTheme="majorHAnsi" w:cs="Calibri"/>
                <w:color w:val="auto"/>
              </w:rPr>
              <w:t>.</w:t>
            </w:r>
          </w:p>
          <w:p w:rsidR="00480218" w:rsidRPr="00EC1A46" w:rsidRDefault="00480218" w:rsidP="00770790">
            <w:pPr>
              <w:pStyle w:val="ListParagraph"/>
              <w:numPr>
                <w:ilvl w:val="0"/>
                <w:numId w:val="60"/>
              </w:numPr>
              <w:ind w:left="72" w:hanging="180"/>
              <w:jc w:val="left"/>
              <w:rPr>
                <w:rFonts w:asciiTheme="majorHAnsi" w:hAnsiTheme="majorHAnsi" w:cs="Calibri"/>
              </w:rPr>
            </w:pPr>
            <w:r w:rsidRPr="00EC1A46">
              <w:rPr>
                <w:rFonts w:asciiTheme="majorHAnsi" w:hAnsiTheme="majorHAnsi" w:cs="Calibri"/>
                <w:color w:val="auto"/>
              </w:rPr>
              <w:t>Addition of Requirement Reference</w:t>
            </w:r>
          </w:p>
        </w:tc>
        <w:tc>
          <w:tcPr>
            <w:tcW w:w="1170" w:type="dxa"/>
          </w:tcPr>
          <w:p w:rsidR="008B2797" w:rsidRPr="00EC1A46" w:rsidRDefault="00246C95" w:rsidP="00EC1A46">
            <w:pPr>
              <w:spacing w:line="276" w:lineRule="auto"/>
              <w:ind w:right="-18"/>
              <w:jc w:val="both"/>
              <w:rPr>
                <w:rFonts w:asciiTheme="majorHAnsi" w:hAnsiTheme="majorHAnsi" w:cs="Calibri"/>
                <w:sz w:val="22"/>
              </w:rPr>
            </w:pPr>
            <w:r w:rsidRPr="00EC1A46">
              <w:rPr>
                <w:rFonts w:asciiTheme="majorHAnsi" w:hAnsiTheme="majorHAnsi" w:cs="Calibri"/>
                <w:sz w:val="22"/>
              </w:rPr>
              <w:t>All</w:t>
            </w:r>
          </w:p>
        </w:tc>
        <w:tc>
          <w:tcPr>
            <w:tcW w:w="1350" w:type="dxa"/>
          </w:tcPr>
          <w:p w:rsidR="008B2797" w:rsidRPr="00EC1A46" w:rsidRDefault="004602B6" w:rsidP="00EC1A46">
            <w:pPr>
              <w:spacing w:line="276" w:lineRule="auto"/>
              <w:ind w:right="0"/>
              <w:jc w:val="both"/>
              <w:rPr>
                <w:rFonts w:asciiTheme="majorHAnsi" w:hAnsiTheme="majorHAnsi" w:cs="Calibri"/>
                <w:sz w:val="22"/>
              </w:rPr>
            </w:pPr>
            <w:r w:rsidRPr="00EC1A46">
              <w:rPr>
                <w:rFonts w:asciiTheme="majorHAnsi" w:hAnsiTheme="majorHAnsi" w:cs="Calibri"/>
                <w:sz w:val="22"/>
              </w:rPr>
              <w:t>Biswatosh Roy</w:t>
            </w:r>
          </w:p>
        </w:tc>
      </w:tr>
      <w:tr w:rsidR="00CD1AEA" w:rsidRPr="00CD1AEA" w:rsidTr="00480218">
        <w:trPr>
          <w:trHeight w:val="400"/>
        </w:trPr>
        <w:tc>
          <w:tcPr>
            <w:tcW w:w="1080" w:type="dxa"/>
          </w:tcPr>
          <w:p w:rsidR="00CD1AEA" w:rsidRPr="00CD1AEA" w:rsidRDefault="00CD1AEA" w:rsidP="0058172F">
            <w:pPr>
              <w:pStyle w:val="NumberedList"/>
              <w:numPr>
                <w:ilvl w:val="0"/>
                <w:numId w:val="0"/>
              </w:numPr>
              <w:spacing w:before="60" w:after="60" w:line="276" w:lineRule="auto"/>
              <w:ind w:left="360" w:hanging="360"/>
              <w:jc w:val="both"/>
              <w:rPr>
                <w:rFonts w:asciiTheme="majorHAnsi" w:hAnsiTheme="majorHAnsi" w:cs="Calibri"/>
                <w:sz w:val="22"/>
                <w:szCs w:val="20"/>
              </w:rPr>
            </w:pPr>
          </w:p>
        </w:tc>
        <w:tc>
          <w:tcPr>
            <w:tcW w:w="1770" w:type="dxa"/>
          </w:tcPr>
          <w:p w:rsidR="00CD1AEA" w:rsidRPr="00CD1AEA" w:rsidRDefault="00CD1AEA" w:rsidP="00246C95">
            <w:pPr>
              <w:pStyle w:val="Text"/>
              <w:spacing w:before="60" w:after="60" w:line="276" w:lineRule="auto"/>
              <w:ind w:left="0"/>
              <w:jc w:val="center"/>
              <w:rPr>
                <w:rFonts w:asciiTheme="majorHAnsi" w:hAnsiTheme="majorHAnsi" w:cs="Calibri"/>
                <w:sz w:val="22"/>
              </w:rPr>
            </w:pPr>
          </w:p>
        </w:tc>
        <w:tc>
          <w:tcPr>
            <w:tcW w:w="1920" w:type="dxa"/>
          </w:tcPr>
          <w:p w:rsidR="00CD1AEA" w:rsidRPr="00CD1AEA" w:rsidRDefault="00CD1AEA" w:rsidP="0058172F">
            <w:pPr>
              <w:pStyle w:val="NumberedList"/>
              <w:numPr>
                <w:ilvl w:val="0"/>
                <w:numId w:val="0"/>
              </w:numPr>
              <w:spacing w:before="60" w:after="60" w:line="276" w:lineRule="auto"/>
              <w:jc w:val="both"/>
              <w:rPr>
                <w:rFonts w:asciiTheme="majorHAnsi" w:hAnsiTheme="majorHAnsi" w:cs="Calibri"/>
                <w:sz w:val="22"/>
                <w:szCs w:val="20"/>
              </w:rPr>
            </w:pPr>
          </w:p>
        </w:tc>
        <w:tc>
          <w:tcPr>
            <w:tcW w:w="2160" w:type="dxa"/>
          </w:tcPr>
          <w:p w:rsidR="00CD1AEA" w:rsidRPr="00CD1AEA" w:rsidRDefault="00CD1AEA" w:rsidP="00EC1A46">
            <w:pPr>
              <w:pStyle w:val="ListParagraph"/>
              <w:ind w:left="72"/>
              <w:jc w:val="left"/>
              <w:rPr>
                <w:rFonts w:asciiTheme="majorHAnsi" w:hAnsiTheme="majorHAnsi" w:cs="Calibri"/>
                <w:color w:val="auto"/>
              </w:rPr>
            </w:pPr>
          </w:p>
        </w:tc>
        <w:tc>
          <w:tcPr>
            <w:tcW w:w="1170" w:type="dxa"/>
          </w:tcPr>
          <w:p w:rsidR="00CD1AEA" w:rsidRPr="00CD1AEA" w:rsidRDefault="00CD1AEA" w:rsidP="00267C3F">
            <w:pPr>
              <w:spacing w:line="276" w:lineRule="auto"/>
              <w:ind w:right="-18"/>
              <w:jc w:val="both"/>
              <w:rPr>
                <w:rFonts w:asciiTheme="majorHAnsi" w:hAnsiTheme="majorHAnsi" w:cs="Calibri"/>
                <w:sz w:val="22"/>
              </w:rPr>
            </w:pPr>
          </w:p>
        </w:tc>
        <w:tc>
          <w:tcPr>
            <w:tcW w:w="1350" w:type="dxa"/>
          </w:tcPr>
          <w:p w:rsidR="00CD1AEA" w:rsidRPr="00CD1AEA" w:rsidRDefault="00CD1AEA" w:rsidP="004602B6">
            <w:pPr>
              <w:spacing w:line="276" w:lineRule="auto"/>
              <w:ind w:right="0"/>
              <w:jc w:val="both"/>
              <w:rPr>
                <w:rFonts w:asciiTheme="majorHAnsi" w:hAnsiTheme="majorHAnsi" w:cs="Calibri"/>
                <w:sz w:val="22"/>
              </w:rPr>
            </w:pPr>
          </w:p>
        </w:tc>
      </w:tr>
      <w:tr w:rsidR="00CD1AEA" w:rsidRPr="00CD1AEA" w:rsidTr="00480218">
        <w:trPr>
          <w:trHeight w:val="400"/>
        </w:trPr>
        <w:tc>
          <w:tcPr>
            <w:tcW w:w="1080" w:type="dxa"/>
          </w:tcPr>
          <w:p w:rsidR="00CD1AEA" w:rsidRPr="00CD1AEA" w:rsidRDefault="00CD1AEA" w:rsidP="0058172F">
            <w:pPr>
              <w:pStyle w:val="NumberedList"/>
              <w:numPr>
                <w:ilvl w:val="0"/>
                <w:numId w:val="0"/>
              </w:numPr>
              <w:spacing w:before="60" w:after="60" w:line="276" w:lineRule="auto"/>
              <w:ind w:left="360" w:hanging="360"/>
              <w:jc w:val="both"/>
              <w:rPr>
                <w:rFonts w:asciiTheme="majorHAnsi" w:hAnsiTheme="majorHAnsi" w:cs="Calibri"/>
                <w:sz w:val="22"/>
                <w:szCs w:val="20"/>
              </w:rPr>
            </w:pPr>
          </w:p>
        </w:tc>
        <w:tc>
          <w:tcPr>
            <w:tcW w:w="1770" w:type="dxa"/>
          </w:tcPr>
          <w:p w:rsidR="00CD1AEA" w:rsidRPr="00CD1AEA" w:rsidRDefault="00CD1AEA" w:rsidP="00246C95">
            <w:pPr>
              <w:pStyle w:val="Text"/>
              <w:spacing w:before="60" w:after="60" w:line="276" w:lineRule="auto"/>
              <w:ind w:left="0"/>
              <w:jc w:val="center"/>
              <w:rPr>
                <w:rFonts w:asciiTheme="majorHAnsi" w:hAnsiTheme="majorHAnsi" w:cs="Calibri"/>
                <w:sz w:val="22"/>
              </w:rPr>
            </w:pPr>
          </w:p>
        </w:tc>
        <w:tc>
          <w:tcPr>
            <w:tcW w:w="1920" w:type="dxa"/>
          </w:tcPr>
          <w:p w:rsidR="00CD1AEA" w:rsidRPr="00CD1AEA" w:rsidRDefault="00CD1AEA" w:rsidP="0058172F">
            <w:pPr>
              <w:pStyle w:val="NumberedList"/>
              <w:numPr>
                <w:ilvl w:val="0"/>
                <w:numId w:val="0"/>
              </w:numPr>
              <w:spacing w:before="60" w:after="60" w:line="276" w:lineRule="auto"/>
              <w:jc w:val="both"/>
              <w:rPr>
                <w:rFonts w:asciiTheme="majorHAnsi" w:hAnsiTheme="majorHAnsi" w:cs="Calibri"/>
                <w:sz w:val="22"/>
                <w:szCs w:val="20"/>
              </w:rPr>
            </w:pPr>
          </w:p>
        </w:tc>
        <w:tc>
          <w:tcPr>
            <w:tcW w:w="2160" w:type="dxa"/>
          </w:tcPr>
          <w:p w:rsidR="00CD1AEA" w:rsidRPr="00CD1AEA" w:rsidRDefault="00CD1AEA" w:rsidP="00EC1A46">
            <w:pPr>
              <w:pStyle w:val="ListParagraph"/>
              <w:ind w:left="72"/>
              <w:jc w:val="left"/>
              <w:rPr>
                <w:rFonts w:asciiTheme="majorHAnsi" w:hAnsiTheme="majorHAnsi" w:cs="Calibri"/>
                <w:color w:val="auto"/>
              </w:rPr>
            </w:pPr>
          </w:p>
        </w:tc>
        <w:tc>
          <w:tcPr>
            <w:tcW w:w="1170" w:type="dxa"/>
          </w:tcPr>
          <w:p w:rsidR="00CD1AEA" w:rsidRPr="00CD1AEA" w:rsidRDefault="00CD1AEA" w:rsidP="00267C3F">
            <w:pPr>
              <w:spacing w:line="276" w:lineRule="auto"/>
              <w:ind w:right="-18"/>
              <w:jc w:val="both"/>
              <w:rPr>
                <w:rFonts w:asciiTheme="majorHAnsi" w:hAnsiTheme="majorHAnsi" w:cs="Calibri"/>
                <w:sz w:val="22"/>
              </w:rPr>
            </w:pPr>
          </w:p>
        </w:tc>
        <w:tc>
          <w:tcPr>
            <w:tcW w:w="1350" w:type="dxa"/>
          </w:tcPr>
          <w:p w:rsidR="00CD1AEA" w:rsidRPr="00CD1AEA" w:rsidRDefault="00CD1AEA" w:rsidP="004602B6">
            <w:pPr>
              <w:spacing w:line="276" w:lineRule="auto"/>
              <w:ind w:right="0"/>
              <w:jc w:val="both"/>
              <w:rPr>
                <w:rFonts w:asciiTheme="majorHAnsi" w:hAnsiTheme="majorHAnsi" w:cs="Calibri"/>
                <w:sz w:val="22"/>
              </w:rPr>
            </w:pPr>
          </w:p>
        </w:tc>
      </w:tr>
      <w:tr w:rsidR="00CD1AEA" w:rsidRPr="00CD1AEA" w:rsidTr="00480218">
        <w:trPr>
          <w:trHeight w:val="400"/>
        </w:trPr>
        <w:tc>
          <w:tcPr>
            <w:tcW w:w="1080" w:type="dxa"/>
          </w:tcPr>
          <w:p w:rsidR="00CD1AEA" w:rsidRPr="00CD1AEA" w:rsidRDefault="00CD1AEA" w:rsidP="0058172F">
            <w:pPr>
              <w:pStyle w:val="NumberedList"/>
              <w:numPr>
                <w:ilvl w:val="0"/>
                <w:numId w:val="0"/>
              </w:numPr>
              <w:spacing w:before="60" w:after="60" w:line="276" w:lineRule="auto"/>
              <w:ind w:left="360" w:hanging="360"/>
              <w:jc w:val="both"/>
              <w:rPr>
                <w:rFonts w:asciiTheme="majorHAnsi" w:hAnsiTheme="majorHAnsi" w:cs="Calibri"/>
                <w:sz w:val="22"/>
                <w:szCs w:val="20"/>
              </w:rPr>
            </w:pPr>
          </w:p>
        </w:tc>
        <w:tc>
          <w:tcPr>
            <w:tcW w:w="1770" w:type="dxa"/>
          </w:tcPr>
          <w:p w:rsidR="00CD1AEA" w:rsidRPr="00CD1AEA" w:rsidRDefault="00CD1AEA" w:rsidP="00246C95">
            <w:pPr>
              <w:pStyle w:val="Text"/>
              <w:spacing w:before="60" w:after="60" w:line="276" w:lineRule="auto"/>
              <w:ind w:left="0"/>
              <w:jc w:val="center"/>
              <w:rPr>
                <w:rFonts w:asciiTheme="majorHAnsi" w:hAnsiTheme="majorHAnsi" w:cs="Calibri"/>
                <w:sz w:val="22"/>
              </w:rPr>
            </w:pPr>
          </w:p>
        </w:tc>
        <w:tc>
          <w:tcPr>
            <w:tcW w:w="1920" w:type="dxa"/>
          </w:tcPr>
          <w:p w:rsidR="00CD1AEA" w:rsidRPr="00CD1AEA" w:rsidRDefault="00CD1AEA" w:rsidP="0058172F">
            <w:pPr>
              <w:pStyle w:val="NumberedList"/>
              <w:numPr>
                <w:ilvl w:val="0"/>
                <w:numId w:val="0"/>
              </w:numPr>
              <w:spacing w:before="60" w:after="60" w:line="276" w:lineRule="auto"/>
              <w:jc w:val="both"/>
              <w:rPr>
                <w:rFonts w:asciiTheme="majorHAnsi" w:hAnsiTheme="majorHAnsi" w:cs="Calibri"/>
                <w:sz w:val="22"/>
                <w:szCs w:val="20"/>
              </w:rPr>
            </w:pPr>
          </w:p>
        </w:tc>
        <w:tc>
          <w:tcPr>
            <w:tcW w:w="2160" w:type="dxa"/>
          </w:tcPr>
          <w:p w:rsidR="00CD1AEA" w:rsidRPr="00CD1AEA" w:rsidRDefault="00CD1AEA" w:rsidP="00CD1AEA">
            <w:pPr>
              <w:pStyle w:val="ListParagraph"/>
              <w:ind w:left="72"/>
              <w:jc w:val="left"/>
              <w:rPr>
                <w:rFonts w:asciiTheme="majorHAnsi" w:hAnsiTheme="majorHAnsi" w:cs="Calibri"/>
                <w:color w:val="auto"/>
              </w:rPr>
            </w:pPr>
          </w:p>
        </w:tc>
        <w:tc>
          <w:tcPr>
            <w:tcW w:w="1170" w:type="dxa"/>
          </w:tcPr>
          <w:p w:rsidR="00CD1AEA" w:rsidRPr="00CD1AEA" w:rsidRDefault="00CD1AEA" w:rsidP="00267C3F">
            <w:pPr>
              <w:spacing w:line="276" w:lineRule="auto"/>
              <w:ind w:right="-18"/>
              <w:jc w:val="both"/>
              <w:rPr>
                <w:rFonts w:asciiTheme="majorHAnsi" w:hAnsiTheme="majorHAnsi" w:cs="Calibri"/>
                <w:sz w:val="22"/>
              </w:rPr>
            </w:pPr>
          </w:p>
        </w:tc>
        <w:tc>
          <w:tcPr>
            <w:tcW w:w="1350" w:type="dxa"/>
          </w:tcPr>
          <w:p w:rsidR="00CD1AEA" w:rsidRPr="00CD1AEA" w:rsidRDefault="00CD1AEA" w:rsidP="004602B6">
            <w:pPr>
              <w:spacing w:line="276" w:lineRule="auto"/>
              <w:ind w:right="0"/>
              <w:jc w:val="both"/>
              <w:rPr>
                <w:rFonts w:asciiTheme="majorHAnsi" w:hAnsiTheme="majorHAnsi" w:cs="Calibri"/>
                <w:sz w:val="22"/>
              </w:rPr>
            </w:pPr>
          </w:p>
        </w:tc>
      </w:tr>
    </w:tbl>
    <w:p w:rsidR="00E805C6" w:rsidRPr="008C0E46" w:rsidRDefault="00E805C6" w:rsidP="00EC1A46">
      <w:pPr>
        <w:rPr>
          <w:rFonts w:asciiTheme="majorHAnsi" w:hAnsiTheme="majorHAnsi"/>
          <w:b/>
          <w:sz w:val="28"/>
          <w:szCs w:val="28"/>
          <w:lang w:val="en-AU"/>
        </w:rPr>
      </w:pPr>
    </w:p>
    <w:p w:rsidR="008B2797" w:rsidRPr="00EC1A46" w:rsidRDefault="008B2797" w:rsidP="00EC1A46">
      <w:pPr>
        <w:rPr>
          <w:rFonts w:asciiTheme="majorHAnsi" w:hAnsiTheme="majorHAnsi"/>
          <w:b/>
          <w:sz w:val="28"/>
          <w:szCs w:val="28"/>
          <w:lang w:val="en-AU"/>
        </w:rPr>
      </w:pPr>
      <w:r w:rsidRPr="00EC1A46">
        <w:rPr>
          <w:rFonts w:asciiTheme="majorHAnsi" w:hAnsiTheme="majorHAnsi"/>
          <w:b/>
          <w:sz w:val="28"/>
          <w:szCs w:val="28"/>
          <w:lang w:val="en-AU"/>
        </w:rPr>
        <w:t>Affected Groups</w:t>
      </w:r>
    </w:p>
    <w:p w:rsidR="00E805C6" w:rsidRPr="00EC1A46" w:rsidRDefault="00E805C6" w:rsidP="0058172F">
      <w:pPr>
        <w:spacing w:line="276" w:lineRule="auto"/>
        <w:jc w:val="both"/>
        <w:rPr>
          <w:rFonts w:asciiTheme="majorHAnsi" w:hAnsiTheme="majorHAnsi" w:cs="Calibri"/>
          <w:sz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518"/>
      </w:tblGrid>
      <w:tr w:rsidR="008B2797" w:rsidRPr="008C0E46">
        <w:trPr>
          <w:trHeight w:val="400"/>
        </w:trPr>
        <w:tc>
          <w:tcPr>
            <w:tcW w:w="4518" w:type="dxa"/>
          </w:tcPr>
          <w:p w:rsidR="008B2797" w:rsidRPr="00EC1A46" w:rsidRDefault="00575631" w:rsidP="00AB6C94">
            <w:pPr>
              <w:spacing w:line="360" w:lineRule="auto"/>
              <w:jc w:val="both"/>
              <w:rPr>
                <w:rFonts w:asciiTheme="majorHAnsi" w:hAnsiTheme="majorHAnsi" w:cs="Calibri"/>
                <w:sz w:val="22"/>
              </w:rPr>
            </w:pPr>
            <w:r w:rsidRPr="00EC1A46">
              <w:rPr>
                <w:rFonts w:asciiTheme="majorHAnsi" w:hAnsiTheme="majorHAnsi" w:cs="Calibri"/>
                <w:sz w:val="22"/>
              </w:rPr>
              <w:t>Development Team</w:t>
            </w:r>
          </w:p>
        </w:tc>
      </w:tr>
      <w:tr w:rsidR="008B2797" w:rsidRPr="008C0E46">
        <w:trPr>
          <w:trHeight w:val="400"/>
        </w:trPr>
        <w:tc>
          <w:tcPr>
            <w:tcW w:w="4518" w:type="dxa"/>
          </w:tcPr>
          <w:p w:rsidR="008B2797" w:rsidRPr="00EC1A46" w:rsidRDefault="00575631" w:rsidP="00AB6C94">
            <w:pPr>
              <w:spacing w:line="360" w:lineRule="auto"/>
              <w:jc w:val="both"/>
              <w:rPr>
                <w:rFonts w:asciiTheme="majorHAnsi" w:hAnsiTheme="majorHAnsi" w:cs="Calibri"/>
                <w:sz w:val="22"/>
              </w:rPr>
            </w:pPr>
            <w:r w:rsidRPr="00EC1A46">
              <w:rPr>
                <w:rFonts w:asciiTheme="majorHAnsi" w:hAnsiTheme="majorHAnsi" w:cs="Calibri"/>
                <w:sz w:val="22"/>
              </w:rPr>
              <w:t>Testing Team</w:t>
            </w:r>
          </w:p>
        </w:tc>
      </w:tr>
    </w:tbl>
    <w:p w:rsidR="00E805C6" w:rsidRPr="00EC1A46" w:rsidRDefault="00E805C6" w:rsidP="00AB6C94">
      <w:pPr>
        <w:spacing w:line="360" w:lineRule="auto"/>
        <w:jc w:val="both"/>
        <w:rPr>
          <w:rFonts w:asciiTheme="majorHAnsi" w:hAnsiTheme="majorHAnsi" w:cs="Calibri"/>
          <w:b/>
          <w:bCs/>
          <w:sz w:val="20"/>
        </w:rPr>
      </w:pPr>
    </w:p>
    <w:p w:rsidR="008B2797" w:rsidRPr="008C0E46" w:rsidRDefault="008B2797" w:rsidP="00EC1A46">
      <w:pPr>
        <w:rPr>
          <w:rFonts w:asciiTheme="majorHAnsi" w:hAnsiTheme="majorHAnsi"/>
          <w:b/>
          <w:sz w:val="28"/>
          <w:szCs w:val="28"/>
          <w:lang w:val="en-AU"/>
        </w:rPr>
      </w:pPr>
      <w:r w:rsidRPr="00EC1A46">
        <w:rPr>
          <w:rFonts w:asciiTheme="majorHAnsi" w:hAnsiTheme="majorHAnsi"/>
          <w:b/>
          <w:sz w:val="28"/>
          <w:szCs w:val="28"/>
          <w:lang w:val="en-AU"/>
        </w:rPr>
        <w:t xml:space="preserve">List of Reference Documents </w:t>
      </w:r>
    </w:p>
    <w:p w:rsidR="00C9747A" w:rsidRPr="00EC1A46" w:rsidRDefault="00C9747A" w:rsidP="00EC1A46">
      <w:pPr>
        <w:rPr>
          <w:rFonts w:asciiTheme="majorHAnsi" w:hAnsiTheme="majorHAnsi"/>
          <w:b/>
          <w:sz w:val="28"/>
          <w:szCs w:val="28"/>
          <w:lang w:val="en-AU"/>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8959"/>
      </w:tblGrid>
      <w:tr w:rsidR="008B2797" w:rsidRPr="008C0E46">
        <w:trPr>
          <w:trHeight w:val="396"/>
        </w:trPr>
        <w:tc>
          <w:tcPr>
            <w:tcW w:w="8959" w:type="dxa"/>
            <w:tcBorders>
              <w:top w:val="single" w:sz="4" w:space="0" w:color="auto"/>
              <w:left w:val="single" w:sz="4" w:space="0" w:color="auto"/>
              <w:bottom w:val="single" w:sz="4" w:space="0" w:color="auto"/>
              <w:right w:val="single" w:sz="4" w:space="0" w:color="auto"/>
            </w:tcBorders>
          </w:tcPr>
          <w:p w:rsidR="008B2797" w:rsidRPr="00EC1A46" w:rsidRDefault="00575631" w:rsidP="002629C7">
            <w:pPr>
              <w:numPr>
                <w:ilvl w:val="0"/>
                <w:numId w:val="6"/>
              </w:numPr>
              <w:spacing w:line="360" w:lineRule="auto"/>
              <w:ind w:right="0"/>
              <w:jc w:val="both"/>
              <w:rPr>
                <w:rFonts w:asciiTheme="majorHAnsi" w:hAnsiTheme="majorHAnsi" w:cs="Calibri"/>
                <w:sz w:val="22"/>
              </w:rPr>
            </w:pPr>
            <w:r w:rsidRPr="00EC1A46">
              <w:rPr>
                <w:rFonts w:asciiTheme="majorHAnsi" w:hAnsiTheme="majorHAnsi" w:cs="Calibri"/>
                <w:sz w:val="22"/>
              </w:rPr>
              <w:t>Use Case</w:t>
            </w:r>
          </w:p>
        </w:tc>
      </w:tr>
      <w:tr w:rsidR="008B2797" w:rsidRPr="008C0E46">
        <w:trPr>
          <w:trHeight w:val="396"/>
        </w:trPr>
        <w:tc>
          <w:tcPr>
            <w:tcW w:w="8959" w:type="dxa"/>
            <w:tcBorders>
              <w:top w:val="single" w:sz="4" w:space="0" w:color="auto"/>
              <w:left w:val="single" w:sz="4" w:space="0" w:color="auto"/>
              <w:bottom w:val="single" w:sz="4" w:space="0" w:color="auto"/>
              <w:right w:val="single" w:sz="4" w:space="0" w:color="auto"/>
            </w:tcBorders>
          </w:tcPr>
          <w:p w:rsidR="008B2797" w:rsidRPr="00EC1A46" w:rsidRDefault="00575631" w:rsidP="00575631">
            <w:pPr>
              <w:numPr>
                <w:ilvl w:val="0"/>
                <w:numId w:val="6"/>
              </w:numPr>
              <w:spacing w:line="360" w:lineRule="auto"/>
              <w:ind w:right="0"/>
              <w:jc w:val="both"/>
              <w:rPr>
                <w:rFonts w:asciiTheme="majorHAnsi" w:hAnsiTheme="majorHAnsi" w:cs="Calibri"/>
                <w:sz w:val="22"/>
              </w:rPr>
            </w:pPr>
            <w:r w:rsidRPr="00EC1A46">
              <w:rPr>
                <w:rFonts w:asciiTheme="majorHAnsi" w:hAnsiTheme="majorHAnsi" w:cs="Calibri"/>
                <w:sz w:val="22"/>
              </w:rPr>
              <w:t>Need Assessment Report</w:t>
            </w:r>
          </w:p>
        </w:tc>
      </w:tr>
      <w:tr w:rsidR="00575631" w:rsidRPr="008C0E46">
        <w:trPr>
          <w:trHeight w:val="396"/>
        </w:trPr>
        <w:tc>
          <w:tcPr>
            <w:tcW w:w="8959" w:type="dxa"/>
            <w:tcBorders>
              <w:top w:val="single" w:sz="4" w:space="0" w:color="auto"/>
              <w:left w:val="single" w:sz="4" w:space="0" w:color="auto"/>
              <w:bottom w:val="single" w:sz="4" w:space="0" w:color="auto"/>
              <w:right w:val="single" w:sz="4" w:space="0" w:color="auto"/>
            </w:tcBorders>
          </w:tcPr>
          <w:p w:rsidR="00575631" w:rsidRPr="00EC1A46" w:rsidRDefault="00052AF2" w:rsidP="00575631">
            <w:pPr>
              <w:numPr>
                <w:ilvl w:val="0"/>
                <w:numId w:val="6"/>
              </w:numPr>
              <w:spacing w:line="360" w:lineRule="auto"/>
              <w:ind w:right="0"/>
              <w:jc w:val="both"/>
              <w:rPr>
                <w:rFonts w:asciiTheme="majorHAnsi" w:hAnsiTheme="majorHAnsi" w:cs="Calibri"/>
                <w:sz w:val="22"/>
              </w:rPr>
            </w:pPr>
            <w:r w:rsidRPr="00EC1A46">
              <w:rPr>
                <w:rFonts w:asciiTheme="majorHAnsi" w:hAnsiTheme="majorHAnsi" w:cs="Calibri"/>
                <w:sz w:val="22"/>
                <w:szCs w:val="22"/>
              </w:rPr>
              <w:t>Technical Proposal submitted by IPP</w:t>
            </w:r>
          </w:p>
        </w:tc>
      </w:tr>
      <w:tr w:rsidR="00E15AD1" w:rsidRPr="008C0E46">
        <w:trPr>
          <w:trHeight w:val="396"/>
        </w:trPr>
        <w:tc>
          <w:tcPr>
            <w:tcW w:w="8959" w:type="dxa"/>
            <w:tcBorders>
              <w:top w:val="single" w:sz="4" w:space="0" w:color="auto"/>
              <w:left w:val="single" w:sz="4" w:space="0" w:color="auto"/>
              <w:bottom w:val="single" w:sz="4" w:space="0" w:color="auto"/>
              <w:right w:val="single" w:sz="4" w:space="0" w:color="auto"/>
            </w:tcBorders>
          </w:tcPr>
          <w:p w:rsidR="00E15AD1" w:rsidRPr="00EC1A46" w:rsidRDefault="00E15AD1" w:rsidP="00E15AD1">
            <w:pPr>
              <w:numPr>
                <w:ilvl w:val="0"/>
                <w:numId w:val="6"/>
              </w:numPr>
              <w:spacing w:line="360" w:lineRule="auto"/>
              <w:ind w:right="0"/>
              <w:jc w:val="both"/>
              <w:rPr>
                <w:rFonts w:asciiTheme="majorHAnsi" w:hAnsiTheme="majorHAnsi" w:cs="Calibri"/>
                <w:sz w:val="22"/>
                <w:szCs w:val="22"/>
              </w:rPr>
            </w:pPr>
            <w:r w:rsidRPr="00EC1A46">
              <w:rPr>
                <w:rFonts w:asciiTheme="majorHAnsi" w:hAnsiTheme="majorHAnsi" w:cs="Calibri"/>
                <w:sz w:val="22"/>
                <w:szCs w:val="22"/>
              </w:rPr>
              <w:t>IPP Project Management Plan_CIO V 1.2.1 Final Signed</w:t>
            </w:r>
            <w:r w:rsidR="005B00D5" w:rsidRPr="00EC1A46">
              <w:rPr>
                <w:rFonts w:asciiTheme="majorHAnsi" w:hAnsiTheme="majorHAnsi" w:cs="Calibri"/>
                <w:sz w:val="22"/>
                <w:szCs w:val="22"/>
              </w:rPr>
              <w:t>.doc</w:t>
            </w:r>
          </w:p>
        </w:tc>
      </w:tr>
      <w:tr w:rsidR="00E15AD1" w:rsidRPr="008C0E46">
        <w:trPr>
          <w:trHeight w:val="396"/>
        </w:trPr>
        <w:tc>
          <w:tcPr>
            <w:tcW w:w="8959" w:type="dxa"/>
            <w:tcBorders>
              <w:top w:val="single" w:sz="4" w:space="0" w:color="auto"/>
              <w:left w:val="single" w:sz="4" w:space="0" w:color="auto"/>
              <w:bottom w:val="single" w:sz="4" w:space="0" w:color="auto"/>
              <w:right w:val="single" w:sz="4" w:space="0" w:color="auto"/>
            </w:tcBorders>
          </w:tcPr>
          <w:p w:rsidR="00E15AD1" w:rsidRPr="00EC1A46" w:rsidRDefault="00E15AD1" w:rsidP="00E15AD1">
            <w:pPr>
              <w:numPr>
                <w:ilvl w:val="0"/>
                <w:numId w:val="6"/>
              </w:numPr>
              <w:spacing w:line="360" w:lineRule="auto"/>
              <w:ind w:right="0"/>
              <w:jc w:val="both"/>
              <w:rPr>
                <w:rFonts w:asciiTheme="majorHAnsi" w:hAnsiTheme="majorHAnsi" w:cs="Calibri"/>
                <w:sz w:val="22"/>
                <w:szCs w:val="22"/>
              </w:rPr>
            </w:pPr>
            <w:r w:rsidRPr="00EC1A46">
              <w:rPr>
                <w:rFonts w:asciiTheme="majorHAnsi" w:hAnsiTheme="majorHAnsi" w:cs="Calibri"/>
                <w:sz w:val="22"/>
                <w:szCs w:val="22"/>
              </w:rPr>
              <w:t>IPPGT_Changecontol_ document_v1.2 13 May 2014</w:t>
            </w:r>
            <w:r w:rsidR="005B00D5" w:rsidRPr="00EC1A46">
              <w:rPr>
                <w:rFonts w:asciiTheme="majorHAnsi" w:hAnsiTheme="majorHAnsi" w:cs="Calibri"/>
                <w:sz w:val="22"/>
                <w:szCs w:val="22"/>
              </w:rPr>
              <w:t>.doc</w:t>
            </w:r>
          </w:p>
        </w:tc>
      </w:tr>
      <w:tr w:rsidR="00E15AD1" w:rsidRPr="008C0E46">
        <w:trPr>
          <w:trHeight w:val="396"/>
        </w:trPr>
        <w:tc>
          <w:tcPr>
            <w:tcW w:w="8959" w:type="dxa"/>
            <w:tcBorders>
              <w:top w:val="single" w:sz="4" w:space="0" w:color="auto"/>
              <w:left w:val="single" w:sz="4" w:space="0" w:color="auto"/>
              <w:bottom w:val="single" w:sz="4" w:space="0" w:color="auto"/>
              <w:right w:val="single" w:sz="4" w:space="0" w:color="auto"/>
            </w:tcBorders>
          </w:tcPr>
          <w:p w:rsidR="00E15AD1" w:rsidRPr="00EC1A46" w:rsidRDefault="00E15AD1" w:rsidP="00E15AD1">
            <w:pPr>
              <w:numPr>
                <w:ilvl w:val="0"/>
                <w:numId w:val="6"/>
              </w:numPr>
              <w:spacing w:line="360" w:lineRule="auto"/>
              <w:ind w:right="0"/>
              <w:jc w:val="both"/>
              <w:rPr>
                <w:rFonts w:asciiTheme="majorHAnsi" w:hAnsiTheme="majorHAnsi" w:cs="Calibri"/>
                <w:sz w:val="22"/>
                <w:szCs w:val="22"/>
              </w:rPr>
            </w:pPr>
            <w:r w:rsidRPr="00EC1A46">
              <w:rPr>
                <w:rFonts w:asciiTheme="majorHAnsi" w:hAnsiTheme="majorHAnsi" w:cs="Calibri"/>
                <w:sz w:val="22"/>
                <w:szCs w:val="22"/>
              </w:rPr>
              <w:lastRenderedPageBreak/>
              <w:t>Additional Estimation matrix after Need analysis v2.1 Dated 13-05-2014</w:t>
            </w:r>
            <w:r w:rsidR="005B00D5" w:rsidRPr="00EC1A46">
              <w:rPr>
                <w:rFonts w:asciiTheme="majorHAnsi" w:hAnsiTheme="majorHAnsi" w:cs="Calibri"/>
                <w:sz w:val="22"/>
                <w:szCs w:val="22"/>
              </w:rPr>
              <w:t>.xls</w:t>
            </w:r>
          </w:p>
        </w:tc>
      </w:tr>
      <w:tr w:rsidR="00E15AD1" w:rsidRPr="008C0E46">
        <w:trPr>
          <w:trHeight w:val="396"/>
        </w:trPr>
        <w:tc>
          <w:tcPr>
            <w:tcW w:w="8959" w:type="dxa"/>
            <w:tcBorders>
              <w:top w:val="single" w:sz="4" w:space="0" w:color="auto"/>
              <w:left w:val="single" w:sz="4" w:space="0" w:color="auto"/>
              <w:bottom w:val="single" w:sz="4" w:space="0" w:color="auto"/>
              <w:right w:val="single" w:sz="4" w:space="0" w:color="auto"/>
            </w:tcBorders>
          </w:tcPr>
          <w:p w:rsidR="00E15AD1" w:rsidRPr="00EC1A46" w:rsidRDefault="005B00D5" w:rsidP="005B00D5">
            <w:pPr>
              <w:numPr>
                <w:ilvl w:val="0"/>
                <w:numId w:val="6"/>
              </w:numPr>
              <w:spacing w:line="360" w:lineRule="auto"/>
              <w:ind w:right="0"/>
              <w:jc w:val="both"/>
              <w:rPr>
                <w:rFonts w:asciiTheme="majorHAnsi" w:hAnsiTheme="majorHAnsi" w:cs="Calibri"/>
                <w:sz w:val="22"/>
                <w:szCs w:val="22"/>
              </w:rPr>
            </w:pPr>
            <w:r w:rsidRPr="00EC1A46">
              <w:rPr>
                <w:rFonts w:asciiTheme="majorHAnsi" w:hAnsiTheme="majorHAnsi" w:cs="Calibri"/>
                <w:sz w:val="22"/>
                <w:szCs w:val="22"/>
              </w:rPr>
              <w:t>MoM BML- IPP Meeting No 02 - 07-04-2014.doc</w:t>
            </w:r>
          </w:p>
        </w:tc>
      </w:tr>
      <w:tr w:rsidR="005B00D5" w:rsidRPr="008C0E46">
        <w:trPr>
          <w:trHeight w:val="396"/>
        </w:trPr>
        <w:tc>
          <w:tcPr>
            <w:tcW w:w="8959" w:type="dxa"/>
            <w:tcBorders>
              <w:top w:val="single" w:sz="4" w:space="0" w:color="auto"/>
              <w:left w:val="single" w:sz="4" w:space="0" w:color="auto"/>
              <w:bottom w:val="single" w:sz="4" w:space="0" w:color="auto"/>
              <w:right w:val="single" w:sz="4" w:space="0" w:color="auto"/>
            </w:tcBorders>
          </w:tcPr>
          <w:p w:rsidR="005B00D5" w:rsidRPr="00EC1A46" w:rsidRDefault="005B00D5" w:rsidP="005B00D5">
            <w:pPr>
              <w:numPr>
                <w:ilvl w:val="0"/>
                <w:numId w:val="6"/>
              </w:numPr>
              <w:spacing w:line="360" w:lineRule="auto"/>
              <w:ind w:right="0"/>
              <w:jc w:val="both"/>
              <w:rPr>
                <w:rFonts w:asciiTheme="majorHAnsi" w:hAnsiTheme="majorHAnsi" w:cs="Calibri"/>
                <w:sz w:val="22"/>
                <w:szCs w:val="22"/>
              </w:rPr>
            </w:pPr>
            <w:r w:rsidRPr="00EC1A46">
              <w:rPr>
                <w:rFonts w:asciiTheme="majorHAnsi" w:hAnsiTheme="majorHAnsi" w:cs="Calibri"/>
                <w:sz w:val="22"/>
                <w:szCs w:val="22"/>
              </w:rPr>
              <w:t>MoM BML- IPP Meeting No 03 - 08-04-2014.doc</w:t>
            </w:r>
          </w:p>
        </w:tc>
      </w:tr>
      <w:tr w:rsidR="005B00D5" w:rsidRPr="008C0E46">
        <w:trPr>
          <w:trHeight w:val="396"/>
        </w:trPr>
        <w:tc>
          <w:tcPr>
            <w:tcW w:w="8959" w:type="dxa"/>
            <w:tcBorders>
              <w:top w:val="single" w:sz="4" w:space="0" w:color="auto"/>
              <w:left w:val="single" w:sz="4" w:space="0" w:color="auto"/>
              <w:bottom w:val="single" w:sz="4" w:space="0" w:color="auto"/>
              <w:right w:val="single" w:sz="4" w:space="0" w:color="auto"/>
            </w:tcBorders>
          </w:tcPr>
          <w:p w:rsidR="005B00D5" w:rsidRPr="00EC1A46" w:rsidRDefault="005B00D5" w:rsidP="005B00D5">
            <w:pPr>
              <w:numPr>
                <w:ilvl w:val="0"/>
                <w:numId w:val="6"/>
              </w:numPr>
              <w:spacing w:line="360" w:lineRule="auto"/>
              <w:ind w:right="0"/>
              <w:jc w:val="both"/>
              <w:rPr>
                <w:rFonts w:asciiTheme="majorHAnsi" w:hAnsiTheme="majorHAnsi" w:cs="Calibri"/>
                <w:sz w:val="22"/>
                <w:szCs w:val="22"/>
              </w:rPr>
            </w:pPr>
            <w:r w:rsidRPr="00EC1A46">
              <w:rPr>
                <w:rFonts w:asciiTheme="majorHAnsi" w:hAnsiTheme="majorHAnsi" w:cs="Calibri"/>
                <w:sz w:val="22"/>
                <w:szCs w:val="22"/>
              </w:rPr>
              <w:t>MoM BML- IPP Meeting No 04 - 09-04-2014.doc</w:t>
            </w:r>
          </w:p>
        </w:tc>
      </w:tr>
      <w:tr w:rsidR="005B00D5" w:rsidRPr="008C0E46">
        <w:trPr>
          <w:trHeight w:val="396"/>
        </w:trPr>
        <w:tc>
          <w:tcPr>
            <w:tcW w:w="8959" w:type="dxa"/>
            <w:tcBorders>
              <w:top w:val="single" w:sz="4" w:space="0" w:color="auto"/>
              <w:left w:val="single" w:sz="4" w:space="0" w:color="auto"/>
              <w:bottom w:val="single" w:sz="4" w:space="0" w:color="auto"/>
              <w:right w:val="single" w:sz="4" w:space="0" w:color="auto"/>
            </w:tcBorders>
          </w:tcPr>
          <w:p w:rsidR="005B00D5" w:rsidRPr="00EC1A46" w:rsidRDefault="005B00D5" w:rsidP="005B00D5">
            <w:pPr>
              <w:numPr>
                <w:ilvl w:val="0"/>
                <w:numId w:val="6"/>
              </w:numPr>
              <w:spacing w:line="360" w:lineRule="auto"/>
              <w:ind w:right="0"/>
              <w:jc w:val="both"/>
              <w:rPr>
                <w:rFonts w:asciiTheme="majorHAnsi" w:hAnsiTheme="majorHAnsi" w:cs="Calibri"/>
                <w:sz w:val="22"/>
                <w:szCs w:val="22"/>
              </w:rPr>
            </w:pPr>
            <w:r w:rsidRPr="00EC1A46">
              <w:rPr>
                <w:rFonts w:asciiTheme="majorHAnsi" w:hAnsiTheme="majorHAnsi" w:cs="Calibri"/>
                <w:sz w:val="22"/>
                <w:szCs w:val="22"/>
              </w:rPr>
              <w:t>MoM BML- IPP Meeting No 05 - 14-04-2014.doc</w:t>
            </w:r>
          </w:p>
        </w:tc>
      </w:tr>
      <w:tr w:rsidR="005B00D5" w:rsidRPr="008C0E46">
        <w:trPr>
          <w:trHeight w:val="396"/>
        </w:trPr>
        <w:tc>
          <w:tcPr>
            <w:tcW w:w="8959" w:type="dxa"/>
            <w:tcBorders>
              <w:top w:val="single" w:sz="4" w:space="0" w:color="auto"/>
              <w:left w:val="single" w:sz="4" w:space="0" w:color="auto"/>
              <w:bottom w:val="single" w:sz="4" w:space="0" w:color="auto"/>
              <w:right w:val="single" w:sz="4" w:space="0" w:color="auto"/>
            </w:tcBorders>
          </w:tcPr>
          <w:p w:rsidR="005B00D5" w:rsidRPr="00EC1A46" w:rsidRDefault="005B00D5" w:rsidP="005B00D5">
            <w:pPr>
              <w:numPr>
                <w:ilvl w:val="0"/>
                <w:numId w:val="6"/>
              </w:numPr>
              <w:spacing w:line="360" w:lineRule="auto"/>
              <w:ind w:right="0"/>
              <w:jc w:val="both"/>
              <w:rPr>
                <w:rFonts w:asciiTheme="majorHAnsi" w:hAnsiTheme="majorHAnsi" w:cs="Calibri"/>
                <w:sz w:val="22"/>
                <w:szCs w:val="22"/>
              </w:rPr>
            </w:pPr>
            <w:r w:rsidRPr="00EC1A46">
              <w:rPr>
                <w:rFonts w:asciiTheme="majorHAnsi" w:hAnsiTheme="majorHAnsi" w:cs="Calibri"/>
                <w:sz w:val="22"/>
                <w:szCs w:val="22"/>
              </w:rPr>
              <w:t>MoM BML- IPP Meeting No 06 - 20-04-2014 v2.doc</w:t>
            </w:r>
          </w:p>
        </w:tc>
      </w:tr>
      <w:tr w:rsidR="005B00D5" w:rsidRPr="008C0E46">
        <w:trPr>
          <w:trHeight w:val="396"/>
        </w:trPr>
        <w:tc>
          <w:tcPr>
            <w:tcW w:w="8959" w:type="dxa"/>
            <w:tcBorders>
              <w:top w:val="single" w:sz="4" w:space="0" w:color="auto"/>
              <w:left w:val="single" w:sz="4" w:space="0" w:color="auto"/>
              <w:bottom w:val="single" w:sz="4" w:space="0" w:color="auto"/>
              <w:right w:val="single" w:sz="4" w:space="0" w:color="auto"/>
            </w:tcBorders>
          </w:tcPr>
          <w:p w:rsidR="005B00D5" w:rsidRPr="00EC1A46" w:rsidRDefault="005B00D5" w:rsidP="005B00D5">
            <w:pPr>
              <w:numPr>
                <w:ilvl w:val="0"/>
                <w:numId w:val="6"/>
              </w:numPr>
              <w:spacing w:line="360" w:lineRule="auto"/>
              <w:ind w:right="0"/>
              <w:jc w:val="both"/>
              <w:rPr>
                <w:rFonts w:asciiTheme="majorHAnsi" w:hAnsiTheme="majorHAnsi" w:cs="Calibri"/>
                <w:sz w:val="22"/>
                <w:szCs w:val="22"/>
              </w:rPr>
            </w:pPr>
            <w:r w:rsidRPr="00EC1A46">
              <w:rPr>
                <w:rFonts w:asciiTheme="majorHAnsi" w:hAnsiTheme="majorHAnsi" w:cs="Calibri"/>
                <w:sz w:val="22"/>
                <w:szCs w:val="22"/>
              </w:rPr>
              <w:t>MoM BML- IPP Meeting No 07 - 05-05-2014.doc</w:t>
            </w:r>
          </w:p>
        </w:tc>
      </w:tr>
      <w:tr w:rsidR="005B00D5" w:rsidRPr="008C0E46">
        <w:trPr>
          <w:trHeight w:val="396"/>
        </w:trPr>
        <w:tc>
          <w:tcPr>
            <w:tcW w:w="8959" w:type="dxa"/>
            <w:tcBorders>
              <w:top w:val="single" w:sz="4" w:space="0" w:color="auto"/>
              <w:left w:val="single" w:sz="4" w:space="0" w:color="auto"/>
              <w:bottom w:val="single" w:sz="4" w:space="0" w:color="auto"/>
              <w:right w:val="single" w:sz="4" w:space="0" w:color="auto"/>
            </w:tcBorders>
          </w:tcPr>
          <w:p w:rsidR="005B00D5" w:rsidRPr="00EC1A46" w:rsidRDefault="005B00D5" w:rsidP="005B00D5">
            <w:pPr>
              <w:numPr>
                <w:ilvl w:val="0"/>
                <w:numId w:val="6"/>
              </w:numPr>
              <w:spacing w:line="360" w:lineRule="auto"/>
              <w:ind w:right="0"/>
              <w:jc w:val="both"/>
              <w:rPr>
                <w:rFonts w:asciiTheme="majorHAnsi" w:hAnsiTheme="majorHAnsi" w:cs="Calibri"/>
                <w:sz w:val="22"/>
                <w:szCs w:val="22"/>
              </w:rPr>
            </w:pPr>
            <w:r w:rsidRPr="00EC1A46">
              <w:rPr>
                <w:rFonts w:asciiTheme="majorHAnsi" w:hAnsiTheme="majorHAnsi" w:cs="Calibri"/>
                <w:sz w:val="22"/>
                <w:szCs w:val="22"/>
              </w:rPr>
              <w:t>MoM BML- IPP Meeting No 08 - 08-05-2014.doc</w:t>
            </w:r>
          </w:p>
        </w:tc>
      </w:tr>
      <w:tr w:rsidR="005B00D5" w:rsidRPr="008C0E46">
        <w:trPr>
          <w:trHeight w:val="396"/>
        </w:trPr>
        <w:tc>
          <w:tcPr>
            <w:tcW w:w="8959" w:type="dxa"/>
            <w:tcBorders>
              <w:top w:val="single" w:sz="4" w:space="0" w:color="auto"/>
              <w:left w:val="single" w:sz="4" w:space="0" w:color="auto"/>
              <w:bottom w:val="single" w:sz="4" w:space="0" w:color="auto"/>
              <w:right w:val="single" w:sz="4" w:space="0" w:color="auto"/>
            </w:tcBorders>
          </w:tcPr>
          <w:p w:rsidR="005B00D5" w:rsidRPr="00EC1A46" w:rsidRDefault="005B00D5" w:rsidP="005B00D5">
            <w:pPr>
              <w:numPr>
                <w:ilvl w:val="0"/>
                <w:numId w:val="6"/>
              </w:numPr>
              <w:spacing w:line="360" w:lineRule="auto"/>
              <w:ind w:right="0"/>
              <w:jc w:val="both"/>
              <w:rPr>
                <w:rFonts w:asciiTheme="majorHAnsi" w:hAnsiTheme="majorHAnsi" w:cs="Calibri"/>
                <w:sz w:val="22"/>
                <w:szCs w:val="22"/>
              </w:rPr>
            </w:pPr>
            <w:r w:rsidRPr="00EC1A46">
              <w:rPr>
                <w:rFonts w:asciiTheme="majorHAnsi" w:hAnsiTheme="majorHAnsi" w:cs="Calibri"/>
                <w:sz w:val="22"/>
                <w:szCs w:val="22"/>
              </w:rPr>
              <w:t>Generic  Requirement - Biswatosh v1.doc</w:t>
            </w:r>
            <w:r w:rsidR="00AE5004">
              <w:rPr>
                <w:rFonts w:asciiTheme="majorHAnsi" w:hAnsiTheme="majorHAnsi" w:cs="Calibri"/>
                <w:sz w:val="22"/>
                <w:szCs w:val="22"/>
              </w:rPr>
              <w:t xml:space="preserve"> dated 14-04-2014</w:t>
            </w:r>
          </w:p>
        </w:tc>
      </w:tr>
      <w:tr w:rsidR="007377DC" w:rsidRPr="008C0E46">
        <w:trPr>
          <w:trHeight w:val="396"/>
        </w:trPr>
        <w:tc>
          <w:tcPr>
            <w:tcW w:w="8959" w:type="dxa"/>
            <w:tcBorders>
              <w:top w:val="single" w:sz="4" w:space="0" w:color="auto"/>
              <w:left w:val="single" w:sz="4" w:space="0" w:color="auto"/>
              <w:bottom w:val="single" w:sz="4" w:space="0" w:color="auto"/>
              <w:right w:val="single" w:sz="4" w:space="0" w:color="auto"/>
            </w:tcBorders>
          </w:tcPr>
          <w:p w:rsidR="007377DC" w:rsidRPr="00EC1A46" w:rsidRDefault="007377DC" w:rsidP="005B00D5">
            <w:pPr>
              <w:numPr>
                <w:ilvl w:val="0"/>
                <w:numId w:val="6"/>
              </w:numPr>
              <w:spacing w:line="360" w:lineRule="auto"/>
              <w:ind w:right="0"/>
              <w:jc w:val="both"/>
              <w:rPr>
                <w:rFonts w:asciiTheme="majorHAnsi" w:hAnsiTheme="majorHAnsi" w:cs="Calibri"/>
                <w:sz w:val="22"/>
                <w:szCs w:val="22"/>
              </w:rPr>
            </w:pPr>
            <w:r w:rsidRPr="00EC1A46">
              <w:rPr>
                <w:rFonts w:asciiTheme="majorHAnsi" w:hAnsiTheme="majorHAnsi" w:cs="Calibri"/>
                <w:sz w:val="22"/>
                <w:szCs w:val="22"/>
              </w:rPr>
              <w:t>RFP Document Released by CIO (RFP # CIO/I/2013/01/01</w:t>
            </w:r>
            <w:r w:rsidR="000F05CA">
              <w:rPr>
                <w:rFonts w:asciiTheme="majorHAnsi" w:hAnsiTheme="majorHAnsi" w:cs="Calibri"/>
                <w:sz w:val="22"/>
                <w:szCs w:val="22"/>
              </w:rPr>
              <w:t>)</w:t>
            </w:r>
          </w:p>
        </w:tc>
      </w:tr>
    </w:tbl>
    <w:p w:rsidR="007D017C" w:rsidRPr="00EC1A46" w:rsidRDefault="007D017C" w:rsidP="00E377AD">
      <w:pPr>
        <w:pStyle w:val="Normal10"/>
        <w:spacing w:after="0" w:line="276" w:lineRule="auto"/>
        <w:rPr>
          <w:rFonts w:asciiTheme="majorHAnsi" w:hAnsiTheme="majorHAnsi" w:cs="Calibri"/>
          <w:color w:val="000000"/>
          <w:sz w:val="20"/>
        </w:rPr>
      </w:pPr>
    </w:p>
    <w:p w:rsidR="00C9747A" w:rsidRPr="00EC1A46" w:rsidRDefault="00052AF2" w:rsidP="00052AF2">
      <w:pPr>
        <w:rPr>
          <w:rFonts w:asciiTheme="majorHAnsi" w:hAnsiTheme="majorHAnsi" w:cs="Calibri"/>
          <w:b/>
        </w:rPr>
      </w:pPr>
      <w:r w:rsidRPr="00EC1A46">
        <w:rPr>
          <w:rFonts w:asciiTheme="majorHAnsi" w:hAnsiTheme="majorHAnsi" w:cs="Calibri"/>
          <w:b/>
        </w:rPr>
        <w:t>PREFACE</w:t>
      </w:r>
    </w:p>
    <w:p w:rsidR="00C9747A" w:rsidRPr="00EC1A46" w:rsidRDefault="00C9747A" w:rsidP="00052AF2">
      <w:pPr>
        <w:rPr>
          <w:rFonts w:asciiTheme="majorHAnsi" w:hAnsiTheme="majorHAnsi" w:cs="Calibri"/>
          <w:b/>
        </w:rPr>
      </w:pPr>
    </w:p>
    <w:p w:rsidR="00052AF2" w:rsidRPr="00EC1A46" w:rsidRDefault="00052AF2" w:rsidP="00052AF2">
      <w:pPr>
        <w:jc w:val="both"/>
        <w:rPr>
          <w:rFonts w:asciiTheme="majorHAnsi" w:hAnsiTheme="majorHAnsi" w:cs="Calibri"/>
          <w:sz w:val="22"/>
          <w:szCs w:val="22"/>
        </w:rPr>
      </w:pPr>
      <w:r w:rsidRPr="00EC1A46">
        <w:rPr>
          <w:rFonts w:asciiTheme="majorHAnsi" w:hAnsiTheme="majorHAnsi" w:cs="Calibri"/>
          <w:sz w:val="22"/>
          <w:szCs w:val="22"/>
        </w:rPr>
        <w:t>This document is the Software Requirements for the Bahrain Mobile Locator Application Development Project.  This document contents all high level Functional &amp; Nonfunctional requirements.</w:t>
      </w:r>
    </w:p>
    <w:p w:rsidR="00BD657D" w:rsidRPr="00EC1A46" w:rsidRDefault="00BD657D">
      <w:pPr>
        <w:pStyle w:val="TOC3"/>
        <w:tabs>
          <w:tab w:val="right" w:leader="underscore" w:pos="9019"/>
        </w:tabs>
        <w:rPr>
          <w:rFonts w:asciiTheme="majorHAnsi" w:hAnsiTheme="majorHAnsi"/>
        </w:rPr>
      </w:pPr>
    </w:p>
    <w:p w:rsidR="00BD657D" w:rsidRPr="00EC1A46" w:rsidRDefault="00BD657D">
      <w:pPr>
        <w:pStyle w:val="TOC3"/>
        <w:tabs>
          <w:tab w:val="right" w:leader="underscore" w:pos="9019"/>
        </w:tabs>
        <w:rPr>
          <w:rFonts w:asciiTheme="majorHAnsi" w:hAnsiTheme="majorHAnsi"/>
        </w:rPr>
      </w:pPr>
    </w:p>
    <w:p w:rsidR="00BD657D" w:rsidRPr="00EC1A46" w:rsidRDefault="00BD657D" w:rsidP="00EC1A46">
      <w:pPr>
        <w:rPr>
          <w:rFonts w:asciiTheme="majorHAnsi" w:hAnsiTheme="majorHAnsi" w:cs="Calibri"/>
        </w:rPr>
      </w:pPr>
      <w:r w:rsidRPr="00EC1A46">
        <w:rPr>
          <w:rFonts w:asciiTheme="majorHAnsi" w:hAnsiTheme="majorHAnsi" w:cs="Calibri"/>
          <w:b/>
        </w:rPr>
        <w:t>DEFINITIONS, ACRONYMS, AND ABBREVIATIONS</w:t>
      </w:r>
    </w:p>
    <w:p w:rsidR="00BD657D" w:rsidRPr="00EC1A46" w:rsidRDefault="00BD657D" w:rsidP="00BD657D">
      <w:pPr>
        <w:rPr>
          <w:rFonts w:asciiTheme="majorHAnsi" w:hAnsiTheme="maj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96"/>
        <w:gridCol w:w="2093"/>
        <w:gridCol w:w="5807"/>
      </w:tblGrid>
      <w:tr w:rsidR="00BD657D" w:rsidRPr="00AE5004" w:rsidTr="00D259AE">
        <w:trPr>
          <w:tblHeader/>
        </w:trPr>
        <w:tc>
          <w:tcPr>
            <w:tcW w:w="1182" w:type="dxa"/>
            <w:shd w:val="clear" w:color="auto" w:fill="A6A6A6"/>
          </w:tcPr>
          <w:p w:rsidR="00BD657D" w:rsidRPr="00EC1A46" w:rsidRDefault="00BD657D" w:rsidP="00D259AE">
            <w:pPr>
              <w:jc w:val="center"/>
              <w:rPr>
                <w:rFonts w:asciiTheme="majorHAnsi" w:hAnsiTheme="majorHAnsi" w:cs="Calibri"/>
                <w:b/>
                <w:color w:val="auto"/>
                <w:sz w:val="22"/>
                <w:szCs w:val="22"/>
              </w:rPr>
            </w:pPr>
            <w:r w:rsidRPr="00EC1A46">
              <w:rPr>
                <w:rFonts w:asciiTheme="majorHAnsi" w:hAnsiTheme="majorHAnsi" w:cs="Calibri"/>
                <w:b/>
                <w:color w:val="auto"/>
                <w:sz w:val="22"/>
                <w:szCs w:val="22"/>
              </w:rPr>
              <w:t>SL.No</w:t>
            </w:r>
          </w:p>
        </w:tc>
        <w:tc>
          <w:tcPr>
            <w:tcW w:w="2142" w:type="dxa"/>
            <w:shd w:val="clear" w:color="auto" w:fill="A6A6A6"/>
          </w:tcPr>
          <w:p w:rsidR="00BD657D" w:rsidRPr="00EC1A46" w:rsidRDefault="00BD657D" w:rsidP="00D259AE">
            <w:pPr>
              <w:jc w:val="center"/>
              <w:rPr>
                <w:rFonts w:asciiTheme="majorHAnsi" w:hAnsiTheme="majorHAnsi" w:cs="Calibri"/>
                <w:b/>
                <w:color w:val="auto"/>
                <w:sz w:val="22"/>
                <w:szCs w:val="22"/>
              </w:rPr>
            </w:pPr>
            <w:r w:rsidRPr="00EC1A46">
              <w:rPr>
                <w:rFonts w:asciiTheme="majorHAnsi" w:hAnsiTheme="majorHAnsi" w:cs="Calibri"/>
                <w:b/>
                <w:color w:val="auto"/>
                <w:sz w:val="22"/>
                <w:szCs w:val="22"/>
              </w:rPr>
              <w:t>Terms</w:t>
            </w:r>
          </w:p>
        </w:tc>
        <w:tc>
          <w:tcPr>
            <w:tcW w:w="6162" w:type="dxa"/>
            <w:shd w:val="clear" w:color="auto" w:fill="A6A6A6"/>
          </w:tcPr>
          <w:p w:rsidR="00BD657D" w:rsidRPr="00EC1A46" w:rsidRDefault="00BD657D" w:rsidP="00D259AE">
            <w:pPr>
              <w:jc w:val="center"/>
              <w:rPr>
                <w:rFonts w:asciiTheme="majorHAnsi" w:hAnsiTheme="majorHAnsi" w:cs="Calibri"/>
                <w:b/>
                <w:color w:val="auto"/>
                <w:sz w:val="22"/>
                <w:szCs w:val="22"/>
              </w:rPr>
            </w:pPr>
            <w:r w:rsidRPr="00EC1A46">
              <w:rPr>
                <w:rFonts w:asciiTheme="majorHAnsi" w:hAnsiTheme="majorHAnsi" w:cs="Calibri"/>
                <w:b/>
                <w:color w:val="auto"/>
                <w:sz w:val="22"/>
                <w:szCs w:val="22"/>
              </w:rPr>
              <w:t>Definitions</w:t>
            </w:r>
          </w:p>
        </w:tc>
      </w:tr>
      <w:tr w:rsidR="00BD657D" w:rsidRPr="00AE5004" w:rsidTr="00D259AE">
        <w:tc>
          <w:tcPr>
            <w:tcW w:w="1182" w:type="dxa"/>
          </w:tcPr>
          <w:p w:rsidR="00BD657D" w:rsidRPr="00EC1A46" w:rsidRDefault="00BD657D" w:rsidP="00D259AE">
            <w:pPr>
              <w:numPr>
                <w:ilvl w:val="0"/>
                <w:numId w:val="9"/>
              </w:numPr>
              <w:tabs>
                <w:tab w:val="clear" w:pos="720"/>
                <w:tab w:val="clear" w:pos="5760"/>
              </w:tabs>
              <w:ind w:right="0"/>
              <w:rPr>
                <w:rFonts w:asciiTheme="majorHAnsi" w:hAnsiTheme="majorHAnsi" w:cs="Calibri"/>
                <w:color w:val="auto"/>
                <w:sz w:val="22"/>
                <w:szCs w:val="22"/>
              </w:rPr>
            </w:pPr>
          </w:p>
        </w:tc>
        <w:tc>
          <w:tcPr>
            <w:tcW w:w="2142" w:type="dxa"/>
          </w:tcPr>
          <w:p w:rsidR="00BD657D" w:rsidRPr="00EC1A46" w:rsidRDefault="00BD657D" w:rsidP="00D259AE">
            <w:pPr>
              <w:rPr>
                <w:rFonts w:asciiTheme="majorHAnsi" w:hAnsiTheme="majorHAnsi" w:cs="Calibri"/>
                <w:color w:val="auto"/>
                <w:sz w:val="22"/>
                <w:szCs w:val="22"/>
              </w:rPr>
            </w:pPr>
            <w:r w:rsidRPr="00EC1A46">
              <w:rPr>
                <w:rFonts w:asciiTheme="majorHAnsi" w:hAnsiTheme="majorHAnsi" w:cs="Calibri"/>
                <w:color w:val="auto"/>
                <w:sz w:val="22"/>
                <w:szCs w:val="22"/>
              </w:rPr>
              <w:t>CIO</w:t>
            </w:r>
          </w:p>
        </w:tc>
        <w:tc>
          <w:tcPr>
            <w:tcW w:w="6162" w:type="dxa"/>
          </w:tcPr>
          <w:p w:rsidR="00BD657D" w:rsidRPr="00EC1A46" w:rsidRDefault="00BD657D" w:rsidP="00D259AE">
            <w:pPr>
              <w:jc w:val="both"/>
              <w:rPr>
                <w:rFonts w:asciiTheme="majorHAnsi" w:hAnsiTheme="majorHAnsi" w:cs="Calibri"/>
                <w:color w:val="auto"/>
                <w:sz w:val="22"/>
                <w:szCs w:val="22"/>
              </w:rPr>
            </w:pPr>
            <w:r w:rsidRPr="00EC1A46">
              <w:rPr>
                <w:rFonts w:asciiTheme="majorHAnsi" w:hAnsiTheme="majorHAnsi" w:cs="Calibri"/>
                <w:color w:val="auto"/>
                <w:sz w:val="22"/>
                <w:szCs w:val="22"/>
              </w:rPr>
              <w:t>Central Informatics Organization</w:t>
            </w:r>
          </w:p>
        </w:tc>
      </w:tr>
      <w:tr w:rsidR="00BD657D" w:rsidRPr="00AE5004" w:rsidTr="00D259AE">
        <w:tc>
          <w:tcPr>
            <w:tcW w:w="1182" w:type="dxa"/>
          </w:tcPr>
          <w:p w:rsidR="00BD657D" w:rsidRPr="00EC1A46" w:rsidRDefault="00BD657D" w:rsidP="00D259AE">
            <w:pPr>
              <w:numPr>
                <w:ilvl w:val="0"/>
                <w:numId w:val="9"/>
              </w:numPr>
              <w:tabs>
                <w:tab w:val="clear" w:pos="720"/>
                <w:tab w:val="clear" w:pos="5760"/>
              </w:tabs>
              <w:ind w:right="0"/>
              <w:rPr>
                <w:rFonts w:asciiTheme="majorHAnsi" w:hAnsiTheme="majorHAnsi" w:cs="Calibri"/>
                <w:color w:val="auto"/>
                <w:sz w:val="22"/>
                <w:szCs w:val="22"/>
              </w:rPr>
            </w:pPr>
          </w:p>
        </w:tc>
        <w:tc>
          <w:tcPr>
            <w:tcW w:w="2142" w:type="dxa"/>
          </w:tcPr>
          <w:p w:rsidR="00BD657D" w:rsidRPr="00EC1A46" w:rsidRDefault="00BD657D" w:rsidP="00D259AE">
            <w:pPr>
              <w:rPr>
                <w:rFonts w:asciiTheme="majorHAnsi" w:hAnsiTheme="majorHAnsi" w:cs="Calibri"/>
                <w:color w:val="auto"/>
                <w:sz w:val="22"/>
                <w:szCs w:val="22"/>
              </w:rPr>
            </w:pPr>
            <w:r w:rsidRPr="00EC1A46">
              <w:rPr>
                <w:rFonts w:asciiTheme="majorHAnsi" w:hAnsiTheme="majorHAnsi" w:cs="Calibri"/>
                <w:color w:val="auto"/>
                <w:sz w:val="22"/>
                <w:szCs w:val="22"/>
              </w:rPr>
              <w:t>GIS</w:t>
            </w:r>
          </w:p>
        </w:tc>
        <w:tc>
          <w:tcPr>
            <w:tcW w:w="6162" w:type="dxa"/>
          </w:tcPr>
          <w:p w:rsidR="00BD657D" w:rsidRPr="00EC1A46" w:rsidRDefault="00BD657D" w:rsidP="00D259AE">
            <w:pPr>
              <w:rPr>
                <w:rFonts w:asciiTheme="majorHAnsi" w:hAnsiTheme="majorHAnsi" w:cs="Calibri"/>
                <w:color w:val="auto"/>
                <w:sz w:val="22"/>
                <w:szCs w:val="22"/>
              </w:rPr>
            </w:pPr>
            <w:r w:rsidRPr="00EC1A46">
              <w:rPr>
                <w:rFonts w:asciiTheme="majorHAnsi" w:hAnsiTheme="majorHAnsi" w:cs="Calibri"/>
                <w:color w:val="auto"/>
                <w:sz w:val="22"/>
                <w:szCs w:val="22"/>
              </w:rPr>
              <w:t>Geographical Information System</w:t>
            </w:r>
          </w:p>
        </w:tc>
      </w:tr>
      <w:tr w:rsidR="00BD657D" w:rsidRPr="00AE5004" w:rsidTr="00D259AE">
        <w:tc>
          <w:tcPr>
            <w:tcW w:w="1182" w:type="dxa"/>
          </w:tcPr>
          <w:p w:rsidR="00BD657D" w:rsidRPr="00EC1A46" w:rsidRDefault="00BD657D" w:rsidP="00D259AE">
            <w:pPr>
              <w:numPr>
                <w:ilvl w:val="0"/>
                <w:numId w:val="9"/>
              </w:numPr>
              <w:tabs>
                <w:tab w:val="clear" w:pos="720"/>
                <w:tab w:val="clear" w:pos="5760"/>
              </w:tabs>
              <w:ind w:right="0"/>
              <w:rPr>
                <w:rFonts w:asciiTheme="majorHAnsi" w:hAnsiTheme="majorHAnsi" w:cs="Calibri"/>
                <w:color w:val="auto"/>
                <w:sz w:val="22"/>
                <w:szCs w:val="22"/>
              </w:rPr>
            </w:pPr>
          </w:p>
        </w:tc>
        <w:tc>
          <w:tcPr>
            <w:tcW w:w="2142" w:type="dxa"/>
          </w:tcPr>
          <w:p w:rsidR="00BD657D" w:rsidRPr="00EC1A46" w:rsidRDefault="00BD657D" w:rsidP="00D259AE">
            <w:pPr>
              <w:rPr>
                <w:rFonts w:asciiTheme="majorHAnsi" w:hAnsiTheme="majorHAnsi" w:cs="Calibri"/>
                <w:snapToGrid w:val="0"/>
                <w:color w:val="auto"/>
                <w:sz w:val="22"/>
                <w:szCs w:val="22"/>
              </w:rPr>
            </w:pPr>
            <w:r w:rsidRPr="00EC1A46">
              <w:rPr>
                <w:rFonts w:asciiTheme="majorHAnsi" w:hAnsiTheme="majorHAnsi" w:cs="Calibri"/>
                <w:bCs/>
                <w:color w:val="auto"/>
                <w:sz w:val="22"/>
                <w:szCs w:val="22"/>
              </w:rPr>
              <w:t>PCV</w:t>
            </w:r>
          </w:p>
        </w:tc>
        <w:tc>
          <w:tcPr>
            <w:tcW w:w="6162" w:type="dxa"/>
          </w:tcPr>
          <w:p w:rsidR="00BD657D" w:rsidRPr="00EC1A46" w:rsidRDefault="00BD657D" w:rsidP="00D259AE">
            <w:pPr>
              <w:pStyle w:val="ListParagraph"/>
              <w:spacing w:after="0" w:line="240" w:lineRule="auto"/>
              <w:contextualSpacing/>
              <w:rPr>
                <w:rFonts w:asciiTheme="majorHAnsi" w:hAnsiTheme="majorHAnsi" w:cs="Calibri"/>
                <w:color w:val="auto"/>
              </w:rPr>
            </w:pPr>
            <w:r w:rsidRPr="00EC1A46">
              <w:rPr>
                <w:rFonts w:asciiTheme="majorHAnsi" w:hAnsiTheme="majorHAnsi" w:cs="Calibri"/>
                <w:color w:val="auto"/>
              </w:rPr>
              <w:t>Project Coordinator Vendor</w:t>
            </w:r>
          </w:p>
        </w:tc>
      </w:tr>
      <w:tr w:rsidR="00BD657D" w:rsidRPr="00AE5004" w:rsidTr="00D259AE">
        <w:tc>
          <w:tcPr>
            <w:tcW w:w="1182" w:type="dxa"/>
          </w:tcPr>
          <w:p w:rsidR="00BD657D" w:rsidRPr="00EC1A46" w:rsidRDefault="00BD657D" w:rsidP="00D259AE">
            <w:pPr>
              <w:numPr>
                <w:ilvl w:val="0"/>
                <w:numId w:val="9"/>
              </w:numPr>
              <w:tabs>
                <w:tab w:val="clear" w:pos="720"/>
                <w:tab w:val="clear" w:pos="5760"/>
              </w:tabs>
              <w:ind w:right="0"/>
              <w:rPr>
                <w:rFonts w:asciiTheme="majorHAnsi" w:hAnsiTheme="majorHAnsi" w:cs="Calibri"/>
                <w:color w:val="auto"/>
                <w:sz w:val="22"/>
                <w:szCs w:val="22"/>
              </w:rPr>
            </w:pPr>
          </w:p>
        </w:tc>
        <w:tc>
          <w:tcPr>
            <w:tcW w:w="2142" w:type="dxa"/>
          </w:tcPr>
          <w:p w:rsidR="00BD657D" w:rsidRPr="00EC1A46" w:rsidRDefault="00BD657D" w:rsidP="00D259AE">
            <w:pPr>
              <w:rPr>
                <w:rFonts w:asciiTheme="majorHAnsi" w:hAnsiTheme="majorHAnsi" w:cs="Calibri"/>
                <w:bCs/>
                <w:color w:val="auto"/>
                <w:sz w:val="22"/>
                <w:szCs w:val="22"/>
              </w:rPr>
            </w:pPr>
            <w:r w:rsidRPr="00EC1A46">
              <w:rPr>
                <w:rFonts w:asciiTheme="majorHAnsi" w:hAnsiTheme="majorHAnsi" w:cs="Calibri"/>
                <w:bCs/>
                <w:color w:val="auto"/>
                <w:sz w:val="22"/>
                <w:szCs w:val="22"/>
              </w:rPr>
              <w:t>PMV</w:t>
            </w:r>
          </w:p>
        </w:tc>
        <w:tc>
          <w:tcPr>
            <w:tcW w:w="6162" w:type="dxa"/>
          </w:tcPr>
          <w:p w:rsidR="00BD657D" w:rsidRPr="00EC1A46" w:rsidRDefault="00BD657D" w:rsidP="00D259AE">
            <w:pPr>
              <w:pStyle w:val="ListParagraph"/>
              <w:spacing w:after="0" w:line="240" w:lineRule="auto"/>
              <w:contextualSpacing/>
              <w:rPr>
                <w:rFonts w:asciiTheme="majorHAnsi" w:hAnsiTheme="majorHAnsi" w:cs="Calibri"/>
                <w:color w:val="auto"/>
              </w:rPr>
            </w:pPr>
            <w:r w:rsidRPr="00EC1A46">
              <w:rPr>
                <w:rFonts w:asciiTheme="majorHAnsi" w:hAnsiTheme="majorHAnsi" w:cs="Calibri"/>
                <w:color w:val="auto"/>
              </w:rPr>
              <w:t>Project Manager Vendor</w:t>
            </w:r>
          </w:p>
        </w:tc>
      </w:tr>
      <w:tr w:rsidR="00BD657D" w:rsidRPr="00AE5004" w:rsidTr="00D259AE">
        <w:tc>
          <w:tcPr>
            <w:tcW w:w="1182" w:type="dxa"/>
          </w:tcPr>
          <w:p w:rsidR="00BD657D" w:rsidRPr="00EC1A46" w:rsidRDefault="00BD657D" w:rsidP="00D259AE">
            <w:pPr>
              <w:numPr>
                <w:ilvl w:val="0"/>
                <w:numId w:val="9"/>
              </w:numPr>
              <w:tabs>
                <w:tab w:val="clear" w:pos="720"/>
                <w:tab w:val="clear" w:pos="5760"/>
              </w:tabs>
              <w:ind w:right="0"/>
              <w:rPr>
                <w:rFonts w:asciiTheme="majorHAnsi" w:hAnsiTheme="majorHAnsi" w:cs="Calibri"/>
                <w:color w:val="auto"/>
                <w:sz w:val="22"/>
                <w:szCs w:val="22"/>
              </w:rPr>
            </w:pPr>
          </w:p>
        </w:tc>
        <w:tc>
          <w:tcPr>
            <w:tcW w:w="2142" w:type="dxa"/>
          </w:tcPr>
          <w:p w:rsidR="00BD657D" w:rsidRPr="00EC1A46" w:rsidRDefault="00BD657D" w:rsidP="00D259AE">
            <w:pPr>
              <w:rPr>
                <w:rFonts w:asciiTheme="majorHAnsi" w:hAnsiTheme="majorHAnsi" w:cs="Calibri"/>
                <w:bCs/>
                <w:color w:val="auto"/>
                <w:sz w:val="22"/>
                <w:szCs w:val="22"/>
              </w:rPr>
            </w:pPr>
            <w:r w:rsidRPr="00EC1A46">
              <w:rPr>
                <w:rFonts w:asciiTheme="majorHAnsi" w:hAnsiTheme="majorHAnsi" w:cs="Calibri"/>
                <w:bCs/>
                <w:color w:val="auto"/>
                <w:sz w:val="22"/>
                <w:szCs w:val="22"/>
              </w:rPr>
              <w:t>PMC</w:t>
            </w:r>
          </w:p>
        </w:tc>
        <w:tc>
          <w:tcPr>
            <w:tcW w:w="6162" w:type="dxa"/>
          </w:tcPr>
          <w:p w:rsidR="00BD657D" w:rsidRPr="00EC1A46" w:rsidRDefault="00BD657D" w:rsidP="00D259AE">
            <w:pPr>
              <w:pStyle w:val="ListParagraph"/>
              <w:spacing w:after="0" w:line="240" w:lineRule="auto"/>
              <w:contextualSpacing/>
              <w:rPr>
                <w:rFonts w:asciiTheme="majorHAnsi" w:hAnsiTheme="majorHAnsi" w:cs="Calibri"/>
                <w:color w:val="auto"/>
              </w:rPr>
            </w:pPr>
            <w:r w:rsidRPr="00EC1A46">
              <w:rPr>
                <w:rFonts w:asciiTheme="majorHAnsi" w:hAnsiTheme="majorHAnsi" w:cs="Calibri"/>
                <w:color w:val="auto"/>
              </w:rPr>
              <w:t>Project Manager Client</w:t>
            </w:r>
          </w:p>
        </w:tc>
      </w:tr>
      <w:tr w:rsidR="00BD657D" w:rsidRPr="00AE5004" w:rsidTr="00D259AE">
        <w:tc>
          <w:tcPr>
            <w:tcW w:w="1182" w:type="dxa"/>
          </w:tcPr>
          <w:p w:rsidR="00BD657D" w:rsidRPr="00EC1A46" w:rsidRDefault="00BD657D" w:rsidP="00D259AE">
            <w:pPr>
              <w:numPr>
                <w:ilvl w:val="0"/>
                <w:numId w:val="9"/>
              </w:numPr>
              <w:tabs>
                <w:tab w:val="clear" w:pos="720"/>
                <w:tab w:val="clear" w:pos="5760"/>
              </w:tabs>
              <w:ind w:right="0"/>
              <w:rPr>
                <w:rFonts w:asciiTheme="majorHAnsi" w:hAnsiTheme="majorHAnsi" w:cs="Calibri"/>
                <w:color w:val="auto"/>
                <w:sz w:val="22"/>
                <w:szCs w:val="22"/>
              </w:rPr>
            </w:pPr>
          </w:p>
        </w:tc>
        <w:tc>
          <w:tcPr>
            <w:tcW w:w="2142" w:type="dxa"/>
          </w:tcPr>
          <w:p w:rsidR="00BD657D" w:rsidRPr="00EC1A46" w:rsidRDefault="00BD657D" w:rsidP="00D259AE">
            <w:pPr>
              <w:rPr>
                <w:rFonts w:asciiTheme="majorHAnsi" w:hAnsiTheme="majorHAnsi" w:cs="Calibri"/>
                <w:color w:val="auto"/>
                <w:sz w:val="22"/>
                <w:szCs w:val="22"/>
              </w:rPr>
            </w:pPr>
            <w:r w:rsidRPr="00EC1A46">
              <w:rPr>
                <w:rFonts w:asciiTheme="majorHAnsi" w:hAnsiTheme="majorHAnsi" w:cs="Calibri"/>
                <w:color w:val="auto"/>
                <w:sz w:val="22"/>
                <w:szCs w:val="22"/>
              </w:rPr>
              <w:t>IOS</w:t>
            </w:r>
          </w:p>
        </w:tc>
        <w:tc>
          <w:tcPr>
            <w:tcW w:w="6162" w:type="dxa"/>
          </w:tcPr>
          <w:p w:rsidR="00BD657D" w:rsidRPr="00EC1A46" w:rsidRDefault="00BD657D" w:rsidP="00D259AE">
            <w:pPr>
              <w:rPr>
                <w:rFonts w:asciiTheme="majorHAnsi" w:hAnsiTheme="majorHAnsi" w:cs="Calibri"/>
                <w:color w:val="auto"/>
                <w:sz w:val="22"/>
                <w:szCs w:val="22"/>
              </w:rPr>
            </w:pPr>
            <w:r w:rsidRPr="00EC1A46">
              <w:rPr>
                <w:rFonts w:asciiTheme="majorHAnsi" w:hAnsiTheme="majorHAnsi" w:cs="Calibri"/>
                <w:color w:val="auto"/>
                <w:sz w:val="22"/>
                <w:szCs w:val="22"/>
              </w:rPr>
              <w:t>Internetwork Operating System</w:t>
            </w:r>
          </w:p>
        </w:tc>
      </w:tr>
      <w:tr w:rsidR="00BD657D" w:rsidRPr="00AE5004" w:rsidTr="00D259AE">
        <w:tc>
          <w:tcPr>
            <w:tcW w:w="1182" w:type="dxa"/>
          </w:tcPr>
          <w:p w:rsidR="00BD657D" w:rsidRPr="00EC1A46" w:rsidRDefault="00BD657D" w:rsidP="00D259AE">
            <w:pPr>
              <w:numPr>
                <w:ilvl w:val="0"/>
                <w:numId w:val="9"/>
              </w:numPr>
              <w:tabs>
                <w:tab w:val="clear" w:pos="720"/>
                <w:tab w:val="clear" w:pos="5760"/>
              </w:tabs>
              <w:ind w:right="0"/>
              <w:rPr>
                <w:rFonts w:asciiTheme="majorHAnsi" w:hAnsiTheme="majorHAnsi" w:cs="Calibri"/>
                <w:color w:val="auto"/>
                <w:sz w:val="22"/>
                <w:szCs w:val="22"/>
              </w:rPr>
            </w:pPr>
          </w:p>
        </w:tc>
        <w:tc>
          <w:tcPr>
            <w:tcW w:w="2142" w:type="dxa"/>
          </w:tcPr>
          <w:p w:rsidR="00BD657D" w:rsidRPr="00EC1A46" w:rsidRDefault="00BD657D" w:rsidP="00D259AE">
            <w:pPr>
              <w:rPr>
                <w:rFonts w:asciiTheme="majorHAnsi" w:hAnsiTheme="majorHAnsi" w:cs="Calibri"/>
                <w:color w:val="auto"/>
                <w:sz w:val="22"/>
                <w:szCs w:val="22"/>
              </w:rPr>
            </w:pPr>
            <w:r w:rsidRPr="00EC1A46">
              <w:rPr>
                <w:rFonts w:asciiTheme="majorHAnsi" w:hAnsiTheme="majorHAnsi" w:cs="Calibri"/>
                <w:bCs/>
                <w:color w:val="auto"/>
                <w:sz w:val="22"/>
                <w:szCs w:val="22"/>
              </w:rPr>
              <w:t>GPS</w:t>
            </w:r>
          </w:p>
        </w:tc>
        <w:tc>
          <w:tcPr>
            <w:tcW w:w="6162" w:type="dxa"/>
          </w:tcPr>
          <w:p w:rsidR="00BD657D" w:rsidRPr="00EC1A46" w:rsidRDefault="00BD657D" w:rsidP="00D259AE">
            <w:pPr>
              <w:rPr>
                <w:rFonts w:asciiTheme="majorHAnsi" w:hAnsiTheme="majorHAnsi" w:cs="Calibri"/>
                <w:color w:val="auto"/>
                <w:sz w:val="22"/>
                <w:szCs w:val="22"/>
              </w:rPr>
            </w:pPr>
            <w:r w:rsidRPr="00EC1A46">
              <w:rPr>
                <w:rFonts w:asciiTheme="majorHAnsi" w:hAnsiTheme="majorHAnsi" w:cs="Calibri"/>
                <w:color w:val="auto"/>
                <w:sz w:val="22"/>
                <w:szCs w:val="22"/>
              </w:rPr>
              <w:t>Global Positioning System</w:t>
            </w:r>
          </w:p>
        </w:tc>
      </w:tr>
      <w:tr w:rsidR="00BD657D" w:rsidRPr="00AE5004" w:rsidTr="00D259AE">
        <w:tc>
          <w:tcPr>
            <w:tcW w:w="1182" w:type="dxa"/>
          </w:tcPr>
          <w:p w:rsidR="00BD657D" w:rsidRPr="00EC1A46" w:rsidRDefault="00BD657D" w:rsidP="00D259AE">
            <w:pPr>
              <w:numPr>
                <w:ilvl w:val="0"/>
                <w:numId w:val="9"/>
              </w:numPr>
              <w:tabs>
                <w:tab w:val="clear" w:pos="720"/>
                <w:tab w:val="clear" w:pos="5760"/>
              </w:tabs>
              <w:ind w:right="0"/>
              <w:rPr>
                <w:rFonts w:asciiTheme="majorHAnsi" w:hAnsiTheme="majorHAnsi" w:cs="Calibri"/>
                <w:color w:val="auto"/>
                <w:sz w:val="22"/>
                <w:szCs w:val="22"/>
              </w:rPr>
            </w:pPr>
          </w:p>
        </w:tc>
        <w:tc>
          <w:tcPr>
            <w:tcW w:w="2142" w:type="dxa"/>
          </w:tcPr>
          <w:p w:rsidR="00BD657D" w:rsidRPr="00EC1A46" w:rsidRDefault="00BD657D" w:rsidP="00D259AE">
            <w:pPr>
              <w:rPr>
                <w:rFonts w:asciiTheme="majorHAnsi" w:hAnsiTheme="majorHAnsi" w:cs="Calibri"/>
                <w:color w:val="auto"/>
                <w:sz w:val="22"/>
                <w:szCs w:val="22"/>
              </w:rPr>
            </w:pPr>
            <w:r w:rsidRPr="00EC1A46">
              <w:rPr>
                <w:rFonts w:asciiTheme="majorHAnsi" w:hAnsiTheme="majorHAnsi" w:cs="Calibri"/>
                <w:color w:val="auto"/>
                <w:sz w:val="22"/>
                <w:szCs w:val="22"/>
              </w:rPr>
              <w:t>OS</w:t>
            </w:r>
          </w:p>
        </w:tc>
        <w:tc>
          <w:tcPr>
            <w:tcW w:w="6162" w:type="dxa"/>
          </w:tcPr>
          <w:p w:rsidR="00BD657D" w:rsidRPr="00EC1A46" w:rsidRDefault="00BD657D" w:rsidP="00D259AE">
            <w:pPr>
              <w:rPr>
                <w:rFonts w:asciiTheme="majorHAnsi" w:hAnsiTheme="majorHAnsi" w:cs="Calibri"/>
                <w:color w:val="auto"/>
                <w:sz w:val="22"/>
                <w:szCs w:val="22"/>
              </w:rPr>
            </w:pPr>
            <w:r w:rsidRPr="00EC1A46">
              <w:rPr>
                <w:rFonts w:asciiTheme="majorHAnsi" w:hAnsiTheme="majorHAnsi" w:cs="Calibri"/>
                <w:color w:val="auto"/>
                <w:sz w:val="22"/>
                <w:szCs w:val="22"/>
              </w:rPr>
              <w:t>Operating system</w:t>
            </w:r>
          </w:p>
        </w:tc>
      </w:tr>
      <w:tr w:rsidR="00BD657D" w:rsidRPr="00AE5004" w:rsidTr="00D259AE">
        <w:tc>
          <w:tcPr>
            <w:tcW w:w="1182" w:type="dxa"/>
          </w:tcPr>
          <w:p w:rsidR="00BD657D" w:rsidRPr="00EC1A46" w:rsidRDefault="00BD657D" w:rsidP="00D259AE">
            <w:pPr>
              <w:numPr>
                <w:ilvl w:val="0"/>
                <w:numId w:val="9"/>
              </w:numPr>
              <w:tabs>
                <w:tab w:val="clear" w:pos="720"/>
                <w:tab w:val="clear" w:pos="5760"/>
              </w:tabs>
              <w:ind w:right="0"/>
              <w:rPr>
                <w:rFonts w:asciiTheme="majorHAnsi" w:hAnsiTheme="majorHAnsi" w:cs="Calibri"/>
                <w:color w:val="auto"/>
                <w:sz w:val="22"/>
                <w:szCs w:val="22"/>
              </w:rPr>
            </w:pPr>
          </w:p>
        </w:tc>
        <w:tc>
          <w:tcPr>
            <w:tcW w:w="2142" w:type="dxa"/>
          </w:tcPr>
          <w:p w:rsidR="00BD657D" w:rsidRPr="00EC1A46" w:rsidRDefault="00BD657D" w:rsidP="00D259AE">
            <w:pPr>
              <w:rPr>
                <w:rFonts w:asciiTheme="majorHAnsi" w:hAnsiTheme="majorHAnsi" w:cs="Calibri"/>
                <w:color w:val="auto"/>
                <w:sz w:val="22"/>
                <w:szCs w:val="22"/>
              </w:rPr>
            </w:pPr>
            <w:r w:rsidRPr="00EC1A46">
              <w:rPr>
                <w:rFonts w:asciiTheme="majorHAnsi" w:hAnsiTheme="majorHAnsi" w:cs="Calibri"/>
                <w:color w:val="auto"/>
                <w:sz w:val="22"/>
                <w:szCs w:val="22"/>
              </w:rPr>
              <w:t>PP</w:t>
            </w:r>
          </w:p>
        </w:tc>
        <w:tc>
          <w:tcPr>
            <w:tcW w:w="6162" w:type="dxa"/>
          </w:tcPr>
          <w:p w:rsidR="00BD657D" w:rsidRPr="00EC1A46" w:rsidRDefault="00BD657D" w:rsidP="00D259AE">
            <w:pPr>
              <w:jc w:val="both"/>
              <w:rPr>
                <w:rFonts w:asciiTheme="majorHAnsi" w:hAnsiTheme="majorHAnsi" w:cs="Calibri"/>
                <w:color w:val="auto"/>
                <w:sz w:val="22"/>
                <w:szCs w:val="22"/>
              </w:rPr>
            </w:pPr>
            <w:r w:rsidRPr="00EC1A46">
              <w:rPr>
                <w:rFonts w:asciiTheme="majorHAnsi" w:hAnsiTheme="majorHAnsi" w:cs="Calibri"/>
                <w:color w:val="auto"/>
                <w:sz w:val="22"/>
                <w:szCs w:val="22"/>
              </w:rPr>
              <w:t xml:space="preserve">Project Management Plan </w:t>
            </w:r>
          </w:p>
        </w:tc>
      </w:tr>
      <w:tr w:rsidR="00BD657D" w:rsidRPr="00AE5004" w:rsidTr="00D259AE">
        <w:tc>
          <w:tcPr>
            <w:tcW w:w="1182" w:type="dxa"/>
          </w:tcPr>
          <w:p w:rsidR="00BD657D" w:rsidRPr="00EC1A46" w:rsidRDefault="00BD657D" w:rsidP="00D259AE">
            <w:pPr>
              <w:numPr>
                <w:ilvl w:val="0"/>
                <w:numId w:val="9"/>
              </w:numPr>
              <w:tabs>
                <w:tab w:val="clear" w:pos="720"/>
                <w:tab w:val="clear" w:pos="5760"/>
              </w:tabs>
              <w:ind w:right="0"/>
              <w:rPr>
                <w:rFonts w:asciiTheme="majorHAnsi" w:hAnsiTheme="majorHAnsi" w:cs="Calibri"/>
                <w:color w:val="auto"/>
                <w:sz w:val="22"/>
                <w:szCs w:val="22"/>
              </w:rPr>
            </w:pPr>
          </w:p>
        </w:tc>
        <w:tc>
          <w:tcPr>
            <w:tcW w:w="2142" w:type="dxa"/>
          </w:tcPr>
          <w:p w:rsidR="00BD657D" w:rsidRPr="00EC1A46" w:rsidRDefault="00BD657D" w:rsidP="00D259AE">
            <w:pPr>
              <w:rPr>
                <w:rFonts w:asciiTheme="majorHAnsi" w:hAnsiTheme="majorHAnsi" w:cs="Calibri"/>
                <w:color w:val="auto"/>
                <w:sz w:val="22"/>
                <w:szCs w:val="22"/>
              </w:rPr>
            </w:pPr>
            <w:r w:rsidRPr="00EC1A46">
              <w:rPr>
                <w:rFonts w:asciiTheme="majorHAnsi" w:hAnsiTheme="majorHAnsi" w:cs="Calibri"/>
                <w:color w:val="auto"/>
                <w:sz w:val="22"/>
                <w:szCs w:val="22"/>
              </w:rPr>
              <w:t>NAR</w:t>
            </w:r>
          </w:p>
        </w:tc>
        <w:tc>
          <w:tcPr>
            <w:tcW w:w="6162" w:type="dxa"/>
          </w:tcPr>
          <w:p w:rsidR="00BD657D" w:rsidRPr="00EC1A46" w:rsidRDefault="00BD657D" w:rsidP="00D259AE">
            <w:pPr>
              <w:rPr>
                <w:rFonts w:asciiTheme="majorHAnsi" w:hAnsiTheme="majorHAnsi" w:cs="Calibri"/>
                <w:color w:val="auto"/>
                <w:sz w:val="22"/>
                <w:szCs w:val="22"/>
              </w:rPr>
            </w:pPr>
            <w:r w:rsidRPr="00EC1A46">
              <w:rPr>
                <w:rFonts w:asciiTheme="majorHAnsi" w:hAnsiTheme="majorHAnsi" w:cs="Calibri"/>
                <w:color w:val="auto"/>
                <w:sz w:val="22"/>
                <w:szCs w:val="22"/>
              </w:rPr>
              <w:t xml:space="preserve">Need Assessment Report </w:t>
            </w:r>
          </w:p>
        </w:tc>
      </w:tr>
      <w:tr w:rsidR="00BD657D" w:rsidRPr="00AE5004" w:rsidTr="00D259AE">
        <w:tc>
          <w:tcPr>
            <w:tcW w:w="1182" w:type="dxa"/>
          </w:tcPr>
          <w:p w:rsidR="00BD657D" w:rsidRPr="00EC1A46" w:rsidRDefault="00BD657D" w:rsidP="00D259AE">
            <w:pPr>
              <w:numPr>
                <w:ilvl w:val="0"/>
                <w:numId w:val="9"/>
              </w:numPr>
              <w:tabs>
                <w:tab w:val="clear" w:pos="720"/>
                <w:tab w:val="clear" w:pos="5760"/>
              </w:tabs>
              <w:ind w:right="0"/>
              <w:rPr>
                <w:rFonts w:asciiTheme="majorHAnsi" w:hAnsiTheme="majorHAnsi" w:cs="Calibri"/>
                <w:color w:val="auto"/>
                <w:sz w:val="22"/>
                <w:szCs w:val="22"/>
              </w:rPr>
            </w:pPr>
          </w:p>
        </w:tc>
        <w:tc>
          <w:tcPr>
            <w:tcW w:w="2142" w:type="dxa"/>
          </w:tcPr>
          <w:p w:rsidR="00BD657D" w:rsidRPr="00EC1A46" w:rsidRDefault="00BD657D" w:rsidP="00D259AE">
            <w:pPr>
              <w:rPr>
                <w:rFonts w:asciiTheme="majorHAnsi" w:hAnsiTheme="majorHAnsi" w:cs="Calibri"/>
                <w:color w:val="auto"/>
                <w:sz w:val="22"/>
                <w:szCs w:val="22"/>
              </w:rPr>
            </w:pPr>
            <w:r w:rsidRPr="00EC1A46">
              <w:rPr>
                <w:rFonts w:asciiTheme="majorHAnsi" w:hAnsiTheme="majorHAnsi" w:cs="Calibri"/>
                <w:color w:val="auto"/>
                <w:sz w:val="22"/>
                <w:szCs w:val="22"/>
              </w:rPr>
              <w:t>SDD</w:t>
            </w:r>
          </w:p>
        </w:tc>
        <w:tc>
          <w:tcPr>
            <w:tcW w:w="6162" w:type="dxa"/>
          </w:tcPr>
          <w:p w:rsidR="00BD657D" w:rsidRPr="00EC1A46" w:rsidRDefault="00BD657D" w:rsidP="00D259AE">
            <w:pPr>
              <w:rPr>
                <w:rFonts w:asciiTheme="majorHAnsi" w:hAnsiTheme="majorHAnsi" w:cs="Calibri"/>
                <w:color w:val="auto"/>
                <w:sz w:val="22"/>
                <w:szCs w:val="22"/>
              </w:rPr>
            </w:pPr>
            <w:r w:rsidRPr="00EC1A46">
              <w:rPr>
                <w:rFonts w:asciiTheme="majorHAnsi" w:hAnsiTheme="majorHAnsi" w:cs="Calibri"/>
                <w:color w:val="auto"/>
                <w:sz w:val="22"/>
                <w:szCs w:val="22"/>
              </w:rPr>
              <w:t xml:space="preserve">Software Design Document </w:t>
            </w:r>
          </w:p>
        </w:tc>
      </w:tr>
      <w:tr w:rsidR="00BD657D" w:rsidRPr="00AE5004" w:rsidTr="00D259AE">
        <w:tc>
          <w:tcPr>
            <w:tcW w:w="1182" w:type="dxa"/>
          </w:tcPr>
          <w:p w:rsidR="00BD657D" w:rsidRPr="00EC1A46" w:rsidRDefault="00BD657D" w:rsidP="00D259AE">
            <w:pPr>
              <w:numPr>
                <w:ilvl w:val="0"/>
                <w:numId w:val="9"/>
              </w:numPr>
              <w:tabs>
                <w:tab w:val="clear" w:pos="720"/>
                <w:tab w:val="clear" w:pos="5760"/>
              </w:tabs>
              <w:ind w:right="0"/>
              <w:rPr>
                <w:rFonts w:asciiTheme="majorHAnsi" w:hAnsiTheme="majorHAnsi" w:cs="Calibri"/>
                <w:color w:val="auto"/>
                <w:sz w:val="22"/>
                <w:szCs w:val="22"/>
              </w:rPr>
            </w:pPr>
          </w:p>
        </w:tc>
        <w:tc>
          <w:tcPr>
            <w:tcW w:w="2142" w:type="dxa"/>
          </w:tcPr>
          <w:p w:rsidR="00BD657D" w:rsidRPr="00EC1A46" w:rsidRDefault="00BD657D" w:rsidP="00D259AE">
            <w:pPr>
              <w:rPr>
                <w:rFonts w:asciiTheme="majorHAnsi" w:hAnsiTheme="majorHAnsi" w:cs="Calibri"/>
                <w:color w:val="auto"/>
                <w:sz w:val="22"/>
                <w:szCs w:val="22"/>
              </w:rPr>
            </w:pPr>
            <w:r w:rsidRPr="00EC1A46">
              <w:rPr>
                <w:rFonts w:asciiTheme="majorHAnsi" w:hAnsiTheme="majorHAnsi" w:cs="Calibri"/>
                <w:color w:val="auto"/>
                <w:sz w:val="22"/>
                <w:szCs w:val="22"/>
              </w:rPr>
              <w:t>GUI</w:t>
            </w:r>
          </w:p>
        </w:tc>
        <w:tc>
          <w:tcPr>
            <w:tcW w:w="6162" w:type="dxa"/>
          </w:tcPr>
          <w:p w:rsidR="00BD657D" w:rsidRPr="00EC1A46" w:rsidRDefault="00BD657D" w:rsidP="00D259AE">
            <w:pPr>
              <w:rPr>
                <w:rFonts w:asciiTheme="majorHAnsi" w:hAnsiTheme="majorHAnsi" w:cs="Calibri"/>
                <w:color w:val="auto"/>
                <w:sz w:val="22"/>
                <w:szCs w:val="22"/>
              </w:rPr>
            </w:pPr>
            <w:r w:rsidRPr="00EC1A46">
              <w:rPr>
                <w:rFonts w:asciiTheme="majorHAnsi" w:hAnsiTheme="majorHAnsi" w:cs="Calibri"/>
                <w:color w:val="auto"/>
                <w:sz w:val="22"/>
                <w:szCs w:val="22"/>
              </w:rPr>
              <w:t>Graphical User Interface</w:t>
            </w:r>
          </w:p>
        </w:tc>
      </w:tr>
      <w:tr w:rsidR="00BD657D" w:rsidRPr="00AE5004" w:rsidTr="00D259AE">
        <w:tc>
          <w:tcPr>
            <w:tcW w:w="1182" w:type="dxa"/>
          </w:tcPr>
          <w:p w:rsidR="00BD657D" w:rsidRPr="00EC1A46" w:rsidRDefault="00BD657D" w:rsidP="00D259AE">
            <w:pPr>
              <w:numPr>
                <w:ilvl w:val="0"/>
                <w:numId w:val="9"/>
              </w:numPr>
              <w:tabs>
                <w:tab w:val="clear" w:pos="720"/>
                <w:tab w:val="clear" w:pos="5760"/>
              </w:tabs>
              <w:ind w:right="0"/>
              <w:rPr>
                <w:rFonts w:asciiTheme="majorHAnsi" w:hAnsiTheme="majorHAnsi" w:cs="Calibri"/>
                <w:color w:val="auto"/>
                <w:sz w:val="22"/>
                <w:szCs w:val="22"/>
              </w:rPr>
            </w:pPr>
          </w:p>
        </w:tc>
        <w:tc>
          <w:tcPr>
            <w:tcW w:w="2142" w:type="dxa"/>
          </w:tcPr>
          <w:p w:rsidR="00BD657D" w:rsidRPr="00EC1A46" w:rsidRDefault="00BD657D" w:rsidP="00D259AE">
            <w:pPr>
              <w:rPr>
                <w:rFonts w:asciiTheme="majorHAnsi" w:hAnsiTheme="majorHAnsi" w:cs="Calibri"/>
                <w:color w:val="auto"/>
                <w:sz w:val="22"/>
                <w:szCs w:val="22"/>
              </w:rPr>
            </w:pPr>
            <w:r w:rsidRPr="00EC1A46">
              <w:rPr>
                <w:rFonts w:asciiTheme="majorHAnsi" w:hAnsiTheme="majorHAnsi" w:cs="Calibri"/>
                <w:color w:val="auto"/>
                <w:sz w:val="22"/>
                <w:szCs w:val="22"/>
              </w:rPr>
              <w:t>BML</w:t>
            </w:r>
          </w:p>
        </w:tc>
        <w:tc>
          <w:tcPr>
            <w:tcW w:w="6162" w:type="dxa"/>
          </w:tcPr>
          <w:p w:rsidR="00BD657D" w:rsidRPr="00EC1A46" w:rsidRDefault="00BD657D" w:rsidP="00D259AE">
            <w:pPr>
              <w:rPr>
                <w:rFonts w:asciiTheme="majorHAnsi" w:hAnsiTheme="majorHAnsi" w:cs="Calibri"/>
                <w:color w:val="auto"/>
                <w:sz w:val="22"/>
                <w:szCs w:val="22"/>
              </w:rPr>
            </w:pPr>
            <w:r w:rsidRPr="00EC1A46">
              <w:rPr>
                <w:rFonts w:asciiTheme="majorHAnsi" w:hAnsiTheme="majorHAnsi" w:cs="Calibri"/>
                <w:color w:val="auto"/>
                <w:sz w:val="22"/>
                <w:szCs w:val="22"/>
              </w:rPr>
              <w:t>Bahrain Mobile Locator</w:t>
            </w:r>
          </w:p>
        </w:tc>
      </w:tr>
      <w:tr w:rsidR="00BD657D" w:rsidRPr="00AE5004" w:rsidTr="00D259AE">
        <w:tc>
          <w:tcPr>
            <w:tcW w:w="1182" w:type="dxa"/>
          </w:tcPr>
          <w:p w:rsidR="00BD657D" w:rsidRPr="00EC1A46" w:rsidRDefault="00BD657D" w:rsidP="00D259AE">
            <w:pPr>
              <w:numPr>
                <w:ilvl w:val="0"/>
                <w:numId w:val="9"/>
              </w:numPr>
              <w:tabs>
                <w:tab w:val="clear" w:pos="720"/>
                <w:tab w:val="clear" w:pos="5760"/>
              </w:tabs>
              <w:ind w:right="0"/>
              <w:rPr>
                <w:rFonts w:asciiTheme="majorHAnsi" w:hAnsiTheme="majorHAnsi" w:cs="Calibri"/>
                <w:color w:val="auto"/>
                <w:sz w:val="22"/>
                <w:szCs w:val="22"/>
              </w:rPr>
            </w:pPr>
          </w:p>
        </w:tc>
        <w:tc>
          <w:tcPr>
            <w:tcW w:w="2142" w:type="dxa"/>
          </w:tcPr>
          <w:p w:rsidR="00BD657D" w:rsidRPr="00EC1A46" w:rsidRDefault="00BD657D" w:rsidP="00D259AE">
            <w:pPr>
              <w:rPr>
                <w:rFonts w:asciiTheme="majorHAnsi" w:hAnsiTheme="majorHAnsi" w:cs="Calibri"/>
                <w:color w:val="auto"/>
                <w:sz w:val="22"/>
                <w:szCs w:val="22"/>
              </w:rPr>
            </w:pPr>
            <w:r w:rsidRPr="00EC1A46">
              <w:rPr>
                <w:rFonts w:asciiTheme="majorHAnsi" w:hAnsiTheme="majorHAnsi" w:cs="Calibri"/>
                <w:bCs/>
                <w:color w:val="auto"/>
                <w:sz w:val="22"/>
                <w:szCs w:val="22"/>
              </w:rPr>
              <w:t>SQA</w:t>
            </w:r>
          </w:p>
        </w:tc>
        <w:tc>
          <w:tcPr>
            <w:tcW w:w="6162" w:type="dxa"/>
          </w:tcPr>
          <w:p w:rsidR="00BD657D" w:rsidRPr="00EC1A46" w:rsidRDefault="00BD657D" w:rsidP="00D259AE">
            <w:pPr>
              <w:rPr>
                <w:rFonts w:asciiTheme="majorHAnsi" w:hAnsiTheme="majorHAnsi" w:cs="Calibri"/>
                <w:color w:val="auto"/>
                <w:sz w:val="22"/>
                <w:szCs w:val="22"/>
              </w:rPr>
            </w:pPr>
            <w:r w:rsidRPr="00EC1A46">
              <w:rPr>
                <w:rFonts w:asciiTheme="majorHAnsi" w:hAnsiTheme="majorHAnsi" w:cs="Calibri"/>
                <w:bCs/>
                <w:color w:val="auto"/>
                <w:sz w:val="22"/>
                <w:szCs w:val="22"/>
              </w:rPr>
              <w:t>Software Quality Assistant</w:t>
            </w:r>
          </w:p>
        </w:tc>
      </w:tr>
      <w:tr w:rsidR="00BD657D" w:rsidRPr="00AE5004" w:rsidTr="00D259AE">
        <w:tc>
          <w:tcPr>
            <w:tcW w:w="1182" w:type="dxa"/>
          </w:tcPr>
          <w:p w:rsidR="00BD657D" w:rsidRPr="00EC1A46" w:rsidRDefault="00BD657D" w:rsidP="00D259AE">
            <w:pPr>
              <w:numPr>
                <w:ilvl w:val="0"/>
                <w:numId w:val="9"/>
              </w:numPr>
              <w:tabs>
                <w:tab w:val="clear" w:pos="720"/>
                <w:tab w:val="clear" w:pos="5760"/>
              </w:tabs>
              <w:ind w:right="0"/>
              <w:rPr>
                <w:rFonts w:asciiTheme="majorHAnsi" w:hAnsiTheme="majorHAnsi" w:cs="Calibri"/>
                <w:color w:val="auto"/>
                <w:sz w:val="22"/>
                <w:szCs w:val="22"/>
              </w:rPr>
            </w:pPr>
          </w:p>
        </w:tc>
        <w:tc>
          <w:tcPr>
            <w:tcW w:w="2142" w:type="dxa"/>
          </w:tcPr>
          <w:p w:rsidR="00BD657D" w:rsidRPr="00EC1A46" w:rsidRDefault="00BD657D" w:rsidP="00D259AE">
            <w:pPr>
              <w:rPr>
                <w:rFonts w:asciiTheme="majorHAnsi" w:hAnsiTheme="majorHAnsi" w:cs="Calibri"/>
                <w:bCs/>
                <w:color w:val="auto"/>
                <w:sz w:val="22"/>
                <w:szCs w:val="22"/>
              </w:rPr>
            </w:pPr>
            <w:r w:rsidRPr="00EC1A46">
              <w:rPr>
                <w:rFonts w:asciiTheme="majorHAnsi" w:hAnsiTheme="majorHAnsi" w:cs="Calibri"/>
                <w:bCs/>
                <w:color w:val="auto"/>
                <w:sz w:val="22"/>
                <w:szCs w:val="22"/>
              </w:rPr>
              <w:t>SRS</w:t>
            </w:r>
          </w:p>
        </w:tc>
        <w:tc>
          <w:tcPr>
            <w:tcW w:w="6162" w:type="dxa"/>
          </w:tcPr>
          <w:p w:rsidR="00BD657D" w:rsidRPr="00EC1A46" w:rsidRDefault="00BD657D" w:rsidP="00D259AE">
            <w:pPr>
              <w:rPr>
                <w:rFonts w:asciiTheme="majorHAnsi" w:hAnsiTheme="majorHAnsi" w:cs="Calibri"/>
                <w:bCs/>
                <w:color w:val="auto"/>
                <w:sz w:val="22"/>
                <w:szCs w:val="22"/>
              </w:rPr>
            </w:pPr>
            <w:r w:rsidRPr="00EC1A46">
              <w:rPr>
                <w:rFonts w:asciiTheme="majorHAnsi" w:hAnsiTheme="majorHAnsi" w:cs="Calibri"/>
                <w:bCs/>
                <w:color w:val="auto"/>
                <w:sz w:val="22"/>
                <w:szCs w:val="22"/>
              </w:rPr>
              <w:t>Software Requirement Specification</w:t>
            </w:r>
          </w:p>
        </w:tc>
      </w:tr>
      <w:tr w:rsidR="00BD657D" w:rsidRPr="00AE5004" w:rsidTr="00D259AE">
        <w:tc>
          <w:tcPr>
            <w:tcW w:w="1182" w:type="dxa"/>
          </w:tcPr>
          <w:p w:rsidR="00BD657D" w:rsidRPr="00EC1A46" w:rsidRDefault="00BD657D" w:rsidP="00D259AE">
            <w:pPr>
              <w:numPr>
                <w:ilvl w:val="0"/>
                <w:numId w:val="9"/>
              </w:numPr>
              <w:tabs>
                <w:tab w:val="clear" w:pos="720"/>
                <w:tab w:val="clear" w:pos="5760"/>
              </w:tabs>
              <w:ind w:right="0"/>
              <w:rPr>
                <w:rFonts w:asciiTheme="majorHAnsi" w:hAnsiTheme="majorHAnsi" w:cs="Calibri"/>
                <w:color w:val="auto"/>
                <w:sz w:val="22"/>
                <w:szCs w:val="22"/>
              </w:rPr>
            </w:pPr>
          </w:p>
        </w:tc>
        <w:tc>
          <w:tcPr>
            <w:tcW w:w="2142" w:type="dxa"/>
          </w:tcPr>
          <w:p w:rsidR="00BD657D" w:rsidRPr="00EC1A46" w:rsidRDefault="00BD657D" w:rsidP="00D259AE">
            <w:pPr>
              <w:rPr>
                <w:rFonts w:asciiTheme="majorHAnsi" w:hAnsiTheme="majorHAnsi" w:cs="Calibri"/>
                <w:bCs/>
                <w:color w:val="auto"/>
                <w:sz w:val="22"/>
                <w:szCs w:val="22"/>
              </w:rPr>
            </w:pPr>
            <w:r w:rsidRPr="00EC1A46">
              <w:rPr>
                <w:rFonts w:asciiTheme="majorHAnsi" w:hAnsiTheme="majorHAnsi" w:cs="Calibri"/>
                <w:bCs/>
                <w:color w:val="auto"/>
                <w:sz w:val="22"/>
                <w:szCs w:val="22"/>
              </w:rPr>
              <w:t>UAT</w:t>
            </w:r>
          </w:p>
        </w:tc>
        <w:tc>
          <w:tcPr>
            <w:tcW w:w="6162" w:type="dxa"/>
          </w:tcPr>
          <w:p w:rsidR="00BD657D" w:rsidRPr="00EC1A46" w:rsidRDefault="00BD657D" w:rsidP="00D259AE">
            <w:pPr>
              <w:rPr>
                <w:rFonts w:asciiTheme="majorHAnsi" w:hAnsiTheme="majorHAnsi" w:cs="Calibri"/>
                <w:bCs/>
                <w:color w:val="auto"/>
                <w:sz w:val="22"/>
                <w:szCs w:val="22"/>
              </w:rPr>
            </w:pPr>
            <w:r w:rsidRPr="00EC1A46">
              <w:rPr>
                <w:rFonts w:asciiTheme="majorHAnsi" w:hAnsiTheme="majorHAnsi" w:cs="Calibri"/>
                <w:bCs/>
                <w:color w:val="auto"/>
                <w:sz w:val="22"/>
                <w:szCs w:val="22"/>
              </w:rPr>
              <w:t>User Acceptance Testing</w:t>
            </w:r>
          </w:p>
        </w:tc>
      </w:tr>
      <w:tr w:rsidR="00BD657D" w:rsidRPr="00AE5004" w:rsidTr="00D259AE">
        <w:tc>
          <w:tcPr>
            <w:tcW w:w="1182" w:type="dxa"/>
          </w:tcPr>
          <w:p w:rsidR="00BD657D" w:rsidRPr="00EC1A46" w:rsidRDefault="00BD657D" w:rsidP="00D259AE">
            <w:pPr>
              <w:numPr>
                <w:ilvl w:val="0"/>
                <w:numId w:val="9"/>
              </w:numPr>
              <w:tabs>
                <w:tab w:val="clear" w:pos="720"/>
                <w:tab w:val="clear" w:pos="5760"/>
              </w:tabs>
              <w:ind w:right="0"/>
              <w:rPr>
                <w:rFonts w:asciiTheme="majorHAnsi" w:hAnsiTheme="majorHAnsi" w:cs="Calibri"/>
                <w:color w:val="auto"/>
                <w:sz w:val="22"/>
                <w:szCs w:val="22"/>
              </w:rPr>
            </w:pPr>
          </w:p>
        </w:tc>
        <w:tc>
          <w:tcPr>
            <w:tcW w:w="2142" w:type="dxa"/>
          </w:tcPr>
          <w:p w:rsidR="00BD657D" w:rsidRPr="00EC1A46" w:rsidRDefault="00BD657D" w:rsidP="00D259AE">
            <w:pPr>
              <w:rPr>
                <w:rFonts w:asciiTheme="majorHAnsi" w:hAnsiTheme="majorHAnsi" w:cs="Calibri"/>
                <w:bCs/>
                <w:color w:val="auto"/>
                <w:sz w:val="22"/>
                <w:szCs w:val="22"/>
              </w:rPr>
            </w:pPr>
            <w:r w:rsidRPr="00EC1A46">
              <w:rPr>
                <w:rFonts w:asciiTheme="majorHAnsi" w:hAnsiTheme="majorHAnsi" w:cs="Calibri"/>
                <w:bCs/>
                <w:color w:val="auto"/>
                <w:sz w:val="22"/>
                <w:szCs w:val="22"/>
              </w:rPr>
              <w:t>QA/QC</w:t>
            </w:r>
          </w:p>
        </w:tc>
        <w:tc>
          <w:tcPr>
            <w:tcW w:w="6162" w:type="dxa"/>
          </w:tcPr>
          <w:p w:rsidR="00BD657D" w:rsidRPr="00EC1A46" w:rsidRDefault="00BD657D" w:rsidP="00D259AE">
            <w:pPr>
              <w:rPr>
                <w:rFonts w:asciiTheme="majorHAnsi" w:hAnsiTheme="majorHAnsi" w:cs="Calibri"/>
                <w:bCs/>
                <w:color w:val="auto"/>
                <w:sz w:val="22"/>
                <w:szCs w:val="22"/>
              </w:rPr>
            </w:pPr>
            <w:r w:rsidRPr="00EC1A46">
              <w:rPr>
                <w:rFonts w:asciiTheme="majorHAnsi" w:hAnsiTheme="majorHAnsi" w:cs="Calibri"/>
                <w:bCs/>
                <w:color w:val="auto"/>
                <w:sz w:val="22"/>
                <w:szCs w:val="22"/>
              </w:rPr>
              <w:t>Quality Assurance &amp; Quality Control</w:t>
            </w:r>
          </w:p>
        </w:tc>
      </w:tr>
      <w:tr w:rsidR="00BD657D" w:rsidRPr="00AE5004" w:rsidTr="00D259AE">
        <w:tc>
          <w:tcPr>
            <w:tcW w:w="1182" w:type="dxa"/>
          </w:tcPr>
          <w:p w:rsidR="00BD657D" w:rsidRPr="00EC1A46" w:rsidRDefault="00BD657D" w:rsidP="00D259AE">
            <w:pPr>
              <w:numPr>
                <w:ilvl w:val="0"/>
                <w:numId w:val="9"/>
              </w:numPr>
              <w:tabs>
                <w:tab w:val="clear" w:pos="720"/>
                <w:tab w:val="clear" w:pos="5760"/>
              </w:tabs>
              <w:ind w:right="0"/>
              <w:rPr>
                <w:rFonts w:asciiTheme="majorHAnsi" w:hAnsiTheme="majorHAnsi" w:cs="Calibri"/>
                <w:color w:val="auto"/>
                <w:sz w:val="22"/>
                <w:szCs w:val="22"/>
              </w:rPr>
            </w:pPr>
          </w:p>
        </w:tc>
        <w:tc>
          <w:tcPr>
            <w:tcW w:w="2142" w:type="dxa"/>
          </w:tcPr>
          <w:p w:rsidR="00BD657D" w:rsidRPr="00EC1A46" w:rsidRDefault="00BD657D" w:rsidP="00D259AE">
            <w:pPr>
              <w:rPr>
                <w:rFonts w:asciiTheme="majorHAnsi" w:hAnsiTheme="majorHAnsi" w:cs="Calibri"/>
                <w:bCs/>
                <w:color w:val="auto"/>
                <w:sz w:val="22"/>
                <w:szCs w:val="22"/>
              </w:rPr>
            </w:pPr>
            <w:r w:rsidRPr="00EC1A46">
              <w:rPr>
                <w:rFonts w:asciiTheme="majorHAnsi" w:hAnsiTheme="majorHAnsi" w:cs="Calibri"/>
                <w:color w:val="auto"/>
                <w:sz w:val="22"/>
                <w:szCs w:val="22"/>
              </w:rPr>
              <w:t xml:space="preserve">POI </w:t>
            </w:r>
          </w:p>
        </w:tc>
        <w:tc>
          <w:tcPr>
            <w:tcW w:w="6162" w:type="dxa"/>
          </w:tcPr>
          <w:p w:rsidR="00BD657D" w:rsidRPr="00EC1A46" w:rsidRDefault="00BD657D" w:rsidP="00D259AE">
            <w:pPr>
              <w:pStyle w:val="ListParagraph"/>
              <w:spacing w:after="0" w:line="240" w:lineRule="auto"/>
              <w:contextualSpacing/>
              <w:rPr>
                <w:rFonts w:asciiTheme="majorHAnsi" w:hAnsiTheme="majorHAnsi" w:cs="Calibri"/>
                <w:color w:val="auto"/>
              </w:rPr>
            </w:pPr>
            <w:r w:rsidRPr="00EC1A46">
              <w:rPr>
                <w:rFonts w:asciiTheme="majorHAnsi" w:hAnsiTheme="majorHAnsi" w:cs="Calibri"/>
                <w:color w:val="auto"/>
              </w:rPr>
              <w:t>Points of interest</w:t>
            </w:r>
          </w:p>
        </w:tc>
      </w:tr>
      <w:tr w:rsidR="00BD657D" w:rsidRPr="00AE5004" w:rsidTr="00D259AE">
        <w:tc>
          <w:tcPr>
            <w:tcW w:w="1182" w:type="dxa"/>
          </w:tcPr>
          <w:p w:rsidR="00BD657D" w:rsidRPr="00EC1A46" w:rsidRDefault="00BD657D" w:rsidP="00D259AE">
            <w:pPr>
              <w:numPr>
                <w:ilvl w:val="0"/>
                <w:numId w:val="9"/>
              </w:numPr>
              <w:tabs>
                <w:tab w:val="clear" w:pos="720"/>
                <w:tab w:val="clear" w:pos="5760"/>
              </w:tabs>
              <w:ind w:right="0"/>
              <w:rPr>
                <w:rFonts w:asciiTheme="majorHAnsi" w:hAnsiTheme="majorHAnsi" w:cs="Calibri"/>
                <w:color w:val="auto"/>
                <w:sz w:val="22"/>
                <w:szCs w:val="22"/>
              </w:rPr>
            </w:pPr>
          </w:p>
        </w:tc>
        <w:tc>
          <w:tcPr>
            <w:tcW w:w="2142" w:type="dxa"/>
          </w:tcPr>
          <w:p w:rsidR="00BD657D" w:rsidRPr="00EC1A46" w:rsidRDefault="00BD657D" w:rsidP="00D259AE">
            <w:pPr>
              <w:rPr>
                <w:rFonts w:asciiTheme="majorHAnsi" w:hAnsiTheme="majorHAnsi" w:cs="Calibri"/>
                <w:color w:val="auto"/>
                <w:sz w:val="22"/>
                <w:szCs w:val="22"/>
              </w:rPr>
            </w:pPr>
            <w:r w:rsidRPr="00EC1A46">
              <w:rPr>
                <w:rFonts w:asciiTheme="majorHAnsi" w:hAnsiTheme="majorHAnsi" w:cs="Calibri"/>
                <w:color w:val="auto"/>
                <w:sz w:val="22"/>
                <w:szCs w:val="22"/>
              </w:rPr>
              <w:t xml:space="preserve">SDK </w:t>
            </w:r>
          </w:p>
        </w:tc>
        <w:tc>
          <w:tcPr>
            <w:tcW w:w="6162" w:type="dxa"/>
          </w:tcPr>
          <w:p w:rsidR="00BD657D" w:rsidRPr="00EC1A46" w:rsidRDefault="00BD657D" w:rsidP="00D259AE">
            <w:pPr>
              <w:pStyle w:val="ListParagraph"/>
              <w:spacing w:after="0" w:line="240" w:lineRule="auto"/>
              <w:contextualSpacing/>
              <w:rPr>
                <w:rFonts w:asciiTheme="majorHAnsi" w:hAnsiTheme="majorHAnsi" w:cs="Calibri"/>
                <w:color w:val="auto"/>
              </w:rPr>
            </w:pPr>
            <w:r w:rsidRPr="00EC1A46">
              <w:rPr>
                <w:rFonts w:asciiTheme="majorHAnsi" w:hAnsiTheme="majorHAnsi" w:cs="Calibri"/>
                <w:color w:val="auto"/>
              </w:rPr>
              <w:t>Software development Kit</w:t>
            </w:r>
          </w:p>
        </w:tc>
      </w:tr>
      <w:tr w:rsidR="00BD657D" w:rsidRPr="00AE5004" w:rsidTr="00D259AE">
        <w:tc>
          <w:tcPr>
            <w:tcW w:w="1182" w:type="dxa"/>
          </w:tcPr>
          <w:p w:rsidR="00BD657D" w:rsidRPr="00EC1A46" w:rsidRDefault="00BD657D" w:rsidP="00D259AE">
            <w:pPr>
              <w:numPr>
                <w:ilvl w:val="0"/>
                <w:numId w:val="9"/>
              </w:numPr>
              <w:tabs>
                <w:tab w:val="clear" w:pos="720"/>
                <w:tab w:val="clear" w:pos="5760"/>
              </w:tabs>
              <w:ind w:right="0"/>
              <w:rPr>
                <w:rFonts w:asciiTheme="majorHAnsi" w:hAnsiTheme="majorHAnsi" w:cs="Calibri"/>
                <w:color w:val="auto"/>
                <w:sz w:val="22"/>
                <w:szCs w:val="22"/>
              </w:rPr>
            </w:pPr>
          </w:p>
        </w:tc>
        <w:tc>
          <w:tcPr>
            <w:tcW w:w="2142" w:type="dxa"/>
          </w:tcPr>
          <w:p w:rsidR="00BD657D" w:rsidRPr="00EC1A46" w:rsidRDefault="00BD657D" w:rsidP="00D259AE">
            <w:pPr>
              <w:rPr>
                <w:rFonts w:asciiTheme="majorHAnsi" w:hAnsiTheme="majorHAnsi" w:cs="Calibri"/>
                <w:color w:val="auto"/>
                <w:sz w:val="22"/>
                <w:szCs w:val="22"/>
              </w:rPr>
            </w:pPr>
            <w:r w:rsidRPr="00EC1A46">
              <w:rPr>
                <w:rFonts w:asciiTheme="majorHAnsi" w:hAnsiTheme="majorHAnsi" w:cs="Calibri"/>
                <w:color w:val="auto"/>
                <w:sz w:val="22"/>
                <w:szCs w:val="22"/>
              </w:rPr>
              <w:t>Rd</w:t>
            </w:r>
          </w:p>
        </w:tc>
        <w:tc>
          <w:tcPr>
            <w:tcW w:w="6162" w:type="dxa"/>
          </w:tcPr>
          <w:p w:rsidR="00BD657D" w:rsidRPr="00EC1A46" w:rsidRDefault="00BD657D" w:rsidP="00D259AE">
            <w:pPr>
              <w:pStyle w:val="ListParagraph"/>
              <w:spacing w:after="0" w:line="240" w:lineRule="auto"/>
              <w:contextualSpacing/>
              <w:rPr>
                <w:rFonts w:asciiTheme="majorHAnsi" w:hAnsiTheme="majorHAnsi" w:cs="Calibri"/>
                <w:color w:val="auto"/>
              </w:rPr>
            </w:pPr>
            <w:r w:rsidRPr="00EC1A46">
              <w:rPr>
                <w:rFonts w:asciiTheme="majorHAnsi" w:hAnsiTheme="majorHAnsi" w:cs="Calibri"/>
                <w:color w:val="auto"/>
              </w:rPr>
              <w:t>Road</w:t>
            </w:r>
          </w:p>
        </w:tc>
      </w:tr>
      <w:tr w:rsidR="00BD657D" w:rsidRPr="00AE5004" w:rsidTr="00D259AE">
        <w:tc>
          <w:tcPr>
            <w:tcW w:w="1182" w:type="dxa"/>
          </w:tcPr>
          <w:p w:rsidR="00BD657D" w:rsidRPr="00EC1A46" w:rsidRDefault="00BD657D" w:rsidP="00D259AE">
            <w:pPr>
              <w:numPr>
                <w:ilvl w:val="0"/>
                <w:numId w:val="9"/>
              </w:numPr>
              <w:tabs>
                <w:tab w:val="clear" w:pos="720"/>
                <w:tab w:val="clear" w:pos="5760"/>
              </w:tabs>
              <w:ind w:right="0"/>
              <w:rPr>
                <w:rFonts w:asciiTheme="majorHAnsi" w:hAnsiTheme="majorHAnsi" w:cs="Calibri"/>
                <w:color w:val="auto"/>
                <w:sz w:val="22"/>
                <w:szCs w:val="22"/>
              </w:rPr>
            </w:pPr>
          </w:p>
        </w:tc>
        <w:tc>
          <w:tcPr>
            <w:tcW w:w="2142" w:type="dxa"/>
          </w:tcPr>
          <w:p w:rsidR="00BD657D" w:rsidRPr="00EC1A46" w:rsidRDefault="00BD657D" w:rsidP="00D259AE">
            <w:pPr>
              <w:rPr>
                <w:rFonts w:asciiTheme="majorHAnsi" w:hAnsiTheme="majorHAnsi" w:cs="Calibri"/>
                <w:color w:val="auto"/>
                <w:sz w:val="22"/>
                <w:szCs w:val="22"/>
              </w:rPr>
            </w:pPr>
            <w:r w:rsidRPr="00EC1A46">
              <w:rPr>
                <w:rFonts w:asciiTheme="majorHAnsi" w:hAnsiTheme="majorHAnsi" w:cs="Calibri"/>
                <w:color w:val="auto"/>
                <w:sz w:val="22"/>
                <w:szCs w:val="22"/>
              </w:rPr>
              <w:t>Blk</w:t>
            </w:r>
          </w:p>
        </w:tc>
        <w:tc>
          <w:tcPr>
            <w:tcW w:w="6162" w:type="dxa"/>
          </w:tcPr>
          <w:p w:rsidR="00BD657D" w:rsidRPr="00EC1A46" w:rsidRDefault="00BD657D" w:rsidP="00D259AE">
            <w:pPr>
              <w:pStyle w:val="ListParagraph"/>
              <w:spacing w:after="0" w:line="240" w:lineRule="auto"/>
              <w:contextualSpacing/>
              <w:rPr>
                <w:rFonts w:asciiTheme="majorHAnsi" w:hAnsiTheme="majorHAnsi" w:cs="Calibri"/>
                <w:color w:val="auto"/>
              </w:rPr>
            </w:pPr>
            <w:r w:rsidRPr="00EC1A46">
              <w:rPr>
                <w:rFonts w:asciiTheme="majorHAnsi" w:hAnsiTheme="majorHAnsi" w:cs="Calibri"/>
                <w:color w:val="auto"/>
              </w:rPr>
              <w:t>Block</w:t>
            </w:r>
          </w:p>
        </w:tc>
      </w:tr>
      <w:tr w:rsidR="00BD657D" w:rsidRPr="00AE5004" w:rsidTr="00D259AE">
        <w:tc>
          <w:tcPr>
            <w:tcW w:w="1182" w:type="dxa"/>
          </w:tcPr>
          <w:p w:rsidR="00BD657D" w:rsidRPr="00EC1A46" w:rsidRDefault="00BD657D" w:rsidP="00D259AE">
            <w:pPr>
              <w:numPr>
                <w:ilvl w:val="0"/>
                <w:numId w:val="9"/>
              </w:numPr>
              <w:tabs>
                <w:tab w:val="clear" w:pos="720"/>
                <w:tab w:val="clear" w:pos="5760"/>
              </w:tabs>
              <w:ind w:right="0"/>
              <w:rPr>
                <w:rFonts w:asciiTheme="majorHAnsi" w:hAnsiTheme="majorHAnsi" w:cs="Calibri"/>
                <w:color w:val="auto"/>
                <w:sz w:val="22"/>
                <w:szCs w:val="22"/>
              </w:rPr>
            </w:pPr>
          </w:p>
        </w:tc>
        <w:tc>
          <w:tcPr>
            <w:tcW w:w="2142" w:type="dxa"/>
          </w:tcPr>
          <w:p w:rsidR="00BD657D" w:rsidRPr="00EC1A46" w:rsidRDefault="00BD657D" w:rsidP="00D259AE">
            <w:pPr>
              <w:rPr>
                <w:rFonts w:asciiTheme="majorHAnsi" w:hAnsiTheme="majorHAnsi" w:cs="Calibri"/>
                <w:color w:val="auto"/>
                <w:sz w:val="22"/>
                <w:szCs w:val="22"/>
              </w:rPr>
            </w:pPr>
            <w:r w:rsidRPr="00EC1A46">
              <w:rPr>
                <w:rFonts w:asciiTheme="majorHAnsi" w:hAnsiTheme="majorHAnsi" w:cs="Calibri"/>
                <w:color w:val="auto"/>
                <w:sz w:val="22"/>
                <w:szCs w:val="22"/>
              </w:rPr>
              <w:t>Bld</w:t>
            </w:r>
          </w:p>
        </w:tc>
        <w:tc>
          <w:tcPr>
            <w:tcW w:w="6162" w:type="dxa"/>
          </w:tcPr>
          <w:p w:rsidR="00BD657D" w:rsidRPr="00EC1A46" w:rsidRDefault="00BD657D" w:rsidP="00D259AE">
            <w:pPr>
              <w:pStyle w:val="ListParagraph"/>
              <w:spacing w:after="0" w:line="240" w:lineRule="auto"/>
              <w:contextualSpacing/>
              <w:rPr>
                <w:rFonts w:asciiTheme="majorHAnsi" w:hAnsiTheme="majorHAnsi" w:cs="Calibri"/>
                <w:color w:val="auto"/>
              </w:rPr>
            </w:pPr>
            <w:r w:rsidRPr="00EC1A46">
              <w:rPr>
                <w:rFonts w:asciiTheme="majorHAnsi" w:hAnsiTheme="majorHAnsi" w:cs="Calibri"/>
                <w:color w:val="auto"/>
              </w:rPr>
              <w:t>Building</w:t>
            </w:r>
          </w:p>
        </w:tc>
      </w:tr>
      <w:tr w:rsidR="00BD657D" w:rsidRPr="00AE5004" w:rsidTr="00D259AE">
        <w:tc>
          <w:tcPr>
            <w:tcW w:w="1182" w:type="dxa"/>
          </w:tcPr>
          <w:p w:rsidR="00BD657D" w:rsidRPr="00EC1A46" w:rsidRDefault="00BD657D" w:rsidP="00D259AE">
            <w:pPr>
              <w:numPr>
                <w:ilvl w:val="0"/>
                <w:numId w:val="9"/>
              </w:numPr>
              <w:tabs>
                <w:tab w:val="clear" w:pos="720"/>
                <w:tab w:val="clear" w:pos="5760"/>
              </w:tabs>
              <w:ind w:right="0"/>
              <w:rPr>
                <w:rFonts w:asciiTheme="majorHAnsi" w:hAnsiTheme="majorHAnsi" w:cs="Calibri"/>
                <w:color w:val="auto"/>
                <w:sz w:val="22"/>
                <w:szCs w:val="22"/>
              </w:rPr>
            </w:pPr>
          </w:p>
        </w:tc>
        <w:tc>
          <w:tcPr>
            <w:tcW w:w="2142" w:type="dxa"/>
          </w:tcPr>
          <w:p w:rsidR="00BD657D" w:rsidRPr="00EC1A46" w:rsidRDefault="00BD657D" w:rsidP="00D259AE">
            <w:pPr>
              <w:rPr>
                <w:rFonts w:asciiTheme="majorHAnsi" w:hAnsiTheme="majorHAnsi" w:cs="Calibri"/>
                <w:color w:val="auto"/>
                <w:sz w:val="22"/>
                <w:szCs w:val="22"/>
              </w:rPr>
            </w:pPr>
            <w:r w:rsidRPr="00EC1A46">
              <w:rPr>
                <w:rFonts w:asciiTheme="majorHAnsi" w:hAnsiTheme="majorHAnsi" w:cs="Calibri"/>
                <w:color w:val="auto"/>
                <w:sz w:val="22"/>
                <w:szCs w:val="22"/>
              </w:rPr>
              <w:t>UIP</w:t>
            </w:r>
          </w:p>
        </w:tc>
        <w:tc>
          <w:tcPr>
            <w:tcW w:w="6162" w:type="dxa"/>
          </w:tcPr>
          <w:p w:rsidR="00BD657D" w:rsidRPr="00EC1A46" w:rsidRDefault="00BD657D" w:rsidP="00D259AE">
            <w:pPr>
              <w:pStyle w:val="ListParagraph"/>
              <w:spacing w:after="0" w:line="240" w:lineRule="auto"/>
              <w:contextualSpacing/>
              <w:rPr>
                <w:rFonts w:asciiTheme="majorHAnsi" w:hAnsiTheme="majorHAnsi" w:cs="Calibri"/>
                <w:color w:val="auto"/>
              </w:rPr>
            </w:pPr>
            <w:r w:rsidRPr="00EC1A46">
              <w:rPr>
                <w:rFonts w:asciiTheme="majorHAnsi" w:hAnsiTheme="majorHAnsi" w:cs="Calibri"/>
                <w:color w:val="auto"/>
              </w:rPr>
              <w:t xml:space="preserve">User interactive points </w:t>
            </w:r>
          </w:p>
        </w:tc>
      </w:tr>
      <w:tr w:rsidR="00BD657D" w:rsidRPr="00AE5004" w:rsidTr="00D259AE">
        <w:tc>
          <w:tcPr>
            <w:tcW w:w="1182" w:type="dxa"/>
          </w:tcPr>
          <w:p w:rsidR="00BD657D" w:rsidRPr="00EC1A46" w:rsidRDefault="00BD657D" w:rsidP="00D259AE">
            <w:pPr>
              <w:numPr>
                <w:ilvl w:val="0"/>
                <w:numId w:val="9"/>
              </w:numPr>
              <w:tabs>
                <w:tab w:val="clear" w:pos="720"/>
                <w:tab w:val="clear" w:pos="5760"/>
              </w:tabs>
              <w:ind w:right="0"/>
              <w:rPr>
                <w:rFonts w:asciiTheme="majorHAnsi" w:hAnsiTheme="majorHAnsi" w:cs="Calibri"/>
                <w:color w:val="auto"/>
                <w:sz w:val="22"/>
                <w:szCs w:val="22"/>
              </w:rPr>
            </w:pPr>
          </w:p>
        </w:tc>
        <w:tc>
          <w:tcPr>
            <w:tcW w:w="2142" w:type="dxa"/>
          </w:tcPr>
          <w:p w:rsidR="00BD657D" w:rsidRPr="00EC1A46" w:rsidRDefault="00BD657D" w:rsidP="00D259AE">
            <w:pPr>
              <w:rPr>
                <w:rFonts w:asciiTheme="majorHAnsi" w:hAnsiTheme="majorHAnsi" w:cs="Calibri"/>
                <w:color w:val="auto"/>
                <w:sz w:val="22"/>
                <w:szCs w:val="22"/>
              </w:rPr>
            </w:pPr>
            <w:r w:rsidRPr="00EC1A46">
              <w:rPr>
                <w:rFonts w:asciiTheme="majorHAnsi" w:hAnsiTheme="majorHAnsi" w:cs="Calibri"/>
                <w:color w:val="auto"/>
                <w:sz w:val="22"/>
                <w:szCs w:val="22"/>
              </w:rPr>
              <w:t>PIM</w:t>
            </w:r>
          </w:p>
        </w:tc>
        <w:tc>
          <w:tcPr>
            <w:tcW w:w="6162" w:type="dxa"/>
          </w:tcPr>
          <w:p w:rsidR="00BD657D" w:rsidRPr="00EC1A46" w:rsidRDefault="00BD657D" w:rsidP="00D259AE">
            <w:pPr>
              <w:pStyle w:val="ListParagraph"/>
              <w:spacing w:after="0" w:line="240" w:lineRule="auto"/>
              <w:contextualSpacing/>
              <w:rPr>
                <w:rFonts w:asciiTheme="majorHAnsi" w:hAnsiTheme="majorHAnsi" w:cs="Calibri"/>
                <w:color w:val="auto"/>
              </w:rPr>
            </w:pPr>
            <w:r w:rsidRPr="00EC1A46">
              <w:rPr>
                <w:rFonts w:asciiTheme="majorHAnsi" w:hAnsiTheme="majorHAnsi" w:cs="Calibri"/>
                <w:color w:val="auto"/>
              </w:rPr>
              <w:t xml:space="preserve">Probability Impact Matrix </w:t>
            </w:r>
          </w:p>
        </w:tc>
      </w:tr>
      <w:tr w:rsidR="00BD657D" w:rsidRPr="00AE5004" w:rsidTr="00D259AE">
        <w:tc>
          <w:tcPr>
            <w:tcW w:w="1182" w:type="dxa"/>
          </w:tcPr>
          <w:p w:rsidR="00BD657D" w:rsidRPr="00EC1A46" w:rsidRDefault="00BD657D" w:rsidP="00D259AE">
            <w:pPr>
              <w:numPr>
                <w:ilvl w:val="0"/>
                <w:numId w:val="9"/>
              </w:numPr>
              <w:tabs>
                <w:tab w:val="clear" w:pos="720"/>
                <w:tab w:val="clear" w:pos="5760"/>
              </w:tabs>
              <w:ind w:right="0"/>
              <w:rPr>
                <w:rFonts w:asciiTheme="majorHAnsi" w:hAnsiTheme="majorHAnsi" w:cs="Calibri"/>
                <w:color w:val="auto"/>
                <w:sz w:val="22"/>
                <w:szCs w:val="22"/>
              </w:rPr>
            </w:pPr>
          </w:p>
        </w:tc>
        <w:tc>
          <w:tcPr>
            <w:tcW w:w="2142" w:type="dxa"/>
          </w:tcPr>
          <w:p w:rsidR="00BD657D" w:rsidRPr="00EC1A46" w:rsidRDefault="00BD657D" w:rsidP="00D259AE">
            <w:pPr>
              <w:rPr>
                <w:rFonts w:asciiTheme="majorHAnsi" w:hAnsiTheme="majorHAnsi" w:cs="Calibri"/>
                <w:color w:val="auto"/>
                <w:sz w:val="22"/>
                <w:szCs w:val="22"/>
              </w:rPr>
            </w:pPr>
            <w:r w:rsidRPr="00EC1A46">
              <w:rPr>
                <w:rFonts w:asciiTheme="majorHAnsi" w:hAnsiTheme="majorHAnsi" w:cs="Calibri"/>
                <w:color w:val="auto"/>
                <w:sz w:val="22"/>
                <w:szCs w:val="22"/>
              </w:rPr>
              <w:t>PM</w:t>
            </w:r>
          </w:p>
        </w:tc>
        <w:tc>
          <w:tcPr>
            <w:tcW w:w="6162" w:type="dxa"/>
          </w:tcPr>
          <w:p w:rsidR="00BD657D" w:rsidRPr="00EC1A46" w:rsidRDefault="00BD657D" w:rsidP="00D259AE">
            <w:pPr>
              <w:pStyle w:val="ListParagraph"/>
              <w:spacing w:after="0" w:line="240" w:lineRule="auto"/>
              <w:contextualSpacing/>
              <w:rPr>
                <w:rFonts w:asciiTheme="majorHAnsi" w:hAnsiTheme="majorHAnsi" w:cs="Calibri"/>
                <w:color w:val="auto"/>
              </w:rPr>
            </w:pPr>
            <w:r w:rsidRPr="00EC1A46">
              <w:rPr>
                <w:rFonts w:asciiTheme="majorHAnsi" w:hAnsiTheme="majorHAnsi" w:cs="Calibri"/>
                <w:color w:val="auto"/>
              </w:rPr>
              <w:t>Project Manager</w:t>
            </w:r>
          </w:p>
        </w:tc>
      </w:tr>
      <w:tr w:rsidR="00BD657D" w:rsidRPr="00AE5004" w:rsidTr="00D259AE">
        <w:tc>
          <w:tcPr>
            <w:tcW w:w="1182" w:type="dxa"/>
          </w:tcPr>
          <w:p w:rsidR="00BD657D" w:rsidRPr="00EC1A46" w:rsidRDefault="00BD657D" w:rsidP="00D259AE">
            <w:pPr>
              <w:numPr>
                <w:ilvl w:val="0"/>
                <w:numId w:val="9"/>
              </w:numPr>
              <w:tabs>
                <w:tab w:val="clear" w:pos="720"/>
                <w:tab w:val="clear" w:pos="5760"/>
              </w:tabs>
              <w:ind w:right="0"/>
              <w:rPr>
                <w:rFonts w:asciiTheme="majorHAnsi" w:hAnsiTheme="majorHAnsi" w:cs="Calibri"/>
                <w:color w:val="auto"/>
                <w:sz w:val="22"/>
                <w:szCs w:val="22"/>
              </w:rPr>
            </w:pPr>
          </w:p>
        </w:tc>
        <w:tc>
          <w:tcPr>
            <w:tcW w:w="2142" w:type="dxa"/>
          </w:tcPr>
          <w:p w:rsidR="00BD657D" w:rsidRPr="00EC1A46" w:rsidRDefault="00BD657D" w:rsidP="00D259AE">
            <w:pPr>
              <w:rPr>
                <w:rFonts w:asciiTheme="majorHAnsi" w:hAnsiTheme="majorHAnsi" w:cs="Calibri"/>
                <w:color w:val="auto"/>
                <w:sz w:val="22"/>
                <w:szCs w:val="22"/>
              </w:rPr>
            </w:pPr>
            <w:r w:rsidRPr="00EC1A46">
              <w:rPr>
                <w:rFonts w:asciiTheme="majorHAnsi" w:hAnsiTheme="majorHAnsi" w:cs="Calibri"/>
                <w:color w:val="auto"/>
                <w:sz w:val="22"/>
                <w:szCs w:val="22"/>
              </w:rPr>
              <w:t>PL</w:t>
            </w:r>
          </w:p>
        </w:tc>
        <w:tc>
          <w:tcPr>
            <w:tcW w:w="6162" w:type="dxa"/>
          </w:tcPr>
          <w:p w:rsidR="00BD657D" w:rsidRPr="00EC1A46" w:rsidRDefault="00BD657D" w:rsidP="00D259AE">
            <w:pPr>
              <w:pStyle w:val="ListParagraph"/>
              <w:spacing w:after="0" w:line="240" w:lineRule="auto"/>
              <w:contextualSpacing/>
              <w:rPr>
                <w:rFonts w:asciiTheme="majorHAnsi" w:hAnsiTheme="majorHAnsi" w:cs="Calibri"/>
                <w:color w:val="auto"/>
              </w:rPr>
            </w:pPr>
            <w:r w:rsidRPr="00EC1A46">
              <w:rPr>
                <w:rFonts w:asciiTheme="majorHAnsi" w:hAnsiTheme="majorHAnsi" w:cs="Calibri"/>
                <w:color w:val="auto"/>
              </w:rPr>
              <w:t>Project Lead</w:t>
            </w:r>
          </w:p>
        </w:tc>
      </w:tr>
      <w:tr w:rsidR="00BD657D" w:rsidRPr="00AE5004" w:rsidTr="00D259AE">
        <w:tc>
          <w:tcPr>
            <w:tcW w:w="1182" w:type="dxa"/>
          </w:tcPr>
          <w:p w:rsidR="00BD657D" w:rsidRPr="00EC1A46" w:rsidRDefault="00BD657D" w:rsidP="00D259AE">
            <w:pPr>
              <w:numPr>
                <w:ilvl w:val="0"/>
                <w:numId w:val="9"/>
              </w:numPr>
              <w:tabs>
                <w:tab w:val="clear" w:pos="720"/>
                <w:tab w:val="clear" w:pos="5760"/>
              </w:tabs>
              <w:ind w:right="0"/>
              <w:rPr>
                <w:rFonts w:asciiTheme="majorHAnsi" w:hAnsiTheme="majorHAnsi" w:cs="Calibri"/>
                <w:color w:val="auto"/>
                <w:sz w:val="22"/>
                <w:szCs w:val="22"/>
              </w:rPr>
            </w:pPr>
          </w:p>
        </w:tc>
        <w:tc>
          <w:tcPr>
            <w:tcW w:w="2142" w:type="dxa"/>
          </w:tcPr>
          <w:p w:rsidR="00BD657D" w:rsidRPr="00EC1A46" w:rsidRDefault="00BD657D" w:rsidP="00D259AE">
            <w:pPr>
              <w:rPr>
                <w:rFonts w:asciiTheme="majorHAnsi" w:hAnsiTheme="majorHAnsi" w:cs="Calibri"/>
                <w:color w:val="auto"/>
                <w:sz w:val="22"/>
                <w:szCs w:val="22"/>
              </w:rPr>
            </w:pPr>
            <w:r w:rsidRPr="00EC1A46">
              <w:rPr>
                <w:rFonts w:asciiTheme="majorHAnsi" w:hAnsiTheme="majorHAnsi" w:cs="Calibri"/>
                <w:snapToGrid w:val="0"/>
                <w:color w:val="auto"/>
                <w:sz w:val="22"/>
                <w:szCs w:val="22"/>
              </w:rPr>
              <w:t>RFS</w:t>
            </w:r>
          </w:p>
        </w:tc>
        <w:tc>
          <w:tcPr>
            <w:tcW w:w="6162" w:type="dxa"/>
          </w:tcPr>
          <w:p w:rsidR="00BD657D" w:rsidRPr="00EC1A46" w:rsidRDefault="00BD657D" w:rsidP="00D259AE">
            <w:pPr>
              <w:pStyle w:val="ListParagraph"/>
              <w:spacing w:after="0" w:line="240" w:lineRule="auto"/>
              <w:contextualSpacing/>
              <w:rPr>
                <w:rFonts w:asciiTheme="majorHAnsi" w:hAnsiTheme="majorHAnsi" w:cs="Calibri"/>
                <w:color w:val="auto"/>
              </w:rPr>
            </w:pPr>
            <w:r w:rsidRPr="00EC1A46">
              <w:rPr>
                <w:rFonts w:asciiTheme="majorHAnsi" w:hAnsiTheme="majorHAnsi" w:cs="Calibri"/>
                <w:color w:val="auto"/>
              </w:rPr>
              <w:t>Request for Service</w:t>
            </w:r>
          </w:p>
        </w:tc>
      </w:tr>
    </w:tbl>
    <w:p w:rsidR="00E954BD" w:rsidRPr="00EC1A46" w:rsidRDefault="008B2797" w:rsidP="00EC1A46">
      <w:pPr>
        <w:jc w:val="center"/>
        <w:rPr>
          <w:rFonts w:asciiTheme="majorHAnsi" w:hAnsiTheme="majorHAnsi"/>
          <w:b/>
          <w:sz w:val="32"/>
          <w:szCs w:val="32"/>
        </w:rPr>
      </w:pPr>
      <w:r w:rsidRPr="00EC1A46">
        <w:rPr>
          <w:rFonts w:asciiTheme="majorHAnsi" w:hAnsiTheme="majorHAnsi" w:cs="Calibri"/>
          <w:sz w:val="20"/>
        </w:rPr>
        <w:br w:type="page"/>
      </w:r>
      <w:r w:rsidR="00E954BD" w:rsidRPr="00EC1A46">
        <w:rPr>
          <w:rFonts w:asciiTheme="majorHAnsi" w:hAnsiTheme="majorHAnsi"/>
          <w:b/>
          <w:sz w:val="32"/>
          <w:szCs w:val="32"/>
        </w:rPr>
        <w:lastRenderedPageBreak/>
        <w:t>CONTENT</w:t>
      </w:r>
    </w:p>
    <w:p w:rsidR="007E103A" w:rsidRPr="00EC1A46" w:rsidRDefault="007E103A">
      <w:pPr>
        <w:pStyle w:val="TOC3"/>
        <w:tabs>
          <w:tab w:val="right" w:leader="underscore" w:pos="9019"/>
        </w:tabs>
        <w:rPr>
          <w:rFonts w:asciiTheme="majorHAnsi" w:hAnsiTheme="majorHAnsi"/>
        </w:rPr>
      </w:pPr>
    </w:p>
    <w:p w:rsidR="00F42EB9" w:rsidRDefault="00B3351A">
      <w:pPr>
        <w:pStyle w:val="TOC1"/>
        <w:tabs>
          <w:tab w:val="left" w:pos="480"/>
          <w:tab w:val="right" w:leader="underscore" w:pos="9019"/>
        </w:tabs>
        <w:rPr>
          <w:rFonts w:asciiTheme="minorHAnsi" w:eastAsiaTheme="minorEastAsia" w:hAnsiTheme="minorHAnsi" w:cstheme="minorBidi"/>
          <w:b w:val="0"/>
          <w:bCs w:val="0"/>
          <w:i w:val="0"/>
          <w:iCs w:val="0"/>
          <w:noProof/>
          <w:color w:val="auto"/>
          <w:sz w:val="22"/>
          <w:szCs w:val="22"/>
        </w:rPr>
      </w:pPr>
      <w:r w:rsidRPr="00B3351A">
        <w:rPr>
          <w:rFonts w:asciiTheme="majorHAnsi" w:hAnsiTheme="majorHAnsi"/>
        </w:rPr>
        <w:fldChar w:fldCharType="begin"/>
      </w:r>
      <w:r w:rsidR="007E103A" w:rsidRPr="00EC1A46">
        <w:rPr>
          <w:rFonts w:asciiTheme="majorHAnsi" w:hAnsiTheme="majorHAnsi"/>
        </w:rPr>
        <w:instrText xml:space="preserve"> TOC \o "1-4" \h \z \u </w:instrText>
      </w:r>
      <w:r w:rsidRPr="00B3351A">
        <w:rPr>
          <w:rFonts w:asciiTheme="majorHAnsi" w:hAnsiTheme="majorHAnsi"/>
        </w:rPr>
        <w:fldChar w:fldCharType="separate"/>
      </w:r>
      <w:hyperlink w:anchor="_Toc388529843" w:history="1">
        <w:r w:rsidR="00F42EB9" w:rsidRPr="00C716E0">
          <w:rPr>
            <w:rStyle w:val="Hyperlink"/>
            <w:rFonts w:asciiTheme="majorHAnsi" w:hAnsiTheme="majorHAnsi"/>
            <w:noProof/>
          </w:rPr>
          <w:t>1.</w:t>
        </w:r>
        <w:r w:rsidR="00F42EB9">
          <w:rPr>
            <w:rFonts w:asciiTheme="minorHAnsi" w:eastAsiaTheme="minorEastAsia" w:hAnsiTheme="minorHAnsi" w:cstheme="minorBidi"/>
            <w:b w:val="0"/>
            <w:bCs w:val="0"/>
            <w:i w:val="0"/>
            <w:iCs w:val="0"/>
            <w:noProof/>
            <w:color w:val="auto"/>
            <w:sz w:val="22"/>
            <w:szCs w:val="22"/>
          </w:rPr>
          <w:tab/>
        </w:r>
        <w:r w:rsidR="00F42EB9" w:rsidRPr="00C716E0">
          <w:rPr>
            <w:rStyle w:val="Hyperlink"/>
            <w:rFonts w:asciiTheme="majorHAnsi" w:hAnsiTheme="majorHAnsi"/>
            <w:noProof/>
          </w:rPr>
          <w:t>INTRODUCTION</w:t>
        </w:r>
        <w:r w:rsidR="00F42EB9">
          <w:rPr>
            <w:noProof/>
            <w:webHidden/>
          </w:rPr>
          <w:tab/>
        </w:r>
        <w:r>
          <w:rPr>
            <w:noProof/>
            <w:webHidden/>
          </w:rPr>
          <w:fldChar w:fldCharType="begin"/>
        </w:r>
        <w:r w:rsidR="00F42EB9">
          <w:rPr>
            <w:noProof/>
            <w:webHidden/>
          </w:rPr>
          <w:instrText xml:space="preserve"> PAGEREF _Toc388529843 \h </w:instrText>
        </w:r>
        <w:r>
          <w:rPr>
            <w:noProof/>
            <w:webHidden/>
          </w:rPr>
        </w:r>
        <w:r>
          <w:rPr>
            <w:noProof/>
            <w:webHidden/>
          </w:rPr>
          <w:fldChar w:fldCharType="separate"/>
        </w:r>
        <w:r w:rsidR="00F42EB9">
          <w:rPr>
            <w:noProof/>
            <w:webHidden/>
          </w:rPr>
          <w:t>7</w:t>
        </w:r>
        <w:r>
          <w:rPr>
            <w:noProof/>
            <w:webHidden/>
          </w:rPr>
          <w:fldChar w:fldCharType="end"/>
        </w:r>
      </w:hyperlink>
    </w:p>
    <w:p w:rsidR="00F42EB9" w:rsidRDefault="00B3351A">
      <w:pPr>
        <w:pStyle w:val="TOC1"/>
        <w:tabs>
          <w:tab w:val="left" w:pos="720"/>
          <w:tab w:val="right" w:leader="underscore" w:pos="9019"/>
        </w:tabs>
        <w:rPr>
          <w:rFonts w:asciiTheme="minorHAnsi" w:eastAsiaTheme="minorEastAsia" w:hAnsiTheme="minorHAnsi" w:cstheme="minorBidi"/>
          <w:b w:val="0"/>
          <w:bCs w:val="0"/>
          <w:i w:val="0"/>
          <w:iCs w:val="0"/>
          <w:noProof/>
          <w:color w:val="auto"/>
          <w:sz w:val="22"/>
          <w:szCs w:val="22"/>
        </w:rPr>
      </w:pPr>
      <w:hyperlink w:anchor="_Toc388529844" w:history="1">
        <w:r w:rsidR="00F42EB9" w:rsidRPr="00C716E0">
          <w:rPr>
            <w:rStyle w:val="Hyperlink"/>
            <w:rFonts w:asciiTheme="majorHAnsi" w:hAnsiTheme="majorHAnsi"/>
            <w:noProof/>
          </w:rPr>
          <w:t>1.1</w:t>
        </w:r>
        <w:r w:rsidR="00F42EB9">
          <w:rPr>
            <w:rFonts w:asciiTheme="minorHAnsi" w:eastAsiaTheme="minorEastAsia" w:hAnsiTheme="minorHAnsi" w:cstheme="minorBidi"/>
            <w:b w:val="0"/>
            <w:bCs w:val="0"/>
            <w:i w:val="0"/>
            <w:iCs w:val="0"/>
            <w:noProof/>
            <w:color w:val="auto"/>
            <w:sz w:val="22"/>
            <w:szCs w:val="22"/>
          </w:rPr>
          <w:tab/>
        </w:r>
        <w:r w:rsidR="00F42EB9" w:rsidRPr="00C716E0">
          <w:rPr>
            <w:rStyle w:val="Hyperlink"/>
            <w:rFonts w:asciiTheme="majorHAnsi" w:hAnsiTheme="majorHAnsi"/>
            <w:noProof/>
          </w:rPr>
          <w:t>Purpose</w:t>
        </w:r>
        <w:r w:rsidR="00F42EB9">
          <w:rPr>
            <w:noProof/>
            <w:webHidden/>
          </w:rPr>
          <w:tab/>
        </w:r>
        <w:r>
          <w:rPr>
            <w:noProof/>
            <w:webHidden/>
          </w:rPr>
          <w:fldChar w:fldCharType="begin"/>
        </w:r>
        <w:r w:rsidR="00F42EB9">
          <w:rPr>
            <w:noProof/>
            <w:webHidden/>
          </w:rPr>
          <w:instrText xml:space="preserve"> PAGEREF _Toc388529844 \h </w:instrText>
        </w:r>
        <w:r>
          <w:rPr>
            <w:noProof/>
            <w:webHidden/>
          </w:rPr>
        </w:r>
        <w:r>
          <w:rPr>
            <w:noProof/>
            <w:webHidden/>
          </w:rPr>
          <w:fldChar w:fldCharType="separate"/>
        </w:r>
        <w:r w:rsidR="00F42EB9">
          <w:rPr>
            <w:noProof/>
            <w:webHidden/>
          </w:rPr>
          <w:t>7</w:t>
        </w:r>
        <w:r>
          <w:rPr>
            <w:noProof/>
            <w:webHidden/>
          </w:rPr>
          <w:fldChar w:fldCharType="end"/>
        </w:r>
      </w:hyperlink>
    </w:p>
    <w:p w:rsidR="00F42EB9" w:rsidRDefault="00B3351A">
      <w:pPr>
        <w:pStyle w:val="TOC1"/>
        <w:tabs>
          <w:tab w:val="left" w:pos="720"/>
          <w:tab w:val="right" w:leader="underscore" w:pos="9019"/>
        </w:tabs>
        <w:rPr>
          <w:rFonts w:asciiTheme="minorHAnsi" w:eastAsiaTheme="minorEastAsia" w:hAnsiTheme="minorHAnsi" w:cstheme="minorBidi"/>
          <w:b w:val="0"/>
          <w:bCs w:val="0"/>
          <w:i w:val="0"/>
          <w:iCs w:val="0"/>
          <w:noProof/>
          <w:color w:val="auto"/>
          <w:sz w:val="22"/>
          <w:szCs w:val="22"/>
        </w:rPr>
      </w:pPr>
      <w:hyperlink w:anchor="_Toc388529845" w:history="1">
        <w:r w:rsidR="00F42EB9" w:rsidRPr="00C716E0">
          <w:rPr>
            <w:rStyle w:val="Hyperlink"/>
            <w:rFonts w:asciiTheme="majorHAnsi" w:hAnsiTheme="majorHAnsi"/>
            <w:noProof/>
          </w:rPr>
          <w:t>1.2</w:t>
        </w:r>
        <w:r w:rsidR="00F42EB9">
          <w:rPr>
            <w:rFonts w:asciiTheme="minorHAnsi" w:eastAsiaTheme="minorEastAsia" w:hAnsiTheme="minorHAnsi" w:cstheme="minorBidi"/>
            <w:b w:val="0"/>
            <w:bCs w:val="0"/>
            <w:i w:val="0"/>
            <w:iCs w:val="0"/>
            <w:noProof/>
            <w:color w:val="auto"/>
            <w:sz w:val="22"/>
            <w:szCs w:val="22"/>
          </w:rPr>
          <w:tab/>
        </w:r>
        <w:r w:rsidR="00F42EB9" w:rsidRPr="00C716E0">
          <w:rPr>
            <w:rStyle w:val="Hyperlink"/>
            <w:rFonts w:asciiTheme="majorHAnsi" w:hAnsiTheme="majorHAnsi"/>
            <w:noProof/>
          </w:rPr>
          <w:t>Overview</w:t>
        </w:r>
        <w:r w:rsidR="00F42EB9">
          <w:rPr>
            <w:noProof/>
            <w:webHidden/>
          </w:rPr>
          <w:tab/>
        </w:r>
        <w:r>
          <w:rPr>
            <w:noProof/>
            <w:webHidden/>
          </w:rPr>
          <w:fldChar w:fldCharType="begin"/>
        </w:r>
        <w:r w:rsidR="00F42EB9">
          <w:rPr>
            <w:noProof/>
            <w:webHidden/>
          </w:rPr>
          <w:instrText xml:space="preserve"> PAGEREF _Toc388529845 \h </w:instrText>
        </w:r>
        <w:r>
          <w:rPr>
            <w:noProof/>
            <w:webHidden/>
          </w:rPr>
        </w:r>
        <w:r>
          <w:rPr>
            <w:noProof/>
            <w:webHidden/>
          </w:rPr>
          <w:fldChar w:fldCharType="separate"/>
        </w:r>
        <w:r w:rsidR="00F42EB9">
          <w:rPr>
            <w:noProof/>
            <w:webHidden/>
          </w:rPr>
          <w:t>7</w:t>
        </w:r>
        <w:r>
          <w:rPr>
            <w:noProof/>
            <w:webHidden/>
          </w:rPr>
          <w:fldChar w:fldCharType="end"/>
        </w:r>
      </w:hyperlink>
    </w:p>
    <w:p w:rsidR="00F42EB9" w:rsidRDefault="00B3351A">
      <w:pPr>
        <w:pStyle w:val="TOC1"/>
        <w:tabs>
          <w:tab w:val="left" w:pos="720"/>
          <w:tab w:val="right" w:leader="underscore" w:pos="9019"/>
        </w:tabs>
        <w:rPr>
          <w:rFonts w:asciiTheme="minorHAnsi" w:eastAsiaTheme="minorEastAsia" w:hAnsiTheme="minorHAnsi" w:cstheme="minorBidi"/>
          <w:b w:val="0"/>
          <w:bCs w:val="0"/>
          <w:i w:val="0"/>
          <w:iCs w:val="0"/>
          <w:noProof/>
          <w:color w:val="auto"/>
          <w:sz w:val="22"/>
          <w:szCs w:val="22"/>
        </w:rPr>
      </w:pPr>
      <w:hyperlink w:anchor="_Toc388529846" w:history="1">
        <w:r w:rsidR="00F42EB9" w:rsidRPr="00C716E0">
          <w:rPr>
            <w:rStyle w:val="Hyperlink"/>
            <w:rFonts w:asciiTheme="majorHAnsi" w:hAnsiTheme="majorHAnsi"/>
            <w:noProof/>
          </w:rPr>
          <w:t>1.3</w:t>
        </w:r>
        <w:r w:rsidR="00F42EB9">
          <w:rPr>
            <w:rFonts w:asciiTheme="minorHAnsi" w:eastAsiaTheme="minorEastAsia" w:hAnsiTheme="minorHAnsi" w:cstheme="minorBidi"/>
            <w:b w:val="0"/>
            <w:bCs w:val="0"/>
            <w:i w:val="0"/>
            <w:iCs w:val="0"/>
            <w:noProof/>
            <w:color w:val="auto"/>
            <w:sz w:val="22"/>
            <w:szCs w:val="22"/>
          </w:rPr>
          <w:tab/>
        </w:r>
        <w:r w:rsidR="00F42EB9" w:rsidRPr="00C716E0">
          <w:rPr>
            <w:rStyle w:val="Hyperlink"/>
            <w:rFonts w:asciiTheme="majorHAnsi" w:hAnsiTheme="majorHAnsi"/>
            <w:noProof/>
          </w:rPr>
          <w:t>Product Perspective</w:t>
        </w:r>
        <w:r w:rsidR="00F42EB9">
          <w:rPr>
            <w:noProof/>
            <w:webHidden/>
          </w:rPr>
          <w:tab/>
        </w:r>
        <w:r>
          <w:rPr>
            <w:noProof/>
            <w:webHidden/>
          </w:rPr>
          <w:fldChar w:fldCharType="begin"/>
        </w:r>
        <w:r w:rsidR="00F42EB9">
          <w:rPr>
            <w:noProof/>
            <w:webHidden/>
          </w:rPr>
          <w:instrText xml:space="preserve"> PAGEREF _Toc388529846 \h </w:instrText>
        </w:r>
        <w:r>
          <w:rPr>
            <w:noProof/>
            <w:webHidden/>
          </w:rPr>
        </w:r>
        <w:r>
          <w:rPr>
            <w:noProof/>
            <w:webHidden/>
          </w:rPr>
          <w:fldChar w:fldCharType="separate"/>
        </w:r>
        <w:r w:rsidR="00F42EB9">
          <w:rPr>
            <w:noProof/>
            <w:webHidden/>
          </w:rPr>
          <w:t>7</w:t>
        </w:r>
        <w:r>
          <w:rPr>
            <w:noProof/>
            <w:webHidden/>
          </w:rPr>
          <w:fldChar w:fldCharType="end"/>
        </w:r>
      </w:hyperlink>
    </w:p>
    <w:p w:rsidR="00F42EB9" w:rsidRDefault="00B3351A">
      <w:pPr>
        <w:pStyle w:val="TOC1"/>
        <w:tabs>
          <w:tab w:val="left" w:pos="720"/>
          <w:tab w:val="right" w:leader="underscore" w:pos="9019"/>
        </w:tabs>
        <w:rPr>
          <w:rFonts w:asciiTheme="minorHAnsi" w:eastAsiaTheme="minorEastAsia" w:hAnsiTheme="minorHAnsi" w:cstheme="minorBidi"/>
          <w:b w:val="0"/>
          <w:bCs w:val="0"/>
          <w:i w:val="0"/>
          <w:iCs w:val="0"/>
          <w:noProof/>
          <w:color w:val="auto"/>
          <w:sz w:val="22"/>
          <w:szCs w:val="22"/>
        </w:rPr>
      </w:pPr>
      <w:hyperlink w:anchor="_Toc388529847" w:history="1">
        <w:r w:rsidR="00F42EB9" w:rsidRPr="00C716E0">
          <w:rPr>
            <w:rStyle w:val="Hyperlink"/>
            <w:rFonts w:asciiTheme="majorHAnsi" w:hAnsiTheme="majorHAnsi"/>
            <w:noProof/>
          </w:rPr>
          <w:t>1.4</w:t>
        </w:r>
        <w:r w:rsidR="00F42EB9">
          <w:rPr>
            <w:rFonts w:asciiTheme="minorHAnsi" w:eastAsiaTheme="minorEastAsia" w:hAnsiTheme="minorHAnsi" w:cstheme="minorBidi"/>
            <w:b w:val="0"/>
            <w:bCs w:val="0"/>
            <w:i w:val="0"/>
            <w:iCs w:val="0"/>
            <w:noProof/>
            <w:color w:val="auto"/>
            <w:sz w:val="22"/>
            <w:szCs w:val="22"/>
          </w:rPr>
          <w:tab/>
        </w:r>
        <w:r w:rsidR="00F42EB9" w:rsidRPr="00C716E0">
          <w:rPr>
            <w:rStyle w:val="Hyperlink"/>
            <w:rFonts w:asciiTheme="majorHAnsi" w:hAnsiTheme="majorHAnsi"/>
            <w:noProof/>
          </w:rPr>
          <w:t>Document Organization</w:t>
        </w:r>
        <w:r w:rsidR="00F42EB9">
          <w:rPr>
            <w:noProof/>
            <w:webHidden/>
          </w:rPr>
          <w:tab/>
        </w:r>
        <w:r>
          <w:rPr>
            <w:noProof/>
            <w:webHidden/>
          </w:rPr>
          <w:fldChar w:fldCharType="begin"/>
        </w:r>
        <w:r w:rsidR="00F42EB9">
          <w:rPr>
            <w:noProof/>
            <w:webHidden/>
          </w:rPr>
          <w:instrText xml:space="preserve"> PAGEREF _Toc388529847 \h </w:instrText>
        </w:r>
        <w:r>
          <w:rPr>
            <w:noProof/>
            <w:webHidden/>
          </w:rPr>
        </w:r>
        <w:r>
          <w:rPr>
            <w:noProof/>
            <w:webHidden/>
          </w:rPr>
          <w:fldChar w:fldCharType="separate"/>
        </w:r>
        <w:r w:rsidR="00F42EB9">
          <w:rPr>
            <w:noProof/>
            <w:webHidden/>
          </w:rPr>
          <w:t>8</w:t>
        </w:r>
        <w:r>
          <w:rPr>
            <w:noProof/>
            <w:webHidden/>
          </w:rPr>
          <w:fldChar w:fldCharType="end"/>
        </w:r>
      </w:hyperlink>
    </w:p>
    <w:p w:rsidR="00F42EB9" w:rsidRDefault="00B3351A">
      <w:pPr>
        <w:pStyle w:val="TOC1"/>
        <w:tabs>
          <w:tab w:val="left" w:pos="720"/>
          <w:tab w:val="right" w:leader="underscore" w:pos="9019"/>
        </w:tabs>
        <w:rPr>
          <w:rFonts w:asciiTheme="minorHAnsi" w:eastAsiaTheme="minorEastAsia" w:hAnsiTheme="minorHAnsi" w:cstheme="minorBidi"/>
          <w:b w:val="0"/>
          <w:bCs w:val="0"/>
          <w:i w:val="0"/>
          <w:iCs w:val="0"/>
          <w:noProof/>
          <w:color w:val="auto"/>
          <w:sz w:val="22"/>
          <w:szCs w:val="22"/>
        </w:rPr>
      </w:pPr>
      <w:hyperlink w:anchor="_Toc388529848" w:history="1">
        <w:r w:rsidR="00F42EB9" w:rsidRPr="00C716E0">
          <w:rPr>
            <w:rStyle w:val="Hyperlink"/>
            <w:rFonts w:asciiTheme="majorHAnsi" w:hAnsiTheme="majorHAnsi"/>
            <w:noProof/>
          </w:rPr>
          <w:t>1.5</w:t>
        </w:r>
        <w:r w:rsidR="00F42EB9">
          <w:rPr>
            <w:rFonts w:asciiTheme="minorHAnsi" w:eastAsiaTheme="minorEastAsia" w:hAnsiTheme="minorHAnsi" w:cstheme="minorBidi"/>
            <w:b w:val="0"/>
            <w:bCs w:val="0"/>
            <w:i w:val="0"/>
            <w:iCs w:val="0"/>
            <w:noProof/>
            <w:color w:val="auto"/>
            <w:sz w:val="22"/>
            <w:szCs w:val="22"/>
          </w:rPr>
          <w:tab/>
        </w:r>
        <w:r w:rsidR="00F42EB9" w:rsidRPr="00C716E0">
          <w:rPr>
            <w:rStyle w:val="Hyperlink"/>
            <w:rFonts w:asciiTheme="majorHAnsi" w:hAnsiTheme="majorHAnsi"/>
            <w:noProof/>
          </w:rPr>
          <w:t>Scope</w:t>
        </w:r>
        <w:r w:rsidR="00F42EB9">
          <w:rPr>
            <w:noProof/>
            <w:webHidden/>
          </w:rPr>
          <w:tab/>
        </w:r>
        <w:r>
          <w:rPr>
            <w:noProof/>
            <w:webHidden/>
          </w:rPr>
          <w:fldChar w:fldCharType="begin"/>
        </w:r>
        <w:r w:rsidR="00F42EB9">
          <w:rPr>
            <w:noProof/>
            <w:webHidden/>
          </w:rPr>
          <w:instrText xml:space="preserve"> PAGEREF _Toc388529848 \h </w:instrText>
        </w:r>
        <w:r>
          <w:rPr>
            <w:noProof/>
            <w:webHidden/>
          </w:rPr>
        </w:r>
        <w:r>
          <w:rPr>
            <w:noProof/>
            <w:webHidden/>
          </w:rPr>
          <w:fldChar w:fldCharType="separate"/>
        </w:r>
        <w:r w:rsidR="00F42EB9">
          <w:rPr>
            <w:noProof/>
            <w:webHidden/>
          </w:rPr>
          <w:t>8</w:t>
        </w:r>
        <w:r>
          <w:rPr>
            <w:noProof/>
            <w:webHidden/>
          </w:rPr>
          <w:fldChar w:fldCharType="end"/>
        </w:r>
      </w:hyperlink>
    </w:p>
    <w:p w:rsidR="00F42EB9" w:rsidRDefault="00B3351A">
      <w:pPr>
        <w:pStyle w:val="TOC1"/>
        <w:tabs>
          <w:tab w:val="left" w:pos="720"/>
          <w:tab w:val="right" w:leader="underscore" w:pos="9019"/>
        </w:tabs>
        <w:rPr>
          <w:rFonts w:asciiTheme="minorHAnsi" w:eastAsiaTheme="minorEastAsia" w:hAnsiTheme="minorHAnsi" w:cstheme="minorBidi"/>
          <w:b w:val="0"/>
          <w:bCs w:val="0"/>
          <w:i w:val="0"/>
          <w:iCs w:val="0"/>
          <w:noProof/>
          <w:color w:val="auto"/>
          <w:sz w:val="22"/>
          <w:szCs w:val="22"/>
        </w:rPr>
      </w:pPr>
      <w:hyperlink w:anchor="_Toc388529849" w:history="1">
        <w:r w:rsidR="00F42EB9" w:rsidRPr="00C716E0">
          <w:rPr>
            <w:rStyle w:val="Hyperlink"/>
            <w:rFonts w:asciiTheme="majorHAnsi" w:hAnsiTheme="majorHAnsi"/>
            <w:noProof/>
          </w:rPr>
          <w:t>1.6</w:t>
        </w:r>
        <w:r w:rsidR="00F42EB9">
          <w:rPr>
            <w:rFonts w:asciiTheme="minorHAnsi" w:eastAsiaTheme="minorEastAsia" w:hAnsiTheme="minorHAnsi" w:cstheme="minorBidi"/>
            <w:b w:val="0"/>
            <w:bCs w:val="0"/>
            <w:i w:val="0"/>
            <w:iCs w:val="0"/>
            <w:noProof/>
            <w:color w:val="auto"/>
            <w:sz w:val="22"/>
            <w:szCs w:val="22"/>
          </w:rPr>
          <w:tab/>
        </w:r>
        <w:r w:rsidR="00F42EB9" w:rsidRPr="00C716E0">
          <w:rPr>
            <w:rStyle w:val="Hyperlink"/>
            <w:rFonts w:asciiTheme="majorHAnsi" w:hAnsiTheme="majorHAnsi"/>
            <w:noProof/>
          </w:rPr>
          <w:t>Assumptions</w:t>
        </w:r>
        <w:r w:rsidR="00F42EB9">
          <w:rPr>
            <w:noProof/>
            <w:webHidden/>
          </w:rPr>
          <w:tab/>
        </w:r>
        <w:r>
          <w:rPr>
            <w:noProof/>
            <w:webHidden/>
          </w:rPr>
          <w:fldChar w:fldCharType="begin"/>
        </w:r>
        <w:r w:rsidR="00F42EB9">
          <w:rPr>
            <w:noProof/>
            <w:webHidden/>
          </w:rPr>
          <w:instrText xml:space="preserve"> PAGEREF _Toc388529849 \h </w:instrText>
        </w:r>
        <w:r>
          <w:rPr>
            <w:noProof/>
            <w:webHidden/>
          </w:rPr>
        </w:r>
        <w:r>
          <w:rPr>
            <w:noProof/>
            <w:webHidden/>
          </w:rPr>
          <w:fldChar w:fldCharType="separate"/>
        </w:r>
        <w:r w:rsidR="00F42EB9">
          <w:rPr>
            <w:noProof/>
            <w:webHidden/>
          </w:rPr>
          <w:t>11</w:t>
        </w:r>
        <w:r>
          <w:rPr>
            <w:noProof/>
            <w:webHidden/>
          </w:rPr>
          <w:fldChar w:fldCharType="end"/>
        </w:r>
      </w:hyperlink>
    </w:p>
    <w:p w:rsidR="00F42EB9" w:rsidRDefault="00B3351A">
      <w:pPr>
        <w:pStyle w:val="TOC1"/>
        <w:tabs>
          <w:tab w:val="left" w:pos="480"/>
          <w:tab w:val="right" w:leader="underscore" w:pos="9019"/>
        </w:tabs>
        <w:rPr>
          <w:rFonts w:asciiTheme="minorHAnsi" w:eastAsiaTheme="minorEastAsia" w:hAnsiTheme="minorHAnsi" w:cstheme="minorBidi"/>
          <w:b w:val="0"/>
          <w:bCs w:val="0"/>
          <w:i w:val="0"/>
          <w:iCs w:val="0"/>
          <w:noProof/>
          <w:color w:val="auto"/>
          <w:sz w:val="22"/>
          <w:szCs w:val="22"/>
        </w:rPr>
      </w:pPr>
      <w:hyperlink w:anchor="_Toc388529850" w:history="1">
        <w:r w:rsidR="00F42EB9" w:rsidRPr="00C716E0">
          <w:rPr>
            <w:rStyle w:val="Hyperlink"/>
            <w:rFonts w:asciiTheme="majorHAnsi" w:hAnsiTheme="majorHAnsi"/>
            <w:noProof/>
          </w:rPr>
          <w:t>2.</w:t>
        </w:r>
        <w:r w:rsidR="00F42EB9">
          <w:rPr>
            <w:rFonts w:asciiTheme="minorHAnsi" w:eastAsiaTheme="minorEastAsia" w:hAnsiTheme="minorHAnsi" w:cstheme="minorBidi"/>
            <w:b w:val="0"/>
            <w:bCs w:val="0"/>
            <w:i w:val="0"/>
            <w:iCs w:val="0"/>
            <w:noProof/>
            <w:color w:val="auto"/>
            <w:sz w:val="22"/>
            <w:szCs w:val="22"/>
          </w:rPr>
          <w:tab/>
        </w:r>
        <w:r w:rsidR="00F42EB9" w:rsidRPr="00C716E0">
          <w:rPr>
            <w:rStyle w:val="Hyperlink"/>
            <w:rFonts w:asciiTheme="majorHAnsi" w:hAnsiTheme="majorHAnsi"/>
            <w:noProof/>
          </w:rPr>
          <w:t>SYSTEM ARCHITECTURE</w:t>
        </w:r>
        <w:r w:rsidR="00F42EB9">
          <w:rPr>
            <w:noProof/>
            <w:webHidden/>
          </w:rPr>
          <w:tab/>
        </w:r>
        <w:r>
          <w:rPr>
            <w:noProof/>
            <w:webHidden/>
          </w:rPr>
          <w:fldChar w:fldCharType="begin"/>
        </w:r>
        <w:r w:rsidR="00F42EB9">
          <w:rPr>
            <w:noProof/>
            <w:webHidden/>
          </w:rPr>
          <w:instrText xml:space="preserve"> PAGEREF _Toc388529850 \h </w:instrText>
        </w:r>
        <w:r>
          <w:rPr>
            <w:noProof/>
            <w:webHidden/>
          </w:rPr>
        </w:r>
        <w:r>
          <w:rPr>
            <w:noProof/>
            <w:webHidden/>
          </w:rPr>
          <w:fldChar w:fldCharType="separate"/>
        </w:r>
        <w:r w:rsidR="00F42EB9">
          <w:rPr>
            <w:noProof/>
            <w:webHidden/>
          </w:rPr>
          <w:t>12</w:t>
        </w:r>
        <w:r>
          <w:rPr>
            <w:noProof/>
            <w:webHidden/>
          </w:rPr>
          <w:fldChar w:fldCharType="end"/>
        </w:r>
      </w:hyperlink>
    </w:p>
    <w:p w:rsidR="00F42EB9" w:rsidRDefault="00B3351A">
      <w:pPr>
        <w:pStyle w:val="TOC1"/>
        <w:tabs>
          <w:tab w:val="left" w:pos="720"/>
          <w:tab w:val="right" w:leader="underscore" w:pos="9019"/>
        </w:tabs>
        <w:rPr>
          <w:rFonts w:asciiTheme="minorHAnsi" w:eastAsiaTheme="minorEastAsia" w:hAnsiTheme="minorHAnsi" w:cstheme="minorBidi"/>
          <w:b w:val="0"/>
          <w:bCs w:val="0"/>
          <w:i w:val="0"/>
          <w:iCs w:val="0"/>
          <w:noProof/>
          <w:color w:val="auto"/>
          <w:sz w:val="22"/>
          <w:szCs w:val="22"/>
        </w:rPr>
      </w:pPr>
      <w:hyperlink w:anchor="_Toc388529851" w:history="1">
        <w:r w:rsidR="00F42EB9" w:rsidRPr="00C716E0">
          <w:rPr>
            <w:rStyle w:val="Hyperlink"/>
            <w:rFonts w:asciiTheme="majorHAnsi" w:hAnsiTheme="majorHAnsi"/>
            <w:noProof/>
          </w:rPr>
          <w:t>2.1</w:t>
        </w:r>
        <w:r w:rsidR="00F42EB9">
          <w:rPr>
            <w:rFonts w:asciiTheme="minorHAnsi" w:eastAsiaTheme="minorEastAsia" w:hAnsiTheme="minorHAnsi" w:cstheme="minorBidi"/>
            <w:b w:val="0"/>
            <w:bCs w:val="0"/>
            <w:i w:val="0"/>
            <w:iCs w:val="0"/>
            <w:noProof/>
            <w:color w:val="auto"/>
            <w:sz w:val="22"/>
            <w:szCs w:val="22"/>
          </w:rPr>
          <w:tab/>
        </w:r>
        <w:r w:rsidR="00F42EB9" w:rsidRPr="00C716E0">
          <w:rPr>
            <w:rStyle w:val="Hyperlink"/>
            <w:rFonts w:asciiTheme="majorHAnsi" w:hAnsiTheme="majorHAnsi"/>
            <w:noProof/>
          </w:rPr>
          <w:t>System Architecture Diagram</w:t>
        </w:r>
        <w:r w:rsidR="00F42EB9">
          <w:rPr>
            <w:noProof/>
            <w:webHidden/>
          </w:rPr>
          <w:tab/>
        </w:r>
        <w:r>
          <w:rPr>
            <w:noProof/>
            <w:webHidden/>
          </w:rPr>
          <w:fldChar w:fldCharType="begin"/>
        </w:r>
        <w:r w:rsidR="00F42EB9">
          <w:rPr>
            <w:noProof/>
            <w:webHidden/>
          </w:rPr>
          <w:instrText xml:space="preserve"> PAGEREF _Toc388529851 \h </w:instrText>
        </w:r>
        <w:r>
          <w:rPr>
            <w:noProof/>
            <w:webHidden/>
          </w:rPr>
        </w:r>
        <w:r>
          <w:rPr>
            <w:noProof/>
            <w:webHidden/>
          </w:rPr>
          <w:fldChar w:fldCharType="separate"/>
        </w:r>
        <w:r w:rsidR="00F42EB9">
          <w:rPr>
            <w:noProof/>
            <w:webHidden/>
          </w:rPr>
          <w:t>12</w:t>
        </w:r>
        <w:r>
          <w:rPr>
            <w:noProof/>
            <w:webHidden/>
          </w:rPr>
          <w:fldChar w:fldCharType="end"/>
        </w:r>
      </w:hyperlink>
    </w:p>
    <w:p w:rsidR="00F42EB9" w:rsidRDefault="00B3351A">
      <w:pPr>
        <w:pStyle w:val="TOC1"/>
        <w:tabs>
          <w:tab w:val="left" w:pos="720"/>
          <w:tab w:val="right" w:leader="underscore" w:pos="9019"/>
        </w:tabs>
        <w:rPr>
          <w:rFonts w:asciiTheme="minorHAnsi" w:eastAsiaTheme="minorEastAsia" w:hAnsiTheme="minorHAnsi" w:cstheme="minorBidi"/>
          <w:b w:val="0"/>
          <w:bCs w:val="0"/>
          <w:i w:val="0"/>
          <w:iCs w:val="0"/>
          <w:noProof/>
          <w:color w:val="auto"/>
          <w:sz w:val="22"/>
          <w:szCs w:val="22"/>
        </w:rPr>
      </w:pPr>
      <w:hyperlink w:anchor="_Toc388529852" w:history="1">
        <w:r w:rsidR="00F42EB9" w:rsidRPr="00C716E0">
          <w:rPr>
            <w:rStyle w:val="Hyperlink"/>
            <w:rFonts w:asciiTheme="majorHAnsi" w:hAnsiTheme="majorHAnsi"/>
            <w:noProof/>
          </w:rPr>
          <w:t>2.2</w:t>
        </w:r>
        <w:r w:rsidR="00F42EB9">
          <w:rPr>
            <w:rFonts w:asciiTheme="minorHAnsi" w:eastAsiaTheme="minorEastAsia" w:hAnsiTheme="minorHAnsi" w:cstheme="minorBidi"/>
            <w:b w:val="0"/>
            <w:bCs w:val="0"/>
            <w:i w:val="0"/>
            <w:iCs w:val="0"/>
            <w:noProof/>
            <w:color w:val="auto"/>
            <w:sz w:val="22"/>
            <w:szCs w:val="22"/>
          </w:rPr>
          <w:tab/>
        </w:r>
        <w:r w:rsidR="00F42EB9" w:rsidRPr="00C716E0">
          <w:rPr>
            <w:rStyle w:val="Hyperlink"/>
            <w:rFonts w:asciiTheme="majorHAnsi" w:hAnsiTheme="majorHAnsi"/>
            <w:noProof/>
          </w:rPr>
          <w:t xml:space="preserve">Services Provided by CIO  </w:t>
        </w:r>
        <w:r w:rsidR="00F42EB9">
          <w:rPr>
            <w:noProof/>
            <w:webHidden/>
          </w:rPr>
          <w:tab/>
        </w:r>
        <w:r>
          <w:rPr>
            <w:noProof/>
            <w:webHidden/>
          </w:rPr>
          <w:fldChar w:fldCharType="begin"/>
        </w:r>
        <w:r w:rsidR="00F42EB9">
          <w:rPr>
            <w:noProof/>
            <w:webHidden/>
          </w:rPr>
          <w:instrText xml:space="preserve"> PAGEREF _Toc388529852 \h </w:instrText>
        </w:r>
        <w:r>
          <w:rPr>
            <w:noProof/>
            <w:webHidden/>
          </w:rPr>
        </w:r>
        <w:r>
          <w:rPr>
            <w:noProof/>
            <w:webHidden/>
          </w:rPr>
          <w:fldChar w:fldCharType="separate"/>
        </w:r>
        <w:r w:rsidR="00F42EB9">
          <w:rPr>
            <w:noProof/>
            <w:webHidden/>
          </w:rPr>
          <w:t>12</w:t>
        </w:r>
        <w:r>
          <w:rPr>
            <w:noProof/>
            <w:webHidden/>
          </w:rPr>
          <w:fldChar w:fldCharType="end"/>
        </w:r>
      </w:hyperlink>
    </w:p>
    <w:p w:rsidR="00F42EB9" w:rsidRDefault="00B3351A">
      <w:pPr>
        <w:pStyle w:val="TOC1"/>
        <w:tabs>
          <w:tab w:val="left" w:pos="720"/>
          <w:tab w:val="right" w:leader="underscore" w:pos="9019"/>
        </w:tabs>
        <w:rPr>
          <w:rFonts w:asciiTheme="minorHAnsi" w:eastAsiaTheme="minorEastAsia" w:hAnsiTheme="minorHAnsi" w:cstheme="minorBidi"/>
          <w:b w:val="0"/>
          <w:bCs w:val="0"/>
          <w:i w:val="0"/>
          <w:iCs w:val="0"/>
          <w:noProof/>
          <w:color w:val="auto"/>
          <w:sz w:val="22"/>
          <w:szCs w:val="22"/>
        </w:rPr>
      </w:pPr>
      <w:hyperlink w:anchor="_Toc388529853" w:history="1">
        <w:r w:rsidR="00F42EB9" w:rsidRPr="00C716E0">
          <w:rPr>
            <w:rStyle w:val="Hyperlink"/>
            <w:rFonts w:asciiTheme="majorHAnsi" w:hAnsiTheme="majorHAnsi"/>
            <w:noProof/>
          </w:rPr>
          <w:t>2.3</w:t>
        </w:r>
        <w:r w:rsidR="00F42EB9">
          <w:rPr>
            <w:rFonts w:asciiTheme="minorHAnsi" w:eastAsiaTheme="minorEastAsia" w:hAnsiTheme="minorHAnsi" w:cstheme="minorBidi"/>
            <w:b w:val="0"/>
            <w:bCs w:val="0"/>
            <w:i w:val="0"/>
            <w:iCs w:val="0"/>
            <w:noProof/>
            <w:color w:val="auto"/>
            <w:sz w:val="22"/>
            <w:szCs w:val="22"/>
          </w:rPr>
          <w:tab/>
        </w:r>
        <w:r w:rsidR="00F42EB9" w:rsidRPr="00C716E0">
          <w:rPr>
            <w:rStyle w:val="Hyperlink"/>
            <w:rFonts w:asciiTheme="majorHAnsi" w:hAnsiTheme="majorHAnsi"/>
            <w:noProof/>
          </w:rPr>
          <w:t>Development Environment</w:t>
        </w:r>
        <w:r w:rsidR="00F42EB9">
          <w:rPr>
            <w:noProof/>
            <w:webHidden/>
          </w:rPr>
          <w:tab/>
        </w:r>
        <w:r>
          <w:rPr>
            <w:noProof/>
            <w:webHidden/>
          </w:rPr>
          <w:fldChar w:fldCharType="begin"/>
        </w:r>
        <w:r w:rsidR="00F42EB9">
          <w:rPr>
            <w:noProof/>
            <w:webHidden/>
          </w:rPr>
          <w:instrText xml:space="preserve"> PAGEREF _Toc388529853 \h </w:instrText>
        </w:r>
        <w:r>
          <w:rPr>
            <w:noProof/>
            <w:webHidden/>
          </w:rPr>
        </w:r>
        <w:r>
          <w:rPr>
            <w:noProof/>
            <w:webHidden/>
          </w:rPr>
          <w:fldChar w:fldCharType="separate"/>
        </w:r>
        <w:r w:rsidR="00F42EB9">
          <w:rPr>
            <w:noProof/>
            <w:webHidden/>
          </w:rPr>
          <w:t>13</w:t>
        </w:r>
        <w:r>
          <w:rPr>
            <w:noProof/>
            <w:webHidden/>
          </w:rPr>
          <w:fldChar w:fldCharType="end"/>
        </w:r>
      </w:hyperlink>
    </w:p>
    <w:p w:rsidR="00F42EB9" w:rsidRDefault="00B3351A">
      <w:pPr>
        <w:pStyle w:val="TOC1"/>
        <w:tabs>
          <w:tab w:val="left" w:pos="720"/>
          <w:tab w:val="right" w:leader="underscore" w:pos="9019"/>
        </w:tabs>
        <w:rPr>
          <w:rFonts w:asciiTheme="minorHAnsi" w:eastAsiaTheme="minorEastAsia" w:hAnsiTheme="minorHAnsi" w:cstheme="minorBidi"/>
          <w:b w:val="0"/>
          <w:bCs w:val="0"/>
          <w:i w:val="0"/>
          <w:iCs w:val="0"/>
          <w:noProof/>
          <w:color w:val="auto"/>
          <w:sz w:val="22"/>
          <w:szCs w:val="22"/>
        </w:rPr>
      </w:pPr>
      <w:hyperlink w:anchor="_Toc388529854" w:history="1">
        <w:r w:rsidR="00F42EB9" w:rsidRPr="00C716E0">
          <w:rPr>
            <w:rStyle w:val="Hyperlink"/>
            <w:rFonts w:asciiTheme="majorHAnsi" w:hAnsiTheme="majorHAnsi"/>
            <w:noProof/>
          </w:rPr>
          <w:t>2.4</w:t>
        </w:r>
        <w:r w:rsidR="00F42EB9">
          <w:rPr>
            <w:rFonts w:asciiTheme="minorHAnsi" w:eastAsiaTheme="minorEastAsia" w:hAnsiTheme="minorHAnsi" w:cstheme="minorBidi"/>
            <w:b w:val="0"/>
            <w:bCs w:val="0"/>
            <w:i w:val="0"/>
            <w:iCs w:val="0"/>
            <w:noProof/>
            <w:color w:val="auto"/>
            <w:sz w:val="22"/>
            <w:szCs w:val="22"/>
          </w:rPr>
          <w:tab/>
        </w:r>
        <w:r w:rsidR="00F42EB9" w:rsidRPr="00C716E0">
          <w:rPr>
            <w:rStyle w:val="Hyperlink"/>
            <w:rFonts w:asciiTheme="majorHAnsi" w:hAnsiTheme="majorHAnsi"/>
            <w:noProof/>
          </w:rPr>
          <w:t>Deployment Environment</w:t>
        </w:r>
        <w:r w:rsidR="00F42EB9">
          <w:rPr>
            <w:noProof/>
            <w:webHidden/>
          </w:rPr>
          <w:tab/>
        </w:r>
        <w:r>
          <w:rPr>
            <w:noProof/>
            <w:webHidden/>
          </w:rPr>
          <w:fldChar w:fldCharType="begin"/>
        </w:r>
        <w:r w:rsidR="00F42EB9">
          <w:rPr>
            <w:noProof/>
            <w:webHidden/>
          </w:rPr>
          <w:instrText xml:space="preserve"> PAGEREF _Toc388529854 \h </w:instrText>
        </w:r>
        <w:r>
          <w:rPr>
            <w:noProof/>
            <w:webHidden/>
          </w:rPr>
        </w:r>
        <w:r>
          <w:rPr>
            <w:noProof/>
            <w:webHidden/>
          </w:rPr>
          <w:fldChar w:fldCharType="separate"/>
        </w:r>
        <w:r w:rsidR="00F42EB9">
          <w:rPr>
            <w:noProof/>
            <w:webHidden/>
          </w:rPr>
          <w:t>14</w:t>
        </w:r>
        <w:r>
          <w:rPr>
            <w:noProof/>
            <w:webHidden/>
          </w:rPr>
          <w:fldChar w:fldCharType="end"/>
        </w:r>
      </w:hyperlink>
    </w:p>
    <w:p w:rsidR="00F42EB9" w:rsidRDefault="00B3351A">
      <w:pPr>
        <w:pStyle w:val="TOC1"/>
        <w:tabs>
          <w:tab w:val="left" w:pos="480"/>
          <w:tab w:val="right" w:leader="underscore" w:pos="9019"/>
        </w:tabs>
        <w:rPr>
          <w:rFonts w:asciiTheme="minorHAnsi" w:eastAsiaTheme="minorEastAsia" w:hAnsiTheme="minorHAnsi" w:cstheme="minorBidi"/>
          <w:b w:val="0"/>
          <w:bCs w:val="0"/>
          <w:i w:val="0"/>
          <w:iCs w:val="0"/>
          <w:noProof/>
          <w:color w:val="auto"/>
          <w:sz w:val="22"/>
          <w:szCs w:val="22"/>
        </w:rPr>
      </w:pPr>
      <w:hyperlink w:anchor="_Toc388529855" w:history="1">
        <w:r w:rsidR="00F42EB9" w:rsidRPr="00C716E0">
          <w:rPr>
            <w:rStyle w:val="Hyperlink"/>
            <w:rFonts w:asciiTheme="majorHAnsi" w:hAnsiTheme="majorHAnsi"/>
            <w:noProof/>
          </w:rPr>
          <w:t>3.</w:t>
        </w:r>
        <w:r w:rsidR="00F42EB9">
          <w:rPr>
            <w:rFonts w:asciiTheme="minorHAnsi" w:eastAsiaTheme="minorEastAsia" w:hAnsiTheme="minorHAnsi" w:cstheme="minorBidi"/>
            <w:b w:val="0"/>
            <w:bCs w:val="0"/>
            <w:i w:val="0"/>
            <w:iCs w:val="0"/>
            <w:noProof/>
            <w:color w:val="auto"/>
            <w:sz w:val="22"/>
            <w:szCs w:val="22"/>
          </w:rPr>
          <w:tab/>
        </w:r>
        <w:r w:rsidR="00F42EB9" w:rsidRPr="00C716E0">
          <w:rPr>
            <w:rStyle w:val="Hyperlink"/>
            <w:rFonts w:asciiTheme="majorHAnsi" w:hAnsiTheme="majorHAnsi"/>
            <w:noProof/>
          </w:rPr>
          <w:t>SPECIFIC REQUIREMENTS</w:t>
        </w:r>
        <w:r w:rsidR="00F42EB9">
          <w:rPr>
            <w:noProof/>
            <w:webHidden/>
          </w:rPr>
          <w:tab/>
        </w:r>
        <w:r>
          <w:rPr>
            <w:noProof/>
            <w:webHidden/>
          </w:rPr>
          <w:fldChar w:fldCharType="begin"/>
        </w:r>
        <w:r w:rsidR="00F42EB9">
          <w:rPr>
            <w:noProof/>
            <w:webHidden/>
          </w:rPr>
          <w:instrText xml:space="preserve"> PAGEREF _Toc388529855 \h </w:instrText>
        </w:r>
        <w:r>
          <w:rPr>
            <w:noProof/>
            <w:webHidden/>
          </w:rPr>
        </w:r>
        <w:r>
          <w:rPr>
            <w:noProof/>
            <w:webHidden/>
          </w:rPr>
          <w:fldChar w:fldCharType="separate"/>
        </w:r>
        <w:r w:rsidR="00F42EB9">
          <w:rPr>
            <w:noProof/>
            <w:webHidden/>
          </w:rPr>
          <w:t>15</w:t>
        </w:r>
        <w:r>
          <w:rPr>
            <w:noProof/>
            <w:webHidden/>
          </w:rPr>
          <w:fldChar w:fldCharType="end"/>
        </w:r>
      </w:hyperlink>
    </w:p>
    <w:p w:rsidR="00F42EB9" w:rsidRDefault="00B3351A">
      <w:pPr>
        <w:pStyle w:val="TOC1"/>
        <w:tabs>
          <w:tab w:val="left" w:pos="720"/>
          <w:tab w:val="right" w:leader="underscore" w:pos="9019"/>
        </w:tabs>
        <w:rPr>
          <w:rFonts w:asciiTheme="minorHAnsi" w:eastAsiaTheme="minorEastAsia" w:hAnsiTheme="minorHAnsi" w:cstheme="minorBidi"/>
          <w:b w:val="0"/>
          <w:bCs w:val="0"/>
          <w:i w:val="0"/>
          <w:iCs w:val="0"/>
          <w:noProof/>
          <w:color w:val="auto"/>
          <w:sz w:val="22"/>
          <w:szCs w:val="22"/>
        </w:rPr>
      </w:pPr>
      <w:hyperlink w:anchor="_Toc388529856" w:history="1">
        <w:r w:rsidR="00F42EB9" w:rsidRPr="00C716E0">
          <w:rPr>
            <w:rStyle w:val="Hyperlink"/>
            <w:rFonts w:asciiTheme="majorHAnsi" w:hAnsiTheme="majorHAnsi"/>
            <w:noProof/>
          </w:rPr>
          <w:t>3.1</w:t>
        </w:r>
        <w:r w:rsidR="00F42EB9">
          <w:rPr>
            <w:rFonts w:asciiTheme="minorHAnsi" w:eastAsiaTheme="minorEastAsia" w:hAnsiTheme="minorHAnsi" w:cstheme="minorBidi"/>
            <w:b w:val="0"/>
            <w:bCs w:val="0"/>
            <w:i w:val="0"/>
            <w:iCs w:val="0"/>
            <w:noProof/>
            <w:color w:val="auto"/>
            <w:sz w:val="22"/>
            <w:szCs w:val="22"/>
          </w:rPr>
          <w:tab/>
        </w:r>
        <w:r w:rsidR="00F42EB9" w:rsidRPr="00C716E0">
          <w:rPr>
            <w:rStyle w:val="Hyperlink"/>
            <w:rFonts w:asciiTheme="majorHAnsi" w:hAnsiTheme="majorHAnsi"/>
            <w:noProof/>
          </w:rPr>
          <w:t>Functional Requirements</w:t>
        </w:r>
        <w:r w:rsidR="00F42EB9">
          <w:rPr>
            <w:noProof/>
            <w:webHidden/>
          </w:rPr>
          <w:tab/>
        </w:r>
        <w:r>
          <w:rPr>
            <w:noProof/>
            <w:webHidden/>
          </w:rPr>
          <w:fldChar w:fldCharType="begin"/>
        </w:r>
        <w:r w:rsidR="00F42EB9">
          <w:rPr>
            <w:noProof/>
            <w:webHidden/>
          </w:rPr>
          <w:instrText xml:space="preserve"> PAGEREF _Toc388529856 \h </w:instrText>
        </w:r>
        <w:r>
          <w:rPr>
            <w:noProof/>
            <w:webHidden/>
          </w:rPr>
        </w:r>
        <w:r>
          <w:rPr>
            <w:noProof/>
            <w:webHidden/>
          </w:rPr>
          <w:fldChar w:fldCharType="separate"/>
        </w:r>
        <w:r w:rsidR="00F42EB9">
          <w:rPr>
            <w:noProof/>
            <w:webHidden/>
          </w:rPr>
          <w:t>15</w:t>
        </w:r>
        <w:r>
          <w:rPr>
            <w:noProof/>
            <w:webHidden/>
          </w:rPr>
          <w:fldChar w:fldCharType="end"/>
        </w:r>
      </w:hyperlink>
    </w:p>
    <w:p w:rsidR="00F42EB9" w:rsidRDefault="00B3351A">
      <w:pPr>
        <w:pStyle w:val="TOC1"/>
        <w:tabs>
          <w:tab w:val="left" w:pos="960"/>
          <w:tab w:val="right" w:leader="underscore" w:pos="9019"/>
        </w:tabs>
        <w:rPr>
          <w:rFonts w:asciiTheme="minorHAnsi" w:eastAsiaTheme="minorEastAsia" w:hAnsiTheme="minorHAnsi" w:cstheme="minorBidi"/>
          <w:b w:val="0"/>
          <w:bCs w:val="0"/>
          <w:i w:val="0"/>
          <w:iCs w:val="0"/>
          <w:noProof/>
          <w:color w:val="auto"/>
          <w:sz w:val="22"/>
          <w:szCs w:val="22"/>
        </w:rPr>
      </w:pPr>
      <w:hyperlink w:anchor="_Toc388529857" w:history="1">
        <w:r w:rsidR="00F42EB9" w:rsidRPr="00C716E0">
          <w:rPr>
            <w:rStyle w:val="Hyperlink"/>
            <w:rFonts w:asciiTheme="majorHAnsi" w:hAnsiTheme="majorHAnsi"/>
            <w:noProof/>
          </w:rPr>
          <w:t>3.1.1</w:t>
        </w:r>
        <w:r w:rsidR="00F42EB9">
          <w:rPr>
            <w:rFonts w:asciiTheme="minorHAnsi" w:eastAsiaTheme="minorEastAsia" w:hAnsiTheme="minorHAnsi" w:cstheme="minorBidi"/>
            <w:b w:val="0"/>
            <w:bCs w:val="0"/>
            <w:i w:val="0"/>
            <w:iCs w:val="0"/>
            <w:noProof/>
            <w:color w:val="auto"/>
            <w:sz w:val="22"/>
            <w:szCs w:val="22"/>
          </w:rPr>
          <w:tab/>
        </w:r>
        <w:r w:rsidR="00F42EB9" w:rsidRPr="00C716E0">
          <w:rPr>
            <w:rStyle w:val="Hyperlink"/>
            <w:rFonts w:asciiTheme="majorHAnsi" w:hAnsiTheme="majorHAnsi"/>
            <w:noProof/>
          </w:rPr>
          <w:t>GIS Based Functional Requirement</w:t>
        </w:r>
        <w:r w:rsidR="00F42EB9">
          <w:rPr>
            <w:noProof/>
            <w:webHidden/>
          </w:rPr>
          <w:tab/>
        </w:r>
        <w:r>
          <w:rPr>
            <w:noProof/>
            <w:webHidden/>
          </w:rPr>
          <w:fldChar w:fldCharType="begin"/>
        </w:r>
        <w:r w:rsidR="00F42EB9">
          <w:rPr>
            <w:noProof/>
            <w:webHidden/>
          </w:rPr>
          <w:instrText xml:space="preserve"> PAGEREF _Toc388529857 \h </w:instrText>
        </w:r>
        <w:r>
          <w:rPr>
            <w:noProof/>
            <w:webHidden/>
          </w:rPr>
        </w:r>
        <w:r>
          <w:rPr>
            <w:noProof/>
            <w:webHidden/>
          </w:rPr>
          <w:fldChar w:fldCharType="separate"/>
        </w:r>
        <w:r w:rsidR="00F42EB9">
          <w:rPr>
            <w:noProof/>
            <w:webHidden/>
          </w:rPr>
          <w:t>15</w:t>
        </w:r>
        <w:r>
          <w:rPr>
            <w:noProof/>
            <w:webHidden/>
          </w:rPr>
          <w:fldChar w:fldCharType="end"/>
        </w:r>
      </w:hyperlink>
    </w:p>
    <w:p w:rsidR="00F42EB9" w:rsidRDefault="00B3351A">
      <w:pPr>
        <w:pStyle w:val="TOC1"/>
        <w:tabs>
          <w:tab w:val="left" w:pos="960"/>
          <w:tab w:val="right" w:leader="underscore" w:pos="9019"/>
        </w:tabs>
        <w:rPr>
          <w:rFonts w:asciiTheme="minorHAnsi" w:eastAsiaTheme="minorEastAsia" w:hAnsiTheme="minorHAnsi" w:cstheme="minorBidi"/>
          <w:b w:val="0"/>
          <w:bCs w:val="0"/>
          <w:i w:val="0"/>
          <w:iCs w:val="0"/>
          <w:noProof/>
          <w:color w:val="auto"/>
          <w:sz w:val="22"/>
          <w:szCs w:val="22"/>
        </w:rPr>
      </w:pPr>
      <w:hyperlink w:anchor="_Toc388529858" w:history="1">
        <w:r w:rsidR="00F42EB9" w:rsidRPr="00C716E0">
          <w:rPr>
            <w:rStyle w:val="Hyperlink"/>
            <w:rFonts w:asciiTheme="majorHAnsi" w:hAnsiTheme="majorHAnsi"/>
            <w:noProof/>
          </w:rPr>
          <w:t>3.1.1.1</w:t>
        </w:r>
        <w:r w:rsidR="00F42EB9">
          <w:rPr>
            <w:rFonts w:asciiTheme="minorHAnsi" w:eastAsiaTheme="minorEastAsia" w:hAnsiTheme="minorHAnsi" w:cstheme="minorBidi"/>
            <w:b w:val="0"/>
            <w:bCs w:val="0"/>
            <w:i w:val="0"/>
            <w:iCs w:val="0"/>
            <w:noProof/>
            <w:color w:val="auto"/>
            <w:sz w:val="22"/>
            <w:szCs w:val="22"/>
          </w:rPr>
          <w:tab/>
        </w:r>
        <w:r w:rsidR="00F42EB9" w:rsidRPr="00C716E0">
          <w:rPr>
            <w:rStyle w:val="Hyperlink"/>
            <w:rFonts w:asciiTheme="majorHAnsi" w:hAnsiTheme="majorHAnsi"/>
            <w:noProof/>
          </w:rPr>
          <w:t>Launching Application</w:t>
        </w:r>
        <w:r w:rsidR="00F42EB9">
          <w:rPr>
            <w:noProof/>
            <w:webHidden/>
          </w:rPr>
          <w:tab/>
        </w:r>
        <w:r>
          <w:rPr>
            <w:noProof/>
            <w:webHidden/>
          </w:rPr>
          <w:fldChar w:fldCharType="begin"/>
        </w:r>
        <w:r w:rsidR="00F42EB9">
          <w:rPr>
            <w:noProof/>
            <w:webHidden/>
          </w:rPr>
          <w:instrText xml:space="preserve"> PAGEREF _Toc388529858 \h </w:instrText>
        </w:r>
        <w:r>
          <w:rPr>
            <w:noProof/>
            <w:webHidden/>
          </w:rPr>
        </w:r>
        <w:r>
          <w:rPr>
            <w:noProof/>
            <w:webHidden/>
          </w:rPr>
          <w:fldChar w:fldCharType="separate"/>
        </w:r>
        <w:r w:rsidR="00F42EB9">
          <w:rPr>
            <w:noProof/>
            <w:webHidden/>
          </w:rPr>
          <w:t>15</w:t>
        </w:r>
        <w:r>
          <w:rPr>
            <w:noProof/>
            <w:webHidden/>
          </w:rPr>
          <w:fldChar w:fldCharType="end"/>
        </w:r>
      </w:hyperlink>
    </w:p>
    <w:p w:rsidR="00F42EB9" w:rsidRDefault="00B3351A">
      <w:pPr>
        <w:pStyle w:val="TOC1"/>
        <w:tabs>
          <w:tab w:val="left" w:pos="960"/>
          <w:tab w:val="right" w:leader="underscore" w:pos="9019"/>
        </w:tabs>
        <w:rPr>
          <w:rFonts w:asciiTheme="minorHAnsi" w:eastAsiaTheme="minorEastAsia" w:hAnsiTheme="minorHAnsi" w:cstheme="minorBidi"/>
          <w:b w:val="0"/>
          <w:bCs w:val="0"/>
          <w:i w:val="0"/>
          <w:iCs w:val="0"/>
          <w:noProof/>
          <w:color w:val="auto"/>
          <w:sz w:val="22"/>
          <w:szCs w:val="22"/>
        </w:rPr>
      </w:pPr>
      <w:hyperlink w:anchor="_Toc388529859" w:history="1">
        <w:r w:rsidR="00F42EB9" w:rsidRPr="00C716E0">
          <w:rPr>
            <w:rStyle w:val="Hyperlink"/>
            <w:rFonts w:asciiTheme="majorHAnsi" w:hAnsiTheme="majorHAnsi"/>
            <w:noProof/>
          </w:rPr>
          <w:t>3.1.1.2</w:t>
        </w:r>
        <w:r w:rsidR="00F42EB9">
          <w:rPr>
            <w:rFonts w:asciiTheme="minorHAnsi" w:eastAsiaTheme="minorEastAsia" w:hAnsiTheme="minorHAnsi" w:cstheme="minorBidi"/>
            <w:b w:val="0"/>
            <w:bCs w:val="0"/>
            <w:i w:val="0"/>
            <w:iCs w:val="0"/>
            <w:noProof/>
            <w:color w:val="auto"/>
            <w:sz w:val="22"/>
            <w:szCs w:val="22"/>
          </w:rPr>
          <w:tab/>
        </w:r>
        <w:r w:rsidR="00F42EB9" w:rsidRPr="00C716E0">
          <w:rPr>
            <w:rStyle w:val="Hyperlink"/>
            <w:rFonts w:asciiTheme="majorHAnsi" w:hAnsiTheme="majorHAnsi"/>
            <w:noProof/>
          </w:rPr>
          <w:t>User Authentication</w:t>
        </w:r>
        <w:r w:rsidR="00F42EB9">
          <w:rPr>
            <w:noProof/>
            <w:webHidden/>
          </w:rPr>
          <w:tab/>
        </w:r>
        <w:r>
          <w:rPr>
            <w:noProof/>
            <w:webHidden/>
          </w:rPr>
          <w:fldChar w:fldCharType="begin"/>
        </w:r>
        <w:r w:rsidR="00F42EB9">
          <w:rPr>
            <w:noProof/>
            <w:webHidden/>
          </w:rPr>
          <w:instrText xml:space="preserve"> PAGEREF _Toc388529859 \h </w:instrText>
        </w:r>
        <w:r>
          <w:rPr>
            <w:noProof/>
            <w:webHidden/>
          </w:rPr>
        </w:r>
        <w:r>
          <w:rPr>
            <w:noProof/>
            <w:webHidden/>
          </w:rPr>
          <w:fldChar w:fldCharType="separate"/>
        </w:r>
        <w:r w:rsidR="00F42EB9">
          <w:rPr>
            <w:noProof/>
            <w:webHidden/>
          </w:rPr>
          <w:t>17</w:t>
        </w:r>
        <w:r>
          <w:rPr>
            <w:noProof/>
            <w:webHidden/>
          </w:rPr>
          <w:fldChar w:fldCharType="end"/>
        </w:r>
      </w:hyperlink>
    </w:p>
    <w:p w:rsidR="00F42EB9" w:rsidRDefault="00B3351A">
      <w:pPr>
        <w:pStyle w:val="TOC1"/>
        <w:tabs>
          <w:tab w:val="left" w:pos="1200"/>
          <w:tab w:val="right" w:leader="underscore" w:pos="9019"/>
        </w:tabs>
        <w:rPr>
          <w:rFonts w:asciiTheme="minorHAnsi" w:eastAsiaTheme="minorEastAsia" w:hAnsiTheme="minorHAnsi" w:cstheme="minorBidi"/>
          <w:b w:val="0"/>
          <w:bCs w:val="0"/>
          <w:i w:val="0"/>
          <w:iCs w:val="0"/>
          <w:noProof/>
          <w:color w:val="auto"/>
          <w:sz w:val="22"/>
          <w:szCs w:val="22"/>
        </w:rPr>
      </w:pPr>
      <w:hyperlink w:anchor="_Toc388529860" w:history="1">
        <w:r w:rsidR="00F42EB9" w:rsidRPr="00C716E0">
          <w:rPr>
            <w:rStyle w:val="Hyperlink"/>
            <w:noProof/>
          </w:rPr>
          <w:t>3.1.1.2.1</w:t>
        </w:r>
        <w:r w:rsidR="00F42EB9">
          <w:rPr>
            <w:rFonts w:asciiTheme="minorHAnsi" w:eastAsiaTheme="minorEastAsia" w:hAnsiTheme="minorHAnsi" w:cstheme="minorBidi"/>
            <w:b w:val="0"/>
            <w:bCs w:val="0"/>
            <w:i w:val="0"/>
            <w:iCs w:val="0"/>
            <w:noProof/>
            <w:color w:val="auto"/>
            <w:sz w:val="22"/>
            <w:szCs w:val="22"/>
          </w:rPr>
          <w:tab/>
        </w:r>
        <w:r w:rsidR="00F42EB9" w:rsidRPr="00C716E0">
          <w:rPr>
            <w:rStyle w:val="Hyperlink"/>
            <w:rFonts w:asciiTheme="majorHAnsi" w:hAnsiTheme="majorHAnsi"/>
            <w:noProof/>
          </w:rPr>
          <w:t>User Registration</w:t>
        </w:r>
        <w:r w:rsidR="00F42EB9">
          <w:rPr>
            <w:noProof/>
            <w:webHidden/>
          </w:rPr>
          <w:tab/>
        </w:r>
        <w:r>
          <w:rPr>
            <w:noProof/>
            <w:webHidden/>
          </w:rPr>
          <w:fldChar w:fldCharType="begin"/>
        </w:r>
        <w:r w:rsidR="00F42EB9">
          <w:rPr>
            <w:noProof/>
            <w:webHidden/>
          </w:rPr>
          <w:instrText xml:space="preserve"> PAGEREF _Toc388529860 \h </w:instrText>
        </w:r>
        <w:r>
          <w:rPr>
            <w:noProof/>
            <w:webHidden/>
          </w:rPr>
        </w:r>
        <w:r>
          <w:rPr>
            <w:noProof/>
            <w:webHidden/>
          </w:rPr>
          <w:fldChar w:fldCharType="separate"/>
        </w:r>
        <w:r w:rsidR="00F42EB9">
          <w:rPr>
            <w:noProof/>
            <w:webHidden/>
          </w:rPr>
          <w:t>17</w:t>
        </w:r>
        <w:r>
          <w:rPr>
            <w:noProof/>
            <w:webHidden/>
          </w:rPr>
          <w:fldChar w:fldCharType="end"/>
        </w:r>
      </w:hyperlink>
    </w:p>
    <w:p w:rsidR="00F42EB9" w:rsidRDefault="00B3351A">
      <w:pPr>
        <w:pStyle w:val="TOC1"/>
        <w:tabs>
          <w:tab w:val="left" w:pos="1200"/>
          <w:tab w:val="right" w:leader="underscore" w:pos="9019"/>
        </w:tabs>
        <w:rPr>
          <w:rFonts w:asciiTheme="minorHAnsi" w:eastAsiaTheme="minorEastAsia" w:hAnsiTheme="minorHAnsi" w:cstheme="minorBidi"/>
          <w:b w:val="0"/>
          <w:bCs w:val="0"/>
          <w:i w:val="0"/>
          <w:iCs w:val="0"/>
          <w:noProof/>
          <w:color w:val="auto"/>
          <w:sz w:val="22"/>
          <w:szCs w:val="22"/>
        </w:rPr>
      </w:pPr>
      <w:hyperlink w:anchor="_Toc388529861" w:history="1">
        <w:r w:rsidR="00F42EB9" w:rsidRPr="00C716E0">
          <w:rPr>
            <w:rStyle w:val="Hyperlink"/>
            <w:noProof/>
          </w:rPr>
          <w:t>3.1.1.2.2</w:t>
        </w:r>
        <w:r w:rsidR="00F42EB9">
          <w:rPr>
            <w:rFonts w:asciiTheme="minorHAnsi" w:eastAsiaTheme="minorEastAsia" w:hAnsiTheme="minorHAnsi" w:cstheme="minorBidi"/>
            <w:b w:val="0"/>
            <w:bCs w:val="0"/>
            <w:i w:val="0"/>
            <w:iCs w:val="0"/>
            <w:noProof/>
            <w:color w:val="auto"/>
            <w:sz w:val="22"/>
            <w:szCs w:val="22"/>
          </w:rPr>
          <w:tab/>
        </w:r>
        <w:r w:rsidR="00F42EB9" w:rsidRPr="00C716E0">
          <w:rPr>
            <w:rStyle w:val="Hyperlink"/>
            <w:rFonts w:asciiTheme="majorHAnsi" w:hAnsiTheme="majorHAnsi"/>
            <w:noProof/>
          </w:rPr>
          <w:t>Forget Password</w:t>
        </w:r>
        <w:r w:rsidR="00F42EB9">
          <w:rPr>
            <w:noProof/>
            <w:webHidden/>
          </w:rPr>
          <w:tab/>
        </w:r>
        <w:r>
          <w:rPr>
            <w:noProof/>
            <w:webHidden/>
          </w:rPr>
          <w:fldChar w:fldCharType="begin"/>
        </w:r>
        <w:r w:rsidR="00F42EB9">
          <w:rPr>
            <w:noProof/>
            <w:webHidden/>
          </w:rPr>
          <w:instrText xml:space="preserve"> PAGEREF _Toc388529861 \h </w:instrText>
        </w:r>
        <w:r>
          <w:rPr>
            <w:noProof/>
            <w:webHidden/>
          </w:rPr>
        </w:r>
        <w:r>
          <w:rPr>
            <w:noProof/>
            <w:webHidden/>
          </w:rPr>
          <w:fldChar w:fldCharType="separate"/>
        </w:r>
        <w:r w:rsidR="00F42EB9">
          <w:rPr>
            <w:noProof/>
            <w:webHidden/>
          </w:rPr>
          <w:t>18</w:t>
        </w:r>
        <w:r>
          <w:rPr>
            <w:noProof/>
            <w:webHidden/>
          </w:rPr>
          <w:fldChar w:fldCharType="end"/>
        </w:r>
      </w:hyperlink>
    </w:p>
    <w:p w:rsidR="00F42EB9" w:rsidRDefault="00B3351A">
      <w:pPr>
        <w:pStyle w:val="TOC1"/>
        <w:tabs>
          <w:tab w:val="left" w:pos="1200"/>
          <w:tab w:val="right" w:leader="underscore" w:pos="9019"/>
        </w:tabs>
        <w:rPr>
          <w:rFonts w:asciiTheme="minorHAnsi" w:eastAsiaTheme="minorEastAsia" w:hAnsiTheme="minorHAnsi" w:cstheme="minorBidi"/>
          <w:b w:val="0"/>
          <w:bCs w:val="0"/>
          <w:i w:val="0"/>
          <w:iCs w:val="0"/>
          <w:noProof/>
          <w:color w:val="auto"/>
          <w:sz w:val="22"/>
          <w:szCs w:val="22"/>
        </w:rPr>
      </w:pPr>
      <w:hyperlink w:anchor="_Toc388529862" w:history="1">
        <w:r w:rsidR="00F42EB9" w:rsidRPr="00C716E0">
          <w:rPr>
            <w:rStyle w:val="Hyperlink"/>
            <w:noProof/>
          </w:rPr>
          <w:t>3.1.1.2.3</w:t>
        </w:r>
        <w:r w:rsidR="00F42EB9">
          <w:rPr>
            <w:rFonts w:asciiTheme="minorHAnsi" w:eastAsiaTheme="minorEastAsia" w:hAnsiTheme="minorHAnsi" w:cstheme="minorBidi"/>
            <w:b w:val="0"/>
            <w:bCs w:val="0"/>
            <w:i w:val="0"/>
            <w:iCs w:val="0"/>
            <w:noProof/>
            <w:color w:val="auto"/>
            <w:sz w:val="22"/>
            <w:szCs w:val="22"/>
          </w:rPr>
          <w:tab/>
        </w:r>
        <w:r w:rsidR="00F42EB9" w:rsidRPr="00C716E0">
          <w:rPr>
            <w:rStyle w:val="Hyperlink"/>
            <w:rFonts w:asciiTheme="majorHAnsi" w:hAnsiTheme="majorHAnsi"/>
            <w:noProof/>
          </w:rPr>
          <w:t>Change Password</w:t>
        </w:r>
        <w:r w:rsidR="00F42EB9">
          <w:rPr>
            <w:noProof/>
            <w:webHidden/>
          </w:rPr>
          <w:tab/>
        </w:r>
        <w:r>
          <w:rPr>
            <w:noProof/>
            <w:webHidden/>
          </w:rPr>
          <w:fldChar w:fldCharType="begin"/>
        </w:r>
        <w:r w:rsidR="00F42EB9">
          <w:rPr>
            <w:noProof/>
            <w:webHidden/>
          </w:rPr>
          <w:instrText xml:space="preserve"> PAGEREF _Toc388529862 \h </w:instrText>
        </w:r>
        <w:r>
          <w:rPr>
            <w:noProof/>
            <w:webHidden/>
          </w:rPr>
        </w:r>
        <w:r>
          <w:rPr>
            <w:noProof/>
            <w:webHidden/>
          </w:rPr>
          <w:fldChar w:fldCharType="separate"/>
        </w:r>
        <w:r w:rsidR="00F42EB9">
          <w:rPr>
            <w:noProof/>
            <w:webHidden/>
          </w:rPr>
          <w:t>20</w:t>
        </w:r>
        <w:r>
          <w:rPr>
            <w:noProof/>
            <w:webHidden/>
          </w:rPr>
          <w:fldChar w:fldCharType="end"/>
        </w:r>
      </w:hyperlink>
    </w:p>
    <w:p w:rsidR="00F42EB9" w:rsidRDefault="00B3351A">
      <w:pPr>
        <w:pStyle w:val="TOC1"/>
        <w:tabs>
          <w:tab w:val="left" w:pos="960"/>
          <w:tab w:val="right" w:leader="underscore" w:pos="9019"/>
        </w:tabs>
        <w:rPr>
          <w:rFonts w:asciiTheme="minorHAnsi" w:eastAsiaTheme="minorEastAsia" w:hAnsiTheme="minorHAnsi" w:cstheme="minorBidi"/>
          <w:b w:val="0"/>
          <w:bCs w:val="0"/>
          <w:i w:val="0"/>
          <w:iCs w:val="0"/>
          <w:noProof/>
          <w:color w:val="auto"/>
          <w:sz w:val="22"/>
          <w:szCs w:val="22"/>
        </w:rPr>
      </w:pPr>
      <w:hyperlink w:anchor="_Toc388529863" w:history="1">
        <w:r w:rsidR="00F42EB9" w:rsidRPr="00C716E0">
          <w:rPr>
            <w:rStyle w:val="Hyperlink"/>
            <w:rFonts w:asciiTheme="majorHAnsi" w:hAnsiTheme="majorHAnsi"/>
            <w:noProof/>
          </w:rPr>
          <w:t>3.1.1.3</w:t>
        </w:r>
        <w:r w:rsidR="00F42EB9">
          <w:rPr>
            <w:rFonts w:asciiTheme="minorHAnsi" w:eastAsiaTheme="minorEastAsia" w:hAnsiTheme="minorHAnsi" w:cstheme="minorBidi"/>
            <w:b w:val="0"/>
            <w:bCs w:val="0"/>
            <w:i w:val="0"/>
            <w:iCs w:val="0"/>
            <w:noProof/>
            <w:color w:val="auto"/>
            <w:sz w:val="22"/>
            <w:szCs w:val="22"/>
          </w:rPr>
          <w:tab/>
        </w:r>
        <w:r w:rsidR="00F42EB9" w:rsidRPr="00C716E0">
          <w:rPr>
            <w:rStyle w:val="Hyperlink"/>
            <w:rFonts w:asciiTheme="majorHAnsi" w:hAnsiTheme="majorHAnsi"/>
            <w:noProof/>
          </w:rPr>
          <w:t>Select Layers</w:t>
        </w:r>
        <w:r w:rsidR="00F42EB9">
          <w:rPr>
            <w:noProof/>
            <w:webHidden/>
          </w:rPr>
          <w:tab/>
        </w:r>
        <w:r>
          <w:rPr>
            <w:noProof/>
            <w:webHidden/>
          </w:rPr>
          <w:fldChar w:fldCharType="begin"/>
        </w:r>
        <w:r w:rsidR="00F42EB9">
          <w:rPr>
            <w:noProof/>
            <w:webHidden/>
          </w:rPr>
          <w:instrText xml:space="preserve"> PAGEREF _Toc388529863 \h </w:instrText>
        </w:r>
        <w:r>
          <w:rPr>
            <w:noProof/>
            <w:webHidden/>
          </w:rPr>
        </w:r>
        <w:r>
          <w:rPr>
            <w:noProof/>
            <w:webHidden/>
          </w:rPr>
          <w:fldChar w:fldCharType="separate"/>
        </w:r>
        <w:r w:rsidR="00F42EB9">
          <w:rPr>
            <w:noProof/>
            <w:webHidden/>
          </w:rPr>
          <w:t>22</w:t>
        </w:r>
        <w:r>
          <w:rPr>
            <w:noProof/>
            <w:webHidden/>
          </w:rPr>
          <w:fldChar w:fldCharType="end"/>
        </w:r>
      </w:hyperlink>
    </w:p>
    <w:p w:rsidR="00F42EB9" w:rsidRDefault="00B3351A">
      <w:pPr>
        <w:pStyle w:val="TOC1"/>
        <w:tabs>
          <w:tab w:val="left" w:pos="960"/>
          <w:tab w:val="right" w:leader="underscore" w:pos="9019"/>
        </w:tabs>
        <w:rPr>
          <w:rFonts w:asciiTheme="minorHAnsi" w:eastAsiaTheme="minorEastAsia" w:hAnsiTheme="minorHAnsi" w:cstheme="minorBidi"/>
          <w:b w:val="0"/>
          <w:bCs w:val="0"/>
          <w:i w:val="0"/>
          <w:iCs w:val="0"/>
          <w:noProof/>
          <w:color w:val="auto"/>
          <w:sz w:val="22"/>
          <w:szCs w:val="22"/>
        </w:rPr>
      </w:pPr>
      <w:hyperlink w:anchor="_Toc388529864" w:history="1">
        <w:r w:rsidR="00F42EB9" w:rsidRPr="00C716E0">
          <w:rPr>
            <w:rStyle w:val="Hyperlink"/>
            <w:rFonts w:asciiTheme="majorHAnsi" w:hAnsiTheme="majorHAnsi"/>
            <w:noProof/>
          </w:rPr>
          <w:t>3.1.1.4</w:t>
        </w:r>
        <w:r w:rsidR="00F42EB9">
          <w:rPr>
            <w:rFonts w:asciiTheme="minorHAnsi" w:eastAsiaTheme="minorEastAsia" w:hAnsiTheme="minorHAnsi" w:cstheme="minorBidi"/>
            <w:b w:val="0"/>
            <w:bCs w:val="0"/>
            <w:i w:val="0"/>
            <w:iCs w:val="0"/>
            <w:noProof/>
            <w:color w:val="auto"/>
            <w:sz w:val="22"/>
            <w:szCs w:val="22"/>
          </w:rPr>
          <w:tab/>
        </w:r>
        <w:r w:rsidR="00F42EB9" w:rsidRPr="00C716E0">
          <w:rPr>
            <w:rStyle w:val="Hyperlink"/>
            <w:rFonts w:asciiTheme="majorHAnsi" w:hAnsiTheme="majorHAnsi"/>
            <w:noProof/>
          </w:rPr>
          <w:t>Generic Search</w:t>
        </w:r>
        <w:r w:rsidR="00F42EB9">
          <w:rPr>
            <w:noProof/>
            <w:webHidden/>
          </w:rPr>
          <w:tab/>
        </w:r>
        <w:r>
          <w:rPr>
            <w:noProof/>
            <w:webHidden/>
          </w:rPr>
          <w:fldChar w:fldCharType="begin"/>
        </w:r>
        <w:r w:rsidR="00F42EB9">
          <w:rPr>
            <w:noProof/>
            <w:webHidden/>
          </w:rPr>
          <w:instrText xml:space="preserve"> PAGEREF _Toc388529864 \h </w:instrText>
        </w:r>
        <w:r>
          <w:rPr>
            <w:noProof/>
            <w:webHidden/>
          </w:rPr>
        </w:r>
        <w:r>
          <w:rPr>
            <w:noProof/>
            <w:webHidden/>
          </w:rPr>
          <w:fldChar w:fldCharType="separate"/>
        </w:r>
        <w:r w:rsidR="00F42EB9">
          <w:rPr>
            <w:noProof/>
            <w:webHidden/>
          </w:rPr>
          <w:t>24</w:t>
        </w:r>
        <w:r>
          <w:rPr>
            <w:noProof/>
            <w:webHidden/>
          </w:rPr>
          <w:fldChar w:fldCharType="end"/>
        </w:r>
      </w:hyperlink>
    </w:p>
    <w:p w:rsidR="00F42EB9" w:rsidRDefault="00B3351A">
      <w:pPr>
        <w:pStyle w:val="TOC1"/>
        <w:tabs>
          <w:tab w:val="left" w:pos="960"/>
          <w:tab w:val="right" w:leader="underscore" w:pos="9019"/>
        </w:tabs>
        <w:rPr>
          <w:rFonts w:asciiTheme="minorHAnsi" w:eastAsiaTheme="minorEastAsia" w:hAnsiTheme="minorHAnsi" w:cstheme="minorBidi"/>
          <w:b w:val="0"/>
          <w:bCs w:val="0"/>
          <w:i w:val="0"/>
          <w:iCs w:val="0"/>
          <w:noProof/>
          <w:color w:val="auto"/>
          <w:sz w:val="22"/>
          <w:szCs w:val="22"/>
        </w:rPr>
      </w:pPr>
      <w:hyperlink w:anchor="_Toc388529865" w:history="1">
        <w:r w:rsidR="00F42EB9" w:rsidRPr="00C716E0">
          <w:rPr>
            <w:rStyle w:val="Hyperlink"/>
            <w:rFonts w:asciiTheme="majorHAnsi" w:hAnsiTheme="majorHAnsi"/>
            <w:noProof/>
          </w:rPr>
          <w:t>3.1.1.5</w:t>
        </w:r>
        <w:r w:rsidR="00F42EB9">
          <w:rPr>
            <w:rFonts w:asciiTheme="minorHAnsi" w:eastAsiaTheme="minorEastAsia" w:hAnsiTheme="minorHAnsi" w:cstheme="minorBidi"/>
            <w:b w:val="0"/>
            <w:bCs w:val="0"/>
            <w:i w:val="0"/>
            <w:iCs w:val="0"/>
            <w:noProof/>
            <w:color w:val="auto"/>
            <w:sz w:val="22"/>
            <w:szCs w:val="22"/>
          </w:rPr>
          <w:tab/>
        </w:r>
        <w:r w:rsidR="00F42EB9" w:rsidRPr="00C716E0">
          <w:rPr>
            <w:rStyle w:val="Hyperlink"/>
            <w:rFonts w:asciiTheme="majorHAnsi" w:hAnsiTheme="majorHAnsi"/>
            <w:noProof/>
          </w:rPr>
          <w:t>Address Search</w:t>
        </w:r>
        <w:r w:rsidR="00F42EB9">
          <w:rPr>
            <w:noProof/>
            <w:webHidden/>
          </w:rPr>
          <w:tab/>
        </w:r>
        <w:r>
          <w:rPr>
            <w:noProof/>
            <w:webHidden/>
          </w:rPr>
          <w:fldChar w:fldCharType="begin"/>
        </w:r>
        <w:r w:rsidR="00F42EB9">
          <w:rPr>
            <w:noProof/>
            <w:webHidden/>
          </w:rPr>
          <w:instrText xml:space="preserve"> PAGEREF _Toc388529865 \h </w:instrText>
        </w:r>
        <w:r>
          <w:rPr>
            <w:noProof/>
            <w:webHidden/>
          </w:rPr>
        </w:r>
        <w:r>
          <w:rPr>
            <w:noProof/>
            <w:webHidden/>
          </w:rPr>
          <w:fldChar w:fldCharType="separate"/>
        </w:r>
        <w:r w:rsidR="00F42EB9">
          <w:rPr>
            <w:noProof/>
            <w:webHidden/>
          </w:rPr>
          <w:t>26</w:t>
        </w:r>
        <w:r>
          <w:rPr>
            <w:noProof/>
            <w:webHidden/>
          </w:rPr>
          <w:fldChar w:fldCharType="end"/>
        </w:r>
      </w:hyperlink>
    </w:p>
    <w:p w:rsidR="00F42EB9" w:rsidRDefault="00B3351A">
      <w:pPr>
        <w:pStyle w:val="TOC1"/>
        <w:tabs>
          <w:tab w:val="left" w:pos="960"/>
          <w:tab w:val="right" w:leader="underscore" w:pos="9019"/>
        </w:tabs>
        <w:rPr>
          <w:rFonts w:asciiTheme="minorHAnsi" w:eastAsiaTheme="minorEastAsia" w:hAnsiTheme="minorHAnsi" w:cstheme="minorBidi"/>
          <w:b w:val="0"/>
          <w:bCs w:val="0"/>
          <w:i w:val="0"/>
          <w:iCs w:val="0"/>
          <w:noProof/>
          <w:color w:val="auto"/>
          <w:sz w:val="22"/>
          <w:szCs w:val="22"/>
        </w:rPr>
      </w:pPr>
      <w:hyperlink w:anchor="_Toc388529866" w:history="1">
        <w:r w:rsidR="00F42EB9" w:rsidRPr="00C716E0">
          <w:rPr>
            <w:rStyle w:val="Hyperlink"/>
            <w:rFonts w:asciiTheme="majorHAnsi" w:hAnsiTheme="majorHAnsi"/>
            <w:noProof/>
          </w:rPr>
          <w:t>3.1.1.6</w:t>
        </w:r>
        <w:r w:rsidR="00F42EB9">
          <w:rPr>
            <w:rFonts w:asciiTheme="minorHAnsi" w:eastAsiaTheme="minorEastAsia" w:hAnsiTheme="minorHAnsi" w:cstheme="minorBidi"/>
            <w:b w:val="0"/>
            <w:bCs w:val="0"/>
            <w:i w:val="0"/>
            <w:iCs w:val="0"/>
            <w:noProof/>
            <w:color w:val="auto"/>
            <w:sz w:val="22"/>
            <w:szCs w:val="22"/>
          </w:rPr>
          <w:tab/>
        </w:r>
        <w:r w:rsidR="00F42EB9" w:rsidRPr="00C716E0">
          <w:rPr>
            <w:rStyle w:val="Hyperlink"/>
            <w:rFonts w:asciiTheme="majorHAnsi" w:hAnsiTheme="majorHAnsi"/>
            <w:noProof/>
          </w:rPr>
          <w:t>Administrative boundary search</w:t>
        </w:r>
        <w:r w:rsidR="00F42EB9">
          <w:rPr>
            <w:noProof/>
            <w:webHidden/>
          </w:rPr>
          <w:tab/>
        </w:r>
        <w:r>
          <w:rPr>
            <w:noProof/>
            <w:webHidden/>
          </w:rPr>
          <w:fldChar w:fldCharType="begin"/>
        </w:r>
        <w:r w:rsidR="00F42EB9">
          <w:rPr>
            <w:noProof/>
            <w:webHidden/>
          </w:rPr>
          <w:instrText xml:space="preserve"> PAGEREF _Toc388529866 \h </w:instrText>
        </w:r>
        <w:r>
          <w:rPr>
            <w:noProof/>
            <w:webHidden/>
          </w:rPr>
        </w:r>
        <w:r>
          <w:rPr>
            <w:noProof/>
            <w:webHidden/>
          </w:rPr>
          <w:fldChar w:fldCharType="separate"/>
        </w:r>
        <w:r w:rsidR="00F42EB9">
          <w:rPr>
            <w:noProof/>
            <w:webHidden/>
          </w:rPr>
          <w:t>29</w:t>
        </w:r>
        <w:r>
          <w:rPr>
            <w:noProof/>
            <w:webHidden/>
          </w:rPr>
          <w:fldChar w:fldCharType="end"/>
        </w:r>
      </w:hyperlink>
    </w:p>
    <w:p w:rsidR="00F42EB9" w:rsidRDefault="00B3351A">
      <w:pPr>
        <w:pStyle w:val="TOC1"/>
        <w:tabs>
          <w:tab w:val="left" w:pos="960"/>
          <w:tab w:val="right" w:leader="underscore" w:pos="9019"/>
        </w:tabs>
        <w:rPr>
          <w:rFonts w:asciiTheme="minorHAnsi" w:eastAsiaTheme="minorEastAsia" w:hAnsiTheme="minorHAnsi" w:cstheme="minorBidi"/>
          <w:b w:val="0"/>
          <w:bCs w:val="0"/>
          <w:i w:val="0"/>
          <w:iCs w:val="0"/>
          <w:noProof/>
          <w:color w:val="auto"/>
          <w:sz w:val="22"/>
          <w:szCs w:val="22"/>
        </w:rPr>
      </w:pPr>
      <w:hyperlink w:anchor="_Toc388529867" w:history="1">
        <w:r w:rsidR="00F42EB9" w:rsidRPr="00C716E0">
          <w:rPr>
            <w:rStyle w:val="Hyperlink"/>
            <w:rFonts w:asciiTheme="majorHAnsi" w:hAnsiTheme="majorHAnsi"/>
            <w:noProof/>
          </w:rPr>
          <w:t>3.1.1.7</w:t>
        </w:r>
        <w:r w:rsidR="00F42EB9">
          <w:rPr>
            <w:rFonts w:asciiTheme="minorHAnsi" w:eastAsiaTheme="minorEastAsia" w:hAnsiTheme="minorHAnsi" w:cstheme="minorBidi"/>
            <w:b w:val="0"/>
            <w:bCs w:val="0"/>
            <w:i w:val="0"/>
            <w:iCs w:val="0"/>
            <w:noProof/>
            <w:color w:val="auto"/>
            <w:sz w:val="22"/>
            <w:szCs w:val="22"/>
          </w:rPr>
          <w:tab/>
        </w:r>
        <w:r w:rsidR="00F42EB9" w:rsidRPr="00C716E0">
          <w:rPr>
            <w:rStyle w:val="Hyperlink"/>
            <w:rFonts w:asciiTheme="majorHAnsi" w:hAnsiTheme="majorHAnsi"/>
            <w:noProof/>
          </w:rPr>
          <w:t>Road search</w:t>
        </w:r>
        <w:r w:rsidR="00F42EB9">
          <w:rPr>
            <w:noProof/>
            <w:webHidden/>
          </w:rPr>
          <w:tab/>
        </w:r>
        <w:r>
          <w:rPr>
            <w:noProof/>
            <w:webHidden/>
          </w:rPr>
          <w:fldChar w:fldCharType="begin"/>
        </w:r>
        <w:r w:rsidR="00F42EB9">
          <w:rPr>
            <w:noProof/>
            <w:webHidden/>
          </w:rPr>
          <w:instrText xml:space="preserve"> PAGEREF _Toc388529867 \h </w:instrText>
        </w:r>
        <w:r>
          <w:rPr>
            <w:noProof/>
            <w:webHidden/>
          </w:rPr>
        </w:r>
        <w:r>
          <w:rPr>
            <w:noProof/>
            <w:webHidden/>
          </w:rPr>
          <w:fldChar w:fldCharType="separate"/>
        </w:r>
        <w:r w:rsidR="00F42EB9">
          <w:rPr>
            <w:noProof/>
            <w:webHidden/>
          </w:rPr>
          <w:t>31</w:t>
        </w:r>
        <w:r>
          <w:rPr>
            <w:noProof/>
            <w:webHidden/>
          </w:rPr>
          <w:fldChar w:fldCharType="end"/>
        </w:r>
      </w:hyperlink>
    </w:p>
    <w:p w:rsidR="00F42EB9" w:rsidRDefault="00B3351A">
      <w:pPr>
        <w:pStyle w:val="TOC1"/>
        <w:tabs>
          <w:tab w:val="left" w:pos="960"/>
          <w:tab w:val="right" w:leader="underscore" w:pos="9019"/>
        </w:tabs>
        <w:rPr>
          <w:rFonts w:asciiTheme="minorHAnsi" w:eastAsiaTheme="minorEastAsia" w:hAnsiTheme="minorHAnsi" w:cstheme="minorBidi"/>
          <w:b w:val="0"/>
          <w:bCs w:val="0"/>
          <w:i w:val="0"/>
          <w:iCs w:val="0"/>
          <w:noProof/>
          <w:color w:val="auto"/>
          <w:sz w:val="22"/>
          <w:szCs w:val="22"/>
        </w:rPr>
      </w:pPr>
      <w:hyperlink w:anchor="_Toc388529868" w:history="1">
        <w:r w:rsidR="00F42EB9" w:rsidRPr="00C716E0">
          <w:rPr>
            <w:rStyle w:val="Hyperlink"/>
            <w:rFonts w:asciiTheme="majorHAnsi" w:hAnsiTheme="majorHAnsi"/>
            <w:noProof/>
          </w:rPr>
          <w:t>3.1.1.8</w:t>
        </w:r>
        <w:r w:rsidR="00F42EB9">
          <w:rPr>
            <w:rFonts w:asciiTheme="minorHAnsi" w:eastAsiaTheme="minorEastAsia" w:hAnsiTheme="minorHAnsi" w:cstheme="minorBidi"/>
            <w:b w:val="0"/>
            <w:bCs w:val="0"/>
            <w:i w:val="0"/>
            <w:iCs w:val="0"/>
            <w:noProof/>
            <w:color w:val="auto"/>
            <w:sz w:val="22"/>
            <w:szCs w:val="22"/>
          </w:rPr>
          <w:tab/>
        </w:r>
        <w:r w:rsidR="00F42EB9" w:rsidRPr="00C716E0">
          <w:rPr>
            <w:rStyle w:val="Hyperlink"/>
            <w:rFonts w:asciiTheme="majorHAnsi" w:hAnsiTheme="majorHAnsi"/>
            <w:noProof/>
          </w:rPr>
          <w:t>POI Search</w:t>
        </w:r>
        <w:r w:rsidR="00F42EB9">
          <w:rPr>
            <w:noProof/>
            <w:webHidden/>
          </w:rPr>
          <w:tab/>
        </w:r>
        <w:r>
          <w:rPr>
            <w:noProof/>
            <w:webHidden/>
          </w:rPr>
          <w:fldChar w:fldCharType="begin"/>
        </w:r>
        <w:r w:rsidR="00F42EB9">
          <w:rPr>
            <w:noProof/>
            <w:webHidden/>
          </w:rPr>
          <w:instrText xml:space="preserve"> PAGEREF _Toc388529868 \h </w:instrText>
        </w:r>
        <w:r>
          <w:rPr>
            <w:noProof/>
            <w:webHidden/>
          </w:rPr>
        </w:r>
        <w:r>
          <w:rPr>
            <w:noProof/>
            <w:webHidden/>
          </w:rPr>
          <w:fldChar w:fldCharType="separate"/>
        </w:r>
        <w:r w:rsidR="00F42EB9">
          <w:rPr>
            <w:noProof/>
            <w:webHidden/>
          </w:rPr>
          <w:t>33</w:t>
        </w:r>
        <w:r>
          <w:rPr>
            <w:noProof/>
            <w:webHidden/>
          </w:rPr>
          <w:fldChar w:fldCharType="end"/>
        </w:r>
      </w:hyperlink>
    </w:p>
    <w:p w:rsidR="00F42EB9" w:rsidRDefault="00B3351A">
      <w:pPr>
        <w:pStyle w:val="TOC1"/>
        <w:tabs>
          <w:tab w:val="left" w:pos="960"/>
          <w:tab w:val="right" w:leader="underscore" w:pos="9019"/>
        </w:tabs>
        <w:rPr>
          <w:rFonts w:asciiTheme="minorHAnsi" w:eastAsiaTheme="minorEastAsia" w:hAnsiTheme="minorHAnsi" w:cstheme="minorBidi"/>
          <w:b w:val="0"/>
          <w:bCs w:val="0"/>
          <w:i w:val="0"/>
          <w:iCs w:val="0"/>
          <w:noProof/>
          <w:color w:val="auto"/>
          <w:sz w:val="22"/>
          <w:szCs w:val="22"/>
        </w:rPr>
      </w:pPr>
      <w:hyperlink w:anchor="_Toc388529869" w:history="1">
        <w:r w:rsidR="00F42EB9" w:rsidRPr="00C716E0">
          <w:rPr>
            <w:rStyle w:val="Hyperlink"/>
            <w:rFonts w:asciiTheme="majorHAnsi" w:hAnsiTheme="majorHAnsi"/>
            <w:noProof/>
          </w:rPr>
          <w:t>3.1.1.9</w:t>
        </w:r>
        <w:r w:rsidR="00F42EB9">
          <w:rPr>
            <w:rFonts w:asciiTheme="minorHAnsi" w:eastAsiaTheme="minorEastAsia" w:hAnsiTheme="minorHAnsi" w:cstheme="minorBidi"/>
            <w:b w:val="0"/>
            <w:bCs w:val="0"/>
            <w:i w:val="0"/>
            <w:iCs w:val="0"/>
            <w:noProof/>
            <w:color w:val="auto"/>
            <w:sz w:val="22"/>
            <w:szCs w:val="22"/>
          </w:rPr>
          <w:tab/>
        </w:r>
        <w:r w:rsidR="00F42EB9" w:rsidRPr="00C716E0">
          <w:rPr>
            <w:rStyle w:val="Hyperlink"/>
            <w:rFonts w:asciiTheme="majorHAnsi" w:hAnsiTheme="majorHAnsi"/>
            <w:noProof/>
          </w:rPr>
          <w:t>Favorite point</w:t>
        </w:r>
        <w:r w:rsidR="00F42EB9">
          <w:rPr>
            <w:noProof/>
            <w:webHidden/>
          </w:rPr>
          <w:tab/>
        </w:r>
        <w:r>
          <w:rPr>
            <w:noProof/>
            <w:webHidden/>
          </w:rPr>
          <w:fldChar w:fldCharType="begin"/>
        </w:r>
        <w:r w:rsidR="00F42EB9">
          <w:rPr>
            <w:noProof/>
            <w:webHidden/>
          </w:rPr>
          <w:instrText xml:space="preserve"> PAGEREF _Toc388529869 \h </w:instrText>
        </w:r>
        <w:r>
          <w:rPr>
            <w:noProof/>
            <w:webHidden/>
          </w:rPr>
        </w:r>
        <w:r>
          <w:rPr>
            <w:noProof/>
            <w:webHidden/>
          </w:rPr>
          <w:fldChar w:fldCharType="separate"/>
        </w:r>
        <w:r w:rsidR="00F42EB9">
          <w:rPr>
            <w:noProof/>
            <w:webHidden/>
          </w:rPr>
          <w:t>34</w:t>
        </w:r>
        <w:r>
          <w:rPr>
            <w:noProof/>
            <w:webHidden/>
          </w:rPr>
          <w:fldChar w:fldCharType="end"/>
        </w:r>
      </w:hyperlink>
    </w:p>
    <w:p w:rsidR="00F42EB9" w:rsidRDefault="00B3351A">
      <w:pPr>
        <w:pStyle w:val="TOC1"/>
        <w:tabs>
          <w:tab w:val="left" w:pos="1200"/>
          <w:tab w:val="right" w:leader="underscore" w:pos="9019"/>
        </w:tabs>
        <w:rPr>
          <w:rFonts w:asciiTheme="minorHAnsi" w:eastAsiaTheme="minorEastAsia" w:hAnsiTheme="minorHAnsi" w:cstheme="minorBidi"/>
          <w:b w:val="0"/>
          <w:bCs w:val="0"/>
          <w:i w:val="0"/>
          <w:iCs w:val="0"/>
          <w:noProof/>
          <w:color w:val="auto"/>
          <w:sz w:val="22"/>
          <w:szCs w:val="22"/>
        </w:rPr>
      </w:pPr>
      <w:hyperlink w:anchor="_Toc388529870" w:history="1">
        <w:r w:rsidR="00F42EB9" w:rsidRPr="00C716E0">
          <w:rPr>
            <w:rStyle w:val="Hyperlink"/>
            <w:noProof/>
          </w:rPr>
          <w:t>3.1.1.9.1</w:t>
        </w:r>
        <w:r w:rsidR="00F42EB9">
          <w:rPr>
            <w:rFonts w:asciiTheme="minorHAnsi" w:eastAsiaTheme="minorEastAsia" w:hAnsiTheme="minorHAnsi" w:cstheme="minorBidi"/>
            <w:b w:val="0"/>
            <w:bCs w:val="0"/>
            <w:i w:val="0"/>
            <w:iCs w:val="0"/>
            <w:noProof/>
            <w:color w:val="auto"/>
            <w:sz w:val="22"/>
            <w:szCs w:val="22"/>
          </w:rPr>
          <w:tab/>
        </w:r>
        <w:r w:rsidR="00F42EB9" w:rsidRPr="00C716E0">
          <w:rPr>
            <w:rStyle w:val="Hyperlink"/>
            <w:rFonts w:asciiTheme="majorHAnsi" w:hAnsiTheme="majorHAnsi"/>
            <w:noProof/>
          </w:rPr>
          <w:t>Add Favorite point</w:t>
        </w:r>
        <w:r w:rsidR="00F42EB9">
          <w:rPr>
            <w:noProof/>
            <w:webHidden/>
          </w:rPr>
          <w:tab/>
        </w:r>
        <w:r>
          <w:rPr>
            <w:noProof/>
            <w:webHidden/>
          </w:rPr>
          <w:fldChar w:fldCharType="begin"/>
        </w:r>
        <w:r w:rsidR="00F42EB9">
          <w:rPr>
            <w:noProof/>
            <w:webHidden/>
          </w:rPr>
          <w:instrText xml:space="preserve"> PAGEREF _Toc388529870 \h </w:instrText>
        </w:r>
        <w:r>
          <w:rPr>
            <w:noProof/>
            <w:webHidden/>
          </w:rPr>
        </w:r>
        <w:r>
          <w:rPr>
            <w:noProof/>
            <w:webHidden/>
          </w:rPr>
          <w:fldChar w:fldCharType="separate"/>
        </w:r>
        <w:r w:rsidR="00F42EB9">
          <w:rPr>
            <w:noProof/>
            <w:webHidden/>
          </w:rPr>
          <w:t>35</w:t>
        </w:r>
        <w:r>
          <w:rPr>
            <w:noProof/>
            <w:webHidden/>
          </w:rPr>
          <w:fldChar w:fldCharType="end"/>
        </w:r>
      </w:hyperlink>
    </w:p>
    <w:p w:rsidR="00F42EB9" w:rsidRDefault="00B3351A">
      <w:pPr>
        <w:pStyle w:val="TOC1"/>
        <w:tabs>
          <w:tab w:val="left" w:pos="1200"/>
          <w:tab w:val="right" w:leader="underscore" w:pos="9019"/>
        </w:tabs>
        <w:rPr>
          <w:rFonts w:asciiTheme="minorHAnsi" w:eastAsiaTheme="minorEastAsia" w:hAnsiTheme="minorHAnsi" w:cstheme="minorBidi"/>
          <w:b w:val="0"/>
          <w:bCs w:val="0"/>
          <w:i w:val="0"/>
          <w:iCs w:val="0"/>
          <w:noProof/>
          <w:color w:val="auto"/>
          <w:sz w:val="22"/>
          <w:szCs w:val="22"/>
        </w:rPr>
      </w:pPr>
      <w:hyperlink w:anchor="_Toc388529871" w:history="1">
        <w:r w:rsidR="00F42EB9" w:rsidRPr="00C716E0">
          <w:rPr>
            <w:rStyle w:val="Hyperlink"/>
            <w:noProof/>
          </w:rPr>
          <w:t>3.1.1.9.2</w:t>
        </w:r>
        <w:r w:rsidR="00F42EB9">
          <w:rPr>
            <w:rFonts w:asciiTheme="minorHAnsi" w:eastAsiaTheme="minorEastAsia" w:hAnsiTheme="minorHAnsi" w:cstheme="minorBidi"/>
            <w:b w:val="0"/>
            <w:bCs w:val="0"/>
            <w:i w:val="0"/>
            <w:iCs w:val="0"/>
            <w:noProof/>
            <w:color w:val="auto"/>
            <w:sz w:val="22"/>
            <w:szCs w:val="22"/>
          </w:rPr>
          <w:tab/>
        </w:r>
        <w:r w:rsidR="00F42EB9" w:rsidRPr="00C716E0">
          <w:rPr>
            <w:rStyle w:val="Hyperlink"/>
            <w:rFonts w:asciiTheme="majorHAnsi" w:hAnsiTheme="majorHAnsi"/>
            <w:noProof/>
          </w:rPr>
          <w:t>Edit Favorite points.</w:t>
        </w:r>
        <w:r w:rsidR="00F42EB9">
          <w:rPr>
            <w:noProof/>
            <w:webHidden/>
          </w:rPr>
          <w:tab/>
        </w:r>
        <w:r>
          <w:rPr>
            <w:noProof/>
            <w:webHidden/>
          </w:rPr>
          <w:fldChar w:fldCharType="begin"/>
        </w:r>
        <w:r w:rsidR="00F42EB9">
          <w:rPr>
            <w:noProof/>
            <w:webHidden/>
          </w:rPr>
          <w:instrText xml:space="preserve"> PAGEREF _Toc388529871 \h </w:instrText>
        </w:r>
        <w:r>
          <w:rPr>
            <w:noProof/>
            <w:webHidden/>
          </w:rPr>
        </w:r>
        <w:r>
          <w:rPr>
            <w:noProof/>
            <w:webHidden/>
          </w:rPr>
          <w:fldChar w:fldCharType="separate"/>
        </w:r>
        <w:r w:rsidR="00F42EB9">
          <w:rPr>
            <w:noProof/>
            <w:webHidden/>
          </w:rPr>
          <w:t>37</w:t>
        </w:r>
        <w:r>
          <w:rPr>
            <w:noProof/>
            <w:webHidden/>
          </w:rPr>
          <w:fldChar w:fldCharType="end"/>
        </w:r>
      </w:hyperlink>
    </w:p>
    <w:p w:rsidR="00F42EB9" w:rsidRDefault="00B3351A">
      <w:pPr>
        <w:pStyle w:val="TOC1"/>
        <w:tabs>
          <w:tab w:val="left" w:pos="1200"/>
          <w:tab w:val="right" w:leader="underscore" w:pos="9019"/>
        </w:tabs>
        <w:rPr>
          <w:rFonts w:asciiTheme="minorHAnsi" w:eastAsiaTheme="minorEastAsia" w:hAnsiTheme="minorHAnsi" w:cstheme="minorBidi"/>
          <w:b w:val="0"/>
          <w:bCs w:val="0"/>
          <w:i w:val="0"/>
          <w:iCs w:val="0"/>
          <w:noProof/>
          <w:color w:val="auto"/>
          <w:sz w:val="22"/>
          <w:szCs w:val="22"/>
        </w:rPr>
      </w:pPr>
      <w:hyperlink w:anchor="_Toc388529872" w:history="1">
        <w:r w:rsidR="00F42EB9" w:rsidRPr="00C716E0">
          <w:rPr>
            <w:rStyle w:val="Hyperlink"/>
            <w:rFonts w:asciiTheme="majorHAnsi" w:hAnsiTheme="majorHAnsi"/>
            <w:noProof/>
          </w:rPr>
          <w:t>3.1.1.10</w:t>
        </w:r>
        <w:r w:rsidR="00F42EB9">
          <w:rPr>
            <w:rFonts w:asciiTheme="minorHAnsi" w:eastAsiaTheme="minorEastAsia" w:hAnsiTheme="minorHAnsi" w:cstheme="minorBidi"/>
            <w:b w:val="0"/>
            <w:bCs w:val="0"/>
            <w:i w:val="0"/>
            <w:iCs w:val="0"/>
            <w:noProof/>
            <w:color w:val="auto"/>
            <w:sz w:val="22"/>
            <w:szCs w:val="22"/>
          </w:rPr>
          <w:tab/>
        </w:r>
        <w:r w:rsidR="00F42EB9" w:rsidRPr="00C716E0">
          <w:rPr>
            <w:rStyle w:val="Hyperlink"/>
            <w:rFonts w:asciiTheme="majorHAnsi" w:hAnsiTheme="majorHAnsi"/>
            <w:noProof/>
          </w:rPr>
          <w:t>GPS Location</w:t>
        </w:r>
        <w:r w:rsidR="00F42EB9">
          <w:rPr>
            <w:noProof/>
            <w:webHidden/>
          </w:rPr>
          <w:tab/>
        </w:r>
        <w:r>
          <w:rPr>
            <w:noProof/>
            <w:webHidden/>
          </w:rPr>
          <w:fldChar w:fldCharType="begin"/>
        </w:r>
        <w:r w:rsidR="00F42EB9">
          <w:rPr>
            <w:noProof/>
            <w:webHidden/>
          </w:rPr>
          <w:instrText xml:space="preserve"> PAGEREF _Toc388529872 \h </w:instrText>
        </w:r>
        <w:r>
          <w:rPr>
            <w:noProof/>
            <w:webHidden/>
          </w:rPr>
        </w:r>
        <w:r>
          <w:rPr>
            <w:noProof/>
            <w:webHidden/>
          </w:rPr>
          <w:fldChar w:fldCharType="separate"/>
        </w:r>
        <w:r w:rsidR="00F42EB9">
          <w:rPr>
            <w:noProof/>
            <w:webHidden/>
          </w:rPr>
          <w:t>39</w:t>
        </w:r>
        <w:r>
          <w:rPr>
            <w:noProof/>
            <w:webHidden/>
          </w:rPr>
          <w:fldChar w:fldCharType="end"/>
        </w:r>
      </w:hyperlink>
    </w:p>
    <w:p w:rsidR="00F42EB9" w:rsidRDefault="00B3351A">
      <w:pPr>
        <w:pStyle w:val="TOC1"/>
        <w:tabs>
          <w:tab w:val="left" w:pos="1200"/>
          <w:tab w:val="right" w:leader="underscore" w:pos="9019"/>
        </w:tabs>
        <w:rPr>
          <w:rFonts w:asciiTheme="minorHAnsi" w:eastAsiaTheme="minorEastAsia" w:hAnsiTheme="minorHAnsi" w:cstheme="minorBidi"/>
          <w:b w:val="0"/>
          <w:bCs w:val="0"/>
          <w:i w:val="0"/>
          <w:iCs w:val="0"/>
          <w:noProof/>
          <w:color w:val="auto"/>
          <w:sz w:val="22"/>
          <w:szCs w:val="22"/>
        </w:rPr>
      </w:pPr>
      <w:hyperlink w:anchor="_Toc388529873" w:history="1">
        <w:r w:rsidR="00F42EB9" w:rsidRPr="00C716E0">
          <w:rPr>
            <w:rStyle w:val="Hyperlink"/>
            <w:rFonts w:asciiTheme="majorHAnsi" w:hAnsiTheme="majorHAnsi"/>
            <w:noProof/>
          </w:rPr>
          <w:t>3.1.1.11</w:t>
        </w:r>
        <w:r w:rsidR="00F42EB9">
          <w:rPr>
            <w:rFonts w:asciiTheme="minorHAnsi" w:eastAsiaTheme="minorEastAsia" w:hAnsiTheme="minorHAnsi" w:cstheme="minorBidi"/>
            <w:b w:val="0"/>
            <w:bCs w:val="0"/>
            <w:i w:val="0"/>
            <w:iCs w:val="0"/>
            <w:noProof/>
            <w:color w:val="auto"/>
            <w:sz w:val="22"/>
            <w:szCs w:val="22"/>
          </w:rPr>
          <w:tab/>
        </w:r>
        <w:r w:rsidR="00F42EB9" w:rsidRPr="00C716E0">
          <w:rPr>
            <w:rStyle w:val="Hyperlink"/>
            <w:rFonts w:asciiTheme="majorHAnsi" w:hAnsiTheme="majorHAnsi"/>
            <w:noProof/>
          </w:rPr>
          <w:t>Buffer search</w:t>
        </w:r>
        <w:r w:rsidR="00F42EB9">
          <w:rPr>
            <w:noProof/>
            <w:webHidden/>
          </w:rPr>
          <w:tab/>
        </w:r>
        <w:r>
          <w:rPr>
            <w:noProof/>
            <w:webHidden/>
          </w:rPr>
          <w:fldChar w:fldCharType="begin"/>
        </w:r>
        <w:r w:rsidR="00F42EB9">
          <w:rPr>
            <w:noProof/>
            <w:webHidden/>
          </w:rPr>
          <w:instrText xml:space="preserve"> PAGEREF _Toc388529873 \h </w:instrText>
        </w:r>
        <w:r>
          <w:rPr>
            <w:noProof/>
            <w:webHidden/>
          </w:rPr>
        </w:r>
        <w:r>
          <w:rPr>
            <w:noProof/>
            <w:webHidden/>
          </w:rPr>
          <w:fldChar w:fldCharType="separate"/>
        </w:r>
        <w:r w:rsidR="00F42EB9">
          <w:rPr>
            <w:noProof/>
            <w:webHidden/>
          </w:rPr>
          <w:t>41</w:t>
        </w:r>
        <w:r>
          <w:rPr>
            <w:noProof/>
            <w:webHidden/>
          </w:rPr>
          <w:fldChar w:fldCharType="end"/>
        </w:r>
      </w:hyperlink>
    </w:p>
    <w:p w:rsidR="00F42EB9" w:rsidRDefault="00B3351A">
      <w:pPr>
        <w:pStyle w:val="TOC1"/>
        <w:tabs>
          <w:tab w:val="left" w:pos="1440"/>
          <w:tab w:val="right" w:leader="underscore" w:pos="9019"/>
        </w:tabs>
        <w:rPr>
          <w:rFonts w:asciiTheme="minorHAnsi" w:eastAsiaTheme="minorEastAsia" w:hAnsiTheme="minorHAnsi" w:cstheme="minorBidi"/>
          <w:b w:val="0"/>
          <w:bCs w:val="0"/>
          <w:i w:val="0"/>
          <w:iCs w:val="0"/>
          <w:noProof/>
          <w:color w:val="auto"/>
          <w:sz w:val="22"/>
          <w:szCs w:val="22"/>
        </w:rPr>
      </w:pPr>
      <w:hyperlink w:anchor="_Toc388529874" w:history="1">
        <w:r w:rsidR="00F42EB9" w:rsidRPr="00C716E0">
          <w:rPr>
            <w:rStyle w:val="Hyperlink"/>
            <w:noProof/>
          </w:rPr>
          <w:t>3.1.1.11.1</w:t>
        </w:r>
        <w:r w:rsidR="00F42EB9">
          <w:rPr>
            <w:rFonts w:asciiTheme="minorHAnsi" w:eastAsiaTheme="minorEastAsia" w:hAnsiTheme="minorHAnsi" w:cstheme="minorBidi"/>
            <w:b w:val="0"/>
            <w:bCs w:val="0"/>
            <w:i w:val="0"/>
            <w:iCs w:val="0"/>
            <w:noProof/>
            <w:color w:val="auto"/>
            <w:sz w:val="22"/>
            <w:szCs w:val="22"/>
          </w:rPr>
          <w:tab/>
        </w:r>
        <w:r w:rsidR="00F42EB9" w:rsidRPr="00C716E0">
          <w:rPr>
            <w:rStyle w:val="Hyperlink"/>
            <w:noProof/>
          </w:rPr>
          <w:t>POI Buffer Search</w:t>
        </w:r>
        <w:r w:rsidR="00F42EB9">
          <w:rPr>
            <w:noProof/>
            <w:webHidden/>
          </w:rPr>
          <w:tab/>
        </w:r>
        <w:r>
          <w:rPr>
            <w:noProof/>
            <w:webHidden/>
          </w:rPr>
          <w:fldChar w:fldCharType="begin"/>
        </w:r>
        <w:r w:rsidR="00F42EB9">
          <w:rPr>
            <w:noProof/>
            <w:webHidden/>
          </w:rPr>
          <w:instrText xml:space="preserve"> PAGEREF _Toc388529874 \h </w:instrText>
        </w:r>
        <w:r>
          <w:rPr>
            <w:noProof/>
            <w:webHidden/>
          </w:rPr>
        </w:r>
        <w:r>
          <w:rPr>
            <w:noProof/>
            <w:webHidden/>
          </w:rPr>
          <w:fldChar w:fldCharType="separate"/>
        </w:r>
        <w:r w:rsidR="00F42EB9">
          <w:rPr>
            <w:noProof/>
            <w:webHidden/>
          </w:rPr>
          <w:t>42</w:t>
        </w:r>
        <w:r>
          <w:rPr>
            <w:noProof/>
            <w:webHidden/>
          </w:rPr>
          <w:fldChar w:fldCharType="end"/>
        </w:r>
      </w:hyperlink>
    </w:p>
    <w:p w:rsidR="00F42EB9" w:rsidRDefault="00B3351A">
      <w:pPr>
        <w:pStyle w:val="TOC1"/>
        <w:tabs>
          <w:tab w:val="left" w:pos="1440"/>
          <w:tab w:val="right" w:leader="underscore" w:pos="9019"/>
        </w:tabs>
        <w:rPr>
          <w:rFonts w:asciiTheme="minorHAnsi" w:eastAsiaTheme="minorEastAsia" w:hAnsiTheme="minorHAnsi" w:cstheme="minorBidi"/>
          <w:b w:val="0"/>
          <w:bCs w:val="0"/>
          <w:i w:val="0"/>
          <w:iCs w:val="0"/>
          <w:noProof/>
          <w:color w:val="auto"/>
          <w:sz w:val="22"/>
          <w:szCs w:val="22"/>
        </w:rPr>
      </w:pPr>
      <w:hyperlink w:anchor="_Toc388529875" w:history="1">
        <w:r w:rsidR="00F42EB9" w:rsidRPr="00C716E0">
          <w:rPr>
            <w:rStyle w:val="Hyperlink"/>
            <w:noProof/>
          </w:rPr>
          <w:t>3.1.1.11.2</w:t>
        </w:r>
        <w:r w:rsidR="00F42EB9">
          <w:rPr>
            <w:rFonts w:asciiTheme="minorHAnsi" w:eastAsiaTheme="minorEastAsia" w:hAnsiTheme="minorHAnsi" w:cstheme="minorBidi"/>
            <w:b w:val="0"/>
            <w:bCs w:val="0"/>
            <w:i w:val="0"/>
            <w:iCs w:val="0"/>
            <w:noProof/>
            <w:color w:val="auto"/>
            <w:sz w:val="22"/>
            <w:szCs w:val="22"/>
          </w:rPr>
          <w:tab/>
        </w:r>
        <w:r w:rsidR="00F42EB9" w:rsidRPr="00C716E0">
          <w:rPr>
            <w:rStyle w:val="Hyperlink"/>
            <w:noProof/>
          </w:rPr>
          <w:t>Favorite Point Buffer Search</w:t>
        </w:r>
        <w:r w:rsidR="00F42EB9">
          <w:rPr>
            <w:noProof/>
            <w:webHidden/>
          </w:rPr>
          <w:tab/>
        </w:r>
        <w:r>
          <w:rPr>
            <w:noProof/>
            <w:webHidden/>
          </w:rPr>
          <w:fldChar w:fldCharType="begin"/>
        </w:r>
        <w:r w:rsidR="00F42EB9">
          <w:rPr>
            <w:noProof/>
            <w:webHidden/>
          </w:rPr>
          <w:instrText xml:space="preserve"> PAGEREF _Toc388529875 \h </w:instrText>
        </w:r>
        <w:r>
          <w:rPr>
            <w:noProof/>
            <w:webHidden/>
          </w:rPr>
        </w:r>
        <w:r>
          <w:rPr>
            <w:noProof/>
            <w:webHidden/>
          </w:rPr>
          <w:fldChar w:fldCharType="separate"/>
        </w:r>
        <w:r w:rsidR="00F42EB9">
          <w:rPr>
            <w:noProof/>
            <w:webHidden/>
          </w:rPr>
          <w:t>43</w:t>
        </w:r>
        <w:r>
          <w:rPr>
            <w:noProof/>
            <w:webHidden/>
          </w:rPr>
          <w:fldChar w:fldCharType="end"/>
        </w:r>
      </w:hyperlink>
    </w:p>
    <w:p w:rsidR="00F42EB9" w:rsidRDefault="00B3351A">
      <w:pPr>
        <w:pStyle w:val="TOC1"/>
        <w:tabs>
          <w:tab w:val="left" w:pos="1200"/>
          <w:tab w:val="right" w:leader="underscore" w:pos="9019"/>
        </w:tabs>
        <w:rPr>
          <w:rFonts w:asciiTheme="minorHAnsi" w:eastAsiaTheme="minorEastAsia" w:hAnsiTheme="minorHAnsi" w:cstheme="minorBidi"/>
          <w:b w:val="0"/>
          <w:bCs w:val="0"/>
          <w:i w:val="0"/>
          <w:iCs w:val="0"/>
          <w:noProof/>
          <w:color w:val="auto"/>
          <w:sz w:val="22"/>
          <w:szCs w:val="22"/>
        </w:rPr>
      </w:pPr>
      <w:hyperlink w:anchor="_Toc388529876" w:history="1">
        <w:r w:rsidR="00F42EB9" w:rsidRPr="00C716E0">
          <w:rPr>
            <w:rStyle w:val="Hyperlink"/>
            <w:rFonts w:asciiTheme="majorHAnsi" w:hAnsiTheme="majorHAnsi"/>
            <w:noProof/>
          </w:rPr>
          <w:t>3.1.1.12</w:t>
        </w:r>
        <w:r w:rsidR="00F42EB9">
          <w:rPr>
            <w:rFonts w:asciiTheme="minorHAnsi" w:eastAsiaTheme="minorEastAsia" w:hAnsiTheme="minorHAnsi" w:cstheme="minorBidi"/>
            <w:b w:val="0"/>
            <w:bCs w:val="0"/>
            <w:i w:val="0"/>
            <w:iCs w:val="0"/>
            <w:noProof/>
            <w:color w:val="auto"/>
            <w:sz w:val="22"/>
            <w:szCs w:val="22"/>
          </w:rPr>
          <w:tab/>
        </w:r>
        <w:r w:rsidR="00F42EB9" w:rsidRPr="00C716E0">
          <w:rPr>
            <w:rStyle w:val="Hyperlink"/>
            <w:rFonts w:asciiTheme="majorHAnsi" w:hAnsiTheme="majorHAnsi"/>
            <w:noProof/>
          </w:rPr>
          <w:t>Routing</w:t>
        </w:r>
        <w:r w:rsidR="00F42EB9">
          <w:rPr>
            <w:noProof/>
            <w:webHidden/>
          </w:rPr>
          <w:tab/>
        </w:r>
        <w:r>
          <w:rPr>
            <w:noProof/>
            <w:webHidden/>
          </w:rPr>
          <w:fldChar w:fldCharType="begin"/>
        </w:r>
        <w:r w:rsidR="00F42EB9">
          <w:rPr>
            <w:noProof/>
            <w:webHidden/>
          </w:rPr>
          <w:instrText xml:space="preserve"> PAGEREF _Toc388529876 \h </w:instrText>
        </w:r>
        <w:r>
          <w:rPr>
            <w:noProof/>
            <w:webHidden/>
          </w:rPr>
        </w:r>
        <w:r>
          <w:rPr>
            <w:noProof/>
            <w:webHidden/>
          </w:rPr>
          <w:fldChar w:fldCharType="separate"/>
        </w:r>
        <w:r w:rsidR="00F42EB9">
          <w:rPr>
            <w:noProof/>
            <w:webHidden/>
          </w:rPr>
          <w:t>45</w:t>
        </w:r>
        <w:r>
          <w:rPr>
            <w:noProof/>
            <w:webHidden/>
          </w:rPr>
          <w:fldChar w:fldCharType="end"/>
        </w:r>
      </w:hyperlink>
    </w:p>
    <w:p w:rsidR="00F42EB9" w:rsidRDefault="00B3351A">
      <w:pPr>
        <w:pStyle w:val="TOC1"/>
        <w:tabs>
          <w:tab w:val="left" w:pos="1440"/>
          <w:tab w:val="right" w:leader="underscore" w:pos="9019"/>
        </w:tabs>
        <w:rPr>
          <w:rFonts w:asciiTheme="minorHAnsi" w:eastAsiaTheme="minorEastAsia" w:hAnsiTheme="minorHAnsi" w:cstheme="minorBidi"/>
          <w:b w:val="0"/>
          <w:bCs w:val="0"/>
          <w:i w:val="0"/>
          <w:iCs w:val="0"/>
          <w:noProof/>
          <w:color w:val="auto"/>
          <w:sz w:val="22"/>
          <w:szCs w:val="22"/>
        </w:rPr>
      </w:pPr>
      <w:hyperlink w:anchor="_Toc388529877" w:history="1">
        <w:r w:rsidR="00F42EB9" w:rsidRPr="00C716E0">
          <w:rPr>
            <w:rStyle w:val="Hyperlink"/>
            <w:noProof/>
          </w:rPr>
          <w:t>3.1.1.12.1</w:t>
        </w:r>
        <w:r w:rsidR="00F42EB9">
          <w:rPr>
            <w:rFonts w:asciiTheme="minorHAnsi" w:eastAsiaTheme="minorEastAsia" w:hAnsiTheme="minorHAnsi" w:cstheme="minorBidi"/>
            <w:b w:val="0"/>
            <w:bCs w:val="0"/>
            <w:i w:val="0"/>
            <w:iCs w:val="0"/>
            <w:noProof/>
            <w:color w:val="auto"/>
            <w:sz w:val="22"/>
            <w:szCs w:val="22"/>
          </w:rPr>
          <w:tab/>
        </w:r>
        <w:r w:rsidR="00F42EB9" w:rsidRPr="00C716E0">
          <w:rPr>
            <w:rStyle w:val="Hyperlink"/>
            <w:noProof/>
          </w:rPr>
          <w:t>Routing From Context Menu</w:t>
        </w:r>
        <w:r w:rsidR="00F42EB9">
          <w:rPr>
            <w:noProof/>
            <w:webHidden/>
          </w:rPr>
          <w:tab/>
        </w:r>
        <w:r>
          <w:rPr>
            <w:noProof/>
            <w:webHidden/>
          </w:rPr>
          <w:fldChar w:fldCharType="begin"/>
        </w:r>
        <w:r w:rsidR="00F42EB9">
          <w:rPr>
            <w:noProof/>
            <w:webHidden/>
          </w:rPr>
          <w:instrText xml:space="preserve"> PAGEREF _Toc388529877 \h </w:instrText>
        </w:r>
        <w:r>
          <w:rPr>
            <w:noProof/>
            <w:webHidden/>
          </w:rPr>
        </w:r>
        <w:r>
          <w:rPr>
            <w:noProof/>
            <w:webHidden/>
          </w:rPr>
          <w:fldChar w:fldCharType="separate"/>
        </w:r>
        <w:r w:rsidR="00F42EB9">
          <w:rPr>
            <w:noProof/>
            <w:webHidden/>
          </w:rPr>
          <w:t>45</w:t>
        </w:r>
        <w:r>
          <w:rPr>
            <w:noProof/>
            <w:webHidden/>
          </w:rPr>
          <w:fldChar w:fldCharType="end"/>
        </w:r>
      </w:hyperlink>
    </w:p>
    <w:p w:rsidR="00F42EB9" w:rsidRDefault="00B3351A">
      <w:pPr>
        <w:pStyle w:val="TOC1"/>
        <w:tabs>
          <w:tab w:val="left" w:pos="1440"/>
          <w:tab w:val="right" w:leader="underscore" w:pos="9019"/>
        </w:tabs>
        <w:rPr>
          <w:rFonts w:asciiTheme="minorHAnsi" w:eastAsiaTheme="minorEastAsia" w:hAnsiTheme="minorHAnsi" w:cstheme="minorBidi"/>
          <w:b w:val="0"/>
          <w:bCs w:val="0"/>
          <w:i w:val="0"/>
          <w:iCs w:val="0"/>
          <w:noProof/>
          <w:color w:val="auto"/>
          <w:sz w:val="22"/>
          <w:szCs w:val="22"/>
        </w:rPr>
      </w:pPr>
      <w:hyperlink w:anchor="_Toc388529878" w:history="1">
        <w:r w:rsidR="00F42EB9" w:rsidRPr="00C716E0">
          <w:rPr>
            <w:rStyle w:val="Hyperlink"/>
            <w:noProof/>
          </w:rPr>
          <w:t>3.1.1.12.2</w:t>
        </w:r>
        <w:r w:rsidR="00F42EB9">
          <w:rPr>
            <w:rFonts w:asciiTheme="minorHAnsi" w:eastAsiaTheme="minorEastAsia" w:hAnsiTheme="minorHAnsi" w:cstheme="minorBidi"/>
            <w:b w:val="0"/>
            <w:bCs w:val="0"/>
            <w:i w:val="0"/>
            <w:iCs w:val="0"/>
            <w:noProof/>
            <w:color w:val="auto"/>
            <w:sz w:val="22"/>
            <w:szCs w:val="22"/>
          </w:rPr>
          <w:tab/>
        </w:r>
        <w:r w:rsidR="00F42EB9" w:rsidRPr="00C716E0">
          <w:rPr>
            <w:rStyle w:val="Hyperlink"/>
            <w:noProof/>
          </w:rPr>
          <w:t>Initiate Routing from Buffer panel</w:t>
        </w:r>
        <w:r w:rsidR="00F42EB9">
          <w:rPr>
            <w:noProof/>
            <w:webHidden/>
          </w:rPr>
          <w:tab/>
        </w:r>
        <w:r>
          <w:rPr>
            <w:noProof/>
            <w:webHidden/>
          </w:rPr>
          <w:fldChar w:fldCharType="begin"/>
        </w:r>
        <w:r w:rsidR="00F42EB9">
          <w:rPr>
            <w:noProof/>
            <w:webHidden/>
          </w:rPr>
          <w:instrText xml:space="preserve"> PAGEREF _Toc388529878 \h </w:instrText>
        </w:r>
        <w:r>
          <w:rPr>
            <w:noProof/>
            <w:webHidden/>
          </w:rPr>
        </w:r>
        <w:r>
          <w:rPr>
            <w:noProof/>
            <w:webHidden/>
          </w:rPr>
          <w:fldChar w:fldCharType="separate"/>
        </w:r>
        <w:r w:rsidR="00F42EB9">
          <w:rPr>
            <w:noProof/>
            <w:webHidden/>
          </w:rPr>
          <w:t>47</w:t>
        </w:r>
        <w:r>
          <w:rPr>
            <w:noProof/>
            <w:webHidden/>
          </w:rPr>
          <w:fldChar w:fldCharType="end"/>
        </w:r>
      </w:hyperlink>
    </w:p>
    <w:p w:rsidR="00F42EB9" w:rsidRDefault="00B3351A">
      <w:pPr>
        <w:pStyle w:val="TOC1"/>
        <w:tabs>
          <w:tab w:val="left" w:pos="1200"/>
          <w:tab w:val="right" w:leader="underscore" w:pos="9019"/>
        </w:tabs>
        <w:rPr>
          <w:rFonts w:asciiTheme="minorHAnsi" w:eastAsiaTheme="minorEastAsia" w:hAnsiTheme="minorHAnsi" w:cstheme="minorBidi"/>
          <w:b w:val="0"/>
          <w:bCs w:val="0"/>
          <w:i w:val="0"/>
          <w:iCs w:val="0"/>
          <w:noProof/>
          <w:color w:val="auto"/>
          <w:sz w:val="22"/>
          <w:szCs w:val="22"/>
        </w:rPr>
      </w:pPr>
      <w:hyperlink w:anchor="_Toc388529879" w:history="1">
        <w:r w:rsidR="00F42EB9" w:rsidRPr="00C716E0">
          <w:rPr>
            <w:rStyle w:val="Hyperlink"/>
            <w:noProof/>
          </w:rPr>
          <w:t>3.1.1.13</w:t>
        </w:r>
        <w:r w:rsidR="00F42EB9">
          <w:rPr>
            <w:rFonts w:asciiTheme="minorHAnsi" w:eastAsiaTheme="minorEastAsia" w:hAnsiTheme="minorHAnsi" w:cstheme="minorBidi"/>
            <w:b w:val="0"/>
            <w:bCs w:val="0"/>
            <w:i w:val="0"/>
            <w:iCs w:val="0"/>
            <w:noProof/>
            <w:color w:val="auto"/>
            <w:sz w:val="22"/>
            <w:szCs w:val="22"/>
          </w:rPr>
          <w:tab/>
        </w:r>
        <w:r w:rsidR="00F42EB9" w:rsidRPr="00C716E0">
          <w:rPr>
            <w:rStyle w:val="Hyperlink"/>
            <w:noProof/>
          </w:rPr>
          <w:t>Social Media</w:t>
        </w:r>
        <w:r w:rsidR="00F42EB9">
          <w:rPr>
            <w:noProof/>
            <w:webHidden/>
          </w:rPr>
          <w:tab/>
        </w:r>
        <w:r>
          <w:rPr>
            <w:noProof/>
            <w:webHidden/>
          </w:rPr>
          <w:fldChar w:fldCharType="begin"/>
        </w:r>
        <w:r w:rsidR="00F42EB9">
          <w:rPr>
            <w:noProof/>
            <w:webHidden/>
          </w:rPr>
          <w:instrText xml:space="preserve"> PAGEREF _Toc388529879 \h </w:instrText>
        </w:r>
        <w:r>
          <w:rPr>
            <w:noProof/>
            <w:webHidden/>
          </w:rPr>
        </w:r>
        <w:r>
          <w:rPr>
            <w:noProof/>
            <w:webHidden/>
          </w:rPr>
          <w:fldChar w:fldCharType="separate"/>
        </w:r>
        <w:r w:rsidR="00F42EB9">
          <w:rPr>
            <w:noProof/>
            <w:webHidden/>
          </w:rPr>
          <w:t>49</w:t>
        </w:r>
        <w:r>
          <w:rPr>
            <w:noProof/>
            <w:webHidden/>
          </w:rPr>
          <w:fldChar w:fldCharType="end"/>
        </w:r>
      </w:hyperlink>
    </w:p>
    <w:p w:rsidR="00F42EB9" w:rsidRDefault="00B3351A">
      <w:pPr>
        <w:pStyle w:val="TOC1"/>
        <w:tabs>
          <w:tab w:val="left" w:pos="1200"/>
          <w:tab w:val="right" w:leader="underscore" w:pos="9019"/>
        </w:tabs>
        <w:rPr>
          <w:rFonts w:asciiTheme="minorHAnsi" w:eastAsiaTheme="minorEastAsia" w:hAnsiTheme="minorHAnsi" w:cstheme="minorBidi"/>
          <w:b w:val="0"/>
          <w:bCs w:val="0"/>
          <w:i w:val="0"/>
          <w:iCs w:val="0"/>
          <w:noProof/>
          <w:color w:val="auto"/>
          <w:sz w:val="22"/>
          <w:szCs w:val="22"/>
        </w:rPr>
      </w:pPr>
      <w:hyperlink w:anchor="_Toc388529880" w:history="1">
        <w:r w:rsidR="00F42EB9" w:rsidRPr="00C716E0">
          <w:rPr>
            <w:rStyle w:val="Hyperlink"/>
            <w:noProof/>
          </w:rPr>
          <w:t>3.1.1.14</w:t>
        </w:r>
        <w:r w:rsidR="00F42EB9">
          <w:rPr>
            <w:rFonts w:asciiTheme="minorHAnsi" w:eastAsiaTheme="minorEastAsia" w:hAnsiTheme="minorHAnsi" w:cstheme="minorBidi"/>
            <w:b w:val="0"/>
            <w:bCs w:val="0"/>
            <w:i w:val="0"/>
            <w:iCs w:val="0"/>
            <w:noProof/>
            <w:color w:val="auto"/>
            <w:sz w:val="22"/>
            <w:szCs w:val="22"/>
          </w:rPr>
          <w:tab/>
        </w:r>
        <w:r w:rsidR="00F42EB9" w:rsidRPr="00C716E0">
          <w:rPr>
            <w:rStyle w:val="Hyperlink"/>
            <w:rFonts w:asciiTheme="majorHAnsi" w:hAnsiTheme="majorHAnsi"/>
            <w:noProof/>
          </w:rPr>
          <w:t xml:space="preserve">User </w:t>
        </w:r>
        <w:r w:rsidR="00F42EB9" w:rsidRPr="00C716E0">
          <w:rPr>
            <w:rStyle w:val="Hyperlink"/>
            <w:noProof/>
          </w:rPr>
          <w:t>Feedback</w:t>
        </w:r>
        <w:r w:rsidR="00F42EB9">
          <w:rPr>
            <w:noProof/>
            <w:webHidden/>
          </w:rPr>
          <w:tab/>
        </w:r>
        <w:r>
          <w:rPr>
            <w:noProof/>
            <w:webHidden/>
          </w:rPr>
          <w:fldChar w:fldCharType="begin"/>
        </w:r>
        <w:r w:rsidR="00F42EB9">
          <w:rPr>
            <w:noProof/>
            <w:webHidden/>
          </w:rPr>
          <w:instrText xml:space="preserve"> PAGEREF _Toc388529880 \h </w:instrText>
        </w:r>
        <w:r>
          <w:rPr>
            <w:noProof/>
            <w:webHidden/>
          </w:rPr>
        </w:r>
        <w:r>
          <w:rPr>
            <w:noProof/>
            <w:webHidden/>
          </w:rPr>
          <w:fldChar w:fldCharType="separate"/>
        </w:r>
        <w:r w:rsidR="00F42EB9">
          <w:rPr>
            <w:noProof/>
            <w:webHidden/>
          </w:rPr>
          <w:t>51</w:t>
        </w:r>
        <w:r>
          <w:rPr>
            <w:noProof/>
            <w:webHidden/>
          </w:rPr>
          <w:fldChar w:fldCharType="end"/>
        </w:r>
      </w:hyperlink>
    </w:p>
    <w:p w:rsidR="00F42EB9" w:rsidRDefault="00B3351A">
      <w:pPr>
        <w:pStyle w:val="TOC1"/>
        <w:tabs>
          <w:tab w:val="left" w:pos="1200"/>
          <w:tab w:val="right" w:leader="underscore" w:pos="9019"/>
        </w:tabs>
        <w:rPr>
          <w:rFonts w:asciiTheme="minorHAnsi" w:eastAsiaTheme="minorEastAsia" w:hAnsiTheme="minorHAnsi" w:cstheme="minorBidi"/>
          <w:b w:val="0"/>
          <w:bCs w:val="0"/>
          <w:i w:val="0"/>
          <w:iCs w:val="0"/>
          <w:noProof/>
          <w:color w:val="auto"/>
          <w:sz w:val="22"/>
          <w:szCs w:val="22"/>
        </w:rPr>
      </w:pPr>
      <w:hyperlink w:anchor="_Toc388529881" w:history="1">
        <w:r w:rsidR="00F42EB9" w:rsidRPr="00C716E0">
          <w:rPr>
            <w:rStyle w:val="Hyperlink"/>
            <w:rFonts w:asciiTheme="majorHAnsi" w:hAnsiTheme="majorHAnsi"/>
            <w:noProof/>
          </w:rPr>
          <w:t>3.1.1.15</w:t>
        </w:r>
        <w:r w:rsidR="00F42EB9">
          <w:rPr>
            <w:rFonts w:asciiTheme="minorHAnsi" w:eastAsiaTheme="minorEastAsia" w:hAnsiTheme="minorHAnsi" w:cstheme="minorBidi"/>
            <w:b w:val="0"/>
            <w:bCs w:val="0"/>
            <w:i w:val="0"/>
            <w:iCs w:val="0"/>
            <w:noProof/>
            <w:color w:val="auto"/>
            <w:sz w:val="22"/>
            <w:szCs w:val="22"/>
          </w:rPr>
          <w:tab/>
        </w:r>
        <w:r w:rsidR="00F42EB9" w:rsidRPr="00C716E0">
          <w:rPr>
            <w:rStyle w:val="Hyperlink"/>
            <w:rFonts w:asciiTheme="majorHAnsi" w:hAnsiTheme="majorHAnsi"/>
            <w:noProof/>
          </w:rPr>
          <w:t>Map Navigation Tools</w:t>
        </w:r>
        <w:r w:rsidR="00F42EB9">
          <w:rPr>
            <w:noProof/>
            <w:webHidden/>
          </w:rPr>
          <w:tab/>
        </w:r>
        <w:r>
          <w:rPr>
            <w:noProof/>
            <w:webHidden/>
          </w:rPr>
          <w:fldChar w:fldCharType="begin"/>
        </w:r>
        <w:r w:rsidR="00F42EB9">
          <w:rPr>
            <w:noProof/>
            <w:webHidden/>
          </w:rPr>
          <w:instrText xml:space="preserve"> PAGEREF _Toc388529881 \h </w:instrText>
        </w:r>
        <w:r>
          <w:rPr>
            <w:noProof/>
            <w:webHidden/>
          </w:rPr>
        </w:r>
        <w:r>
          <w:rPr>
            <w:noProof/>
            <w:webHidden/>
          </w:rPr>
          <w:fldChar w:fldCharType="separate"/>
        </w:r>
        <w:r w:rsidR="00F42EB9">
          <w:rPr>
            <w:noProof/>
            <w:webHidden/>
          </w:rPr>
          <w:t>53</w:t>
        </w:r>
        <w:r>
          <w:rPr>
            <w:noProof/>
            <w:webHidden/>
          </w:rPr>
          <w:fldChar w:fldCharType="end"/>
        </w:r>
      </w:hyperlink>
    </w:p>
    <w:p w:rsidR="00F42EB9" w:rsidRDefault="00B3351A">
      <w:pPr>
        <w:pStyle w:val="TOC1"/>
        <w:tabs>
          <w:tab w:val="left" w:pos="960"/>
          <w:tab w:val="right" w:leader="underscore" w:pos="9019"/>
        </w:tabs>
        <w:rPr>
          <w:rFonts w:asciiTheme="minorHAnsi" w:eastAsiaTheme="minorEastAsia" w:hAnsiTheme="minorHAnsi" w:cstheme="minorBidi"/>
          <w:b w:val="0"/>
          <w:bCs w:val="0"/>
          <w:i w:val="0"/>
          <w:iCs w:val="0"/>
          <w:noProof/>
          <w:color w:val="auto"/>
          <w:sz w:val="22"/>
          <w:szCs w:val="22"/>
        </w:rPr>
      </w:pPr>
      <w:hyperlink w:anchor="_Toc388529882" w:history="1">
        <w:r w:rsidR="00F42EB9" w:rsidRPr="00C716E0">
          <w:rPr>
            <w:rStyle w:val="Hyperlink"/>
            <w:rFonts w:asciiTheme="majorHAnsi" w:hAnsiTheme="majorHAnsi"/>
            <w:noProof/>
          </w:rPr>
          <w:t>3.1.2</w:t>
        </w:r>
        <w:r w:rsidR="00F42EB9">
          <w:rPr>
            <w:rFonts w:asciiTheme="minorHAnsi" w:eastAsiaTheme="minorEastAsia" w:hAnsiTheme="minorHAnsi" w:cstheme="minorBidi"/>
            <w:b w:val="0"/>
            <w:bCs w:val="0"/>
            <w:i w:val="0"/>
            <w:iCs w:val="0"/>
            <w:noProof/>
            <w:color w:val="auto"/>
            <w:sz w:val="22"/>
            <w:szCs w:val="22"/>
          </w:rPr>
          <w:tab/>
        </w:r>
        <w:r w:rsidR="00F42EB9" w:rsidRPr="00C716E0">
          <w:rPr>
            <w:rStyle w:val="Hyperlink"/>
            <w:rFonts w:asciiTheme="majorHAnsi" w:hAnsiTheme="majorHAnsi"/>
            <w:noProof/>
          </w:rPr>
          <w:t>Generic Mobile Application Based Functional Requirement</w:t>
        </w:r>
        <w:r w:rsidR="00F42EB9">
          <w:rPr>
            <w:noProof/>
            <w:webHidden/>
          </w:rPr>
          <w:tab/>
        </w:r>
        <w:r>
          <w:rPr>
            <w:noProof/>
            <w:webHidden/>
          </w:rPr>
          <w:fldChar w:fldCharType="begin"/>
        </w:r>
        <w:r w:rsidR="00F42EB9">
          <w:rPr>
            <w:noProof/>
            <w:webHidden/>
          </w:rPr>
          <w:instrText xml:space="preserve"> PAGEREF _Toc388529882 \h </w:instrText>
        </w:r>
        <w:r>
          <w:rPr>
            <w:noProof/>
            <w:webHidden/>
          </w:rPr>
        </w:r>
        <w:r>
          <w:rPr>
            <w:noProof/>
            <w:webHidden/>
          </w:rPr>
          <w:fldChar w:fldCharType="separate"/>
        </w:r>
        <w:r w:rsidR="00F42EB9">
          <w:rPr>
            <w:noProof/>
            <w:webHidden/>
          </w:rPr>
          <w:t>53</w:t>
        </w:r>
        <w:r>
          <w:rPr>
            <w:noProof/>
            <w:webHidden/>
          </w:rPr>
          <w:fldChar w:fldCharType="end"/>
        </w:r>
      </w:hyperlink>
    </w:p>
    <w:p w:rsidR="00F42EB9" w:rsidRDefault="00B3351A">
      <w:pPr>
        <w:pStyle w:val="TOC1"/>
        <w:tabs>
          <w:tab w:val="left" w:pos="720"/>
          <w:tab w:val="right" w:leader="underscore" w:pos="9019"/>
        </w:tabs>
        <w:rPr>
          <w:rFonts w:asciiTheme="minorHAnsi" w:eastAsiaTheme="minorEastAsia" w:hAnsiTheme="minorHAnsi" w:cstheme="minorBidi"/>
          <w:b w:val="0"/>
          <w:bCs w:val="0"/>
          <w:i w:val="0"/>
          <w:iCs w:val="0"/>
          <w:noProof/>
          <w:color w:val="auto"/>
          <w:sz w:val="22"/>
          <w:szCs w:val="22"/>
        </w:rPr>
      </w:pPr>
      <w:hyperlink w:anchor="_Toc388529883" w:history="1">
        <w:r w:rsidR="00F42EB9" w:rsidRPr="00C716E0">
          <w:rPr>
            <w:rStyle w:val="Hyperlink"/>
            <w:rFonts w:asciiTheme="majorHAnsi" w:hAnsiTheme="majorHAnsi"/>
            <w:noProof/>
          </w:rPr>
          <w:t>3.2</w:t>
        </w:r>
        <w:r w:rsidR="00F42EB9">
          <w:rPr>
            <w:rFonts w:asciiTheme="minorHAnsi" w:eastAsiaTheme="minorEastAsia" w:hAnsiTheme="minorHAnsi" w:cstheme="minorBidi"/>
            <w:b w:val="0"/>
            <w:bCs w:val="0"/>
            <w:i w:val="0"/>
            <w:iCs w:val="0"/>
            <w:noProof/>
            <w:color w:val="auto"/>
            <w:sz w:val="22"/>
            <w:szCs w:val="22"/>
          </w:rPr>
          <w:tab/>
        </w:r>
        <w:r w:rsidR="00F42EB9" w:rsidRPr="00C716E0">
          <w:rPr>
            <w:rStyle w:val="Hyperlink"/>
            <w:rFonts w:asciiTheme="majorHAnsi" w:hAnsiTheme="majorHAnsi"/>
            <w:noProof/>
          </w:rPr>
          <w:t>External Requirements</w:t>
        </w:r>
        <w:r w:rsidR="00F42EB9">
          <w:rPr>
            <w:noProof/>
            <w:webHidden/>
          </w:rPr>
          <w:tab/>
        </w:r>
        <w:r>
          <w:rPr>
            <w:noProof/>
            <w:webHidden/>
          </w:rPr>
          <w:fldChar w:fldCharType="begin"/>
        </w:r>
        <w:r w:rsidR="00F42EB9">
          <w:rPr>
            <w:noProof/>
            <w:webHidden/>
          </w:rPr>
          <w:instrText xml:space="preserve"> PAGEREF _Toc388529883 \h </w:instrText>
        </w:r>
        <w:r>
          <w:rPr>
            <w:noProof/>
            <w:webHidden/>
          </w:rPr>
        </w:r>
        <w:r>
          <w:rPr>
            <w:noProof/>
            <w:webHidden/>
          </w:rPr>
          <w:fldChar w:fldCharType="separate"/>
        </w:r>
        <w:r w:rsidR="00F42EB9">
          <w:rPr>
            <w:noProof/>
            <w:webHidden/>
          </w:rPr>
          <w:t>56</w:t>
        </w:r>
        <w:r>
          <w:rPr>
            <w:noProof/>
            <w:webHidden/>
          </w:rPr>
          <w:fldChar w:fldCharType="end"/>
        </w:r>
      </w:hyperlink>
    </w:p>
    <w:p w:rsidR="00F42EB9" w:rsidRDefault="00B3351A">
      <w:pPr>
        <w:pStyle w:val="TOC1"/>
        <w:tabs>
          <w:tab w:val="left" w:pos="960"/>
          <w:tab w:val="right" w:leader="underscore" w:pos="9019"/>
        </w:tabs>
        <w:rPr>
          <w:rFonts w:asciiTheme="minorHAnsi" w:eastAsiaTheme="minorEastAsia" w:hAnsiTheme="minorHAnsi" w:cstheme="minorBidi"/>
          <w:b w:val="0"/>
          <w:bCs w:val="0"/>
          <w:i w:val="0"/>
          <w:iCs w:val="0"/>
          <w:noProof/>
          <w:color w:val="auto"/>
          <w:sz w:val="22"/>
          <w:szCs w:val="22"/>
        </w:rPr>
      </w:pPr>
      <w:hyperlink w:anchor="_Toc388529884" w:history="1">
        <w:r w:rsidR="00F42EB9" w:rsidRPr="00C716E0">
          <w:rPr>
            <w:rStyle w:val="Hyperlink"/>
            <w:rFonts w:asciiTheme="majorHAnsi" w:hAnsiTheme="majorHAnsi"/>
            <w:noProof/>
          </w:rPr>
          <w:t>3.2.1</w:t>
        </w:r>
        <w:r w:rsidR="00F42EB9">
          <w:rPr>
            <w:rFonts w:asciiTheme="minorHAnsi" w:eastAsiaTheme="minorEastAsia" w:hAnsiTheme="minorHAnsi" w:cstheme="minorBidi"/>
            <w:b w:val="0"/>
            <w:bCs w:val="0"/>
            <w:i w:val="0"/>
            <w:iCs w:val="0"/>
            <w:noProof/>
            <w:color w:val="auto"/>
            <w:sz w:val="22"/>
            <w:szCs w:val="22"/>
          </w:rPr>
          <w:tab/>
        </w:r>
        <w:r w:rsidR="00F42EB9" w:rsidRPr="00C716E0">
          <w:rPr>
            <w:rStyle w:val="Hyperlink"/>
            <w:rFonts w:asciiTheme="majorHAnsi" w:hAnsiTheme="majorHAnsi"/>
            <w:noProof/>
          </w:rPr>
          <w:t>User Interface Requirements</w:t>
        </w:r>
        <w:r w:rsidR="00F42EB9">
          <w:rPr>
            <w:noProof/>
            <w:webHidden/>
          </w:rPr>
          <w:tab/>
        </w:r>
        <w:r>
          <w:rPr>
            <w:noProof/>
            <w:webHidden/>
          </w:rPr>
          <w:fldChar w:fldCharType="begin"/>
        </w:r>
        <w:r w:rsidR="00F42EB9">
          <w:rPr>
            <w:noProof/>
            <w:webHidden/>
          </w:rPr>
          <w:instrText xml:space="preserve"> PAGEREF _Toc388529884 \h </w:instrText>
        </w:r>
        <w:r>
          <w:rPr>
            <w:noProof/>
            <w:webHidden/>
          </w:rPr>
        </w:r>
        <w:r>
          <w:rPr>
            <w:noProof/>
            <w:webHidden/>
          </w:rPr>
          <w:fldChar w:fldCharType="separate"/>
        </w:r>
        <w:r w:rsidR="00F42EB9">
          <w:rPr>
            <w:noProof/>
            <w:webHidden/>
          </w:rPr>
          <w:t>56</w:t>
        </w:r>
        <w:r>
          <w:rPr>
            <w:noProof/>
            <w:webHidden/>
          </w:rPr>
          <w:fldChar w:fldCharType="end"/>
        </w:r>
      </w:hyperlink>
    </w:p>
    <w:p w:rsidR="00F42EB9" w:rsidRDefault="00B3351A">
      <w:pPr>
        <w:pStyle w:val="TOC1"/>
        <w:tabs>
          <w:tab w:val="left" w:pos="960"/>
          <w:tab w:val="right" w:leader="underscore" w:pos="9019"/>
        </w:tabs>
        <w:rPr>
          <w:rFonts w:asciiTheme="minorHAnsi" w:eastAsiaTheme="minorEastAsia" w:hAnsiTheme="minorHAnsi" w:cstheme="minorBidi"/>
          <w:b w:val="0"/>
          <w:bCs w:val="0"/>
          <w:i w:val="0"/>
          <w:iCs w:val="0"/>
          <w:noProof/>
          <w:color w:val="auto"/>
          <w:sz w:val="22"/>
          <w:szCs w:val="22"/>
        </w:rPr>
      </w:pPr>
      <w:hyperlink w:anchor="_Toc388529885" w:history="1">
        <w:r w:rsidR="00F42EB9" w:rsidRPr="00C716E0">
          <w:rPr>
            <w:rStyle w:val="Hyperlink"/>
            <w:rFonts w:asciiTheme="majorHAnsi" w:hAnsiTheme="majorHAnsi"/>
            <w:noProof/>
          </w:rPr>
          <w:t>3.2.2</w:t>
        </w:r>
        <w:r w:rsidR="00F42EB9">
          <w:rPr>
            <w:rFonts w:asciiTheme="minorHAnsi" w:eastAsiaTheme="minorEastAsia" w:hAnsiTheme="minorHAnsi" w:cstheme="minorBidi"/>
            <w:b w:val="0"/>
            <w:bCs w:val="0"/>
            <w:i w:val="0"/>
            <w:iCs w:val="0"/>
            <w:noProof/>
            <w:color w:val="auto"/>
            <w:sz w:val="22"/>
            <w:szCs w:val="22"/>
          </w:rPr>
          <w:tab/>
        </w:r>
        <w:r w:rsidR="00F42EB9" w:rsidRPr="00C716E0">
          <w:rPr>
            <w:rStyle w:val="Hyperlink"/>
            <w:rFonts w:asciiTheme="majorHAnsi" w:hAnsiTheme="majorHAnsi"/>
            <w:noProof/>
          </w:rPr>
          <w:t>Hardware Interface Requirements</w:t>
        </w:r>
        <w:r w:rsidR="00F42EB9">
          <w:rPr>
            <w:noProof/>
            <w:webHidden/>
          </w:rPr>
          <w:tab/>
        </w:r>
        <w:r>
          <w:rPr>
            <w:noProof/>
            <w:webHidden/>
          </w:rPr>
          <w:fldChar w:fldCharType="begin"/>
        </w:r>
        <w:r w:rsidR="00F42EB9">
          <w:rPr>
            <w:noProof/>
            <w:webHidden/>
          </w:rPr>
          <w:instrText xml:space="preserve"> PAGEREF _Toc388529885 \h </w:instrText>
        </w:r>
        <w:r>
          <w:rPr>
            <w:noProof/>
            <w:webHidden/>
          </w:rPr>
        </w:r>
        <w:r>
          <w:rPr>
            <w:noProof/>
            <w:webHidden/>
          </w:rPr>
          <w:fldChar w:fldCharType="separate"/>
        </w:r>
        <w:r w:rsidR="00F42EB9">
          <w:rPr>
            <w:noProof/>
            <w:webHidden/>
          </w:rPr>
          <w:t>56</w:t>
        </w:r>
        <w:r>
          <w:rPr>
            <w:noProof/>
            <w:webHidden/>
          </w:rPr>
          <w:fldChar w:fldCharType="end"/>
        </w:r>
      </w:hyperlink>
    </w:p>
    <w:p w:rsidR="00F42EB9" w:rsidRDefault="00B3351A">
      <w:pPr>
        <w:pStyle w:val="TOC1"/>
        <w:tabs>
          <w:tab w:val="left" w:pos="960"/>
          <w:tab w:val="right" w:leader="underscore" w:pos="9019"/>
        </w:tabs>
        <w:rPr>
          <w:rFonts w:asciiTheme="minorHAnsi" w:eastAsiaTheme="minorEastAsia" w:hAnsiTheme="minorHAnsi" w:cstheme="minorBidi"/>
          <w:b w:val="0"/>
          <w:bCs w:val="0"/>
          <w:i w:val="0"/>
          <w:iCs w:val="0"/>
          <w:noProof/>
          <w:color w:val="auto"/>
          <w:sz w:val="22"/>
          <w:szCs w:val="22"/>
        </w:rPr>
      </w:pPr>
      <w:hyperlink w:anchor="_Toc388529886" w:history="1">
        <w:r w:rsidR="00F42EB9" w:rsidRPr="00C716E0">
          <w:rPr>
            <w:rStyle w:val="Hyperlink"/>
            <w:rFonts w:asciiTheme="majorHAnsi" w:hAnsiTheme="majorHAnsi"/>
            <w:noProof/>
          </w:rPr>
          <w:t>3.2.3</w:t>
        </w:r>
        <w:r w:rsidR="00F42EB9">
          <w:rPr>
            <w:rFonts w:asciiTheme="minorHAnsi" w:eastAsiaTheme="minorEastAsia" w:hAnsiTheme="minorHAnsi" w:cstheme="minorBidi"/>
            <w:b w:val="0"/>
            <w:bCs w:val="0"/>
            <w:i w:val="0"/>
            <w:iCs w:val="0"/>
            <w:noProof/>
            <w:color w:val="auto"/>
            <w:sz w:val="22"/>
            <w:szCs w:val="22"/>
          </w:rPr>
          <w:tab/>
        </w:r>
        <w:r w:rsidR="00F42EB9" w:rsidRPr="00C716E0">
          <w:rPr>
            <w:rStyle w:val="Hyperlink"/>
            <w:rFonts w:asciiTheme="majorHAnsi" w:hAnsiTheme="majorHAnsi"/>
            <w:noProof/>
          </w:rPr>
          <w:t>Software Interface Requirements</w:t>
        </w:r>
        <w:r w:rsidR="00F42EB9">
          <w:rPr>
            <w:noProof/>
            <w:webHidden/>
          </w:rPr>
          <w:tab/>
        </w:r>
        <w:r>
          <w:rPr>
            <w:noProof/>
            <w:webHidden/>
          </w:rPr>
          <w:fldChar w:fldCharType="begin"/>
        </w:r>
        <w:r w:rsidR="00F42EB9">
          <w:rPr>
            <w:noProof/>
            <w:webHidden/>
          </w:rPr>
          <w:instrText xml:space="preserve"> PAGEREF _Toc388529886 \h </w:instrText>
        </w:r>
        <w:r>
          <w:rPr>
            <w:noProof/>
            <w:webHidden/>
          </w:rPr>
        </w:r>
        <w:r>
          <w:rPr>
            <w:noProof/>
            <w:webHidden/>
          </w:rPr>
          <w:fldChar w:fldCharType="separate"/>
        </w:r>
        <w:r w:rsidR="00F42EB9">
          <w:rPr>
            <w:noProof/>
            <w:webHidden/>
          </w:rPr>
          <w:t>57</w:t>
        </w:r>
        <w:r>
          <w:rPr>
            <w:noProof/>
            <w:webHidden/>
          </w:rPr>
          <w:fldChar w:fldCharType="end"/>
        </w:r>
      </w:hyperlink>
    </w:p>
    <w:p w:rsidR="00F42EB9" w:rsidRDefault="00B3351A">
      <w:pPr>
        <w:pStyle w:val="TOC1"/>
        <w:tabs>
          <w:tab w:val="left" w:pos="960"/>
          <w:tab w:val="right" w:leader="underscore" w:pos="9019"/>
        </w:tabs>
        <w:rPr>
          <w:rFonts w:asciiTheme="minorHAnsi" w:eastAsiaTheme="minorEastAsia" w:hAnsiTheme="minorHAnsi" w:cstheme="minorBidi"/>
          <w:b w:val="0"/>
          <w:bCs w:val="0"/>
          <w:i w:val="0"/>
          <w:iCs w:val="0"/>
          <w:noProof/>
          <w:color w:val="auto"/>
          <w:sz w:val="22"/>
          <w:szCs w:val="22"/>
        </w:rPr>
      </w:pPr>
      <w:hyperlink w:anchor="_Toc388529887" w:history="1">
        <w:r w:rsidR="00F42EB9" w:rsidRPr="00C716E0">
          <w:rPr>
            <w:rStyle w:val="Hyperlink"/>
            <w:rFonts w:asciiTheme="majorHAnsi" w:hAnsiTheme="majorHAnsi"/>
            <w:noProof/>
          </w:rPr>
          <w:t>3.2.4</w:t>
        </w:r>
        <w:r w:rsidR="00F42EB9">
          <w:rPr>
            <w:rFonts w:asciiTheme="minorHAnsi" w:eastAsiaTheme="minorEastAsia" w:hAnsiTheme="minorHAnsi" w:cstheme="minorBidi"/>
            <w:b w:val="0"/>
            <w:bCs w:val="0"/>
            <w:i w:val="0"/>
            <w:iCs w:val="0"/>
            <w:noProof/>
            <w:color w:val="auto"/>
            <w:sz w:val="22"/>
            <w:szCs w:val="22"/>
          </w:rPr>
          <w:tab/>
        </w:r>
        <w:r w:rsidR="00F42EB9" w:rsidRPr="00C716E0">
          <w:rPr>
            <w:rStyle w:val="Hyperlink"/>
            <w:rFonts w:asciiTheme="majorHAnsi" w:hAnsiTheme="majorHAnsi"/>
            <w:noProof/>
          </w:rPr>
          <w:t>Communication Interface Requirements</w:t>
        </w:r>
        <w:r w:rsidR="00F42EB9">
          <w:rPr>
            <w:noProof/>
            <w:webHidden/>
          </w:rPr>
          <w:tab/>
        </w:r>
        <w:r>
          <w:rPr>
            <w:noProof/>
            <w:webHidden/>
          </w:rPr>
          <w:fldChar w:fldCharType="begin"/>
        </w:r>
        <w:r w:rsidR="00F42EB9">
          <w:rPr>
            <w:noProof/>
            <w:webHidden/>
          </w:rPr>
          <w:instrText xml:space="preserve"> PAGEREF _Toc388529887 \h </w:instrText>
        </w:r>
        <w:r>
          <w:rPr>
            <w:noProof/>
            <w:webHidden/>
          </w:rPr>
        </w:r>
        <w:r>
          <w:rPr>
            <w:noProof/>
            <w:webHidden/>
          </w:rPr>
          <w:fldChar w:fldCharType="separate"/>
        </w:r>
        <w:r w:rsidR="00F42EB9">
          <w:rPr>
            <w:noProof/>
            <w:webHidden/>
          </w:rPr>
          <w:t>57</w:t>
        </w:r>
        <w:r>
          <w:rPr>
            <w:noProof/>
            <w:webHidden/>
          </w:rPr>
          <w:fldChar w:fldCharType="end"/>
        </w:r>
      </w:hyperlink>
    </w:p>
    <w:p w:rsidR="00F42EB9" w:rsidRDefault="00B3351A">
      <w:pPr>
        <w:pStyle w:val="TOC1"/>
        <w:tabs>
          <w:tab w:val="left" w:pos="720"/>
          <w:tab w:val="right" w:leader="underscore" w:pos="9019"/>
        </w:tabs>
        <w:rPr>
          <w:rFonts w:asciiTheme="minorHAnsi" w:eastAsiaTheme="minorEastAsia" w:hAnsiTheme="minorHAnsi" w:cstheme="minorBidi"/>
          <w:b w:val="0"/>
          <w:bCs w:val="0"/>
          <w:i w:val="0"/>
          <w:iCs w:val="0"/>
          <w:noProof/>
          <w:color w:val="auto"/>
          <w:sz w:val="22"/>
          <w:szCs w:val="22"/>
        </w:rPr>
      </w:pPr>
      <w:hyperlink w:anchor="_Toc388529888" w:history="1">
        <w:r w:rsidR="00F42EB9" w:rsidRPr="00C716E0">
          <w:rPr>
            <w:rStyle w:val="Hyperlink"/>
            <w:rFonts w:asciiTheme="majorHAnsi" w:hAnsiTheme="majorHAnsi"/>
            <w:noProof/>
          </w:rPr>
          <w:t>3.3</w:t>
        </w:r>
        <w:r w:rsidR="00F42EB9">
          <w:rPr>
            <w:rFonts w:asciiTheme="minorHAnsi" w:eastAsiaTheme="minorEastAsia" w:hAnsiTheme="minorHAnsi" w:cstheme="minorBidi"/>
            <w:b w:val="0"/>
            <w:bCs w:val="0"/>
            <w:i w:val="0"/>
            <w:iCs w:val="0"/>
            <w:noProof/>
            <w:color w:val="auto"/>
            <w:sz w:val="22"/>
            <w:szCs w:val="22"/>
          </w:rPr>
          <w:tab/>
        </w:r>
        <w:r w:rsidR="00F42EB9" w:rsidRPr="00C716E0">
          <w:rPr>
            <w:rStyle w:val="Hyperlink"/>
            <w:rFonts w:asciiTheme="majorHAnsi" w:hAnsiTheme="majorHAnsi"/>
            <w:noProof/>
          </w:rPr>
          <w:t>Performance Requirements</w:t>
        </w:r>
        <w:r w:rsidR="00F42EB9">
          <w:rPr>
            <w:noProof/>
            <w:webHidden/>
          </w:rPr>
          <w:tab/>
        </w:r>
        <w:r>
          <w:rPr>
            <w:noProof/>
            <w:webHidden/>
          </w:rPr>
          <w:fldChar w:fldCharType="begin"/>
        </w:r>
        <w:r w:rsidR="00F42EB9">
          <w:rPr>
            <w:noProof/>
            <w:webHidden/>
          </w:rPr>
          <w:instrText xml:space="preserve"> PAGEREF _Toc388529888 \h </w:instrText>
        </w:r>
        <w:r>
          <w:rPr>
            <w:noProof/>
            <w:webHidden/>
          </w:rPr>
        </w:r>
        <w:r>
          <w:rPr>
            <w:noProof/>
            <w:webHidden/>
          </w:rPr>
          <w:fldChar w:fldCharType="separate"/>
        </w:r>
        <w:r w:rsidR="00F42EB9">
          <w:rPr>
            <w:noProof/>
            <w:webHidden/>
          </w:rPr>
          <w:t>57</w:t>
        </w:r>
        <w:r>
          <w:rPr>
            <w:noProof/>
            <w:webHidden/>
          </w:rPr>
          <w:fldChar w:fldCharType="end"/>
        </w:r>
      </w:hyperlink>
    </w:p>
    <w:p w:rsidR="00F42EB9" w:rsidRDefault="00B3351A">
      <w:pPr>
        <w:pStyle w:val="TOC1"/>
        <w:tabs>
          <w:tab w:val="left" w:pos="720"/>
          <w:tab w:val="right" w:leader="underscore" w:pos="9019"/>
        </w:tabs>
        <w:rPr>
          <w:rFonts w:asciiTheme="minorHAnsi" w:eastAsiaTheme="minorEastAsia" w:hAnsiTheme="minorHAnsi" w:cstheme="minorBidi"/>
          <w:b w:val="0"/>
          <w:bCs w:val="0"/>
          <w:i w:val="0"/>
          <w:iCs w:val="0"/>
          <w:noProof/>
          <w:color w:val="auto"/>
          <w:sz w:val="22"/>
          <w:szCs w:val="22"/>
        </w:rPr>
      </w:pPr>
      <w:hyperlink w:anchor="_Toc388529889" w:history="1">
        <w:r w:rsidR="00F42EB9" w:rsidRPr="00C716E0">
          <w:rPr>
            <w:rStyle w:val="Hyperlink"/>
            <w:rFonts w:asciiTheme="majorHAnsi" w:hAnsiTheme="majorHAnsi"/>
            <w:noProof/>
          </w:rPr>
          <w:t>3.4</w:t>
        </w:r>
        <w:r w:rsidR="00F42EB9">
          <w:rPr>
            <w:rFonts w:asciiTheme="minorHAnsi" w:eastAsiaTheme="minorEastAsia" w:hAnsiTheme="minorHAnsi" w:cstheme="minorBidi"/>
            <w:b w:val="0"/>
            <w:bCs w:val="0"/>
            <w:i w:val="0"/>
            <w:iCs w:val="0"/>
            <w:noProof/>
            <w:color w:val="auto"/>
            <w:sz w:val="22"/>
            <w:szCs w:val="22"/>
          </w:rPr>
          <w:tab/>
        </w:r>
        <w:r w:rsidR="00F42EB9" w:rsidRPr="00C716E0">
          <w:rPr>
            <w:rStyle w:val="Hyperlink"/>
            <w:rFonts w:asciiTheme="majorHAnsi" w:hAnsiTheme="majorHAnsi"/>
            <w:noProof/>
          </w:rPr>
          <w:t>Software System Attribute Requirement</w:t>
        </w:r>
        <w:r w:rsidR="00F42EB9">
          <w:rPr>
            <w:noProof/>
            <w:webHidden/>
          </w:rPr>
          <w:tab/>
        </w:r>
        <w:r>
          <w:rPr>
            <w:noProof/>
            <w:webHidden/>
          </w:rPr>
          <w:fldChar w:fldCharType="begin"/>
        </w:r>
        <w:r w:rsidR="00F42EB9">
          <w:rPr>
            <w:noProof/>
            <w:webHidden/>
          </w:rPr>
          <w:instrText xml:space="preserve"> PAGEREF _Toc388529889 \h </w:instrText>
        </w:r>
        <w:r>
          <w:rPr>
            <w:noProof/>
            <w:webHidden/>
          </w:rPr>
        </w:r>
        <w:r>
          <w:rPr>
            <w:noProof/>
            <w:webHidden/>
          </w:rPr>
          <w:fldChar w:fldCharType="separate"/>
        </w:r>
        <w:r w:rsidR="00F42EB9">
          <w:rPr>
            <w:noProof/>
            <w:webHidden/>
          </w:rPr>
          <w:t>58</w:t>
        </w:r>
        <w:r>
          <w:rPr>
            <w:noProof/>
            <w:webHidden/>
          </w:rPr>
          <w:fldChar w:fldCharType="end"/>
        </w:r>
      </w:hyperlink>
    </w:p>
    <w:p w:rsidR="00F42EB9" w:rsidRDefault="00B3351A">
      <w:pPr>
        <w:pStyle w:val="TOC1"/>
        <w:tabs>
          <w:tab w:val="left" w:pos="480"/>
          <w:tab w:val="right" w:leader="underscore" w:pos="9019"/>
        </w:tabs>
        <w:rPr>
          <w:rFonts w:asciiTheme="minorHAnsi" w:eastAsiaTheme="minorEastAsia" w:hAnsiTheme="minorHAnsi" w:cstheme="minorBidi"/>
          <w:b w:val="0"/>
          <w:bCs w:val="0"/>
          <w:i w:val="0"/>
          <w:iCs w:val="0"/>
          <w:noProof/>
          <w:color w:val="auto"/>
          <w:sz w:val="22"/>
          <w:szCs w:val="22"/>
        </w:rPr>
      </w:pPr>
      <w:hyperlink w:anchor="_Toc388529890" w:history="1">
        <w:r w:rsidR="00F42EB9" w:rsidRPr="00C716E0">
          <w:rPr>
            <w:rStyle w:val="Hyperlink"/>
            <w:rFonts w:asciiTheme="majorHAnsi" w:hAnsiTheme="majorHAnsi"/>
            <w:noProof/>
          </w:rPr>
          <w:t>4.</w:t>
        </w:r>
        <w:r w:rsidR="00F42EB9">
          <w:rPr>
            <w:rFonts w:asciiTheme="minorHAnsi" w:eastAsiaTheme="minorEastAsia" w:hAnsiTheme="minorHAnsi" w:cstheme="minorBidi"/>
            <w:b w:val="0"/>
            <w:bCs w:val="0"/>
            <w:i w:val="0"/>
            <w:iCs w:val="0"/>
            <w:noProof/>
            <w:color w:val="auto"/>
            <w:sz w:val="22"/>
            <w:szCs w:val="22"/>
          </w:rPr>
          <w:tab/>
        </w:r>
        <w:r w:rsidR="00F42EB9" w:rsidRPr="00C716E0">
          <w:rPr>
            <w:rStyle w:val="Hyperlink"/>
            <w:rFonts w:asciiTheme="majorHAnsi" w:hAnsiTheme="majorHAnsi"/>
            <w:noProof/>
          </w:rPr>
          <w:t>GRAPHIC USER INTERFACE (GUI)</w:t>
        </w:r>
        <w:r w:rsidR="00F42EB9">
          <w:rPr>
            <w:noProof/>
            <w:webHidden/>
          </w:rPr>
          <w:tab/>
        </w:r>
        <w:r>
          <w:rPr>
            <w:noProof/>
            <w:webHidden/>
          </w:rPr>
          <w:fldChar w:fldCharType="begin"/>
        </w:r>
        <w:r w:rsidR="00F42EB9">
          <w:rPr>
            <w:noProof/>
            <w:webHidden/>
          </w:rPr>
          <w:instrText xml:space="preserve"> PAGEREF _Toc388529890 \h </w:instrText>
        </w:r>
        <w:r>
          <w:rPr>
            <w:noProof/>
            <w:webHidden/>
          </w:rPr>
        </w:r>
        <w:r>
          <w:rPr>
            <w:noProof/>
            <w:webHidden/>
          </w:rPr>
          <w:fldChar w:fldCharType="separate"/>
        </w:r>
        <w:r w:rsidR="00F42EB9">
          <w:rPr>
            <w:noProof/>
            <w:webHidden/>
          </w:rPr>
          <w:t>61</w:t>
        </w:r>
        <w:r>
          <w:rPr>
            <w:noProof/>
            <w:webHidden/>
          </w:rPr>
          <w:fldChar w:fldCharType="end"/>
        </w:r>
      </w:hyperlink>
    </w:p>
    <w:p w:rsidR="00F42EB9" w:rsidRDefault="00B3351A">
      <w:pPr>
        <w:pStyle w:val="TOC1"/>
        <w:tabs>
          <w:tab w:val="left" w:pos="720"/>
          <w:tab w:val="right" w:leader="underscore" w:pos="9019"/>
        </w:tabs>
        <w:rPr>
          <w:rFonts w:asciiTheme="minorHAnsi" w:eastAsiaTheme="minorEastAsia" w:hAnsiTheme="minorHAnsi" w:cstheme="minorBidi"/>
          <w:b w:val="0"/>
          <w:bCs w:val="0"/>
          <w:i w:val="0"/>
          <w:iCs w:val="0"/>
          <w:noProof/>
          <w:color w:val="auto"/>
          <w:sz w:val="22"/>
          <w:szCs w:val="22"/>
        </w:rPr>
      </w:pPr>
      <w:hyperlink w:anchor="_Toc388529891" w:history="1">
        <w:r w:rsidR="00F42EB9" w:rsidRPr="00C716E0">
          <w:rPr>
            <w:rStyle w:val="Hyperlink"/>
            <w:rFonts w:asciiTheme="majorHAnsi" w:hAnsiTheme="majorHAnsi"/>
            <w:noProof/>
          </w:rPr>
          <w:t>4.1</w:t>
        </w:r>
        <w:r w:rsidR="00F42EB9">
          <w:rPr>
            <w:rFonts w:asciiTheme="minorHAnsi" w:eastAsiaTheme="minorEastAsia" w:hAnsiTheme="minorHAnsi" w:cstheme="minorBidi"/>
            <w:b w:val="0"/>
            <w:bCs w:val="0"/>
            <w:i w:val="0"/>
            <w:iCs w:val="0"/>
            <w:noProof/>
            <w:color w:val="auto"/>
            <w:sz w:val="22"/>
            <w:szCs w:val="22"/>
          </w:rPr>
          <w:tab/>
        </w:r>
        <w:r w:rsidR="00F42EB9" w:rsidRPr="00C716E0">
          <w:rPr>
            <w:rStyle w:val="Hyperlink"/>
            <w:rFonts w:asciiTheme="majorHAnsi" w:hAnsiTheme="majorHAnsi"/>
            <w:noProof/>
          </w:rPr>
          <w:t>Launching of application</w:t>
        </w:r>
        <w:r w:rsidR="00F42EB9">
          <w:rPr>
            <w:noProof/>
            <w:webHidden/>
          </w:rPr>
          <w:tab/>
        </w:r>
        <w:r>
          <w:rPr>
            <w:noProof/>
            <w:webHidden/>
          </w:rPr>
          <w:fldChar w:fldCharType="begin"/>
        </w:r>
        <w:r w:rsidR="00F42EB9">
          <w:rPr>
            <w:noProof/>
            <w:webHidden/>
          </w:rPr>
          <w:instrText xml:space="preserve"> PAGEREF _Toc388529891 \h </w:instrText>
        </w:r>
        <w:r>
          <w:rPr>
            <w:noProof/>
            <w:webHidden/>
          </w:rPr>
        </w:r>
        <w:r>
          <w:rPr>
            <w:noProof/>
            <w:webHidden/>
          </w:rPr>
          <w:fldChar w:fldCharType="separate"/>
        </w:r>
        <w:r w:rsidR="00F42EB9">
          <w:rPr>
            <w:noProof/>
            <w:webHidden/>
          </w:rPr>
          <w:t>61</w:t>
        </w:r>
        <w:r>
          <w:rPr>
            <w:noProof/>
            <w:webHidden/>
          </w:rPr>
          <w:fldChar w:fldCharType="end"/>
        </w:r>
      </w:hyperlink>
    </w:p>
    <w:p w:rsidR="00F42EB9" w:rsidRDefault="00B3351A">
      <w:pPr>
        <w:pStyle w:val="TOC1"/>
        <w:tabs>
          <w:tab w:val="left" w:pos="720"/>
          <w:tab w:val="right" w:leader="underscore" w:pos="9019"/>
        </w:tabs>
        <w:rPr>
          <w:rFonts w:asciiTheme="minorHAnsi" w:eastAsiaTheme="minorEastAsia" w:hAnsiTheme="minorHAnsi" w:cstheme="minorBidi"/>
          <w:b w:val="0"/>
          <w:bCs w:val="0"/>
          <w:i w:val="0"/>
          <w:iCs w:val="0"/>
          <w:noProof/>
          <w:color w:val="auto"/>
          <w:sz w:val="22"/>
          <w:szCs w:val="22"/>
        </w:rPr>
      </w:pPr>
      <w:hyperlink w:anchor="_Toc388529892" w:history="1">
        <w:r w:rsidR="00F42EB9" w:rsidRPr="00C716E0">
          <w:rPr>
            <w:rStyle w:val="Hyperlink"/>
            <w:rFonts w:asciiTheme="majorHAnsi" w:hAnsiTheme="majorHAnsi"/>
            <w:noProof/>
          </w:rPr>
          <w:t>4.2</w:t>
        </w:r>
        <w:r w:rsidR="00F42EB9">
          <w:rPr>
            <w:rFonts w:asciiTheme="minorHAnsi" w:eastAsiaTheme="minorEastAsia" w:hAnsiTheme="minorHAnsi" w:cstheme="minorBidi"/>
            <w:b w:val="0"/>
            <w:bCs w:val="0"/>
            <w:i w:val="0"/>
            <w:iCs w:val="0"/>
            <w:noProof/>
            <w:color w:val="auto"/>
            <w:sz w:val="22"/>
            <w:szCs w:val="22"/>
          </w:rPr>
          <w:tab/>
        </w:r>
        <w:r w:rsidR="00F42EB9" w:rsidRPr="00C716E0">
          <w:rPr>
            <w:rStyle w:val="Hyperlink"/>
            <w:rFonts w:asciiTheme="majorHAnsi" w:hAnsiTheme="majorHAnsi"/>
            <w:noProof/>
          </w:rPr>
          <w:t>Select Layer</w:t>
        </w:r>
        <w:r w:rsidR="00F42EB9">
          <w:rPr>
            <w:noProof/>
            <w:webHidden/>
          </w:rPr>
          <w:tab/>
        </w:r>
        <w:r>
          <w:rPr>
            <w:noProof/>
            <w:webHidden/>
          </w:rPr>
          <w:fldChar w:fldCharType="begin"/>
        </w:r>
        <w:r w:rsidR="00F42EB9">
          <w:rPr>
            <w:noProof/>
            <w:webHidden/>
          </w:rPr>
          <w:instrText xml:space="preserve"> PAGEREF _Toc388529892 \h </w:instrText>
        </w:r>
        <w:r>
          <w:rPr>
            <w:noProof/>
            <w:webHidden/>
          </w:rPr>
        </w:r>
        <w:r>
          <w:rPr>
            <w:noProof/>
            <w:webHidden/>
          </w:rPr>
          <w:fldChar w:fldCharType="separate"/>
        </w:r>
        <w:r w:rsidR="00F42EB9">
          <w:rPr>
            <w:noProof/>
            <w:webHidden/>
          </w:rPr>
          <w:t>61</w:t>
        </w:r>
        <w:r>
          <w:rPr>
            <w:noProof/>
            <w:webHidden/>
          </w:rPr>
          <w:fldChar w:fldCharType="end"/>
        </w:r>
      </w:hyperlink>
    </w:p>
    <w:p w:rsidR="00F42EB9" w:rsidRDefault="00B3351A">
      <w:pPr>
        <w:pStyle w:val="TOC1"/>
        <w:tabs>
          <w:tab w:val="right" w:leader="underscore" w:pos="9019"/>
        </w:tabs>
        <w:rPr>
          <w:rFonts w:asciiTheme="minorHAnsi" w:eastAsiaTheme="minorEastAsia" w:hAnsiTheme="minorHAnsi" w:cstheme="minorBidi"/>
          <w:b w:val="0"/>
          <w:bCs w:val="0"/>
          <w:i w:val="0"/>
          <w:iCs w:val="0"/>
          <w:noProof/>
          <w:color w:val="auto"/>
          <w:sz w:val="22"/>
          <w:szCs w:val="22"/>
        </w:rPr>
      </w:pPr>
      <w:hyperlink w:anchor="_Toc388529893" w:history="1">
        <w:r w:rsidR="00F42EB9" w:rsidRPr="00C716E0">
          <w:rPr>
            <w:rStyle w:val="Hyperlink"/>
            <w:rFonts w:asciiTheme="majorHAnsi" w:hAnsiTheme="majorHAnsi"/>
            <w:noProof/>
          </w:rPr>
          <w:t>ANNEXURE</w:t>
        </w:r>
        <w:r w:rsidR="00F42EB9">
          <w:rPr>
            <w:noProof/>
            <w:webHidden/>
          </w:rPr>
          <w:tab/>
        </w:r>
        <w:r>
          <w:rPr>
            <w:noProof/>
            <w:webHidden/>
          </w:rPr>
          <w:fldChar w:fldCharType="begin"/>
        </w:r>
        <w:r w:rsidR="00F42EB9">
          <w:rPr>
            <w:noProof/>
            <w:webHidden/>
          </w:rPr>
          <w:instrText xml:space="preserve"> PAGEREF _Toc388529893 \h </w:instrText>
        </w:r>
        <w:r>
          <w:rPr>
            <w:noProof/>
            <w:webHidden/>
          </w:rPr>
        </w:r>
        <w:r>
          <w:rPr>
            <w:noProof/>
            <w:webHidden/>
          </w:rPr>
          <w:fldChar w:fldCharType="separate"/>
        </w:r>
        <w:r w:rsidR="00F42EB9">
          <w:rPr>
            <w:noProof/>
            <w:webHidden/>
          </w:rPr>
          <w:t>63</w:t>
        </w:r>
        <w:r>
          <w:rPr>
            <w:noProof/>
            <w:webHidden/>
          </w:rPr>
          <w:fldChar w:fldCharType="end"/>
        </w:r>
      </w:hyperlink>
    </w:p>
    <w:p w:rsidR="00F42EB9" w:rsidRDefault="00B3351A">
      <w:pPr>
        <w:pStyle w:val="TOC1"/>
        <w:tabs>
          <w:tab w:val="right" w:leader="underscore" w:pos="9019"/>
        </w:tabs>
        <w:rPr>
          <w:rFonts w:asciiTheme="minorHAnsi" w:eastAsiaTheme="minorEastAsia" w:hAnsiTheme="minorHAnsi" w:cstheme="minorBidi"/>
          <w:b w:val="0"/>
          <w:bCs w:val="0"/>
          <w:i w:val="0"/>
          <w:iCs w:val="0"/>
          <w:noProof/>
          <w:color w:val="auto"/>
          <w:sz w:val="22"/>
          <w:szCs w:val="22"/>
        </w:rPr>
      </w:pPr>
      <w:hyperlink w:anchor="_Toc388529894" w:history="1">
        <w:r w:rsidR="00F42EB9" w:rsidRPr="00C716E0">
          <w:rPr>
            <w:rStyle w:val="Hyperlink"/>
            <w:rFonts w:asciiTheme="majorHAnsi" w:hAnsiTheme="majorHAnsi"/>
            <w:noProof/>
          </w:rPr>
          <w:t>Annex1 - Requirement Traceability</w:t>
        </w:r>
        <w:r w:rsidR="00F42EB9">
          <w:rPr>
            <w:noProof/>
            <w:webHidden/>
          </w:rPr>
          <w:tab/>
        </w:r>
        <w:r>
          <w:rPr>
            <w:noProof/>
            <w:webHidden/>
          </w:rPr>
          <w:fldChar w:fldCharType="begin"/>
        </w:r>
        <w:r w:rsidR="00F42EB9">
          <w:rPr>
            <w:noProof/>
            <w:webHidden/>
          </w:rPr>
          <w:instrText xml:space="preserve"> PAGEREF _Toc388529894 \h </w:instrText>
        </w:r>
        <w:r>
          <w:rPr>
            <w:noProof/>
            <w:webHidden/>
          </w:rPr>
        </w:r>
        <w:r>
          <w:rPr>
            <w:noProof/>
            <w:webHidden/>
          </w:rPr>
          <w:fldChar w:fldCharType="separate"/>
        </w:r>
        <w:r w:rsidR="00F42EB9">
          <w:rPr>
            <w:noProof/>
            <w:webHidden/>
          </w:rPr>
          <w:t>63</w:t>
        </w:r>
        <w:r>
          <w:rPr>
            <w:noProof/>
            <w:webHidden/>
          </w:rPr>
          <w:fldChar w:fldCharType="end"/>
        </w:r>
      </w:hyperlink>
    </w:p>
    <w:p w:rsidR="006356DB" w:rsidRDefault="00B3351A" w:rsidP="006356DB">
      <w:pPr>
        <w:pStyle w:val="Heading1"/>
        <w:rPr>
          <w:rFonts w:asciiTheme="majorHAnsi" w:hAnsiTheme="majorHAnsi" w:cs="Calibri"/>
          <w:szCs w:val="28"/>
        </w:rPr>
      </w:pPr>
      <w:r w:rsidRPr="00EC1A46">
        <w:rPr>
          <w:rFonts w:asciiTheme="majorHAnsi" w:hAnsiTheme="majorHAnsi" w:cs="Calibri"/>
          <w:i/>
          <w:sz w:val="24"/>
        </w:rPr>
        <w:fldChar w:fldCharType="end"/>
      </w:r>
      <w:bookmarkStart w:id="17" w:name="_Toc388174519"/>
      <w:bookmarkStart w:id="18" w:name="_Toc388175071"/>
      <w:bookmarkStart w:id="19" w:name="_Toc388175623"/>
      <w:bookmarkStart w:id="20" w:name="_Toc388176174"/>
      <w:bookmarkStart w:id="21" w:name="_Toc388176725"/>
      <w:bookmarkStart w:id="22" w:name="_Toc388177276"/>
      <w:bookmarkStart w:id="23" w:name="_Toc388177827"/>
      <w:bookmarkStart w:id="24" w:name="_Toc388178377"/>
      <w:bookmarkStart w:id="25" w:name="_Toc388178969"/>
      <w:bookmarkStart w:id="26" w:name="_Toc388179521"/>
      <w:bookmarkStart w:id="27" w:name="_Toc388180074"/>
      <w:bookmarkStart w:id="28" w:name="_Toc388183540"/>
      <w:bookmarkStart w:id="29" w:name="_Toc388337603"/>
      <w:bookmarkStart w:id="30" w:name="_Toc388174520"/>
      <w:bookmarkStart w:id="31" w:name="_Toc388175072"/>
      <w:bookmarkStart w:id="32" w:name="_Toc388175624"/>
      <w:bookmarkStart w:id="33" w:name="_Toc388176175"/>
      <w:bookmarkStart w:id="34" w:name="_Toc388176726"/>
      <w:bookmarkStart w:id="35" w:name="_Toc388177277"/>
      <w:bookmarkStart w:id="36" w:name="_Toc388177828"/>
      <w:bookmarkStart w:id="37" w:name="_Toc388178378"/>
      <w:bookmarkStart w:id="38" w:name="_Toc388178970"/>
      <w:bookmarkStart w:id="39" w:name="_Toc388179522"/>
      <w:bookmarkStart w:id="40" w:name="_Toc388180075"/>
      <w:bookmarkStart w:id="41" w:name="_Toc388183541"/>
      <w:bookmarkStart w:id="42" w:name="_Toc388337604"/>
      <w:bookmarkStart w:id="43" w:name="_Toc386805021"/>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rsidR="006356DB" w:rsidRDefault="006356DB">
      <w:pPr>
        <w:tabs>
          <w:tab w:val="clear" w:pos="720"/>
          <w:tab w:val="clear" w:pos="5760"/>
        </w:tabs>
        <w:ind w:right="0"/>
        <w:rPr>
          <w:rFonts w:asciiTheme="majorHAnsi" w:hAnsiTheme="majorHAnsi" w:cs="Calibri"/>
          <w:b/>
          <w:bCs/>
          <w:kern w:val="32"/>
          <w:sz w:val="28"/>
          <w:szCs w:val="28"/>
        </w:rPr>
      </w:pPr>
      <w:r>
        <w:rPr>
          <w:rFonts w:asciiTheme="majorHAnsi" w:hAnsiTheme="majorHAnsi" w:cs="Calibri"/>
          <w:szCs w:val="28"/>
        </w:rPr>
        <w:br w:type="page"/>
      </w:r>
    </w:p>
    <w:p w:rsidR="007D017C" w:rsidRDefault="007D017C" w:rsidP="006356DB">
      <w:pPr>
        <w:pStyle w:val="Heading1"/>
        <w:rPr>
          <w:rFonts w:asciiTheme="majorHAnsi" w:hAnsiTheme="majorHAnsi" w:cs="Calibri"/>
        </w:rPr>
      </w:pPr>
    </w:p>
    <w:p w:rsidR="00793E28" w:rsidRDefault="007D017C" w:rsidP="00770790">
      <w:pPr>
        <w:pStyle w:val="Heading1"/>
        <w:numPr>
          <w:ilvl w:val="0"/>
          <w:numId w:val="59"/>
        </w:numPr>
        <w:spacing w:before="0" w:after="0"/>
        <w:ind w:left="720" w:hanging="720"/>
        <w:rPr>
          <w:rFonts w:asciiTheme="majorHAnsi" w:hAnsiTheme="majorHAnsi" w:cs="Calibri"/>
        </w:rPr>
      </w:pPr>
      <w:bookmarkStart w:id="44" w:name="_Toc388529843"/>
      <w:r>
        <w:rPr>
          <w:rFonts w:asciiTheme="majorHAnsi" w:hAnsiTheme="majorHAnsi" w:cs="Calibri"/>
          <w:szCs w:val="28"/>
        </w:rPr>
        <w:t>INTRODUCTION</w:t>
      </w:r>
      <w:bookmarkEnd w:id="44"/>
    </w:p>
    <w:p w:rsidR="00793E28" w:rsidRPr="006356DB" w:rsidRDefault="00793E28" w:rsidP="00770790">
      <w:pPr>
        <w:pStyle w:val="Heading1"/>
        <w:numPr>
          <w:ilvl w:val="1"/>
          <w:numId w:val="61"/>
        </w:numPr>
        <w:tabs>
          <w:tab w:val="clear" w:pos="720"/>
          <w:tab w:val="clear" w:pos="5760"/>
        </w:tabs>
        <w:spacing w:line="276" w:lineRule="auto"/>
        <w:ind w:left="720" w:hanging="720"/>
        <w:jc w:val="both"/>
        <w:rPr>
          <w:rFonts w:asciiTheme="majorHAnsi" w:hAnsiTheme="majorHAnsi" w:cs="Calibri"/>
          <w:sz w:val="24"/>
          <w:szCs w:val="24"/>
        </w:rPr>
      </w:pPr>
      <w:bookmarkStart w:id="45" w:name="_Toc388529844"/>
      <w:r w:rsidRPr="00EC1A46">
        <w:rPr>
          <w:rFonts w:asciiTheme="majorHAnsi" w:hAnsiTheme="majorHAnsi" w:cs="Calibri"/>
          <w:sz w:val="24"/>
          <w:szCs w:val="24"/>
        </w:rPr>
        <w:t>Purpose</w:t>
      </w:r>
      <w:bookmarkStart w:id="46" w:name="_Toc388173969"/>
      <w:bookmarkStart w:id="47" w:name="_Toc388174522"/>
      <w:bookmarkStart w:id="48" w:name="_Toc388175074"/>
      <w:bookmarkStart w:id="49" w:name="_Toc388175626"/>
      <w:bookmarkStart w:id="50" w:name="_Toc388176177"/>
      <w:bookmarkStart w:id="51" w:name="_Toc388176728"/>
      <w:bookmarkStart w:id="52" w:name="_Toc388177279"/>
      <w:bookmarkEnd w:id="43"/>
      <w:bookmarkEnd w:id="45"/>
      <w:bookmarkEnd w:id="46"/>
      <w:bookmarkEnd w:id="47"/>
      <w:bookmarkEnd w:id="48"/>
      <w:bookmarkEnd w:id="49"/>
      <w:bookmarkEnd w:id="50"/>
      <w:bookmarkEnd w:id="51"/>
      <w:bookmarkEnd w:id="52"/>
    </w:p>
    <w:p w:rsidR="003002A7" w:rsidRPr="00EC1A46" w:rsidRDefault="003002A7" w:rsidP="00DC48B5">
      <w:pPr>
        <w:pStyle w:val="Normal10"/>
        <w:spacing w:after="0" w:line="276" w:lineRule="auto"/>
        <w:rPr>
          <w:rFonts w:asciiTheme="majorHAnsi" w:hAnsiTheme="majorHAnsi" w:cs="Calibri"/>
          <w:color w:val="000000"/>
          <w:szCs w:val="22"/>
        </w:rPr>
      </w:pPr>
      <w:r w:rsidRPr="00EC1A46">
        <w:rPr>
          <w:rFonts w:asciiTheme="majorHAnsi" w:hAnsiTheme="majorHAnsi" w:cs="Calibri"/>
          <w:color w:val="000000"/>
          <w:szCs w:val="22"/>
        </w:rPr>
        <w:t xml:space="preserve">The purpose of this document is to capture all of the requirements stated by </w:t>
      </w:r>
      <w:r w:rsidR="00313011" w:rsidRPr="00EC1A46">
        <w:rPr>
          <w:rFonts w:asciiTheme="majorHAnsi" w:hAnsiTheme="majorHAnsi" w:cs="Calibri"/>
          <w:color w:val="000000"/>
          <w:szCs w:val="22"/>
        </w:rPr>
        <w:t>CIO</w:t>
      </w:r>
      <w:r w:rsidRPr="00EC1A46">
        <w:rPr>
          <w:rFonts w:asciiTheme="majorHAnsi" w:hAnsiTheme="majorHAnsi" w:cs="Calibri"/>
          <w:color w:val="000000"/>
          <w:szCs w:val="22"/>
        </w:rPr>
        <w:t xml:space="preserve"> in the </w:t>
      </w:r>
      <w:r w:rsidR="00116DCC" w:rsidRPr="00EC1A46">
        <w:rPr>
          <w:rFonts w:asciiTheme="majorHAnsi" w:hAnsiTheme="majorHAnsi" w:cs="Calibri"/>
          <w:color w:val="000000"/>
          <w:szCs w:val="22"/>
        </w:rPr>
        <w:t xml:space="preserve">system study </w:t>
      </w:r>
      <w:r w:rsidRPr="00EC1A46">
        <w:rPr>
          <w:rFonts w:asciiTheme="majorHAnsi" w:hAnsiTheme="majorHAnsi" w:cs="Calibri"/>
          <w:color w:val="000000"/>
          <w:szCs w:val="22"/>
        </w:rPr>
        <w:t xml:space="preserve">meetings and those specified in the RFP document. Further, to establish the basis for agreement between the </w:t>
      </w:r>
      <w:r w:rsidR="00313011" w:rsidRPr="00EC1A46">
        <w:rPr>
          <w:rFonts w:asciiTheme="majorHAnsi" w:hAnsiTheme="majorHAnsi" w:cs="Calibri"/>
          <w:color w:val="000000"/>
          <w:szCs w:val="22"/>
        </w:rPr>
        <w:t>CIO</w:t>
      </w:r>
      <w:r w:rsidRPr="00EC1A46">
        <w:rPr>
          <w:rFonts w:asciiTheme="majorHAnsi" w:hAnsiTheme="majorHAnsi" w:cs="Calibri"/>
          <w:color w:val="000000"/>
          <w:szCs w:val="22"/>
        </w:rPr>
        <w:t xml:space="preserve"> and the </w:t>
      </w:r>
      <w:r w:rsidR="00313011" w:rsidRPr="00EC1A46">
        <w:rPr>
          <w:rFonts w:asciiTheme="majorHAnsi" w:hAnsiTheme="majorHAnsi" w:cs="Calibri"/>
          <w:color w:val="000000"/>
          <w:szCs w:val="22"/>
        </w:rPr>
        <w:t>IPP</w:t>
      </w:r>
      <w:r w:rsidRPr="00EC1A46">
        <w:rPr>
          <w:rFonts w:asciiTheme="majorHAnsi" w:hAnsiTheme="majorHAnsi" w:cs="Calibri"/>
          <w:color w:val="000000"/>
          <w:szCs w:val="22"/>
        </w:rPr>
        <w:t xml:space="preserve"> on </w:t>
      </w:r>
      <w:r w:rsidR="00116DCC" w:rsidRPr="00EC1A46">
        <w:rPr>
          <w:rFonts w:asciiTheme="majorHAnsi" w:hAnsiTheme="majorHAnsi" w:cs="Calibri"/>
          <w:color w:val="000000"/>
          <w:szCs w:val="22"/>
        </w:rPr>
        <w:t xml:space="preserve">acceptance criteria for the </w:t>
      </w:r>
      <w:r w:rsidR="00313011" w:rsidRPr="00EC1A46">
        <w:rPr>
          <w:rFonts w:asciiTheme="majorHAnsi" w:hAnsiTheme="majorHAnsi" w:cs="Calibri"/>
          <w:color w:val="000000"/>
          <w:szCs w:val="22"/>
        </w:rPr>
        <w:t>Bahrain Mobile</w:t>
      </w:r>
      <w:r w:rsidR="00E377AD" w:rsidRPr="00EC1A46">
        <w:rPr>
          <w:rFonts w:asciiTheme="majorHAnsi" w:hAnsiTheme="majorHAnsi" w:cs="Calibri"/>
          <w:color w:val="000000"/>
          <w:szCs w:val="22"/>
        </w:rPr>
        <w:t xml:space="preserve"> Locator</w:t>
      </w:r>
      <w:r w:rsidR="00313011" w:rsidRPr="00EC1A46">
        <w:rPr>
          <w:rFonts w:asciiTheme="majorHAnsi" w:hAnsiTheme="majorHAnsi" w:cs="Calibri"/>
          <w:color w:val="000000"/>
          <w:szCs w:val="22"/>
        </w:rPr>
        <w:t xml:space="preserve"> application </w:t>
      </w:r>
      <w:r w:rsidRPr="00EC1A46">
        <w:rPr>
          <w:rFonts w:asciiTheme="majorHAnsi" w:hAnsiTheme="majorHAnsi" w:cs="Calibri"/>
          <w:color w:val="000000"/>
          <w:szCs w:val="22"/>
        </w:rPr>
        <w:t xml:space="preserve">product.  The document </w:t>
      </w:r>
      <w:r w:rsidR="0081283C" w:rsidRPr="00EC1A46">
        <w:rPr>
          <w:rFonts w:asciiTheme="majorHAnsi" w:hAnsiTheme="majorHAnsi" w:cs="Calibri"/>
          <w:color w:val="000000"/>
          <w:szCs w:val="22"/>
        </w:rPr>
        <w:t>contains</w:t>
      </w:r>
      <w:r w:rsidRPr="00EC1A46">
        <w:rPr>
          <w:rFonts w:asciiTheme="majorHAnsi" w:hAnsiTheme="majorHAnsi" w:cs="Calibri"/>
          <w:color w:val="000000"/>
          <w:szCs w:val="22"/>
        </w:rPr>
        <w:t xml:space="preserve"> the complete description of the functions to be performed by the </w:t>
      </w:r>
      <w:r w:rsidR="00313011" w:rsidRPr="00EC1A46">
        <w:rPr>
          <w:rFonts w:asciiTheme="majorHAnsi" w:hAnsiTheme="majorHAnsi" w:cs="Calibri"/>
          <w:color w:val="000000"/>
          <w:szCs w:val="22"/>
        </w:rPr>
        <w:t>mobile app after</w:t>
      </w:r>
      <w:r w:rsidR="0081283C" w:rsidRPr="00EC1A46">
        <w:rPr>
          <w:rFonts w:asciiTheme="majorHAnsi" w:hAnsiTheme="majorHAnsi" w:cs="Calibri"/>
          <w:color w:val="000000"/>
          <w:szCs w:val="22"/>
        </w:rPr>
        <w:t xml:space="preserve"> the</w:t>
      </w:r>
      <w:r w:rsidR="00313011" w:rsidRPr="00EC1A46">
        <w:rPr>
          <w:rFonts w:asciiTheme="majorHAnsi" w:hAnsiTheme="majorHAnsi" w:cs="Calibri"/>
          <w:color w:val="000000"/>
          <w:szCs w:val="22"/>
        </w:rPr>
        <w:t xml:space="preserve"> application is deployed</w:t>
      </w:r>
      <w:r w:rsidR="0081283C" w:rsidRPr="00EC1A46">
        <w:rPr>
          <w:rFonts w:asciiTheme="majorHAnsi" w:hAnsiTheme="majorHAnsi" w:cs="Calibri"/>
          <w:color w:val="000000"/>
          <w:szCs w:val="22"/>
        </w:rPr>
        <w:t xml:space="preserve">. </w:t>
      </w:r>
    </w:p>
    <w:p w:rsidR="00E377AD" w:rsidRPr="00EC1A46" w:rsidRDefault="00E377AD" w:rsidP="00DC48B5">
      <w:pPr>
        <w:pStyle w:val="Normal10"/>
        <w:spacing w:after="0" w:line="276" w:lineRule="auto"/>
        <w:rPr>
          <w:rFonts w:asciiTheme="majorHAnsi" w:hAnsiTheme="majorHAnsi" w:cs="Calibri"/>
          <w:color w:val="000000"/>
          <w:szCs w:val="22"/>
        </w:rPr>
      </w:pPr>
    </w:p>
    <w:p w:rsidR="003002A7" w:rsidRDefault="0081283C" w:rsidP="00DC48B5">
      <w:pPr>
        <w:pStyle w:val="Normal10"/>
        <w:spacing w:after="0" w:line="276" w:lineRule="auto"/>
        <w:rPr>
          <w:rFonts w:asciiTheme="majorHAnsi" w:hAnsiTheme="majorHAnsi" w:cs="Calibri"/>
          <w:color w:val="000000"/>
          <w:szCs w:val="22"/>
        </w:rPr>
      </w:pPr>
      <w:r w:rsidRPr="00EC1A46">
        <w:rPr>
          <w:rFonts w:asciiTheme="majorHAnsi" w:hAnsiTheme="majorHAnsi" w:cs="Calibri"/>
          <w:color w:val="000000"/>
          <w:szCs w:val="22"/>
        </w:rPr>
        <w:t>T</w:t>
      </w:r>
      <w:r w:rsidR="003002A7" w:rsidRPr="00EC1A46">
        <w:rPr>
          <w:rFonts w:asciiTheme="majorHAnsi" w:hAnsiTheme="majorHAnsi" w:cs="Calibri"/>
          <w:color w:val="000000"/>
          <w:szCs w:val="22"/>
        </w:rPr>
        <w:t xml:space="preserve">he </w:t>
      </w:r>
      <w:r w:rsidR="00104878" w:rsidRPr="00EC1A46">
        <w:rPr>
          <w:rFonts w:asciiTheme="majorHAnsi" w:hAnsiTheme="majorHAnsi" w:cs="Calibri"/>
          <w:color w:val="000000"/>
          <w:szCs w:val="22"/>
        </w:rPr>
        <w:t>CIO</w:t>
      </w:r>
      <w:r w:rsidR="00A616CE" w:rsidRPr="00EC1A46">
        <w:rPr>
          <w:rFonts w:asciiTheme="majorHAnsi" w:hAnsiTheme="majorHAnsi" w:cs="Calibri"/>
          <w:color w:val="000000"/>
          <w:szCs w:val="22"/>
        </w:rPr>
        <w:t>shall</w:t>
      </w:r>
      <w:r w:rsidR="003002A7" w:rsidRPr="00EC1A46">
        <w:rPr>
          <w:rFonts w:asciiTheme="majorHAnsi" w:hAnsiTheme="majorHAnsi" w:cs="Calibri"/>
          <w:color w:val="000000"/>
          <w:szCs w:val="22"/>
        </w:rPr>
        <w:t xml:space="preserve"> review the document and give theirs concurrence on the f</w:t>
      </w:r>
      <w:r w:rsidR="00A616CE" w:rsidRPr="00EC1A46">
        <w:rPr>
          <w:rFonts w:asciiTheme="majorHAnsi" w:hAnsiTheme="majorHAnsi" w:cs="Calibri"/>
          <w:color w:val="000000"/>
          <w:szCs w:val="22"/>
        </w:rPr>
        <w:t>unctional requirement. A</w:t>
      </w:r>
      <w:r w:rsidR="003002A7" w:rsidRPr="00EC1A46">
        <w:rPr>
          <w:rFonts w:asciiTheme="majorHAnsi" w:hAnsiTheme="majorHAnsi" w:cs="Calibri"/>
          <w:color w:val="000000"/>
          <w:szCs w:val="22"/>
        </w:rPr>
        <w:t xml:space="preserve">ny omissions, </w:t>
      </w:r>
      <w:r w:rsidR="00A616CE" w:rsidRPr="00EC1A46">
        <w:rPr>
          <w:rFonts w:asciiTheme="majorHAnsi" w:hAnsiTheme="majorHAnsi" w:cs="Calibri"/>
          <w:color w:val="000000"/>
          <w:szCs w:val="22"/>
        </w:rPr>
        <w:t>correction or</w:t>
      </w:r>
      <w:r w:rsidR="003002A7" w:rsidRPr="00EC1A46">
        <w:rPr>
          <w:rFonts w:asciiTheme="majorHAnsi" w:hAnsiTheme="majorHAnsi" w:cs="Calibri"/>
          <w:color w:val="000000"/>
          <w:szCs w:val="22"/>
        </w:rPr>
        <w:t xml:space="preserve"> inconsistenc</w:t>
      </w:r>
      <w:r w:rsidR="00A616CE" w:rsidRPr="00EC1A46">
        <w:rPr>
          <w:rFonts w:asciiTheme="majorHAnsi" w:hAnsiTheme="majorHAnsi" w:cs="Calibri"/>
          <w:color w:val="000000"/>
          <w:szCs w:val="22"/>
        </w:rPr>
        <w:t>y in</w:t>
      </w:r>
      <w:r w:rsidRPr="00EC1A46">
        <w:rPr>
          <w:rFonts w:asciiTheme="majorHAnsi" w:hAnsiTheme="majorHAnsi" w:cs="Calibri"/>
          <w:color w:val="000000"/>
          <w:szCs w:val="22"/>
        </w:rPr>
        <w:t xml:space="preserve"> the stated requirements</w:t>
      </w:r>
      <w:r w:rsidR="00A616CE" w:rsidRPr="00EC1A46">
        <w:rPr>
          <w:rFonts w:asciiTheme="majorHAnsi" w:hAnsiTheme="majorHAnsi" w:cs="Calibri"/>
          <w:color w:val="000000"/>
          <w:szCs w:val="22"/>
        </w:rPr>
        <w:t xml:space="preserve"> shall be incorporated and resubmitted to the </w:t>
      </w:r>
      <w:r w:rsidR="00104878" w:rsidRPr="00EC1A46">
        <w:rPr>
          <w:rFonts w:asciiTheme="majorHAnsi" w:hAnsiTheme="majorHAnsi" w:cs="Calibri"/>
          <w:color w:val="000000"/>
          <w:szCs w:val="22"/>
        </w:rPr>
        <w:t>CIO</w:t>
      </w:r>
      <w:r w:rsidR="003002A7" w:rsidRPr="00EC1A46">
        <w:rPr>
          <w:rFonts w:asciiTheme="majorHAnsi" w:hAnsiTheme="majorHAnsi" w:cs="Calibri"/>
          <w:color w:val="000000"/>
          <w:szCs w:val="22"/>
        </w:rPr>
        <w:t xml:space="preserve">. Once approved by the </w:t>
      </w:r>
      <w:r w:rsidR="00104878" w:rsidRPr="00EC1A46">
        <w:rPr>
          <w:rFonts w:asciiTheme="majorHAnsi" w:hAnsiTheme="majorHAnsi" w:cs="Calibri"/>
          <w:color w:val="000000"/>
          <w:szCs w:val="22"/>
        </w:rPr>
        <w:t>CIO</w:t>
      </w:r>
      <w:r w:rsidR="003002A7" w:rsidRPr="00EC1A46">
        <w:rPr>
          <w:rFonts w:asciiTheme="majorHAnsi" w:hAnsiTheme="majorHAnsi" w:cs="Calibri"/>
          <w:color w:val="000000"/>
          <w:szCs w:val="22"/>
        </w:rPr>
        <w:t xml:space="preserve"> this document would provide a baseline for design, development, </w:t>
      </w:r>
      <w:r w:rsidRPr="00EC1A46">
        <w:rPr>
          <w:rFonts w:asciiTheme="majorHAnsi" w:hAnsiTheme="majorHAnsi" w:cs="Calibri"/>
          <w:color w:val="000000"/>
          <w:szCs w:val="22"/>
        </w:rPr>
        <w:t xml:space="preserve">testing and acceptance of the </w:t>
      </w:r>
      <w:r w:rsidR="00104878" w:rsidRPr="00EC1A46">
        <w:rPr>
          <w:rFonts w:asciiTheme="majorHAnsi" w:hAnsiTheme="majorHAnsi" w:cs="Calibri"/>
          <w:color w:val="000000"/>
          <w:szCs w:val="22"/>
        </w:rPr>
        <w:t>Bahrain Locator Mobile</w:t>
      </w:r>
      <w:r w:rsidR="003002A7" w:rsidRPr="00EC1A46">
        <w:rPr>
          <w:rFonts w:asciiTheme="majorHAnsi" w:hAnsiTheme="majorHAnsi" w:cs="Calibri"/>
          <w:color w:val="000000"/>
          <w:szCs w:val="22"/>
        </w:rPr>
        <w:t xml:space="preserve"> application. </w:t>
      </w:r>
    </w:p>
    <w:p w:rsidR="006356DB" w:rsidRPr="00EC1A46" w:rsidRDefault="006356DB" w:rsidP="00DC48B5">
      <w:pPr>
        <w:pStyle w:val="Normal10"/>
        <w:spacing w:after="0" w:line="276" w:lineRule="auto"/>
        <w:rPr>
          <w:rFonts w:asciiTheme="majorHAnsi" w:hAnsiTheme="majorHAnsi" w:cs="Calibri"/>
          <w:color w:val="000000"/>
          <w:szCs w:val="22"/>
        </w:rPr>
      </w:pPr>
    </w:p>
    <w:p w:rsidR="00BE7531" w:rsidRPr="00EC1A46" w:rsidRDefault="00BE7531" w:rsidP="00770790">
      <w:pPr>
        <w:pStyle w:val="Heading1"/>
        <w:numPr>
          <w:ilvl w:val="1"/>
          <w:numId w:val="61"/>
        </w:numPr>
        <w:tabs>
          <w:tab w:val="clear" w:pos="720"/>
          <w:tab w:val="clear" w:pos="5760"/>
        </w:tabs>
        <w:spacing w:before="0" w:after="0" w:line="276" w:lineRule="auto"/>
        <w:ind w:left="720" w:hanging="720"/>
        <w:jc w:val="both"/>
        <w:rPr>
          <w:rFonts w:asciiTheme="majorHAnsi" w:hAnsiTheme="majorHAnsi" w:cs="Calibri"/>
          <w:sz w:val="24"/>
          <w:szCs w:val="24"/>
        </w:rPr>
      </w:pPr>
      <w:bookmarkStart w:id="53" w:name="_Toc388529845"/>
      <w:r w:rsidRPr="00EC1A46">
        <w:rPr>
          <w:rFonts w:asciiTheme="majorHAnsi" w:hAnsiTheme="majorHAnsi" w:cs="Calibri"/>
          <w:sz w:val="24"/>
          <w:szCs w:val="24"/>
        </w:rPr>
        <w:t>Overview</w:t>
      </w:r>
      <w:bookmarkEnd w:id="53"/>
    </w:p>
    <w:p w:rsidR="00BE7531" w:rsidRPr="00EC1A46" w:rsidRDefault="00BE7531" w:rsidP="00EC1A46">
      <w:pPr>
        <w:spacing w:line="276" w:lineRule="auto"/>
        <w:ind w:right="29"/>
        <w:jc w:val="both"/>
        <w:rPr>
          <w:rFonts w:asciiTheme="majorHAnsi" w:hAnsiTheme="majorHAnsi" w:cs="Arial"/>
          <w:bCs/>
          <w:sz w:val="22"/>
          <w:szCs w:val="22"/>
        </w:rPr>
      </w:pPr>
      <w:r w:rsidRPr="00EC1A46">
        <w:rPr>
          <w:rFonts w:asciiTheme="majorHAnsi" w:hAnsiTheme="majorHAnsi" w:cs="Arial"/>
          <w:bCs/>
          <w:sz w:val="22"/>
          <w:szCs w:val="22"/>
        </w:rPr>
        <w:t>People nowadays use the Google maps to find the places and addresses while going to their destinations. Using mobile technologies today citizens extensively exploring the available geospatial data for their routing, alternative routing in transportation and location based services. For which there is a necessity of more accurate data to be provided to the citizen by the government departments.</w:t>
      </w:r>
    </w:p>
    <w:p w:rsidR="00BE7531" w:rsidRPr="00EC1A46" w:rsidRDefault="00BE7531" w:rsidP="00EC1A46">
      <w:pPr>
        <w:spacing w:line="276" w:lineRule="auto"/>
        <w:ind w:right="29" w:firstLine="576"/>
        <w:jc w:val="both"/>
        <w:rPr>
          <w:rFonts w:asciiTheme="majorHAnsi" w:hAnsiTheme="majorHAnsi" w:cs="Arial"/>
          <w:bCs/>
          <w:sz w:val="22"/>
          <w:szCs w:val="22"/>
        </w:rPr>
      </w:pPr>
    </w:p>
    <w:p w:rsidR="00BE7531" w:rsidRPr="00EC1A46" w:rsidRDefault="00BE7531" w:rsidP="00EC1A46">
      <w:pPr>
        <w:spacing w:line="276" w:lineRule="auto"/>
        <w:ind w:right="29"/>
        <w:jc w:val="both"/>
        <w:rPr>
          <w:rFonts w:asciiTheme="majorHAnsi" w:hAnsiTheme="majorHAnsi"/>
          <w:bCs/>
          <w:sz w:val="22"/>
          <w:szCs w:val="22"/>
        </w:rPr>
      </w:pPr>
      <w:r w:rsidRPr="00EC1A46">
        <w:rPr>
          <w:rFonts w:asciiTheme="majorHAnsi" w:hAnsiTheme="majorHAnsi" w:cs="Arial"/>
          <w:bCs/>
          <w:sz w:val="22"/>
          <w:szCs w:val="22"/>
        </w:rPr>
        <w:t xml:space="preserve">The GIS Directorate, CIO with a vision to geo-enable society was in a need to develop Locator applications for the latest and trending mobile operating systems like IOS, Android and Blackberry platform supporting all the functions of current web version of the application </w:t>
      </w:r>
      <w:r w:rsidRPr="00EC1A46">
        <w:rPr>
          <w:rFonts w:asciiTheme="majorHAnsi" w:hAnsiTheme="majorHAnsi" w:cs="Arial"/>
          <w:b/>
          <w:sz w:val="22"/>
          <w:szCs w:val="22"/>
        </w:rPr>
        <w:t>(www.bahrainlocator.gov.bh)</w:t>
      </w:r>
      <w:r w:rsidRPr="00EC1A46">
        <w:rPr>
          <w:rFonts w:asciiTheme="majorHAnsi" w:hAnsiTheme="majorHAnsi" w:cs="Arial"/>
          <w:bCs/>
          <w:sz w:val="22"/>
          <w:szCs w:val="22"/>
        </w:rPr>
        <w:t xml:space="preserve"> plus additional features for mobile including User Favorite Location, Current GPS based Location and Routing Services.  It was also expected that the system should support handheld devices like </w:t>
      </w:r>
      <w:r w:rsidRPr="00EC1A46">
        <w:rPr>
          <w:rFonts w:asciiTheme="majorHAnsi" w:hAnsiTheme="majorHAnsi" w:cs="Arial"/>
          <w:b/>
          <w:sz w:val="22"/>
          <w:szCs w:val="22"/>
        </w:rPr>
        <w:t>Smart Phones</w:t>
      </w:r>
      <w:r w:rsidRPr="00EC1A46">
        <w:rPr>
          <w:rFonts w:asciiTheme="majorHAnsi" w:hAnsiTheme="majorHAnsi" w:cs="Arial"/>
          <w:bCs/>
          <w:sz w:val="22"/>
          <w:szCs w:val="22"/>
        </w:rPr>
        <w:t xml:space="preserve"> and </w:t>
      </w:r>
      <w:r w:rsidRPr="00EC1A46">
        <w:rPr>
          <w:rFonts w:asciiTheme="majorHAnsi" w:hAnsiTheme="majorHAnsi" w:cs="Arial"/>
          <w:b/>
          <w:sz w:val="22"/>
          <w:szCs w:val="22"/>
        </w:rPr>
        <w:t>Tabs</w:t>
      </w:r>
      <w:r w:rsidRPr="00EC1A46">
        <w:rPr>
          <w:rFonts w:asciiTheme="majorHAnsi" w:hAnsiTheme="majorHAnsi" w:cs="Arial"/>
          <w:bCs/>
          <w:sz w:val="22"/>
          <w:szCs w:val="22"/>
        </w:rPr>
        <w:t xml:space="preserve"> and would be bilingual </w:t>
      </w:r>
      <w:r w:rsidRPr="00EC1A46">
        <w:rPr>
          <w:rFonts w:asciiTheme="majorHAnsi" w:hAnsiTheme="majorHAnsi" w:cs="Arial"/>
          <w:b/>
          <w:sz w:val="22"/>
          <w:szCs w:val="22"/>
        </w:rPr>
        <w:t xml:space="preserve">(Arabic and English) </w:t>
      </w:r>
      <w:r w:rsidRPr="00EC1A46">
        <w:rPr>
          <w:rFonts w:asciiTheme="majorHAnsi" w:hAnsiTheme="majorHAnsi" w:cs="Arial"/>
          <w:bCs/>
          <w:sz w:val="22"/>
          <w:szCs w:val="22"/>
        </w:rPr>
        <w:t>in nature</w:t>
      </w:r>
    </w:p>
    <w:p w:rsidR="00BE7531" w:rsidRPr="00EC1A46" w:rsidRDefault="00BE7531" w:rsidP="00EC1A46">
      <w:pPr>
        <w:spacing w:line="276" w:lineRule="auto"/>
        <w:ind w:right="29"/>
        <w:jc w:val="both"/>
        <w:rPr>
          <w:rFonts w:asciiTheme="majorHAnsi" w:hAnsiTheme="majorHAnsi"/>
          <w:sz w:val="22"/>
          <w:szCs w:val="22"/>
        </w:rPr>
      </w:pPr>
    </w:p>
    <w:p w:rsidR="00C9747A" w:rsidRDefault="00BE7531" w:rsidP="00EC1A46">
      <w:pPr>
        <w:spacing w:line="276" w:lineRule="auto"/>
        <w:ind w:right="29"/>
        <w:jc w:val="both"/>
        <w:rPr>
          <w:rFonts w:asciiTheme="majorHAnsi" w:hAnsiTheme="majorHAnsi"/>
          <w:sz w:val="22"/>
          <w:szCs w:val="22"/>
        </w:rPr>
      </w:pPr>
      <w:r w:rsidRPr="00EC1A46">
        <w:rPr>
          <w:rFonts w:asciiTheme="majorHAnsi" w:hAnsiTheme="majorHAnsi"/>
          <w:sz w:val="22"/>
          <w:szCs w:val="22"/>
        </w:rPr>
        <w:t xml:space="preserve">The project includes the development of applications that are capable of running on </w:t>
      </w:r>
      <w:r w:rsidRPr="00EC1A46">
        <w:rPr>
          <w:rFonts w:asciiTheme="majorHAnsi" w:hAnsiTheme="majorHAnsi"/>
          <w:b/>
          <w:bCs/>
          <w:sz w:val="22"/>
          <w:szCs w:val="22"/>
        </w:rPr>
        <w:t>Mobile Smart phones</w:t>
      </w:r>
      <w:r w:rsidRPr="00EC1A46">
        <w:rPr>
          <w:rFonts w:asciiTheme="majorHAnsi" w:hAnsiTheme="majorHAnsi"/>
          <w:sz w:val="22"/>
          <w:szCs w:val="22"/>
        </w:rPr>
        <w:t xml:space="preserve"> and </w:t>
      </w:r>
      <w:r w:rsidRPr="00EC1A46">
        <w:rPr>
          <w:rFonts w:asciiTheme="majorHAnsi" w:hAnsiTheme="majorHAnsi"/>
          <w:b/>
          <w:bCs/>
          <w:sz w:val="22"/>
          <w:szCs w:val="22"/>
        </w:rPr>
        <w:t>Tabs</w:t>
      </w:r>
      <w:r w:rsidRPr="00EC1A46">
        <w:rPr>
          <w:rFonts w:asciiTheme="majorHAnsi" w:hAnsiTheme="majorHAnsi"/>
          <w:sz w:val="22"/>
          <w:szCs w:val="22"/>
        </w:rPr>
        <w:t xml:space="preserve"> operating over </w:t>
      </w:r>
      <w:r w:rsidRPr="00EC1A46">
        <w:rPr>
          <w:rFonts w:asciiTheme="majorHAnsi" w:hAnsiTheme="majorHAnsi"/>
          <w:b/>
          <w:bCs/>
          <w:sz w:val="22"/>
          <w:szCs w:val="22"/>
        </w:rPr>
        <w:t>Apple’s IOS</w:t>
      </w:r>
      <w:r w:rsidRPr="00EC1A46">
        <w:rPr>
          <w:rFonts w:asciiTheme="majorHAnsi" w:hAnsiTheme="majorHAnsi"/>
          <w:sz w:val="22"/>
          <w:szCs w:val="22"/>
        </w:rPr>
        <w:t xml:space="preserve">, </w:t>
      </w:r>
      <w:r w:rsidRPr="00EC1A46">
        <w:rPr>
          <w:rFonts w:asciiTheme="majorHAnsi" w:hAnsiTheme="majorHAnsi"/>
          <w:b/>
          <w:bCs/>
          <w:sz w:val="22"/>
          <w:szCs w:val="22"/>
        </w:rPr>
        <w:t>Google’s Android</w:t>
      </w:r>
      <w:r w:rsidRPr="00EC1A46">
        <w:rPr>
          <w:rFonts w:asciiTheme="majorHAnsi" w:hAnsiTheme="majorHAnsi"/>
          <w:sz w:val="22"/>
          <w:szCs w:val="22"/>
        </w:rPr>
        <w:t xml:space="preserve">, and </w:t>
      </w:r>
      <w:r w:rsidRPr="00EC1A46">
        <w:rPr>
          <w:rFonts w:asciiTheme="majorHAnsi" w:hAnsiTheme="majorHAnsi"/>
          <w:b/>
          <w:bCs/>
          <w:sz w:val="22"/>
          <w:szCs w:val="22"/>
        </w:rPr>
        <w:t>BlackBerry OS</w:t>
      </w:r>
      <w:r w:rsidRPr="00EC1A46">
        <w:rPr>
          <w:rFonts w:asciiTheme="majorHAnsi" w:hAnsiTheme="majorHAnsi"/>
          <w:sz w:val="22"/>
          <w:szCs w:val="22"/>
        </w:rPr>
        <w:t xml:space="preserve"> and would be bilingual </w:t>
      </w:r>
      <w:r w:rsidRPr="00EC1A46">
        <w:rPr>
          <w:rFonts w:asciiTheme="majorHAnsi" w:hAnsiTheme="majorHAnsi"/>
          <w:b/>
          <w:bCs/>
          <w:sz w:val="22"/>
          <w:szCs w:val="22"/>
        </w:rPr>
        <w:t>(Arabic/English)</w:t>
      </w:r>
      <w:r w:rsidRPr="00EC1A46">
        <w:rPr>
          <w:rFonts w:asciiTheme="majorHAnsi" w:hAnsiTheme="majorHAnsi"/>
          <w:sz w:val="22"/>
          <w:szCs w:val="22"/>
        </w:rPr>
        <w:t xml:space="preserve"> in nature. The project further includes a </w:t>
      </w:r>
      <w:r w:rsidRPr="00EC1A46">
        <w:rPr>
          <w:rFonts w:asciiTheme="majorHAnsi" w:hAnsiTheme="majorHAnsi"/>
          <w:b/>
          <w:bCs/>
          <w:sz w:val="22"/>
          <w:szCs w:val="22"/>
        </w:rPr>
        <w:t>Warranty</w:t>
      </w:r>
      <w:r w:rsidRPr="00EC1A46">
        <w:rPr>
          <w:rFonts w:asciiTheme="majorHAnsi" w:hAnsiTheme="majorHAnsi"/>
          <w:sz w:val="22"/>
          <w:szCs w:val="22"/>
        </w:rPr>
        <w:t xml:space="preserve">, support, and maintenance period of </w:t>
      </w:r>
      <w:r w:rsidRPr="00EC1A46">
        <w:rPr>
          <w:rFonts w:asciiTheme="majorHAnsi" w:hAnsiTheme="majorHAnsi"/>
          <w:b/>
          <w:bCs/>
          <w:sz w:val="22"/>
          <w:szCs w:val="22"/>
        </w:rPr>
        <w:t>Six months</w:t>
      </w:r>
      <w:r w:rsidRPr="00EC1A46">
        <w:rPr>
          <w:rFonts w:asciiTheme="majorHAnsi" w:hAnsiTheme="majorHAnsi"/>
          <w:sz w:val="22"/>
          <w:szCs w:val="22"/>
        </w:rPr>
        <w:t xml:space="preserve"> following successful implementation, and a period of training for purposes of successfully handing over the applications to the CIO’s team.</w:t>
      </w:r>
    </w:p>
    <w:p w:rsidR="006356DB" w:rsidRPr="00EC1A46" w:rsidRDefault="006356DB" w:rsidP="00EC1A46">
      <w:pPr>
        <w:spacing w:line="276" w:lineRule="auto"/>
        <w:ind w:right="29"/>
        <w:jc w:val="both"/>
        <w:rPr>
          <w:rFonts w:asciiTheme="majorHAnsi" w:hAnsiTheme="majorHAnsi"/>
          <w:sz w:val="22"/>
          <w:szCs w:val="22"/>
        </w:rPr>
      </w:pPr>
    </w:p>
    <w:p w:rsidR="00C9747A" w:rsidRPr="00EC1A46" w:rsidRDefault="00C9747A" w:rsidP="00770790">
      <w:pPr>
        <w:pStyle w:val="Heading1"/>
        <w:numPr>
          <w:ilvl w:val="1"/>
          <w:numId w:val="61"/>
        </w:numPr>
        <w:tabs>
          <w:tab w:val="clear" w:pos="720"/>
          <w:tab w:val="clear" w:pos="5760"/>
        </w:tabs>
        <w:spacing w:before="0" w:after="0" w:line="276" w:lineRule="auto"/>
        <w:ind w:left="720" w:right="29" w:hanging="720"/>
        <w:jc w:val="both"/>
        <w:rPr>
          <w:rFonts w:asciiTheme="majorHAnsi" w:hAnsiTheme="majorHAnsi" w:cs="Calibri"/>
          <w:szCs w:val="24"/>
        </w:rPr>
      </w:pPr>
      <w:bookmarkStart w:id="54" w:name="_Toc388529846"/>
      <w:r w:rsidRPr="00EC1A46">
        <w:rPr>
          <w:rFonts w:asciiTheme="majorHAnsi" w:hAnsiTheme="majorHAnsi" w:cs="Calibri"/>
          <w:sz w:val="24"/>
          <w:szCs w:val="24"/>
        </w:rPr>
        <w:t>Product Perspective</w:t>
      </w:r>
      <w:bookmarkEnd w:id="54"/>
    </w:p>
    <w:p w:rsidR="00C9747A" w:rsidRPr="00EC1A46" w:rsidRDefault="00C9747A" w:rsidP="00EC1A46">
      <w:pPr>
        <w:spacing w:line="276" w:lineRule="auto"/>
        <w:jc w:val="both"/>
        <w:rPr>
          <w:rFonts w:asciiTheme="majorHAnsi" w:hAnsiTheme="majorHAnsi"/>
          <w:szCs w:val="24"/>
        </w:rPr>
      </w:pPr>
    </w:p>
    <w:p w:rsidR="00C9747A" w:rsidRPr="008C0E46" w:rsidRDefault="00C9747A" w:rsidP="00EC1A46">
      <w:pPr>
        <w:spacing w:line="276" w:lineRule="auto"/>
        <w:ind w:right="29"/>
        <w:jc w:val="both"/>
        <w:rPr>
          <w:rFonts w:asciiTheme="majorHAnsi" w:hAnsiTheme="majorHAnsi" w:cs="Arial"/>
          <w:bCs/>
          <w:sz w:val="22"/>
          <w:szCs w:val="22"/>
        </w:rPr>
      </w:pPr>
      <w:r w:rsidRPr="00EC1A46">
        <w:rPr>
          <w:rFonts w:asciiTheme="majorHAnsi" w:hAnsiTheme="majorHAnsi" w:cs="Calibri"/>
          <w:sz w:val="22"/>
          <w:szCs w:val="22"/>
        </w:rPr>
        <w:t>C</w:t>
      </w:r>
      <w:r w:rsidRPr="00EC1A46">
        <w:rPr>
          <w:rFonts w:asciiTheme="majorHAnsi" w:hAnsiTheme="majorHAnsi" w:cs="Arial"/>
          <w:bCs/>
          <w:sz w:val="22"/>
          <w:szCs w:val="22"/>
        </w:rPr>
        <w:t>IOs Bahrain Locator</w:t>
      </w:r>
      <w:r w:rsidR="008E30E1" w:rsidRPr="00EC1A46">
        <w:rPr>
          <w:rFonts w:asciiTheme="majorHAnsi" w:hAnsiTheme="majorHAnsi" w:cs="Arial"/>
          <w:bCs/>
          <w:sz w:val="22"/>
          <w:szCs w:val="22"/>
        </w:rPr>
        <w:t xml:space="preserve"> Mobile</w:t>
      </w:r>
      <w:r w:rsidRPr="00EC1A46">
        <w:rPr>
          <w:rFonts w:asciiTheme="majorHAnsi" w:hAnsiTheme="majorHAnsi" w:cs="Arial"/>
          <w:bCs/>
          <w:sz w:val="22"/>
          <w:szCs w:val="22"/>
        </w:rPr>
        <w:t xml:space="preserve"> is an application which will run on mobile internet. </w:t>
      </w:r>
      <w:r w:rsidR="009201F4" w:rsidRPr="00EC1A46">
        <w:rPr>
          <w:rFonts w:asciiTheme="majorHAnsi" w:hAnsiTheme="majorHAnsi" w:cs="Arial"/>
          <w:bCs/>
          <w:sz w:val="22"/>
          <w:szCs w:val="22"/>
        </w:rPr>
        <w:t xml:space="preserve">It is a geospatial locator application which will allow users to search and locate Administrative Units, Addresses, Roads, POIs etc. It would also allow users to create route and store their user favourite points for later reference. The application would be integrated with the mobile GPS allowing the users to identify their current position. </w:t>
      </w:r>
      <w:r w:rsidRPr="00EC1A46">
        <w:rPr>
          <w:rFonts w:asciiTheme="majorHAnsi" w:hAnsiTheme="majorHAnsi" w:cs="Arial"/>
          <w:bCs/>
          <w:sz w:val="22"/>
          <w:szCs w:val="22"/>
        </w:rPr>
        <w:t>This application will interact with the Central Data Server of CIO to explore the required information on request and response basis. The developed mobile app</w:t>
      </w:r>
      <w:r w:rsidR="00DA07D6" w:rsidRPr="008C0E46">
        <w:rPr>
          <w:rFonts w:asciiTheme="majorHAnsi" w:hAnsiTheme="majorHAnsi" w:cs="Arial"/>
          <w:bCs/>
          <w:sz w:val="22"/>
          <w:szCs w:val="22"/>
        </w:rPr>
        <w:t>s</w:t>
      </w:r>
      <w:r w:rsidRPr="00EC1A46">
        <w:rPr>
          <w:rFonts w:asciiTheme="majorHAnsi" w:hAnsiTheme="majorHAnsi" w:cs="Arial"/>
          <w:bCs/>
          <w:sz w:val="22"/>
          <w:szCs w:val="22"/>
        </w:rPr>
        <w:t xml:space="preserve"> shall be deployed centrally in an application server of CIOs central data for downloads</w:t>
      </w:r>
      <w:r w:rsidR="00DA07D6" w:rsidRPr="008C0E46">
        <w:rPr>
          <w:rFonts w:asciiTheme="majorHAnsi" w:hAnsiTheme="majorHAnsi" w:cs="Arial"/>
          <w:bCs/>
          <w:sz w:val="22"/>
          <w:szCs w:val="22"/>
        </w:rPr>
        <w:t xml:space="preserve"> in addition to hosting at Google Play and Apple Apps Store. </w:t>
      </w:r>
    </w:p>
    <w:p w:rsidR="00DC48B5" w:rsidRPr="00EC1A46" w:rsidRDefault="00DC48B5" w:rsidP="00DC48B5">
      <w:pPr>
        <w:tabs>
          <w:tab w:val="clear" w:pos="720"/>
          <w:tab w:val="left" w:pos="8640"/>
        </w:tabs>
        <w:spacing w:line="276" w:lineRule="auto"/>
        <w:ind w:right="0"/>
        <w:jc w:val="both"/>
        <w:rPr>
          <w:rFonts w:asciiTheme="majorHAnsi" w:hAnsiTheme="majorHAnsi" w:cs="Arial"/>
          <w:bCs/>
          <w:sz w:val="22"/>
          <w:szCs w:val="22"/>
        </w:rPr>
      </w:pPr>
    </w:p>
    <w:p w:rsidR="00DA07D6" w:rsidRPr="008C0E46" w:rsidRDefault="00DA07D6" w:rsidP="00DC48B5">
      <w:pPr>
        <w:tabs>
          <w:tab w:val="clear" w:pos="720"/>
          <w:tab w:val="left" w:pos="8640"/>
        </w:tabs>
        <w:spacing w:line="276" w:lineRule="auto"/>
        <w:ind w:right="0"/>
        <w:jc w:val="both"/>
        <w:rPr>
          <w:rFonts w:asciiTheme="majorHAnsi" w:hAnsiTheme="majorHAnsi" w:cs="Arial"/>
          <w:bCs/>
          <w:sz w:val="22"/>
          <w:szCs w:val="22"/>
        </w:rPr>
      </w:pPr>
      <w:r w:rsidRPr="00EC1A46">
        <w:rPr>
          <w:rFonts w:asciiTheme="majorHAnsi" w:hAnsiTheme="majorHAnsi" w:cs="Arial"/>
          <w:bCs/>
          <w:sz w:val="22"/>
          <w:szCs w:val="22"/>
        </w:rPr>
        <w:lastRenderedPageBreak/>
        <w:t>Bahrain Locator mobile app shall display the available layers of data</w:t>
      </w:r>
      <w:r w:rsidRPr="008C0E46">
        <w:rPr>
          <w:rFonts w:asciiTheme="majorHAnsi" w:hAnsiTheme="majorHAnsi" w:cs="Arial"/>
          <w:bCs/>
          <w:sz w:val="22"/>
          <w:szCs w:val="22"/>
        </w:rPr>
        <w:t xml:space="preserve"> in form of maps from</w:t>
      </w:r>
      <w:r w:rsidRPr="00EC1A46">
        <w:rPr>
          <w:rFonts w:asciiTheme="majorHAnsi" w:hAnsiTheme="majorHAnsi" w:cs="Arial"/>
          <w:bCs/>
          <w:sz w:val="22"/>
          <w:szCs w:val="22"/>
        </w:rPr>
        <w:t xml:space="preserve"> CIO</w:t>
      </w:r>
      <w:r w:rsidRPr="008C0E46">
        <w:rPr>
          <w:rFonts w:asciiTheme="majorHAnsi" w:hAnsiTheme="majorHAnsi" w:cs="Arial"/>
          <w:bCs/>
          <w:sz w:val="22"/>
          <w:szCs w:val="22"/>
        </w:rPr>
        <w:t>’s</w:t>
      </w:r>
      <w:r w:rsidRPr="00EC1A46">
        <w:rPr>
          <w:rFonts w:asciiTheme="majorHAnsi" w:hAnsiTheme="majorHAnsi" w:cs="Arial"/>
          <w:bCs/>
          <w:sz w:val="22"/>
          <w:szCs w:val="22"/>
        </w:rPr>
        <w:t xml:space="preserve"> data server with Legend information.  </w:t>
      </w:r>
      <w:r w:rsidR="009201F4" w:rsidRPr="00EC1A46">
        <w:rPr>
          <w:rFonts w:asciiTheme="majorHAnsi" w:hAnsiTheme="majorHAnsi" w:cs="Arial"/>
          <w:bCs/>
          <w:sz w:val="22"/>
          <w:szCs w:val="22"/>
        </w:rPr>
        <w:t xml:space="preserve">These maps would be provided by CIO as ArcGIS 10.2.1 map services and consumed by the developed application. Routing within the application will be supported by the Routable Road Network Data published by CIO through ArcGIS Server Network Analyst service. </w:t>
      </w:r>
      <w:r w:rsidRPr="008C0E46">
        <w:rPr>
          <w:rFonts w:asciiTheme="majorHAnsi" w:hAnsiTheme="majorHAnsi" w:cs="Arial"/>
          <w:bCs/>
          <w:sz w:val="22"/>
          <w:szCs w:val="22"/>
        </w:rPr>
        <w:t>The developed applications in turn will present the users with maps and following functionalities.</w:t>
      </w:r>
    </w:p>
    <w:p w:rsidR="00DA07D6" w:rsidRPr="00EC1A46" w:rsidRDefault="00DA07D6" w:rsidP="00770790">
      <w:pPr>
        <w:numPr>
          <w:ilvl w:val="0"/>
          <w:numId w:val="55"/>
        </w:numPr>
        <w:tabs>
          <w:tab w:val="clear" w:pos="720"/>
          <w:tab w:val="clear" w:pos="5760"/>
          <w:tab w:val="left" w:pos="1710"/>
          <w:tab w:val="left" w:pos="8640"/>
        </w:tabs>
        <w:spacing w:line="276" w:lineRule="auto"/>
        <w:ind w:right="0"/>
        <w:jc w:val="both"/>
        <w:rPr>
          <w:rFonts w:asciiTheme="majorHAnsi" w:hAnsiTheme="majorHAnsi" w:cs="Arial"/>
          <w:bCs/>
          <w:sz w:val="22"/>
          <w:szCs w:val="22"/>
        </w:rPr>
      </w:pPr>
      <w:r w:rsidRPr="00EC1A46">
        <w:rPr>
          <w:rFonts w:asciiTheme="majorHAnsi" w:hAnsiTheme="majorHAnsi" w:cs="Arial"/>
          <w:bCs/>
          <w:sz w:val="22"/>
          <w:szCs w:val="22"/>
        </w:rPr>
        <w:t>Address Search</w:t>
      </w:r>
    </w:p>
    <w:p w:rsidR="00DA07D6" w:rsidRPr="00EC1A46" w:rsidRDefault="00DA07D6" w:rsidP="00770790">
      <w:pPr>
        <w:numPr>
          <w:ilvl w:val="0"/>
          <w:numId w:val="55"/>
        </w:numPr>
        <w:tabs>
          <w:tab w:val="clear" w:pos="720"/>
          <w:tab w:val="clear" w:pos="5760"/>
          <w:tab w:val="left" w:pos="1710"/>
          <w:tab w:val="left" w:pos="8640"/>
        </w:tabs>
        <w:spacing w:line="276" w:lineRule="auto"/>
        <w:ind w:right="0"/>
        <w:jc w:val="both"/>
        <w:rPr>
          <w:rFonts w:asciiTheme="majorHAnsi" w:hAnsiTheme="majorHAnsi" w:cs="Arial"/>
          <w:bCs/>
          <w:sz w:val="22"/>
          <w:szCs w:val="22"/>
        </w:rPr>
      </w:pPr>
      <w:r w:rsidRPr="00EC1A46">
        <w:rPr>
          <w:rFonts w:asciiTheme="majorHAnsi" w:hAnsiTheme="majorHAnsi" w:cs="Arial"/>
          <w:bCs/>
          <w:sz w:val="22"/>
          <w:szCs w:val="22"/>
        </w:rPr>
        <w:t>Administrative Boundary Search</w:t>
      </w:r>
    </w:p>
    <w:p w:rsidR="00DA07D6" w:rsidRPr="00EC1A46" w:rsidRDefault="00DA07D6" w:rsidP="00770790">
      <w:pPr>
        <w:numPr>
          <w:ilvl w:val="0"/>
          <w:numId w:val="55"/>
        </w:numPr>
        <w:tabs>
          <w:tab w:val="clear" w:pos="720"/>
          <w:tab w:val="clear" w:pos="5760"/>
          <w:tab w:val="left" w:pos="1710"/>
          <w:tab w:val="left" w:pos="8640"/>
        </w:tabs>
        <w:spacing w:line="276" w:lineRule="auto"/>
        <w:ind w:right="0"/>
        <w:jc w:val="both"/>
        <w:rPr>
          <w:rFonts w:asciiTheme="majorHAnsi" w:hAnsiTheme="majorHAnsi" w:cs="Arial"/>
          <w:bCs/>
          <w:sz w:val="22"/>
          <w:szCs w:val="22"/>
        </w:rPr>
      </w:pPr>
      <w:r w:rsidRPr="00EC1A46">
        <w:rPr>
          <w:rFonts w:asciiTheme="majorHAnsi" w:hAnsiTheme="majorHAnsi" w:cs="Arial"/>
          <w:bCs/>
          <w:sz w:val="22"/>
          <w:szCs w:val="22"/>
        </w:rPr>
        <w:t>Road Search</w:t>
      </w:r>
    </w:p>
    <w:p w:rsidR="00DA07D6" w:rsidRPr="00EC1A46" w:rsidRDefault="00DA07D6" w:rsidP="00770790">
      <w:pPr>
        <w:numPr>
          <w:ilvl w:val="0"/>
          <w:numId w:val="55"/>
        </w:numPr>
        <w:tabs>
          <w:tab w:val="clear" w:pos="720"/>
          <w:tab w:val="clear" w:pos="5760"/>
          <w:tab w:val="left" w:pos="1710"/>
          <w:tab w:val="left" w:pos="8640"/>
        </w:tabs>
        <w:spacing w:line="276" w:lineRule="auto"/>
        <w:ind w:right="0"/>
        <w:jc w:val="both"/>
        <w:rPr>
          <w:rFonts w:asciiTheme="majorHAnsi" w:hAnsiTheme="majorHAnsi" w:cs="Arial"/>
          <w:bCs/>
          <w:sz w:val="22"/>
          <w:szCs w:val="22"/>
        </w:rPr>
      </w:pPr>
      <w:r w:rsidRPr="00EC1A46">
        <w:rPr>
          <w:rFonts w:asciiTheme="majorHAnsi" w:hAnsiTheme="majorHAnsi" w:cs="Arial"/>
          <w:bCs/>
          <w:sz w:val="22"/>
          <w:szCs w:val="22"/>
        </w:rPr>
        <w:t>Search Point of Interest</w:t>
      </w:r>
    </w:p>
    <w:p w:rsidR="00DA07D6" w:rsidRPr="00EC1A46" w:rsidRDefault="00DA07D6" w:rsidP="00770790">
      <w:pPr>
        <w:numPr>
          <w:ilvl w:val="0"/>
          <w:numId w:val="55"/>
        </w:numPr>
        <w:tabs>
          <w:tab w:val="clear" w:pos="720"/>
          <w:tab w:val="clear" w:pos="5760"/>
          <w:tab w:val="left" w:pos="1710"/>
          <w:tab w:val="left" w:pos="8640"/>
        </w:tabs>
        <w:spacing w:line="276" w:lineRule="auto"/>
        <w:ind w:right="0"/>
        <w:jc w:val="both"/>
        <w:rPr>
          <w:rFonts w:asciiTheme="majorHAnsi" w:hAnsiTheme="majorHAnsi" w:cs="Arial"/>
          <w:bCs/>
          <w:sz w:val="22"/>
          <w:szCs w:val="22"/>
        </w:rPr>
      </w:pPr>
      <w:r w:rsidRPr="00EC1A46">
        <w:rPr>
          <w:rFonts w:asciiTheme="majorHAnsi" w:hAnsiTheme="majorHAnsi" w:cs="Arial"/>
          <w:bCs/>
          <w:sz w:val="22"/>
          <w:szCs w:val="22"/>
        </w:rPr>
        <w:t>Adding favorite Points</w:t>
      </w:r>
    </w:p>
    <w:p w:rsidR="00DA07D6" w:rsidRPr="00EC1A46" w:rsidRDefault="00DA07D6" w:rsidP="00770790">
      <w:pPr>
        <w:numPr>
          <w:ilvl w:val="0"/>
          <w:numId w:val="55"/>
        </w:numPr>
        <w:tabs>
          <w:tab w:val="clear" w:pos="720"/>
          <w:tab w:val="clear" w:pos="5760"/>
          <w:tab w:val="left" w:pos="1710"/>
          <w:tab w:val="left" w:pos="8640"/>
        </w:tabs>
        <w:spacing w:line="276" w:lineRule="auto"/>
        <w:ind w:right="0"/>
        <w:jc w:val="both"/>
        <w:rPr>
          <w:rFonts w:asciiTheme="majorHAnsi" w:hAnsiTheme="majorHAnsi" w:cs="Arial"/>
          <w:bCs/>
          <w:sz w:val="22"/>
          <w:szCs w:val="22"/>
        </w:rPr>
      </w:pPr>
      <w:r w:rsidRPr="00EC1A46">
        <w:rPr>
          <w:rFonts w:asciiTheme="majorHAnsi" w:hAnsiTheme="majorHAnsi" w:cs="Arial"/>
          <w:bCs/>
          <w:sz w:val="22"/>
          <w:szCs w:val="22"/>
        </w:rPr>
        <w:t>Search from Favorite Points</w:t>
      </w:r>
    </w:p>
    <w:p w:rsidR="00DA07D6" w:rsidRPr="00EC1A46" w:rsidRDefault="00DA07D6" w:rsidP="00770790">
      <w:pPr>
        <w:numPr>
          <w:ilvl w:val="0"/>
          <w:numId w:val="55"/>
        </w:numPr>
        <w:tabs>
          <w:tab w:val="clear" w:pos="720"/>
          <w:tab w:val="clear" w:pos="5760"/>
          <w:tab w:val="left" w:pos="1710"/>
          <w:tab w:val="left" w:pos="8640"/>
        </w:tabs>
        <w:spacing w:line="276" w:lineRule="auto"/>
        <w:ind w:right="0"/>
        <w:jc w:val="both"/>
        <w:rPr>
          <w:rFonts w:asciiTheme="majorHAnsi" w:hAnsiTheme="majorHAnsi" w:cs="Arial"/>
          <w:bCs/>
          <w:sz w:val="22"/>
          <w:szCs w:val="22"/>
        </w:rPr>
      </w:pPr>
      <w:r w:rsidRPr="00EC1A46">
        <w:rPr>
          <w:rFonts w:asciiTheme="majorHAnsi" w:hAnsiTheme="majorHAnsi" w:cs="Arial"/>
          <w:bCs/>
          <w:sz w:val="22"/>
          <w:szCs w:val="22"/>
        </w:rPr>
        <w:t>Search from Current GPS Location</w:t>
      </w:r>
    </w:p>
    <w:p w:rsidR="00DA07D6" w:rsidRPr="00EC1A46" w:rsidRDefault="00DA07D6" w:rsidP="00770790">
      <w:pPr>
        <w:numPr>
          <w:ilvl w:val="0"/>
          <w:numId w:val="55"/>
        </w:numPr>
        <w:tabs>
          <w:tab w:val="clear" w:pos="720"/>
          <w:tab w:val="clear" w:pos="5760"/>
          <w:tab w:val="left" w:pos="1710"/>
          <w:tab w:val="left" w:pos="8640"/>
        </w:tabs>
        <w:spacing w:line="276" w:lineRule="auto"/>
        <w:ind w:right="0"/>
        <w:jc w:val="both"/>
        <w:rPr>
          <w:rFonts w:asciiTheme="majorHAnsi" w:hAnsiTheme="majorHAnsi" w:cs="Arial"/>
          <w:bCs/>
          <w:sz w:val="22"/>
          <w:szCs w:val="22"/>
        </w:rPr>
      </w:pPr>
      <w:r w:rsidRPr="00EC1A46">
        <w:rPr>
          <w:rFonts w:asciiTheme="majorHAnsi" w:hAnsiTheme="majorHAnsi" w:cs="Arial"/>
          <w:bCs/>
          <w:sz w:val="22"/>
          <w:szCs w:val="22"/>
        </w:rPr>
        <w:t>Routing</w:t>
      </w:r>
    </w:p>
    <w:p w:rsidR="00DA07D6" w:rsidRPr="00EC1A46" w:rsidRDefault="00DA07D6" w:rsidP="00770790">
      <w:pPr>
        <w:numPr>
          <w:ilvl w:val="0"/>
          <w:numId w:val="55"/>
        </w:numPr>
        <w:tabs>
          <w:tab w:val="clear" w:pos="720"/>
          <w:tab w:val="clear" w:pos="5760"/>
          <w:tab w:val="left" w:pos="1710"/>
          <w:tab w:val="left" w:pos="8640"/>
        </w:tabs>
        <w:spacing w:line="276" w:lineRule="auto"/>
        <w:ind w:right="0"/>
        <w:jc w:val="both"/>
        <w:rPr>
          <w:rFonts w:asciiTheme="majorHAnsi" w:hAnsiTheme="majorHAnsi" w:cs="Arial"/>
          <w:bCs/>
          <w:sz w:val="22"/>
          <w:szCs w:val="22"/>
        </w:rPr>
      </w:pPr>
      <w:r w:rsidRPr="00EC1A46">
        <w:rPr>
          <w:rFonts w:asciiTheme="majorHAnsi" w:hAnsiTheme="majorHAnsi" w:cs="Arial"/>
          <w:bCs/>
          <w:sz w:val="22"/>
          <w:szCs w:val="22"/>
        </w:rPr>
        <w:t>Edit Functionality for Favorite Points and attribute information</w:t>
      </w:r>
      <w:r w:rsidR="00A95FAA">
        <w:rPr>
          <w:rFonts w:asciiTheme="majorHAnsi" w:hAnsiTheme="majorHAnsi" w:cs="Arial"/>
          <w:bCs/>
          <w:sz w:val="22"/>
          <w:szCs w:val="22"/>
        </w:rPr>
        <w:t xml:space="preserve"> (CIO has to provide the Attribute details)</w:t>
      </w:r>
    </w:p>
    <w:p w:rsidR="00DA07D6" w:rsidRPr="00EC1A46" w:rsidRDefault="00DA07D6" w:rsidP="00EC1A46">
      <w:pPr>
        <w:spacing w:line="276" w:lineRule="auto"/>
        <w:ind w:right="29"/>
        <w:jc w:val="both"/>
        <w:rPr>
          <w:rFonts w:asciiTheme="majorHAnsi" w:hAnsiTheme="majorHAnsi" w:cs="Arial"/>
          <w:bCs/>
          <w:szCs w:val="24"/>
        </w:rPr>
      </w:pPr>
    </w:p>
    <w:p w:rsidR="00C9747A" w:rsidRDefault="00C9747A" w:rsidP="00EC1A46">
      <w:pPr>
        <w:spacing w:line="276" w:lineRule="auto"/>
        <w:jc w:val="both"/>
        <w:rPr>
          <w:rFonts w:asciiTheme="majorHAnsi" w:hAnsiTheme="majorHAnsi" w:cs="Arial"/>
          <w:bCs/>
          <w:szCs w:val="24"/>
        </w:rPr>
      </w:pPr>
      <w:r w:rsidRPr="00EC1A46">
        <w:rPr>
          <w:rFonts w:asciiTheme="majorHAnsi" w:hAnsiTheme="majorHAnsi" w:cs="Arial"/>
          <w:bCs/>
          <w:szCs w:val="24"/>
          <w:highlight w:val="yellow"/>
        </w:rPr>
        <w:t>Figure to be incorporated</w:t>
      </w:r>
    </w:p>
    <w:p w:rsidR="006356DB" w:rsidRPr="00EC1A46" w:rsidRDefault="006356DB" w:rsidP="00EC1A46">
      <w:pPr>
        <w:spacing w:line="276" w:lineRule="auto"/>
        <w:jc w:val="both"/>
        <w:rPr>
          <w:rFonts w:asciiTheme="majorHAnsi" w:hAnsiTheme="majorHAnsi" w:cs="Arial"/>
          <w:bCs/>
          <w:szCs w:val="24"/>
        </w:rPr>
      </w:pPr>
    </w:p>
    <w:p w:rsidR="00BD657D" w:rsidRPr="00EC1A46" w:rsidRDefault="00BD657D" w:rsidP="00770790">
      <w:pPr>
        <w:pStyle w:val="Heading1"/>
        <w:numPr>
          <w:ilvl w:val="1"/>
          <w:numId w:val="61"/>
        </w:numPr>
        <w:tabs>
          <w:tab w:val="clear" w:pos="720"/>
          <w:tab w:val="clear" w:pos="5760"/>
        </w:tabs>
        <w:spacing w:before="0" w:after="0" w:line="276" w:lineRule="auto"/>
        <w:ind w:left="720" w:right="29" w:hanging="720"/>
        <w:jc w:val="both"/>
        <w:rPr>
          <w:rFonts w:asciiTheme="majorHAnsi" w:hAnsiTheme="majorHAnsi" w:cs="Calibri"/>
          <w:sz w:val="24"/>
          <w:szCs w:val="24"/>
        </w:rPr>
      </w:pPr>
      <w:bookmarkStart w:id="55" w:name="_Toc388529847"/>
      <w:r w:rsidRPr="00EC1A46">
        <w:rPr>
          <w:rFonts w:asciiTheme="majorHAnsi" w:hAnsiTheme="majorHAnsi" w:cs="Calibri"/>
          <w:sz w:val="24"/>
          <w:szCs w:val="24"/>
        </w:rPr>
        <w:t>Document Organization</w:t>
      </w:r>
      <w:bookmarkEnd w:id="55"/>
    </w:p>
    <w:p w:rsidR="00C9747A" w:rsidRPr="00EC1A46" w:rsidRDefault="00C9747A" w:rsidP="00EC1A46">
      <w:pPr>
        <w:spacing w:line="276" w:lineRule="auto"/>
        <w:jc w:val="both"/>
        <w:rPr>
          <w:rFonts w:asciiTheme="majorHAnsi" w:hAnsiTheme="majorHAnsi"/>
          <w:szCs w:val="24"/>
        </w:rPr>
      </w:pPr>
    </w:p>
    <w:p w:rsidR="002B1EA6" w:rsidRDefault="002B1EA6" w:rsidP="00DC48B5">
      <w:pPr>
        <w:spacing w:line="276" w:lineRule="auto"/>
        <w:ind w:right="0"/>
        <w:jc w:val="both"/>
        <w:rPr>
          <w:rFonts w:asciiTheme="majorHAnsi" w:hAnsiTheme="majorHAnsi" w:cs="Arial"/>
          <w:bCs/>
          <w:sz w:val="22"/>
          <w:szCs w:val="22"/>
        </w:rPr>
      </w:pPr>
      <w:r>
        <w:rPr>
          <w:rFonts w:asciiTheme="majorHAnsi" w:hAnsiTheme="majorHAnsi" w:cs="Arial"/>
          <w:bCs/>
          <w:sz w:val="22"/>
          <w:szCs w:val="22"/>
        </w:rPr>
        <w:t xml:space="preserve">The Specific Requirement </w:t>
      </w:r>
      <w:r w:rsidR="00242F30">
        <w:rPr>
          <w:rFonts w:asciiTheme="majorHAnsi" w:hAnsiTheme="majorHAnsi" w:cs="Arial"/>
          <w:bCs/>
          <w:sz w:val="22"/>
          <w:szCs w:val="22"/>
        </w:rPr>
        <w:t>described in</w:t>
      </w:r>
      <w:r>
        <w:rPr>
          <w:rFonts w:asciiTheme="majorHAnsi" w:hAnsiTheme="majorHAnsi" w:cs="Arial"/>
          <w:bCs/>
          <w:sz w:val="22"/>
          <w:szCs w:val="22"/>
        </w:rPr>
        <w:t xml:space="preserve"> the document has been grouped into 4 major sections. They are as follows</w:t>
      </w:r>
    </w:p>
    <w:p w:rsidR="00100A77" w:rsidRDefault="00100A77" w:rsidP="00DC48B5">
      <w:pPr>
        <w:spacing w:line="276" w:lineRule="auto"/>
        <w:ind w:right="0"/>
        <w:jc w:val="both"/>
        <w:rPr>
          <w:rFonts w:asciiTheme="majorHAnsi" w:hAnsiTheme="majorHAnsi" w:cs="Arial"/>
          <w:bCs/>
          <w:sz w:val="22"/>
          <w:szCs w:val="22"/>
        </w:rPr>
      </w:pPr>
    </w:p>
    <w:p w:rsidR="00100A77" w:rsidRDefault="00100A77" w:rsidP="00DC48B5">
      <w:pPr>
        <w:spacing w:line="276" w:lineRule="auto"/>
        <w:ind w:right="0"/>
        <w:jc w:val="both"/>
        <w:rPr>
          <w:rFonts w:asciiTheme="majorHAnsi" w:hAnsiTheme="majorHAnsi" w:cs="Arial"/>
          <w:bCs/>
          <w:sz w:val="22"/>
          <w:szCs w:val="22"/>
        </w:rPr>
      </w:pPr>
      <w:r w:rsidRPr="00EC1A46">
        <w:rPr>
          <w:rFonts w:asciiTheme="majorHAnsi" w:hAnsiTheme="majorHAnsi" w:cs="Arial"/>
          <w:b/>
          <w:bCs/>
          <w:sz w:val="22"/>
          <w:szCs w:val="22"/>
        </w:rPr>
        <w:t>Functional Requirements –</w:t>
      </w:r>
      <w:r>
        <w:rPr>
          <w:rFonts w:asciiTheme="majorHAnsi" w:hAnsiTheme="majorHAnsi" w:cs="Arial"/>
          <w:bCs/>
          <w:sz w:val="22"/>
          <w:szCs w:val="22"/>
        </w:rPr>
        <w:t xml:space="preserve"> This deals with the functional requirements both in terms of GIS functionalities as well as generic mobile application functionalities.</w:t>
      </w:r>
      <w:r w:rsidR="00A308AB" w:rsidRPr="00FB3DE6">
        <w:rPr>
          <w:rFonts w:asciiTheme="majorHAnsi" w:hAnsiTheme="majorHAnsi" w:cs="Arial"/>
          <w:bCs/>
          <w:sz w:val="22"/>
          <w:szCs w:val="22"/>
        </w:rPr>
        <w:t>A detailed “Use Case” description for all stated functional requirement for Bahrain Locator are covered in the section.</w:t>
      </w:r>
    </w:p>
    <w:p w:rsidR="00100A77" w:rsidRDefault="00100A77" w:rsidP="00DC48B5">
      <w:pPr>
        <w:spacing w:line="276" w:lineRule="auto"/>
        <w:ind w:right="0"/>
        <w:jc w:val="both"/>
        <w:rPr>
          <w:rFonts w:asciiTheme="majorHAnsi" w:hAnsiTheme="majorHAnsi" w:cs="Arial"/>
          <w:bCs/>
          <w:sz w:val="22"/>
          <w:szCs w:val="22"/>
        </w:rPr>
      </w:pPr>
      <w:r w:rsidRPr="00EC1A46">
        <w:rPr>
          <w:rFonts w:asciiTheme="majorHAnsi" w:hAnsiTheme="majorHAnsi" w:cs="Arial"/>
          <w:b/>
          <w:bCs/>
          <w:sz w:val="22"/>
          <w:szCs w:val="22"/>
        </w:rPr>
        <w:t>External Requirements –</w:t>
      </w:r>
      <w:r>
        <w:rPr>
          <w:rFonts w:asciiTheme="majorHAnsi" w:hAnsiTheme="majorHAnsi" w:cs="Arial"/>
          <w:bCs/>
          <w:sz w:val="22"/>
          <w:szCs w:val="22"/>
        </w:rPr>
        <w:t xml:space="preserve"> This section deals with all interface requirements namely in terms of User Interface, Hardware Interface, Software Interface and Communication Interface.</w:t>
      </w:r>
    </w:p>
    <w:p w:rsidR="00100A77" w:rsidRDefault="00100A77" w:rsidP="00DC48B5">
      <w:pPr>
        <w:spacing w:line="276" w:lineRule="auto"/>
        <w:ind w:right="0"/>
        <w:jc w:val="both"/>
        <w:rPr>
          <w:rFonts w:asciiTheme="majorHAnsi" w:hAnsiTheme="majorHAnsi" w:cs="Arial"/>
          <w:bCs/>
          <w:sz w:val="22"/>
          <w:szCs w:val="22"/>
        </w:rPr>
      </w:pPr>
      <w:r w:rsidRPr="00EC1A46">
        <w:rPr>
          <w:rFonts w:asciiTheme="majorHAnsi" w:hAnsiTheme="majorHAnsi" w:cs="Arial"/>
          <w:b/>
          <w:bCs/>
          <w:sz w:val="22"/>
          <w:szCs w:val="22"/>
        </w:rPr>
        <w:t>Performance Requirements –</w:t>
      </w:r>
      <w:r>
        <w:rPr>
          <w:rFonts w:asciiTheme="majorHAnsi" w:hAnsiTheme="majorHAnsi" w:cs="Arial"/>
          <w:bCs/>
          <w:sz w:val="22"/>
          <w:szCs w:val="22"/>
        </w:rPr>
        <w:t xml:space="preserve"> This deals with all performance related requirements</w:t>
      </w:r>
    </w:p>
    <w:p w:rsidR="00100A77" w:rsidRDefault="00100A77" w:rsidP="00DC48B5">
      <w:pPr>
        <w:spacing w:line="276" w:lineRule="auto"/>
        <w:ind w:right="0"/>
        <w:jc w:val="both"/>
        <w:rPr>
          <w:rFonts w:asciiTheme="majorHAnsi" w:hAnsiTheme="majorHAnsi" w:cs="Arial"/>
          <w:bCs/>
          <w:sz w:val="22"/>
          <w:szCs w:val="22"/>
        </w:rPr>
      </w:pPr>
      <w:r w:rsidRPr="00EC1A46">
        <w:rPr>
          <w:rFonts w:asciiTheme="majorHAnsi" w:hAnsiTheme="majorHAnsi" w:cs="Arial"/>
          <w:b/>
          <w:bCs/>
          <w:sz w:val="22"/>
          <w:szCs w:val="22"/>
        </w:rPr>
        <w:t>Software System Attributes –</w:t>
      </w:r>
      <w:r>
        <w:rPr>
          <w:rFonts w:asciiTheme="majorHAnsi" w:hAnsiTheme="majorHAnsi" w:cs="Arial"/>
          <w:bCs/>
          <w:sz w:val="22"/>
          <w:szCs w:val="22"/>
        </w:rPr>
        <w:t xml:space="preserve"> This deals with System Reliability, Availability, Maintainability, Portability, Security etc.</w:t>
      </w:r>
    </w:p>
    <w:p w:rsidR="00BD657D" w:rsidRPr="00EC1A46" w:rsidRDefault="00BD657D" w:rsidP="00DC48B5">
      <w:pPr>
        <w:spacing w:line="276" w:lineRule="auto"/>
        <w:ind w:right="0"/>
        <w:jc w:val="both"/>
        <w:rPr>
          <w:rFonts w:asciiTheme="majorHAnsi" w:hAnsiTheme="majorHAnsi" w:cs="Arial"/>
          <w:bCs/>
          <w:sz w:val="22"/>
          <w:szCs w:val="22"/>
        </w:rPr>
      </w:pPr>
    </w:p>
    <w:p w:rsidR="00D1039D" w:rsidRPr="00EC1A46" w:rsidRDefault="0081283C" w:rsidP="00770790">
      <w:pPr>
        <w:pStyle w:val="Heading1"/>
        <w:numPr>
          <w:ilvl w:val="1"/>
          <w:numId w:val="61"/>
        </w:numPr>
        <w:tabs>
          <w:tab w:val="clear" w:pos="720"/>
          <w:tab w:val="clear" w:pos="5760"/>
        </w:tabs>
        <w:spacing w:before="0" w:after="0" w:line="276" w:lineRule="auto"/>
        <w:ind w:left="720" w:right="29" w:hanging="720"/>
        <w:jc w:val="both"/>
        <w:rPr>
          <w:rFonts w:asciiTheme="majorHAnsi" w:hAnsiTheme="majorHAnsi" w:cs="Calibri"/>
          <w:sz w:val="24"/>
          <w:szCs w:val="24"/>
        </w:rPr>
      </w:pPr>
      <w:bookmarkStart w:id="56" w:name="_Toc388170671"/>
      <w:bookmarkStart w:id="57" w:name="_Toc388171221"/>
      <w:bookmarkStart w:id="58" w:name="_Toc388171771"/>
      <w:bookmarkStart w:id="59" w:name="_Toc388172322"/>
      <w:bookmarkStart w:id="60" w:name="_Toc388172873"/>
      <w:bookmarkStart w:id="61" w:name="_Toc388173424"/>
      <w:bookmarkStart w:id="62" w:name="_Toc388173975"/>
      <w:bookmarkStart w:id="63" w:name="_Toc388174527"/>
      <w:bookmarkStart w:id="64" w:name="_Toc388175079"/>
      <w:bookmarkStart w:id="65" w:name="_Toc388175631"/>
      <w:bookmarkStart w:id="66" w:name="_Toc388176182"/>
      <w:bookmarkStart w:id="67" w:name="_Toc388176733"/>
      <w:bookmarkStart w:id="68" w:name="_Toc388177284"/>
      <w:bookmarkStart w:id="69" w:name="_Toc388177834"/>
      <w:bookmarkStart w:id="70" w:name="_Toc388178384"/>
      <w:bookmarkStart w:id="71" w:name="_Toc388178976"/>
      <w:bookmarkStart w:id="72" w:name="_Toc388179528"/>
      <w:bookmarkStart w:id="73" w:name="_Toc388180081"/>
      <w:bookmarkStart w:id="74" w:name="_Toc388183547"/>
      <w:bookmarkStart w:id="75" w:name="_Toc388337610"/>
      <w:bookmarkStart w:id="76" w:name="_Toc386805023"/>
      <w:bookmarkStart w:id="77" w:name="_Toc386807026"/>
      <w:bookmarkStart w:id="78" w:name="_Toc388529848"/>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r w:rsidRPr="00EC1A46">
        <w:rPr>
          <w:rFonts w:asciiTheme="majorHAnsi" w:hAnsiTheme="majorHAnsi" w:cs="Calibri"/>
          <w:sz w:val="24"/>
          <w:szCs w:val="24"/>
        </w:rPr>
        <w:t>Scope</w:t>
      </w:r>
      <w:bookmarkEnd w:id="76"/>
      <w:bookmarkEnd w:id="77"/>
      <w:bookmarkEnd w:id="78"/>
    </w:p>
    <w:p w:rsidR="008C0249" w:rsidRPr="00EC1A46" w:rsidRDefault="008C0249" w:rsidP="00EC1A46">
      <w:pPr>
        <w:spacing w:line="276" w:lineRule="auto"/>
        <w:jc w:val="both"/>
        <w:rPr>
          <w:rFonts w:asciiTheme="majorHAnsi" w:hAnsiTheme="majorHAnsi"/>
          <w:szCs w:val="24"/>
        </w:rPr>
      </w:pPr>
    </w:p>
    <w:p w:rsidR="008C0249" w:rsidRPr="00EC1A46" w:rsidRDefault="008C0249" w:rsidP="00EC1A46">
      <w:pPr>
        <w:spacing w:line="276" w:lineRule="auto"/>
        <w:jc w:val="both"/>
        <w:rPr>
          <w:rFonts w:asciiTheme="majorHAnsi" w:hAnsiTheme="majorHAnsi"/>
          <w:sz w:val="22"/>
          <w:szCs w:val="22"/>
        </w:rPr>
      </w:pPr>
      <w:r w:rsidRPr="00EC1A46">
        <w:rPr>
          <w:rFonts w:asciiTheme="majorHAnsi" w:hAnsiTheme="majorHAnsi"/>
          <w:sz w:val="22"/>
          <w:szCs w:val="22"/>
        </w:rPr>
        <w:t>The scope of the project</w:t>
      </w:r>
      <w:r w:rsidR="00E83C37" w:rsidRPr="00EC1A46">
        <w:rPr>
          <w:rFonts w:asciiTheme="majorHAnsi" w:hAnsiTheme="majorHAnsi"/>
          <w:sz w:val="22"/>
          <w:szCs w:val="22"/>
        </w:rPr>
        <w:t>’s Application Development Component involves</w:t>
      </w:r>
      <w:r w:rsidR="00BD657D" w:rsidRPr="00EC1A46">
        <w:rPr>
          <w:rFonts w:asciiTheme="majorHAnsi" w:hAnsiTheme="majorHAnsi"/>
          <w:sz w:val="22"/>
          <w:szCs w:val="22"/>
        </w:rPr>
        <w:t xml:space="preserve">design, </w:t>
      </w:r>
      <w:r w:rsidRPr="00EC1A46">
        <w:rPr>
          <w:rFonts w:asciiTheme="majorHAnsi" w:hAnsiTheme="majorHAnsi"/>
          <w:sz w:val="22"/>
          <w:szCs w:val="22"/>
        </w:rPr>
        <w:t>development, configuration and deployment of the following apps.</w:t>
      </w:r>
    </w:p>
    <w:p w:rsidR="00E83C37" w:rsidRPr="00EC1A46" w:rsidRDefault="00E83C37" w:rsidP="00EC1A46">
      <w:pPr>
        <w:spacing w:line="276" w:lineRule="auto"/>
        <w:jc w:val="both"/>
        <w:rPr>
          <w:rFonts w:asciiTheme="majorHAnsi" w:hAnsiTheme="majorHAnsi"/>
          <w:sz w:val="22"/>
          <w:szCs w:val="22"/>
        </w:rPr>
      </w:pPr>
    </w:p>
    <w:p w:rsidR="008C0249" w:rsidRPr="00EC1A46" w:rsidRDefault="008C0249" w:rsidP="00770790">
      <w:pPr>
        <w:numPr>
          <w:ilvl w:val="0"/>
          <w:numId w:val="54"/>
        </w:numPr>
        <w:tabs>
          <w:tab w:val="clear" w:pos="720"/>
          <w:tab w:val="clear" w:pos="5760"/>
        </w:tabs>
        <w:spacing w:line="276" w:lineRule="auto"/>
        <w:ind w:right="0"/>
        <w:jc w:val="both"/>
        <w:rPr>
          <w:rFonts w:asciiTheme="majorHAnsi" w:hAnsiTheme="majorHAnsi"/>
          <w:sz w:val="22"/>
          <w:szCs w:val="22"/>
        </w:rPr>
      </w:pPr>
      <w:r w:rsidRPr="00EC1A46">
        <w:rPr>
          <w:rFonts w:asciiTheme="majorHAnsi" w:hAnsiTheme="majorHAnsi"/>
          <w:sz w:val="22"/>
          <w:szCs w:val="22"/>
        </w:rPr>
        <w:t>Bilingual (English &amp; Arabic) Bahrain Locator Mobile apps for Apple iOS</w:t>
      </w:r>
    </w:p>
    <w:p w:rsidR="008C0249" w:rsidRPr="00EC1A46" w:rsidRDefault="008C0249" w:rsidP="00770790">
      <w:pPr>
        <w:numPr>
          <w:ilvl w:val="0"/>
          <w:numId w:val="54"/>
        </w:numPr>
        <w:tabs>
          <w:tab w:val="clear" w:pos="720"/>
          <w:tab w:val="clear" w:pos="5760"/>
        </w:tabs>
        <w:spacing w:line="276" w:lineRule="auto"/>
        <w:ind w:right="0"/>
        <w:jc w:val="both"/>
        <w:rPr>
          <w:rFonts w:asciiTheme="majorHAnsi" w:hAnsiTheme="majorHAnsi"/>
          <w:sz w:val="22"/>
          <w:szCs w:val="22"/>
        </w:rPr>
      </w:pPr>
      <w:r w:rsidRPr="00EC1A46">
        <w:rPr>
          <w:rFonts w:asciiTheme="majorHAnsi" w:hAnsiTheme="majorHAnsi"/>
          <w:sz w:val="22"/>
          <w:szCs w:val="22"/>
        </w:rPr>
        <w:t>Bilingual (English &amp; Arabic) Bahrain Locator Mobile apps for Google Android</w:t>
      </w:r>
    </w:p>
    <w:p w:rsidR="008C0249" w:rsidRPr="00EC1A46" w:rsidRDefault="008C0249" w:rsidP="00770790">
      <w:pPr>
        <w:numPr>
          <w:ilvl w:val="0"/>
          <w:numId w:val="54"/>
        </w:numPr>
        <w:tabs>
          <w:tab w:val="clear" w:pos="720"/>
          <w:tab w:val="clear" w:pos="5760"/>
        </w:tabs>
        <w:spacing w:line="276" w:lineRule="auto"/>
        <w:ind w:right="0"/>
        <w:jc w:val="both"/>
        <w:rPr>
          <w:rFonts w:asciiTheme="majorHAnsi" w:hAnsiTheme="majorHAnsi"/>
          <w:sz w:val="22"/>
          <w:szCs w:val="22"/>
        </w:rPr>
      </w:pPr>
      <w:r w:rsidRPr="00EC1A46">
        <w:rPr>
          <w:rFonts w:asciiTheme="majorHAnsi" w:hAnsiTheme="majorHAnsi"/>
          <w:sz w:val="22"/>
          <w:szCs w:val="22"/>
        </w:rPr>
        <w:t>Bilingual (English &amp; Arabic) Bahrain Locator Mobile apps for Blackberry</w:t>
      </w:r>
    </w:p>
    <w:p w:rsidR="00E83C37" w:rsidRPr="00EC1A46" w:rsidRDefault="00E83C37" w:rsidP="00EC1A46">
      <w:pPr>
        <w:tabs>
          <w:tab w:val="clear" w:pos="720"/>
          <w:tab w:val="clear" w:pos="5760"/>
        </w:tabs>
        <w:spacing w:line="276" w:lineRule="auto"/>
        <w:ind w:left="720" w:right="0"/>
        <w:jc w:val="both"/>
        <w:rPr>
          <w:rFonts w:asciiTheme="majorHAnsi" w:hAnsiTheme="majorHAnsi"/>
          <w:sz w:val="22"/>
          <w:szCs w:val="22"/>
        </w:rPr>
      </w:pPr>
    </w:p>
    <w:p w:rsidR="008C0249" w:rsidRPr="00EC1A46" w:rsidRDefault="00E83C37" w:rsidP="00EC1A46">
      <w:pPr>
        <w:spacing w:line="276" w:lineRule="auto"/>
        <w:jc w:val="both"/>
        <w:rPr>
          <w:rFonts w:asciiTheme="majorHAnsi" w:hAnsiTheme="majorHAnsi"/>
          <w:sz w:val="22"/>
          <w:szCs w:val="22"/>
        </w:rPr>
      </w:pPr>
      <w:r w:rsidRPr="00EC1A46">
        <w:rPr>
          <w:rFonts w:asciiTheme="majorHAnsi" w:hAnsiTheme="majorHAnsi"/>
          <w:sz w:val="22"/>
          <w:szCs w:val="22"/>
        </w:rPr>
        <w:t xml:space="preserve">The following items are considered within the scope of development. </w:t>
      </w:r>
    </w:p>
    <w:p w:rsidR="008C0249" w:rsidRPr="00EC1A46" w:rsidRDefault="008C0249" w:rsidP="00EC1A46">
      <w:pPr>
        <w:spacing w:line="276" w:lineRule="auto"/>
        <w:jc w:val="both"/>
        <w:rPr>
          <w:rFonts w:asciiTheme="majorHAnsi" w:hAnsiTheme="majorHAnsi"/>
          <w:sz w:val="22"/>
          <w:szCs w:val="22"/>
        </w:rPr>
      </w:pPr>
    </w:p>
    <w:p w:rsidR="00D1039D" w:rsidRPr="00EC1A46" w:rsidRDefault="00D1039D" w:rsidP="00EC1A46">
      <w:pPr>
        <w:pStyle w:val="ListParagraph"/>
        <w:numPr>
          <w:ilvl w:val="0"/>
          <w:numId w:val="7"/>
        </w:numPr>
        <w:ind w:left="360" w:firstLine="0"/>
        <w:contextualSpacing/>
        <w:rPr>
          <w:rFonts w:asciiTheme="majorHAnsi" w:hAnsiTheme="majorHAnsi" w:cs="Calibri"/>
          <w:b/>
          <w:color w:val="000000"/>
        </w:rPr>
      </w:pPr>
      <w:bookmarkStart w:id="79" w:name="_Toc386805024"/>
      <w:r w:rsidRPr="00EC1A46">
        <w:rPr>
          <w:rFonts w:asciiTheme="majorHAnsi" w:hAnsiTheme="majorHAnsi" w:cs="Calibri"/>
          <w:b/>
          <w:color w:val="000000"/>
        </w:rPr>
        <w:t>Launching Application</w:t>
      </w:r>
      <w:bookmarkEnd w:id="79"/>
    </w:p>
    <w:p w:rsidR="00D1039D" w:rsidRPr="00EC1A46" w:rsidRDefault="00D1039D" w:rsidP="00EC1A46">
      <w:pPr>
        <w:pStyle w:val="ListParagraph"/>
        <w:numPr>
          <w:ilvl w:val="1"/>
          <w:numId w:val="7"/>
        </w:numPr>
        <w:ind w:left="1440"/>
        <w:contextualSpacing/>
        <w:rPr>
          <w:rFonts w:asciiTheme="majorHAnsi" w:hAnsiTheme="majorHAnsi" w:cs="Calibri"/>
          <w:color w:val="000000"/>
        </w:rPr>
      </w:pPr>
      <w:r w:rsidRPr="00EC1A46">
        <w:rPr>
          <w:rFonts w:asciiTheme="majorHAnsi" w:hAnsiTheme="majorHAnsi" w:cs="Calibri"/>
          <w:color w:val="000000"/>
        </w:rPr>
        <w:t xml:space="preserve">User </w:t>
      </w:r>
      <w:r w:rsidR="002B1C26" w:rsidRPr="00EC1A46">
        <w:rPr>
          <w:rFonts w:asciiTheme="majorHAnsi" w:hAnsiTheme="majorHAnsi" w:cs="Calibri"/>
          <w:color w:val="000000"/>
        </w:rPr>
        <w:t xml:space="preserve">need to </w:t>
      </w:r>
      <w:r w:rsidRPr="00EC1A46">
        <w:rPr>
          <w:rFonts w:asciiTheme="majorHAnsi" w:hAnsiTheme="majorHAnsi" w:cs="Calibri"/>
          <w:color w:val="000000"/>
        </w:rPr>
        <w:t>accept the term of use.</w:t>
      </w:r>
    </w:p>
    <w:p w:rsidR="00D1039D" w:rsidRPr="00EC1A46" w:rsidRDefault="00D1039D" w:rsidP="00EC1A46">
      <w:pPr>
        <w:pStyle w:val="ListParagraph"/>
        <w:numPr>
          <w:ilvl w:val="1"/>
          <w:numId w:val="7"/>
        </w:numPr>
        <w:ind w:left="1440"/>
        <w:contextualSpacing/>
        <w:rPr>
          <w:rFonts w:asciiTheme="majorHAnsi" w:hAnsiTheme="majorHAnsi" w:cs="Calibri"/>
          <w:i/>
          <w:color w:val="000000"/>
        </w:rPr>
      </w:pPr>
      <w:r w:rsidRPr="00EC1A46">
        <w:rPr>
          <w:rFonts w:asciiTheme="majorHAnsi" w:hAnsiTheme="majorHAnsi" w:cs="Calibri"/>
          <w:color w:val="000000"/>
        </w:rPr>
        <w:lastRenderedPageBreak/>
        <w:t>Advertisement</w:t>
      </w:r>
      <w:r w:rsidR="00242F30">
        <w:rPr>
          <w:rFonts w:asciiTheme="majorHAnsi" w:hAnsiTheme="majorHAnsi" w:cs="Calibri"/>
          <w:color w:val="000000"/>
        </w:rPr>
        <w:t>/Notification</w:t>
      </w:r>
      <w:r w:rsidRPr="00EC1A46">
        <w:rPr>
          <w:rFonts w:asciiTheme="majorHAnsi" w:hAnsiTheme="majorHAnsi" w:cs="Calibri"/>
          <w:color w:val="000000"/>
        </w:rPr>
        <w:t xml:space="preserve"> will display if any</w:t>
      </w:r>
      <w:r w:rsidR="000C6E73" w:rsidRPr="00EC1A46">
        <w:rPr>
          <w:rFonts w:asciiTheme="majorHAnsi" w:hAnsiTheme="majorHAnsi" w:cs="Calibri"/>
          <w:b/>
          <w:i/>
          <w:color w:val="000000"/>
        </w:rPr>
        <w:t>(This would be taken up in phase 2 of the project)</w:t>
      </w:r>
    </w:p>
    <w:p w:rsidR="00D1039D" w:rsidRPr="008C0E46" w:rsidRDefault="00D1039D" w:rsidP="00EC1A46">
      <w:pPr>
        <w:pStyle w:val="ListParagraph"/>
        <w:numPr>
          <w:ilvl w:val="1"/>
          <w:numId w:val="7"/>
        </w:numPr>
        <w:ind w:left="1440"/>
        <w:contextualSpacing/>
        <w:rPr>
          <w:rFonts w:asciiTheme="majorHAnsi" w:hAnsiTheme="majorHAnsi" w:cs="Calibri"/>
          <w:color w:val="000000"/>
        </w:rPr>
      </w:pPr>
      <w:r w:rsidRPr="00EC1A46">
        <w:rPr>
          <w:rFonts w:asciiTheme="majorHAnsi" w:hAnsiTheme="majorHAnsi" w:cs="Calibri"/>
          <w:color w:val="000000"/>
        </w:rPr>
        <w:t>User type(Register</w:t>
      </w:r>
      <w:r w:rsidR="000C6E73" w:rsidRPr="00EC1A46">
        <w:rPr>
          <w:rFonts w:asciiTheme="majorHAnsi" w:hAnsiTheme="majorHAnsi" w:cs="Calibri"/>
          <w:color w:val="000000"/>
        </w:rPr>
        <w:t>Public U</w:t>
      </w:r>
      <w:r w:rsidR="002B1C26" w:rsidRPr="00EC1A46">
        <w:rPr>
          <w:rFonts w:asciiTheme="majorHAnsi" w:hAnsiTheme="majorHAnsi" w:cs="Calibri"/>
          <w:color w:val="000000"/>
        </w:rPr>
        <w:t>ser</w:t>
      </w:r>
      <w:r w:rsidR="000C6E73" w:rsidRPr="00EC1A46">
        <w:rPr>
          <w:rFonts w:asciiTheme="majorHAnsi" w:hAnsiTheme="majorHAnsi" w:cs="Calibri"/>
          <w:color w:val="000000"/>
        </w:rPr>
        <w:t>/Registered</w:t>
      </w:r>
      <w:r w:rsidRPr="00EC1A46">
        <w:rPr>
          <w:rFonts w:asciiTheme="majorHAnsi" w:hAnsiTheme="majorHAnsi" w:cs="Calibri"/>
          <w:color w:val="000000"/>
        </w:rPr>
        <w:t xml:space="preserve"> CIO </w:t>
      </w:r>
      <w:r w:rsidR="000C6E73" w:rsidRPr="00EC1A46">
        <w:rPr>
          <w:rFonts w:asciiTheme="majorHAnsi" w:hAnsiTheme="majorHAnsi" w:cs="Calibri"/>
          <w:color w:val="000000"/>
        </w:rPr>
        <w:t>U</w:t>
      </w:r>
      <w:r w:rsidRPr="00EC1A46">
        <w:rPr>
          <w:rFonts w:asciiTheme="majorHAnsi" w:hAnsiTheme="majorHAnsi" w:cs="Calibri"/>
          <w:color w:val="000000"/>
        </w:rPr>
        <w:t>ser</w:t>
      </w:r>
      <w:r w:rsidR="000C6E73" w:rsidRPr="00EC1A46">
        <w:rPr>
          <w:rFonts w:asciiTheme="majorHAnsi" w:hAnsiTheme="majorHAnsi" w:cs="Calibri"/>
          <w:color w:val="000000"/>
        </w:rPr>
        <w:t xml:space="preserve">; </w:t>
      </w:r>
      <w:r w:rsidRPr="00EC1A46">
        <w:rPr>
          <w:rFonts w:asciiTheme="majorHAnsi" w:hAnsiTheme="majorHAnsi" w:cs="Calibri"/>
          <w:color w:val="000000"/>
        </w:rPr>
        <w:t xml:space="preserve"> Non register</w:t>
      </w:r>
      <w:r w:rsidR="002B1C26" w:rsidRPr="00EC1A46">
        <w:rPr>
          <w:rFonts w:asciiTheme="majorHAnsi" w:hAnsiTheme="majorHAnsi" w:cs="Calibri"/>
          <w:color w:val="000000"/>
        </w:rPr>
        <w:t xml:space="preserve"> user</w:t>
      </w:r>
      <w:r w:rsidRPr="00EC1A46">
        <w:rPr>
          <w:rFonts w:asciiTheme="majorHAnsi" w:hAnsiTheme="majorHAnsi" w:cs="Calibri"/>
          <w:color w:val="000000"/>
        </w:rPr>
        <w:t>)</w:t>
      </w:r>
    </w:p>
    <w:p w:rsidR="00FC15C8" w:rsidRPr="00EC1A46" w:rsidRDefault="00FC15C8" w:rsidP="00EC1A46">
      <w:pPr>
        <w:pStyle w:val="ListParagraph"/>
        <w:ind w:left="1440"/>
        <w:contextualSpacing/>
        <w:rPr>
          <w:rFonts w:asciiTheme="majorHAnsi" w:hAnsiTheme="majorHAnsi" w:cs="Calibri"/>
          <w:color w:val="000000"/>
        </w:rPr>
      </w:pPr>
    </w:p>
    <w:p w:rsidR="00D1039D" w:rsidRPr="00EC1A46" w:rsidRDefault="00D1039D" w:rsidP="00EC1A46">
      <w:pPr>
        <w:pStyle w:val="ListParagraph"/>
        <w:numPr>
          <w:ilvl w:val="0"/>
          <w:numId w:val="7"/>
        </w:numPr>
        <w:ind w:left="720"/>
        <w:contextualSpacing/>
        <w:rPr>
          <w:rFonts w:asciiTheme="majorHAnsi" w:hAnsiTheme="majorHAnsi" w:cs="Calibri"/>
          <w:b/>
          <w:color w:val="000000"/>
        </w:rPr>
      </w:pPr>
      <w:r w:rsidRPr="00EC1A46">
        <w:rPr>
          <w:rFonts w:asciiTheme="majorHAnsi" w:hAnsiTheme="majorHAnsi" w:cs="Calibri"/>
          <w:b/>
          <w:color w:val="000000"/>
        </w:rPr>
        <w:t xml:space="preserve">Select layers </w:t>
      </w:r>
    </w:p>
    <w:p w:rsidR="00D1039D" w:rsidRPr="00EC1A46" w:rsidRDefault="00D1039D" w:rsidP="00EC1A46">
      <w:pPr>
        <w:pStyle w:val="ListParagraph"/>
        <w:numPr>
          <w:ilvl w:val="1"/>
          <w:numId w:val="7"/>
        </w:numPr>
        <w:ind w:left="1440"/>
        <w:contextualSpacing/>
        <w:rPr>
          <w:rFonts w:asciiTheme="majorHAnsi" w:hAnsiTheme="majorHAnsi" w:cs="Calibri"/>
          <w:color w:val="000000"/>
        </w:rPr>
      </w:pPr>
      <w:r w:rsidRPr="00EC1A46">
        <w:rPr>
          <w:rFonts w:asciiTheme="majorHAnsi" w:hAnsiTheme="majorHAnsi" w:cs="Calibri"/>
          <w:color w:val="000000"/>
        </w:rPr>
        <w:t xml:space="preserve">Normal </w:t>
      </w:r>
      <w:r w:rsidR="000C6E73" w:rsidRPr="00EC1A46">
        <w:rPr>
          <w:rFonts w:asciiTheme="majorHAnsi" w:hAnsiTheme="majorHAnsi" w:cs="Calibri"/>
          <w:color w:val="000000"/>
        </w:rPr>
        <w:t xml:space="preserve">Base </w:t>
      </w:r>
      <w:r w:rsidRPr="00EC1A46">
        <w:rPr>
          <w:rFonts w:asciiTheme="majorHAnsi" w:hAnsiTheme="majorHAnsi" w:cs="Calibri"/>
          <w:color w:val="000000"/>
        </w:rPr>
        <w:t>map</w:t>
      </w:r>
    </w:p>
    <w:p w:rsidR="00D1039D" w:rsidRPr="00EC1A46" w:rsidRDefault="00D1039D" w:rsidP="00EC1A46">
      <w:pPr>
        <w:pStyle w:val="ListParagraph"/>
        <w:numPr>
          <w:ilvl w:val="1"/>
          <w:numId w:val="7"/>
        </w:numPr>
        <w:ind w:left="1440"/>
        <w:contextualSpacing/>
        <w:rPr>
          <w:rFonts w:asciiTheme="majorHAnsi" w:hAnsiTheme="majorHAnsi" w:cs="Calibri"/>
          <w:color w:val="000000"/>
        </w:rPr>
      </w:pPr>
      <w:r w:rsidRPr="00EC1A46">
        <w:rPr>
          <w:rFonts w:asciiTheme="majorHAnsi" w:hAnsiTheme="majorHAnsi" w:cs="Calibri"/>
          <w:color w:val="000000"/>
        </w:rPr>
        <w:t>Satellite imagery</w:t>
      </w:r>
    </w:p>
    <w:p w:rsidR="00D1039D" w:rsidRPr="00EC1A46" w:rsidRDefault="00D1039D" w:rsidP="00EC1A46">
      <w:pPr>
        <w:pStyle w:val="ListParagraph"/>
        <w:numPr>
          <w:ilvl w:val="1"/>
          <w:numId w:val="7"/>
        </w:numPr>
        <w:ind w:left="1440"/>
        <w:contextualSpacing/>
        <w:rPr>
          <w:rFonts w:asciiTheme="majorHAnsi" w:hAnsiTheme="majorHAnsi" w:cs="Calibri"/>
          <w:color w:val="000000"/>
        </w:rPr>
      </w:pPr>
      <w:r w:rsidRPr="00EC1A46">
        <w:rPr>
          <w:rFonts w:asciiTheme="majorHAnsi" w:hAnsiTheme="majorHAnsi" w:cs="Calibri"/>
          <w:color w:val="000000"/>
        </w:rPr>
        <w:t>Hybrid Map</w:t>
      </w:r>
      <w:r w:rsidR="000C6E73" w:rsidRPr="00EC1A46">
        <w:rPr>
          <w:rFonts w:asciiTheme="majorHAnsi" w:hAnsiTheme="majorHAnsi" w:cs="Calibri"/>
          <w:color w:val="000000"/>
        </w:rPr>
        <w:t xml:space="preserve"> (Satellite Image overlaid with some vector features)</w:t>
      </w:r>
    </w:p>
    <w:p w:rsidR="000C6E73" w:rsidRPr="00EC1A46" w:rsidRDefault="000C6E73" w:rsidP="00EC1A46">
      <w:pPr>
        <w:pStyle w:val="ListParagraph"/>
        <w:contextualSpacing/>
        <w:rPr>
          <w:rFonts w:asciiTheme="majorHAnsi" w:hAnsiTheme="majorHAnsi" w:cs="Calibri"/>
          <w:color w:val="000000"/>
        </w:rPr>
      </w:pPr>
      <w:r w:rsidRPr="00EC1A46">
        <w:rPr>
          <w:rFonts w:asciiTheme="majorHAnsi" w:hAnsiTheme="majorHAnsi" w:cs="Calibri"/>
          <w:b/>
          <w:color w:val="000000"/>
        </w:rPr>
        <w:t>Note:</w:t>
      </w:r>
      <w:r w:rsidRPr="00EC1A46">
        <w:rPr>
          <w:rFonts w:asciiTheme="majorHAnsi" w:hAnsiTheme="majorHAnsi" w:cs="Calibri"/>
          <w:color w:val="000000"/>
        </w:rPr>
        <w:tab/>
        <w:t xml:space="preserve">     - All of the above will be provided as tiled image service</w:t>
      </w:r>
    </w:p>
    <w:p w:rsidR="000C6E73" w:rsidRPr="008C0E46" w:rsidRDefault="000C6E73" w:rsidP="00EC1A46">
      <w:pPr>
        <w:pStyle w:val="ListParagraph"/>
        <w:ind w:firstLine="720"/>
        <w:contextualSpacing/>
        <w:rPr>
          <w:rFonts w:asciiTheme="majorHAnsi" w:hAnsiTheme="majorHAnsi" w:cs="Calibri"/>
          <w:color w:val="000000"/>
        </w:rPr>
      </w:pPr>
      <w:r w:rsidRPr="00EC1A46">
        <w:rPr>
          <w:rFonts w:asciiTheme="majorHAnsi" w:hAnsiTheme="majorHAnsi" w:cs="Calibri"/>
          <w:color w:val="000000"/>
        </w:rPr>
        <w:t xml:space="preserve">     - Option to show Normal Base map Legend </w:t>
      </w:r>
    </w:p>
    <w:p w:rsidR="00FC15C8" w:rsidRPr="00EC1A46" w:rsidRDefault="00FC15C8" w:rsidP="00EC1A46">
      <w:pPr>
        <w:pStyle w:val="ListParagraph"/>
        <w:ind w:firstLine="720"/>
        <w:contextualSpacing/>
        <w:rPr>
          <w:rFonts w:asciiTheme="majorHAnsi" w:hAnsiTheme="majorHAnsi" w:cs="Calibri"/>
          <w:color w:val="000000"/>
        </w:rPr>
      </w:pPr>
    </w:p>
    <w:p w:rsidR="00D1039D" w:rsidRPr="00EC1A46" w:rsidRDefault="00D1039D" w:rsidP="00EC1A46">
      <w:pPr>
        <w:pStyle w:val="ListParagraph"/>
        <w:numPr>
          <w:ilvl w:val="0"/>
          <w:numId w:val="7"/>
        </w:numPr>
        <w:ind w:left="720"/>
        <w:contextualSpacing/>
        <w:rPr>
          <w:rFonts w:asciiTheme="majorHAnsi" w:hAnsiTheme="majorHAnsi" w:cs="Calibri"/>
          <w:b/>
          <w:color w:val="000000"/>
        </w:rPr>
      </w:pPr>
      <w:r w:rsidRPr="00EC1A46">
        <w:rPr>
          <w:rFonts w:asciiTheme="majorHAnsi" w:hAnsiTheme="majorHAnsi" w:cs="Calibri"/>
          <w:b/>
          <w:color w:val="000000"/>
        </w:rPr>
        <w:t>General search</w:t>
      </w:r>
    </w:p>
    <w:p w:rsidR="00D1039D" w:rsidRPr="008C0E46" w:rsidRDefault="00D1039D" w:rsidP="00EC1A46">
      <w:pPr>
        <w:pStyle w:val="ListParagraph"/>
        <w:numPr>
          <w:ilvl w:val="1"/>
          <w:numId w:val="7"/>
        </w:numPr>
        <w:ind w:left="1440"/>
        <w:contextualSpacing/>
        <w:rPr>
          <w:rFonts w:asciiTheme="majorHAnsi" w:hAnsiTheme="majorHAnsi" w:cs="Calibri"/>
          <w:color w:val="000000"/>
        </w:rPr>
      </w:pPr>
      <w:r w:rsidRPr="00EC1A46">
        <w:rPr>
          <w:rFonts w:asciiTheme="majorHAnsi" w:hAnsiTheme="majorHAnsi" w:cs="Calibri"/>
          <w:color w:val="000000"/>
        </w:rPr>
        <w:t>Key Word Search</w:t>
      </w:r>
      <w:r w:rsidR="000C6E73" w:rsidRPr="00EC1A46">
        <w:rPr>
          <w:rFonts w:asciiTheme="majorHAnsi" w:hAnsiTheme="majorHAnsi" w:cs="Calibri"/>
          <w:color w:val="000000"/>
        </w:rPr>
        <w:t xml:space="preserve"> (Generic Search for POIs, Roads, Administrative Units, Address)</w:t>
      </w:r>
    </w:p>
    <w:p w:rsidR="00FC15C8" w:rsidRPr="00EC1A46" w:rsidRDefault="00FC15C8" w:rsidP="00EC1A46">
      <w:pPr>
        <w:pStyle w:val="ListParagraph"/>
        <w:ind w:left="1440"/>
        <w:contextualSpacing/>
        <w:rPr>
          <w:rFonts w:asciiTheme="majorHAnsi" w:hAnsiTheme="majorHAnsi" w:cs="Calibri"/>
          <w:color w:val="000000"/>
        </w:rPr>
      </w:pPr>
    </w:p>
    <w:p w:rsidR="00D1039D" w:rsidRPr="00EC1A46" w:rsidRDefault="00D1039D" w:rsidP="00EC1A46">
      <w:pPr>
        <w:pStyle w:val="ListParagraph"/>
        <w:numPr>
          <w:ilvl w:val="0"/>
          <w:numId w:val="7"/>
        </w:numPr>
        <w:ind w:left="720"/>
        <w:contextualSpacing/>
        <w:rPr>
          <w:rFonts w:asciiTheme="majorHAnsi" w:hAnsiTheme="majorHAnsi" w:cs="Calibri"/>
          <w:b/>
          <w:color w:val="000000"/>
        </w:rPr>
      </w:pPr>
      <w:r w:rsidRPr="00EC1A46">
        <w:rPr>
          <w:rFonts w:asciiTheme="majorHAnsi" w:hAnsiTheme="majorHAnsi" w:cs="Calibri"/>
          <w:b/>
          <w:color w:val="000000"/>
        </w:rPr>
        <w:t>Address search (address is identified and validated)</w:t>
      </w:r>
    </w:p>
    <w:p w:rsidR="00D1039D" w:rsidRPr="00EC1A46" w:rsidRDefault="00D1039D" w:rsidP="00EC1A46">
      <w:pPr>
        <w:pStyle w:val="ListParagraph"/>
        <w:numPr>
          <w:ilvl w:val="1"/>
          <w:numId w:val="7"/>
        </w:numPr>
        <w:ind w:left="1440"/>
        <w:contextualSpacing/>
        <w:rPr>
          <w:rFonts w:asciiTheme="majorHAnsi" w:hAnsiTheme="majorHAnsi" w:cs="Calibri"/>
          <w:color w:val="000000"/>
        </w:rPr>
      </w:pPr>
      <w:r w:rsidRPr="00EC1A46">
        <w:rPr>
          <w:rFonts w:asciiTheme="majorHAnsi" w:hAnsiTheme="majorHAnsi" w:cs="Calibri"/>
          <w:color w:val="000000"/>
        </w:rPr>
        <w:t>Address located with Map</w:t>
      </w:r>
      <w:r w:rsidR="00862F3D" w:rsidRPr="00EC1A46">
        <w:rPr>
          <w:rFonts w:asciiTheme="majorHAnsi" w:hAnsiTheme="majorHAnsi" w:cs="Calibri"/>
          <w:color w:val="000000"/>
        </w:rPr>
        <w:t xml:space="preserve"> Tips (Bld. No, Rd No, Blk. No </w:t>
      </w:r>
      <w:r w:rsidRPr="00EC1A46">
        <w:rPr>
          <w:rFonts w:asciiTheme="majorHAnsi" w:hAnsiTheme="majorHAnsi" w:cs="Calibri"/>
          <w:color w:val="000000"/>
        </w:rPr>
        <w:t>etc.)</w:t>
      </w:r>
    </w:p>
    <w:p w:rsidR="00D1039D" w:rsidRPr="00EC1A46" w:rsidRDefault="00D1039D" w:rsidP="00EC1A46">
      <w:pPr>
        <w:pStyle w:val="ListParagraph"/>
        <w:numPr>
          <w:ilvl w:val="1"/>
          <w:numId w:val="7"/>
        </w:numPr>
        <w:ind w:left="1440"/>
        <w:contextualSpacing/>
        <w:rPr>
          <w:rFonts w:asciiTheme="majorHAnsi" w:hAnsiTheme="majorHAnsi" w:cs="Calibri"/>
          <w:color w:val="000000"/>
        </w:rPr>
      </w:pPr>
      <w:r w:rsidRPr="00EC1A46">
        <w:rPr>
          <w:rFonts w:asciiTheme="majorHAnsi" w:hAnsiTheme="majorHAnsi" w:cs="Calibri"/>
          <w:color w:val="000000"/>
        </w:rPr>
        <w:t>Buffer Search POI from the address</w:t>
      </w:r>
    </w:p>
    <w:p w:rsidR="00D1039D" w:rsidRPr="008C0E46" w:rsidRDefault="00D1039D" w:rsidP="00EC1A46">
      <w:pPr>
        <w:pStyle w:val="ListParagraph"/>
        <w:numPr>
          <w:ilvl w:val="1"/>
          <w:numId w:val="7"/>
        </w:numPr>
        <w:ind w:left="1440"/>
        <w:contextualSpacing/>
        <w:rPr>
          <w:rFonts w:asciiTheme="majorHAnsi" w:hAnsiTheme="majorHAnsi" w:cs="Calibri"/>
          <w:color w:val="000000"/>
        </w:rPr>
      </w:pPr>
      <w:r w:rsidRPr="00EC1A46">
        <w:rPr>
          <w:rFonts w:asciiTheme="majorHAnsi" w:hAnsiTheme="majorHAnsi" w:cs="Calibri"/>
          <w:color w:val="000000"/>
        </w:rPr>
        <w:t>Buffer Search favourite points from the address(Only for registered users)</w:t>
      </w:r>
    </w:p>
    <w:p w:rsidR="00FC15C8" w:rsidRPr="00EC1A46" w:rsidRDefault="00FC15C8" w:rsidP="00EC1A46">
      <w:pPr>
        <w:pStyle w:val="ListParagraph"/>
        <w:ind w:left="1440"/>
        <w:contextualSpacing/>
        <w:rPr>
          <w:rFonts w:asciiTheme="majorHAnsi" w:hAnsiTheme="majorHAnsi" w:cs="Calibri"/>
          <w:color w:val="000000"/>
        </w:rPr>
      </w:pPr>
    </w:p>
    <w:p w:rsidR="00D1039D" w:rsidRPr="00EC1A46" w:rsidRDefault="00D1039D" w:rsidP="00EC1A46">
      <w:pPr>
        <w:pStyle w:val="ListParagraph"/>
        <w:numPr>
          <w:ilvl w:val="0"/>
          <w:numId w:val="7"/>
        </w:numPr>
        <w:ind w:left="720"/>
        <w:contextualSpacing/>
        <w:rPr>
          <w:rFonts w:asciiTheme="majorHAnsi" w:hAnsiTheme="majorHAnsi" w:cs="Calibri"/>
          <w:b/>
          <w:color w:val="000000"/>
        </w:rPr>
      </w:pPr>
      <w:r w:rsidRPr="00EC1A46">
        <w:rPr>
          <w:rFonts w:asciiTheme="majorHAnsi" w:hAnsiTheme="majorHAnsi" w:cs="Calibri"/>
          <w:b/>
          <w:color w:val="000000"/>
        </w:rPr>
        <w:t>Administrative boundary search</w:t>
      </w:r>
      <w:r w:rsidR="000C6E73" w:rsidRPr="00EC1A46">
        <w:rPr>
          <w:rFonts w:asciiTheme="majorHAnsi" w:hAnsiTheme="majorHAnsi" w:cs="Calibri"/>
          <w:b/>
          <w:color w:val="000000"/>
        </w:rPr>
        <w:t xml:space="preserve"> (Administrative Unit is identified and validated)</w:t>
      </w:r>
    </w:p>
    <w:p w:rsidR="00D1039D" w:rsidRPr="00EC1A46" w:rsidRDefault="00D1039D" w:rsidP="00EC1A46">
      <w:pPr>
        <w:pStyle w:val="ListParagraph"/>
        <w:numPr>
          <w:ilvl w:val="1"/>
          <w:numId w:val="7"/>
        </w:numPr>
        <w:ind w:left="1440"/>
        <w:contextualSpacing/>
        <w:rPr>
          <w:rFonts w:asciiTheme="majorHAnsi" w:hAnsiTheme="majorHAnsi" w:cs="Calibri"/>
          <w:color w:val="000000"/>
        </w:rPr>
      </w:pPr>
      <w:r w:rsidRPr="00EC1A46">
        <w:rPr>
          <w:rFonts w:asciiTheme="majorHAnsi" w:hAnsiTheme="majorHAnsi" w:cs="Calibri"/>
          <w:color w:val="000000"/>
        </w:rPr>
        <w:t>Search</w:t>
      </w:r>
      <w:r w:rsidR="005C23C7" w:rsidRPr="00EC1A46">
        <w:rPr>
          <w:rFonts w:asciiTheme="majorHAnsi" w:hAnsiTheme="majorHAnsi" w:cs="Calibri"/>
          <w:color w:val="000000"/>
        </w:rPr>
        <w:t xml:space="preserve"> by</w:t>
      </w:r>
      <w:r w:rsidRPr="00EC1A46">
        <w:rPr>
          <w:rFonts w:asciiTheme="majorHAnsi" w:hAnsiTheme="majorHAnsi" w:cs="Calibri"/>
          <w:color w:val="000000"/>
        </w:rPr>
        <w:t xml:space="preserve"> governorate</w:t>
      </w:r>
      <w:r w:rsidR="005C23C7" w:rsidRPr="00EC1A46">
        <w:rPr>
          <w:rFonts w:asciiTheme="majorHAnsi" w:hAnsiTheme="majorHAnsi" w:cs="Calibri"/>
          <w:color w:val="000000"/>
        </w:rPr>
        <w:t>, area &amp; block</w:t>
      </w:r>
    </w:p>
    <w:p w:rsidR="00D1039D" w:rsidRPr="008C0E46" w:rsidRDefault="00D1039D" w:rsidP="00EC1A46">
      <w:pPr>
        <w:pStyle w:val="ListParagraph"/>
        <w:numPr>
          <w:ilvl w:val="1"/>
          <w:numId w:val="7"/>
        </w:numPr>
        <w:ind w:left="1440"/>
        <w:contextualSpacing/>
        <w:rPr>
          <w:rFonts w:asciiTheme="majorHAnsi" w:hAnsiTheme="majorHAnsi" w:cs="Calibri"/>
          <w:color w:val="000000"/>
        </w:rPr>
      </w:pPr>
      <w:r w:rsidRPr="00EC1A46">
        <w:rPr>
          <w:rFonts w:asciiTheme="majorHAnsi" w:hAnsiTheme="majorHAnsi" w:cs="Calibri"/>
          <w:color w:val="000000"/>
        </w:rPr>
        <w:t xml:space="preserve">Search POI inside </w:t>
      </w:r>
      <w:r w:rsidR="005C23C7" w:rsidRPr="00EC1A46">
        <w:rPr>
          <w:rFonts w:asciiTheme="majorHAnsi" w:hAnsiTheme="majorHAnsi" w:cs="Calibri"/>
          <w:color w:val="000000"/>
        </w:rPr>
        <w:t>Governorate, Areas and Block</w:t>
      </w:r>
    </w:p>
    <w:p w:rsidR="00FC15C8" w:rsidRPr="00EC1A46" w:rsidRDefault="00FC15C8" w:rsidP="00EC1A46">
      <w:pPr>
        <w:pStyle w:val="ListParagraph"/>
        <w:ind w:left="1440"/>
        <w:contextualSpacing/>
        <w:rPr>
          <w:rFonts w:asciiTheme="majorHAnsi" w:hAnsiTheme="majorHAnsi" w:cs="Calibri"/>
          <w:color w:val="000000"/>
        </w:rPr>
      </w:pPr>
    </w:p>
    <w:p w:rsidR="00D1039D" w:rsidRPr="00EC1A46" w:rsidRDefault="00D1039D" w:rsidP="00EC1A46">
      <w:pPr>
        <w:pStyle w:val="ListParagraph"/>
        <w:numPr>
          <w:ilvl w:val="0"/>
          <w:numId w:val="7"/>
        </w:numPr>
        <w:ind w:left="720"/>
        <w:contextualSpacing/>
        <w:rPr>
          <w:rFonts w:asciiTheme="majorHAnsi" w:hAnsiTheme="majorHAnsi" w:cs="Calibri"/>
          <w:b/>
          <w:color w:val="000000"/>
        </w:rPr>
      </w:pPr>
      <w:r w:rsidRPr="00EC1A46">
        <w:rPr>
          <w:rFonts w:asciiTheme="majorHAnsi" w:hAnsiTheme="majorHAnsi" w:cs="Calibri"/>
          <w:b/>
          <w:color w:val="000000"/>
        </w:rPr>
        <w:t>Road search (Road is identified and validated)</w:t>
      </w:r>
    </w:p>
    <w:p w:rsidR="00D1039D" w:rsidRPr="00EC1A46" w:rsidRDefault="00D1039D" w:rsidP="00EC1A46">
      <w:pPr>
        <w:pStyle w:val="ListParagraph"/>
        <w:numPr>
          <w:ilvl w:val="1"/>
          <w:numId w:val="7"/>
        </w:numPr>
        <w:ind w:left="1440"/>
        <w:contextualSpacing/>
        <w:rPr>
          <w:rFonts w:asciiTheme="majorHAnsi" w:hAnsiTheme="majorHAnsi" w:cs="Calibri"/>
          <w:color w:val="000000"/>
        </w:rPr>
      </w:pPr>
      <w:r w:rsidRPr="00EC1A46">
        <w:rPr>
          <w:rFonts w:asciiTheme="majorHAnsi" w:hAnsiTheme="majorHAnsi" w:cs="Calibri"/>
          <w:color w:val="000000"/>
        </w:rPr>
        <w:t>Road Located with Map Tips (Rd Name, Rd No</w:t>
      </w:r>
      <w:r w:rsidR="000C6E73" w:rsidRPr="00EC1A46">
        <w:rPr>
          <w:rFonts w:asciiTheme="majorHAnsi" w:hAnsiTheme="majorHAnsi" w:cs="Calibri"/>
          <w:color w:val="000000"/>
        </w:rPr>
        <w:t>, Area</w:t>
      </w:r>
      <w:r w:rsidRPr="00EC1A46">
        <w:rPr>
          <w:rFonts w:asciiTheme="majorHAnsi" w:hAnsiTheme="majorHAnsi" w:cs="Calibri"/>
          <w:color w:val="000000"/>
        </w:rPr>
        <w:t xml:space="preserve"> Name etc.)</w:t>
      </w:r>
    </w:p>
    <w:p w:rsidR="00D1039D" w:rsidRPr="00EC1A46" w:rsidRDefault="00D1039D" w:rsidP="00EC1A46">
      <w:pPr>
        <w:pStyle w:val="ListParagraph"/>
        <w:numPr>
          <w:ilvl w:val="1"/>
          <w:numId w:val="7"/>
        </w:numPr>
        <w:ind w:left="1440"/>
        <w:contextualSpacing/>
        <w:rPr>
          <w:rFonts w:asciiTheme="majorHAnsi" w:hAnsiTheme="majorHAnsi" w:cs="Calibri"/>
          <w:color w:val="000000"/>
        </w:rPr>
      </w:pPr>
      <w:r w:rsidRPr="00EC1A46">
        <w:rPr>
          <w:rFonts w:asciiTheme="majorHAnsi" w:hAnsiTheme="majorHAnsi" w:cs="Calibri"/>
          <w:color w:val="000000"/>
        </w:rPr>
        <w:t>Buffer Search POI from the Road</w:t>
      </w:r>
    </w:p>
    <w:p w:rsidR="00D1039D" w:rsidRPr="008C0E46" w:rsidRDefault="00D1039D" w:rsidP="00EC1A46">
      <w:pPr>
        <w:pStyle w:val="ListParagraph"/>
        <w:numPr>
          <w:ilvl w:val="1"/>
          <w:numId w:val="7"/>
        </w:numPr>
        <w:ind w:left="1440"/>
        <w:contextualSpacing/>
        <w:rPr>
          <w:rFonts w:asciiTheme="majorHAnsi" w:hAnsiTheme="majorHAnsi" w:cs="Calibri"/>
          <w:color w:val="000000"/>
        </w:rPr>
      </w:pPr>
      <w:r w:rsidRPr="00EC1A46">
        <w:rPr>
          <w:rFonts w:asciiTheme="majorHAnsi" w:hAnsiTheme="majorHAnsi" w:cs="Calibri"/>
          <w:color w:val="000000"/>
        </w:rPr>
        <w:t>Buffer Search favourite points from the Road. (Only for registered users)</w:t>
      </w:r>
    </w:p>
    <w:p w:rsidR="00FC15C8" w:rsidRPr="00EC1A46" w:rsidRDefault="00FC15C8" w:rsidP="00EC1A46">
      <w:pPr>
        <w:pStyle w:val="ListParagraph"/>
        <w:ind w:left="1440"/>
        <w:contextualSpacing/>
        <w:rPr>
          <w:rFonts w:asciiTheme="majorHAnsi" w:hAnsiTheme="majorHAnsi" w:cs="Calibri"/>
          <w:color w:val="000000"/>
        </w:rPr>
      </w:pPr>
    </w:p>
    <w:p w:rsidR="00D1039D" w:rsidRPr="00EC1A46" w:rsidRDefault="00D1039D" w:rsidP="00EC1A46">
      <w:pPr>
        <w:pStyle w:val="ListParagraph"/>
        <w:numPr>
          <w:ilvl w:val="0"/>
          <w:numId w:val="7"/>
        </w:numPr>
        <w:ind w:left="720"/>
        <w:contextualSpacing/>
        <w:rPr>
          <w:rFonts w:asciiTheme="majorHAnsi" w:hAnsiTheme="majorHAnsi" w:cs="Calibri"/>
          <w:b/>
          <w:color w:val="000000"/>
        </w:rPr>
      </w:pPr>
      <w:r w:rsidRPr="00EC1A46">
        <w:rPr>
          <w:rFonts w:asciiTheme="majorHAnsi" w:hAnsiTheme="majorHAnsi" w:cs="Calibri"/>
          <w:b/>
          <w:color w:val="000000"/>
        </w:rPr>
        <w:t>Search points of interest (POI is identified and validated)</w:t>
      </w:r>
    </w:p>
    <w:p w:rsidR="00D1039D" w:rsidRPr="00EC1A46" w:rsidRDefault="00D1039D" w:rsidP="00EC1A46">
      <w:pPr>
        <w:pStyle w:val="ListParagraph"/>
        <w:numPr>
          <w:ilvl w:val="1"/>
          <w:numId w:val="7"/>
        </w:numPr>
        <w:ind w:left="1440"/>
        <w:contextualSpacing/>
        <w:rPr>
          <w:rFonts w:asciiTheme="majorHAnsi" w:hAnsiTheme="majorHAnsi" w:cs="Calibri"/>
          <w:color w:val="000000"/>
        </w:rPr>
      </w:pPr>
      <w:r w:rsidRPr="00EC1A46">
        <w:rPr>
          <w:rFonts w:asciiTheme="majorHAnsi" w:hAnsiTheme="majorHAnsi" w:cs="Calibri"/>
          <w:color w:val="000000"/>
        </w:rPr>
        <w:t>Poi Located with Map Tips (Name, Type, Category, Bld. No, Rd No, Blk. No, Area Name etc.)</w:t>
      </w:r>
    </w:p>
    <w:p w:rsidR="00D1039D" w:rsidRPr="008C0E46" w:rsidRDefault="00D1039D" w:rsidP="00EC1A46">
      <w:pPr>
        <w:pStyle w:val="ListParagraph"/>
        <w:numPr>
          <w:ilvl w:val="1"/>
          <w:numId w:val="7"/>
        </w:numPr>
        <w:ind w:left="1440"/>
        <w:contextualSpacing/>
        <w:rPr>
          <w:rFonts w:asciiTheme="majorHAnsi" w:hAnsiTheme="majorHAnsi" w:cs="Calibri"/>
          <w:color w:val="000000"/>
        </w:rPr>
      </w:pPr>
      <w:r w:rsidRPr="00EC1A46">
        <w:rPr>
          <w:rFonts w:asciiTheme="majorHAnsi" w:hAnsiTheme="majorHAnsi" w:cs="Calibri"/>
          <w:color w:val="000000"/>
        </w:rPr>
        <w:t>Buffer Search favourite point from the POI. (Only for registered users)</w:t>
      </w:r>
    </w:p>
    <w:p w:rsidR="00FC15C8" w:rsidRPr="00EC1A46" w:rsidRDefault="00FC15C8" w:rsidP="00EC1A46">
      <w:pPr>
        <w:pStyle w:val="ListParagraph"/>
        <w:ind w:left="1440"/>
        <w:contextualSpacing/>
        <w:rPr>
          <w:rFonts w:asciiTheme="majorHAnsi" w:hAnsiTheme="majorHAnsi" w:cs="Calibri"/>
          <w:color w:val="000000"/>
        </w:rPr>
      </w:pPr>
    </w:p>
    <w:p w:rsidR="00D1039D" w:rsidRPr="00EC1A46" w:rsidRDefault="00D1039D" w:rsidP="00EC1A46">
      <w:pPr>
        <w:pStyle w:val="ListParagraph"/>
        <w:numPr>
          <w:ilvl w:val="0"/>
          <w:numId w:val="7"/>
        </w:numPr>
        <w:ind w:left="720"/>
        <w:contextualSpacing/>
        <w:rPr>
          <w:rFonts w:asciiTheme="majorHAnsi" w:hAnsiTheme="majorHAnsi" w:cs="Calibri"/>
          <w:b/>
          <w:color w:val="000000"/>
        </w:rPr>
      </w:pPr>
      <w:r w:rsidRPr="00EC1A46">
        <w:rPr>
          <w:rFonts w:asciiTheme="majorHAnsi" w:hAnsiTheme="majorHAnsi" w:cs="Calibri"/>
          <w:b/>
          <w:color w:val="000000"/>
        </w:rPr>
        <w:t>User Authenticated and Non User Authenticated mode.</w:t>
      </w:r>
    </w:p>
    <w:p w:rsidR="00D1039D" w:rsidRPr="00EC1A46" w:rsidRDefault="00D1039D" w:rsidP="00770790">
      <w:pPr>
        <w:pStyle w:val="ListParagraph"/>
        <w:numPr>
          <w:ilvl w:val="0"/>
          <w:numId w:val="12"/>
        </w:numPr>
        <w:contextualSpacing/>
        <w:rPr>
          <w:rFonts w:asciiTheme="majorHAnsi" w:hAnsiTheme="majorHAnsi" w:cs="Calibri"/>
          <w:color w:val="000000"/>
        </w:rPr>
      </w:pPr>
      <w:r w:rsidRPr="00EC1A46">
        <w:rPr>
          <w:rFonts w:asciiTheme="majorHAnsi" w:hAnsiTheme="majorHAnsi" w:cs="Calibri"/>
          <w:color w:val="000000"/>
        </w:rPr>
        <w:t>Register user &amp; non resister user</w:t>
      </w:r>
    </w:p>
    <w:p w:rsidR="00D1039D" w:rsidRPr="00EC1A46" w:rsidRDefault="00D1039D" w:rsidP="00770790">
      <w:pPr>
        <w:pStyle w:val="ListParagraph"/>
        <w:numPr>
          <w:ilvl w:val="0"/>
          <w:numId w:val="12"/>
        </w:numPr>
        <w:contextualSpacing/>
        <w:rPr>
          <w:rFonts w:asciiTheme="majorHAnsi" w:hAnsiTheme="majorHAnsi" w:cs="Calibri"/>
          <w:color w:val="000000"/>
        </w:rPr>
      </w:pPr>
      <w:r w:rsidRPr="00EC1A46">
        <w:rPr>
          <w:rFonts w:asciiTheme="majorHAnsi" w:hAnsiTheme="majorHAnsi" w:cs="Calibri"/>
          <w:color w:val="000000"/>
        </w:rPr>
        <w:t>Display the registration page for registration.</w:t>
      </w:r>
    </w:p>
    <w:p w:rsidR="00D1039D" w:rsidRPr="00EC1A46" w:rsidRDefault="00D1039D" w:rsidP="00770790">
      <w:pPr>
        <w:pStyle w:val="ListParagraph"/>
        <w:numPr>
          <w:ilvl w:val="0"/>
          <w:numId w:val="12"/>
        </w:numPr>
        <w:contextualSpacing/>
        <w:rPr>
          <w:rFonts w:asciiTheme="majorHAnsi" w:hAnsiTheme="majorHAnsi" w:cs="Calibri"/>
          <w:color w:val="000000"/>
        </w:rPr>
      </w:pPr>
      <w:r w:rsidRPr="00EC1A46">
        <w:rPr>
          <w:rFonts w:asciiTheme="majorHAnsi" w:hAnsiTheme="majorHAnsi" w:cs="Calibri"/>
          <w:color w:val="000000"/>
        </w:rPr>
        <w:t>Email Confirmation for account creation.</w:t>
      </w:r>
    </w:p>
    <w:p w:rsidR="00D1039D" w:rsidRPr="008C0E46" w:rsidRDefault="00D1039D" w:rsidP="00770790">
      <w:pPr>
        <w:pStyle w:val="ListParagraph"/>
        <w:numPr>
          <w:ilvl w:val="0"/>
          <w:numId w:val="12"/>
        </w:numPr>
        <w:contextualSpacing/>
        <w:rPr>
          <w:rFonts w:asciiTheme="majorHAnsi" w:hAnsiTheme="majorHAnsi" w:cs="Calibri"/>
          <w:color w:val="000000"/>
        </w:rPr>
      </w:pPr>
      <w:r w:rsidRPr="00EC1A46">
        <w:rPr>
          <w:rFonts w:asciiTheme="majorHAnsi" w:hAnsiTheme="majorHAnsi" w:cs="Calibri"/>
          <w:color w:val="000000"/>
        </w:rPr>
        <w:t>Recall password from registered Email id</w:t>
      </w:r>
      <w:r w:rsidR="009838B5" w:rsidRPr="00EC1A46">
        <w:rPr>
          <w:rFonts w:asciiTheme="majorHAnsi" w:hAnsiTheme="majorHAnsi" w:cs="Calibri"/>
          <w:color w:val="000000"/>
        </w:rPr>
        <w:t>.</w:t>
      </w:r>
    </w:p>
    <w:p w:rsidR="00FC15C8" w:rsidRPr="00EC1A46" w:rsidRDefault="00FC15C8" w:rsidP="00EC1A46">
      <w:pPr>
        <w:pStyle w:val="ListParagraph"/>
        <w:ind w:left="1440"/>
        <w:contextualSpacing/>
        <w:rPr>
          <w:rFonts w:asciiTheme="majorHAnsi" w:hAnsiTheme="majorHAnsi" w:cs="Calibri"/>
          <w:color w:val="000000"/>
        </w:rPr>
      </w:pPr>
    </w:p>
    <w:p w:rsidR="00D1039D" w:rsidRPr="00EC1A46" w:rsidRDefault="00D1039D" w:rsidP="00EC1A46">
      <w:pPr>
        <w:pStyle w:val="ListParagraph"/>
        <w:numPr>
          <w:ilvl w:val="0"/>
          <w:numId w:val="7"/>
        </w:numPr>
        <w:ind w:left="720"/>
        <w:contextualSpacing/>
        <w:rPr>
          <w:rFonts w:asciiTheme="majorHAnsi" w:hAnsiTheme="majorHAnsi" w:cs="Calibri"/>
          <w:b/>
          <w:color w:val="000000"/>
        </w:rPr>
      </w:pPr>
      <w:r w:rsidRPr="00EC1A46">
        <w:rPr>
          <w:rFonts w:asciiTheme="majorHAnsi" w:hAnsiTheme="majorHAnsi" w:cs="Calibri"/>
          <w:b/>
          <w:color w:val="000000"/>
        </w:rPr>
        <w:t>Add favourite points (double tab adds favourite point facility. (Only for registered users)</w:t>
      </w:r>
    </w:p>
    <w:p w:rsidR="00D1039D" w:rsidRPr="00EC1A46" w:rsidRDefault="00D1039D" w:rsidP="00EC1A46">
      <w:pPr>
        <w:pStyle w:val="ListParagraph"/>
        <w:numPr>
          <w:ilvl w:val="1"/>
          <w:numId w:val="7"/>
        </w:numPr>
        <w:ind w:left="1440"/>
        <w:contextualSpacing/>
        <w:rPr>
          <w:rFonts w:asciiTheme="majorHAnsi" w:hAnsiTheme="majorHAnsi" w:cs="Calibri"/>
          <w:color w:val="000000"/>
        </w:rPr>
      </w:pPr>
      <w:r w:rsidRPr="00EC1A46">
        <w:rPr>
          <w:rFonts w:asciiTheme="majorHAnsi" w:hAnsiTheme="majorHAnsi" w:cs="Calibri"/>
          <w:color w:val="000000"/>
        </w:rPr>
        <w:t>Create and save user favourite points with identifier and high level locational (administrative) information.</w:t>
      </w:r>
    </w:p>
    <w:p w:rsidR="00D1039D" w:rsidRPr="00EC1A46" w:rsidRDefault="00D1039D" w:rsidP="00EC1A46">
      <w:pPr>
        <w:pStyle w:val="ListParagraph"/>
        <w:numPr>
          <w:ilvl w:val="1"/>
          <w:numId w:val="7"/>
        </w:numPr>
        <w:ind w:left="1440"/>
        <w:contextualSpacing/>
        <w:rPr>
          <w:rFonts w:asciiTheme="majorHAnsi" w:hAnsiTheme="majorHAnsi" w:cs="Calibri"/>
          <w:color w:val="000000"/>
        </w:rPr>
      </w:pPr>
      <w:r w:rsidRPr="00EC1A46">
        <w:rPr>
          <w:rFonts w:asciiTheme="majorHAnsi" w:hAnsiTheme="majorHAnsi" w:cs="Calibri"/>
          <w:color w:val="000000"/>
        </w:rPr>
        <w:t>Saving Favourites at CIO server location.</w:t>
      </w:r>
    </w:p>
    <w:p w:rsidR="00D1039D" w:rsidRPr="00EC1A46" w:rsidRDefault="00D1039D" w:rsidP="00EC1A46">
      <w:pPr>
        <w:pStyle w:val="ListParagraph"/>
        <w:numPr>
          <w:ilvl w:val="1"/>
          <w:numId w:val="7"/>
        </w:numPr>
        <w:ind w:left="1440"/>
        <w:contextualSpacing/>
        <w:rPr>
          <w:rFonts w:asciiTheme="majorHAnsi" w:hAnsiTheme="majorHAnsi" w:cs="Calibri"/>
          <w:color w:val="000000"/>
        </w:rPr>
      </w:pPr>
      <w:r w:rsidRPr="00EC1A46">
        <w:rPr>
          <w:rFonts w:asciiTheme="majorHAnsi" w:hAnsiTheme="majorHAnsi" w:cs="Calibri"/>
          <w:color w:val="000000"/>
        </w:rPr>
        <w:t xml:space="preserve"> Modify Favourite Point’s location and attribute. </w:t>
      </w:r>
    </w:p>
    <w:p w:rsidR="00D1039D" w:rsidRPr="008C0E46" w:rsidRDefault="00D1039D" w:rsidP="00EC1A46">
      <w:pPr>
        <w:pStyle w:val="ListParagraph"/>
        <w:numPr>
          <w:ilvl w:val="1"/>
          <w:numId w:val="7"/>
        </w:numPr>
        <w:ind w:left="1440"/>
        <w:contextualSpacing/>
        <w:rPr>
          <w:rFonts w:asciiTheme="majorHAnsi" w:hAnsiTheme="majorHAnsi" w:cs="Calibri"/>
          <w:color w:val="000000"/>
        </w:rPr>
      </w:pPr>
      <w:r w:rsidRPr="00EC1A46">
        <w:rPr>
          <w:rFonts w:asciiTheme="majorHAnsi" w:hAnsiTheme="majorHAnsi" w:cs="Calibri"/>
          <w:color w:val="000000"/>
        </w:rPr>
        <w:t>Buffer Search POI from the favourite point.</w:t>
      </w:r>
    </w:p>
    <w:p w:rsidR="00FC15C8" w:rsidRPr="00EC1A46" w:rsidRDefault="00FC15C8" w:rsidP="00EC1A46">
      <w:pPr>
        <w:pStyle w:val="ListParagraph"/>
        <w:ind w:left="1440"/>
        <w:contextualSpacing/>
        <w:rPr>
          <w:rFonts w:asciiTheme="majorHAnsi" w:hAnsiTheme="majorHAnsi" w:cs="Calibri"/>
          <w:color w:val="000000"/>
        </w:rPr>
      </w:pPr>
    </w:p>
    <w:p w:rsidR="00D1039D" w:rsidRPr="00EC1A46" w:rsidRDefault="00D1039D" w:rsidP="00EC1A46">
      <w:pPr>
        <w:pStyle w:val="ListParagraph"/>
        <w:numPr>
          <w:ilvl w:val="0"/>
          <w:numId w:val="7"/>
        </w:numPr>
        <w:ind w:left="720"/>
        <w:contextualSpacing/>
        <w:rPr>
          <w:rFonts w:asciiTheme="majorHAnsi" w:hAnsiTheme="majorHAnsi" w:cs="Calibri"/>
          <w:b/>
          <w:color w:val="000000"/>
        </w:rPr>
      </w:pPr>
      <w:r w:rsidRPr="00EC1A46">
        <w:rPr>
          <w:rFonts w:asciiTheme="majorHAnsi" w:hAnsiTheme="majorHAnsi" w:cs="Calibri"/>
          <w:b/>
          <w:color w:val="000000"/>
        </w:rPr>
        <w:t>Current GPS Location</w:t>
      </w:r>
    </w:p>
    <w:p w:rsidR="00D1039D" w:rsidRPr="00EC1A46" w:rsidRDefault="00D1039D" w:rsidP="00EC1A46">
      <w:pPr>
        <w:pStyle w:val="ListParagraph"/>
        <w:numPr>
          <w:ilvl w:val="1"/>
          <w:numId w:val="7"/>
        </w:numPr>
        <w:ind w:left="1440"/>
        <w:contextualSpacing/>
        <w:rPr>
          <w:rFonts w:asciiTheme="majorHAnsi" w:hAnsiTheme="majorHAnsi" w:cs="Calibri"/>
          <w:color w:val="000000"/>
        </w:rPr>
      </w:pPr>
      <w:r w:rsidRPr="00EC1A46">
        <w:rPr>
          <w:rFonts w:asciiTheme="majorHAnsi" w:hAnsiTheme="majorHAnsi" w:cs="Calibri"/>
          <w:color w:val="000000"/>
        </w:rPr>
        <w:lastRenderedPageBreak/>
        <w:t>Show Current Location with X, Y</w:t>
      </w:r>
    </w:p>
    <w:p w:rsidR="00D1039D" w:rsidRPr="00EC1A46" w:rsidRDefault="00D1039D" w:rsidP="00EC1A46">
      <w:pPr>
        <w:pStyle w:val="ListParagraph"/>
        <w:numPr>
          <w:ilvl w:val="1"/>
          <w:numId w:val="7"/>
        </w:numPr>
        <w:ind w:left="1440"/>
        <w:contextualSpacing/>
        <w:rPr>
          <w:rFonts w:asciiTheme="majorHAnsi" w:hAnsiTheme="majorHAnsi" w:cs="Calibri"/>
          <w:color w:val="000000"/>
        </w:rPr>
      </w:pPr>
      <w:r w:rsidRPr="00EC1A46">
        <w:rPr>
          <w:rFonts w:asciiTheme="majorHAnsi" w:hAnsiTheme="majorHAnsi" w:cs="Calibri"/>
          <w:color w:val="000000"/>
        </w:rPr>
        <w:t>Show Block, Area &amp; Governorate and Nearest Road of Current Location</w:t>
      </w:r>
    </w:p>
    <w:p w:rsidR="00D1039D" w:rsidRPr="00EC1A46" w:rsidRDefault="00D1039D" w:rsidP="00EC1A46">
      <w:pPr>
        <w:pStyle w:val="ListParagraph"/>
        <w:numPr>
          <w:ilvl w:val="1"/>
          <w:numId w:val="7"/>
        </w:numPr>
        <w:ind w:left="1440"/>
        <w:contextualSpacing/>
        <w:rPr>
          <w:rFonts w:asciiTheme="majorHAnsi" w:hAnsiTheme="majorHAnsi" w:cs="Calibri"/>
          <w:color w:val="000000"/>
        </w:rPr>
      </w:pPr>
      <w:r w:rsidRPr="00EC1A46">
        <w:rPr>
          <w:rFonts w:asciiTheme="majorHAnsi" w:hAnsiTheme="majorHAnsi" w:cs="Calibri"/>
          <w:color w:val="000000"/>
        </w:rPr>
        <w:t>Buffer Search POI from the current Location</w:t>
      </w:r>
    </w:p>
    <w:p w:rsidR="00D1039D" w:rsidRPr="008C0E46" w:rsidRDefault="00D1039D" w:rsidP="00EC1A46">
      <w:pPr>
        <w:pStyle w:val="ListParagraph"/>
        <w:numPr>
          <w:ilvl w:val="1"/>
          <w:numId w:val="7"/>
        </w:numPr>
        <w:ind w:left="1440"/>
        <w:contextualSpacing/>
        <w:rPr>
          <w:rFonts w:asciiTheme="majorHAnsi" w:hAnsiTheme="majorHAnsi" w:cs="Calibri"/>
          <w:color w:val="000000"/>
        </w:rPr>
      </w:pPr>
      <w:r w:rsidRPr="00EC1A46">
        <w:rPr>
          <w:rFonts w:asciiTheme="majorHAnsi" w:hAnsiTheme="majorHAnsi" w:cs="Calibri"/>
          <w:color w:val="000000"/>
        </w:rPr>
        <w:t>Buffer Search Favourite point from the Current Location. (Only for registered users)</w:t>
      </w:r>
    </w:p>
    <w:p w:rsidR="00FC15C8" w:rsidRPr="00EC1A46" w:rsidRDefault="00FC15C8" w:rsidP="00EC1A46">
      <w:pPr>
        <w:pStyle w:val="ListParagraph"/>
        <w:ind w:left="1440"/>
        <w:contextualSpacing/>
        <w:rPr>
          <w:rFonts w:asciiTheme="majorHAnsi" w:hAnsiTheme="majorHAnsi" w:cs="Calibri"/>
          <w:color w:val="000000"/>
        </w:rPr>
      </w:pPr>
    </w:p>
    <w:p w:rsidR="00D1039D" w:rsidRPr="00EC1A46" w:rsidRDefault="00D1039D" w:rsidP="00EC1A46">
      <w:pPr>
        <w:pStyle w:val="ListParagraph"/>
        <w:numPr>
          <w:ilvl w:val="0"/>
          <w:numId w:val="7"/>
        </w:numPr>
        <w:ind w:left="720"/>
        <w:contextualSpacing/>
        <w:rPr>
          <w:rFonts w:asciiTheme="majorHAnsi" w:hAnsiTheme="majorHAnsi" w:cs="Calibri"/>
          <w:b/>
          <w:color w:val="000000"/>
        </w:rPr>
      </w:pPr>
      <w:r w:rsidRPr="00EC1A46">
        <w:rPr>
          <w:rFonts w:asciiTheme="majorHAnsi" w:hAnsiTheme="majorHAnsi" w:cs="Calibri"/>
          <w:b/>
          <w:color w:val="000000"/>
        </w:rPr>
        <w:t xml:space="preserve">Routing </w:t>
      </w:r>
    </w:p>
    <w:p w:rsidR="00D1039D" w:rsidRPr="00EC1A46" w:rsidRDefault="00D1039D" w:rsidP="00EC1A46">
      <w:pPr>
        <w:pStyle w:val="ListParagraph"/>
        <w:numPr>
          <w:ilvl w:val="1"/>
          <w:numId w:val="7"/>
        </w:numPr>
        <w:ind w:left="1440"/>
        <w:contextualSpacing/>
        <w:rPr>
          <w:rFonts w:asciiTheme="majorHAnsi" w:hAnsiTheme="majorHAnsi" w:cs="Calibri"/>
          <w:color w:val="000000"/>
        </w:rPr>
      </w:pPr>
      <w:r w:rsidRPr="00EC1A46">
        <w:rPr>
          <w:rFonts w:asciiTheme="majorHAnsi" w:hAnsiTheme="majorHAnsi" w:cs="Calibri"/>
          <w:color w:val="000000"/>
        </w:rPr>
        <w:t>Display Route on top of the map</w:t>
      </w:r>
    </w:p>
    <w:p w:rsidR="00D1039D" w:rsidRPr="00EC1A46" w:rsidRDefault="00D1039D" w:rsidP="00EC1A46">
      <w:pPr>
        <w:pStyle w:val="ListParagraph"/>
        <w:numPr>
          <w:ilvl w:val="1"/>
          <w:numId w:val="7"/>
        </w:numPr>
        <w:ind w:left="1440"/>
        <w:contextualSpacing/>
        <w:rPr>
          <w:rFonts w:asciiTheme="majorHAnsi" w:hAnsiTheme="majorHAnsi" w:cs="Calibri"/>
          <w:color w:val="000000"/>
        </w:rPr>
      </w:pPr>
      <w:r w:rsidRPr="00EC1A46">
        <w:rPr>
          <w:rFonts w:asciiTheme="majorHAnsi" w:hAnsiTheme="majorHAnsi" w:cs="Calibri"/>
          <w:color w:val="000000"/>
        </w:rPr>
        <w:t>Display Driving directions from Source to destination.</w:t>
      </w:r>
    </w:p>
    <w:p w:rsidR="00DE7F65" w:rsidRPr="00EC1A46" w:rsidRDefault="00DE7F65" w:rsidP="00EC1A46">
      <w:pPr>
        <w:pStyle w:val="ListParagraph"/>
        <w:numPr>
          <w:ilvl w:val="1"/>
          <w:numId w:val="7"/>
        </w:numPr>
        <w:ind w:left="1440"/>
        <w:contextualSpacing/>
        <w:rPr>
          <w:rFonts w:asciiTheme="majorHAnsi" w:hAnsiTheme="majorHAnsi" w:cs="Calibri"/>
          <w:color w:val="000000"/>
        </w:rPr>
      </w:pPr>
      <w:r w:rsidRPr="00EC1A46">
        <w:rPr>
          <w:rFonts w:asciiTheme="majorHAnsi" w:hAnsiTheme="majorHAnsi" w:cs="Calibri"/>
          <w:color w:val="000000"/>
        </w:rPr>
        <w:t>Switching of Source with destination</w:t>
      </w:r>
    </w:p>
    <w:p w:rsidR="00D1039D" w:rsidRPr="00EC1A46" w:rsidRDefault="00D1039D" w:rsidP="00EC1A46">
      <w:pPr>
        <w:pStyle w:val="ListParagraph"/>
        <w:numPr>
          <w:ilvl w:val="1"/>
          <w:numId w:val="7"/>
        </w:numPr>
        <w:ind w:left="1440"/>
        <w:contextualSpacing/>
        <w:rPr>
          <w:rFonts w:asciiTheme="majorHAnsi" w:hAnsiTheme="majorHAnsi" w:cs="Calibri"/>
          <w:color w:val="000000"/>
        </w:rPr>
      </w:pPr>
      <w:r w:rsidRPr="00EC1A46">
        <w:rPr>
          <w:rFonts w:asciiTheme="majorHAnsi" w:hAnsiTheme="majorHAnsi" w:cs="Calibri"/>
          <w:color w:val="000000"/>
        </w:rPr>
        <w:t>The various combination of source and destination for routing would include</w:t>
      </w:r>
    </w:p>
    <w:p w:rsidR="00D1039D" w:rsidRPr="00EC1A46" w:rsidRDefault="00D1039D" w:rsidP="00DC48B5">
      <w:pPr>
        <w:pStyle w:val="ListParagraph"/>
        <w:numPr>
          <w:ilvl w:val="0"/>
          <w:numId w:val="8"/>
        </w:numPr>
        <w:spacing w:after="0"/>
        <w:contextualSpacing/>
        <w:rPr>
          <w:rFonts w:asciiTheme="majorHAnsi" w:hAnsiTheme="majorHAnsi" w:cs="Calibri"/>
          <w:color w:val="000000"/>
        </w:rPr>
      </w:pPr>
      <w:r w:rsidRPr="00EC1A46">
        <w:rPr>
          <w:rFonts w:asciiTheme="majorHAnsi" w:hAnsiTheme="majorHAnsi" w:cs="Calibri"/>
          <w:color w:val="000000"/>
        </w:rPr>
        <w:t xml:space="preserve">Address to POI and vice versa  </w:t>
      </w:r>
    </w:p>
    <w:p w:rsidR="00D1039D" w:rsidRPr="00EC1A46" w:rsidRDefault="00D1039D" w:rsidP="00DC48B5">
      <w:pPr>
        <w:pStyle w:val="ListParagraph"/>
        <w:numPr>
          <w:ilvl w:val="0"/>
          <w:numId w:val="8"/>
        </w:numPr>
        <w:spacing w:after="0"/>
        <w:contextualSpacing/>
        <w:rPr>
          <w:rFonts w:asciiTheme="majorHAnsi" w:hAnsiTheme="majorHAnsi" w:cs="Calibri"/>
          <w:color w:val="000000"/>
        </w:rPr>
      </w:pPr>
      <w:r w:rsidRPr="00EC1A46">
        <w:rPr>
          <w:rFonts w:asciiTheme="majorHAnsi" w:hAnsiTheme="majorHAnsi" w:cs="Calibri"/>
          <w:color w:val="000000"/>
        </w:rPr>
        <w:t>POI to Favourite Point &amp; vice versa</w:t>
      </w:r>
    </w:p>
    <w:p w:rsidR="00D1039D" w:rsidRPr="00EC1A46" w:rsidRDefault="00D1039D" w:rsidP="00DC48B5">
      <w:pPr>
        <w:pStyle w:val="ListParagraph"/>
        <w:numPr>
          <w:ilvl w:val="0"/>
          <w:numId w:val="8"/>
        </w:numPr>
        <w:spacing w:after="0"/>
        <w:contextualSpacing/>
        <w:rPr>
          <w:rFonts w:asciiTheme="majorHAnsi" w:hAnsiTheme="majorHAnsi" w:cs="Calibri"/>
          <w:color w:val="000000"/>
        </w:rPr>
      </w:pPr>
      <w:r w:rsidRPr="00EC1A46">
        <w:rPr>
          <w:rFonts w:asciiTheme="majorHAnsi" w:hAnsiTheme="majorHAnsi" w:cs="Calibri"/>
          <w:color w:val="000000"/>
        </w:rPr>
        <w:t>Address to Favourite Point  &amp; vice versa</w:t>
      </w:r>
    </w:p>
    <w:p w:rsidR="00D1039D" w:rsidRPr="00EC1A46" w:rsidRDefault="00D1039D" w:rsidP="00DC48B5">
      <w:pPr>
        <w:pStyle w:val="ListParagraph"/>
        <w:numPr>
          <w:ilvl w:val="0"/>
          <w:numId w:val="8"/>
        </w:numPr>
        <w:spacing w:after="0"/>
        <w:contextualSpacing/>
        <w:rPr>
          <w:rFonts w:asciiTheme="majorHAnsi" w:hAnsiTheme="majorHAnsi" w:cs="Calibri"/>
          <w:color w:val="000000"/>
        </w:rPr>
      </w:pPr>
      <w:r w:rsidRPr="00EC1A46">
        <w:rPr>
          <w:rFonts w:asciiTheme="majorHAnsi" w:hAnsiTheme="majorHAnsi" w:cs="Calibri"/>
          <w:color w:val="000000"/>
        </w:rPr>
        <w:t>Favourite Point to Current Location &amp; vice versa</w:t>
      </w:r>
    </w:p>
    <w:p w:rsidR="00D1039D" w:rsidRPr="00EC1A46" w:rsidRDefault="00D1039D" w:rsidP="00DC48B5">
      <w:pPr>
        <w:pStyle w:val="ListParagraph"/>
        <w:numPr>
          <w:ilvl w:val="0"/>
          <w:numId w:val="8"/>
        </w:numPr>
        <w:spacing w:after="0"/>
        <w:contextualSpacing/>
        <w:rPr>
          <w:rFonts w:asciiTheme="majorHAnsi" w:hAnsiTheme="majorHAnsi" w:cs="Calibri"/>
          <w:color w:val="000000"/>
        </w:rPr>
      </w:pPr>
      <w:r w:rsidRPr="00EC1A46">
        <w:rPr>
          <w:rFonts w:asciiTheme="majorHAnsi" w:hAnsiTheme="majorHAnsi" w:cs="Calibri"/>
          <w:color w:val="000000"/>
        </w:rPr>
        <w:t>Address to Current Location &amp; vice versa</w:t>
      </w:r>
    </w:p>
    <w:p w:rsidR="00D1039D" w:rsidRPr="00EC1A46" w:rsidRDefault="00D1039D" w:rsidP="00DC48B5">
      <w:pPr>
        <w:pStyle w:val="ListParagraph"/>
        <w:numPr>
          <w:ilvl w:val="0"/>
          <w:numId w:val="8"/>
        </w:numPr>
        <w:spacing w:after="0"/>
        <w:contextualSpacing/>
        <w:rPr>
          <w:rFonts w:asciiTheme="majorHAnsi" w:hAnsiTheme="majorHAnsi" w:cs="Calibri"/>
          <w:color w:val="000000"/>
        </w:rPr>
      </w:pPr>
      <w:r w:rsidRPr="00EC1A46">
        <w:rPr>
          <w:rFonts w:asciiTheme="majorHAnsi" w:hAnsiTheme="majorHAnsi" w:cs="Calibri"/>
          <w:color w:val="000000"/>
        </w:rPr>
        <w:t>POI to Current Location &amp; vice versa</w:t>
      </w:r>
    </w:p>
    <w:p w:rsidR="00D1039D" w:rsidRPr="00EC1A46" w:rsidRDefault="00D1039D" w:rsidP="00DC48B5">
      <w:pPr>
        <w:pStyle w:val="ListParagraph"/>
        <w:numPr>
          <w:ilvl w:val="0"/>
          <w:numId w:val="8"/>
        </w:numPr>
        <w:spacing w:after="0"/>
        <w:contextualSpacing/>
        <w:rPr>
          <w:rFonts w:asciiTheme="majorHAnsi" w:hAnsiTheme="majorHAnsi" w:cs="Calibri"/>
          <w:color w:val="000000"/>
        </w:rPr>
      </w:pPr>
      <w:r w:rsidRPr="00EC1A46">
        <w:rPr>
          <w:rFonts w:asciiTheme="majorHAnsi" w:hAnsiTheme="majorHAnsi" w:cs="Calibri"/>
          <w:color w:val="000000"/>
        </w:rPr>
        <w:t>Address to Address</w:t>
      </w:r>
    </w:p>
    <w:p w:rsidR="00D1039D" w:rsidRPr="00EC1A46" w:rsidRDefault="00D1039D" w:rsidP="00DC48B5">
      <w:pPr>
        <w:pStyle w:val="ListParagraph"/>
        <w:numPr>
          <w:ilvl w:val="0"/>
          <w:numId w:val="8"/>
        </w:numPr>
        <w:spacing w:after="0"/>
        <w:contextualSpacing/>
        <w:rPr>
          <w:rFonts w:asciiTheme="majorHAnsi" w:hAnsiTheme="majorHAnsi" w:cs="Calibri"/>
          <w:color w:val="000000"/>
        </w:rPr>
      </w:pPr>
      <w:r w:rsidRPr="00EC1A46">
        <w:rPr>
          <w:rFonts w:asciiTheme="majorHAnsi" w:hAnsiTheme="majorHAnsi" w:cs="Calibri"/>
          <w:color w:val="000000"/>
        </w:rPr>
        <w:t>POI to POI</w:t>
      </w:r>
    </w:p>
    <w:p w:rsidR="00D1039D" w:rsidRPr="00EC1A46" w:rsidRDefault="00D1039D" w:rsidP="00DC48B5">
      <w:pPr>
        <w:pStyle w:val="ListParagraph"/>
        <w:numPr>
          <w:ilvl w:val="0"/>
          <w:numId w:val="8"/>
        </w:numPr>
        <w:spacing w:after="0"/>
        <w:contextualSpacing/>
        <w:rPr>
          <w:rFonts w:asciiTheme="majorHAnsi" w:hAnsiTheme="majorHAnsi" w:cs="Calibri"/>
          <w:color w:val="000000"/>
        </w:rPr>
      </w:pPr>
      <w:r w:rsidRPr="00EC1A46">
        <w:rPr>
          <w:rFonts w:asciiTheme="majorHAnsi" w:hAnsiTheme="majorHAnsi" w:cs="Calibri"/>
          <w:color w:val="000000"/>
        </w:rPr>
        <w:t>Favourite Point to Favourite Point</w:t>
      </w:r>
    </w:p>
    <w:p w:rsidR="000F56EB" w:rsidRPr="00EC1A46" w:rsidRDefault="00DE7F65" w:rsidP="00EC1A46">
      <w:pPr>
        <w:pStyle w:val="ListParagraph"/>
        <w:numPr>
          <w:ilvl w:val="0"/>
          <w:numId w:val="8"/>
        </w:numPr>
        <w:spacing w:after="0"/>
        <w:contextualSpacing/>
        <w:rPr>
          <w:rFonts w:asciiTheme="majorHAnsi" w:hAnsiTheme="majorHAnsi" w:cs="Calibri"/>
          <w:color w:val="000000"/>
        </w:rPr>
      </w:pPr>
      <w:r w:rsidRPr="00EC1A46">
        <w:rPr>
          <w:rFonts w:asciiTheme="majorHAnsi" w:hAnsiTheme="majorHAnsi" w:cs="Calibri"/>
          <w:color w:val="000000"/>
        </w:rPr>
        <w:t>UIP to UIP</w:t>
      </w:r>
    </w:p>
    <w:p w:rsidR="000F56EB" w:rsidRPr="00EC1A46" w:rsidRDefault="000F56EB" w:rsidP="00EC1A46">
      <w:pPr>
        <w:pStyle w:val="ListParagraph"/>
        <w:numPr>
          <w:ilvl w:val="0"/>
          <w:numId w:val="8"/>
        </w:numPr>
        <w:spacing w:after="0"/>
        <w:contextualSpacing/>
        <w:rPr>
          <w:rFonts w:asciiTheme="majorHAnsi" w:hAnsiTheme="majorHAnsi" w:cs="Calibri"/>
          <w:color w:val="000000"/>
        </w:rPr>
      </w:pPr>
      <w:r w:rsidRPr="00EC1A46">
        <w:rPr>
          <w:rFonts w:asciiTheme="majorHAnsi" w:hAnsiTheme="majorHAnsi" w:cs="Calibri"/>
          <w:color w:val="000000"/>
        </w:rPr>
        <w:t>UIP to POI &amp; vice versa</w:t>
      </w:r>
    </w:p>
    <w:p w:rsidR="000F56EB" w:rsidRPr="00EC1A46" w:rsidRDefault="000F56EB" w:rsidP="00EC1A46">
      <w:pPr>
        <w:pStyle w:val="ListParagraph"/>
        <w:numPr>
          <w:ilvl w:val="0"/>
          <w:numId w:val="8"/>
        </w:numPr>
        <w:spacing w:after="0"/>
        <w:contextualSpacing/>
        <w:rPr>
          <w:rFonts w:asciiTheme="majorHAnsi" w:hAnsiTheme="majorHAnsi" w:cs="Calibri"/>
          <w:color w:val="000000"/>
        </w:rPr>
      </w:pPr>
      <w:r w:rsidRPr="00EC1A46">
        <w:rPr>
          <w:rFonts w:asciiTheme="majorHAnsi" w:hAnsiTheme="majorHAnsi" w:cs="Calibri"/>
          <w:color w:val="000000"/>
        </w:rPr>
        <w:t>UIP to Favourite Point &amp; vice versa</w:t>
      </w:r>
    </w:p>
    <w:p w:rsidR="000F56EB" w:rsidRPr="00EC1A46" w:rsidRDefault="000F56EB" w:rsidP="00EC1A46">
      <w:pPr>
        <w:pStyle w:val="ListParagraph"/>
        <w:numPr>
          <w:ilvl w:val="0"/>
          <w:numId w:val="8"/>
        </w:numPr>
        <w:spacing w:after="0"/>
        <w:contextualSpacing/>
        <w:rPr>
          <w:rFonts w:asciiTheme="majorHAnsi" w:hAnsiTheme="majorHAnsi" w:cs="Calibri"/>
          <w:color w:val="000000"/>
        </w:rPr>
      </w:pPr>
      <w:r w:rsidRPr="00EC1A46">
        <w:rPr>
          <w:rFonts w:asciiTheme="majorHAnsi" w:hAnsiTheme="majorHAnsi" w:cs="Calibri"/>
          <w:color w:val="000000"/>
        </w:rPr>
        <w:t>UIP to Current Location &amp; vice versa</w:t>
      </w:r>
    </w:p>
    <w:p w:rsidR="000F56EB" w:rsidRPr="00EC1A46" w:rsidRDefault="00DE7F65" w:rsidP="00DC48B5">
      <w:pPr>
        <w:pStyle w:val="ListParagraph"/>
        <w:numPr>
          <w:ilvl w:val="0"/>
          <w:numId w:val="8"/>
        </w:numPr>
        <w:spacing w:after="0"/>
        <w:contextualSpacing/>
        <w:rPr>
          <w:rFonts w:asciiTheme="majorHAnsi" w:hAnsiTheme="majorHAnsi" w:cs="Calibri"/>
          <w:color w:val="000000"/>
        </w:rPr>
      </w:pPr>
      <w:r w:rsidRPr="00EC1A46">
        <w:rPr>
          <w:rFonts w:asciiTheme="majorHAnsi" w:hAnsiTheme="majorHAnsi" w:cs="Calibri"/>
          <w:color w:val="000000"/>
        </w:rPr>
        <w:t>Keyed-in-coordinate to Keyed-in-coordinate</w:t>
      </w:r>
    </w:p>
    <w:p w:rsidR="00DE7F65" w:rsidRPr="00EC1A46" w:rsidRDefault="00DE7F65" w:rsidP="00DC48B5">
      <w:pPr>
        <w:pStyle w:val="ListParagraph"/>
        <w:numPr>
          <w:ilvl w:val="0"/>
          <w:numId w:val="8"/>
        </w:numPr>
        <w:spacing w:after="0"/>
        <w:contextualSpacing/>
        <w:rPr>
          <w:rFonts w:asciiTheme="majorHAnsi" w:hAnsiTheme="majorHAnsi" w:cs="Calibri"/>
          <w:color w:val="000000"/>
        </w:rPr>
      </w:pPr>
      <w:r w:rsidRPr="00EC1A46">
        <w:rPr>
          <w:rFonts w:asciiTheme="majorHAnsi" w:hAnsiTheme="majorHAnsi" w:cs="Calibri"/>
          <w:color w:val="000000"/>
        </w:rPr>
        <w:t>POI to Keyed-in-coordinate &amp; vice versa</w:t>
      </w:r>
    </w:p>
    <w:p w:rsidR="00DE7F65" w:rsidRPr="00EC1A46" w:rsidRDefault="00DE7F65" w:rsidP="00DC48B5">
      <w:pPr>
        <w:pStyle w:val="ListParagraph"/>
        <w:numPr>
          <w:ilvl w:val="0"/>
          <w:numId w:val="8"/>
        </w:numPr>
        <w:spacing w:after="0"/>
        <w:contextualSpacing/>
        <w:rPr>
          <w:rFonts w:asciiTheme="majorHAnsi" w:hAnsiTheme="majorHAnsi" w:cs="Calibri"/>
          <w:color w:val="000000"/>
        </w:rPr>
      </w:pPr>
      <w:r w:rsidRPr="00EC1A46">
        <w:rPr>
          <w:rFonts w:asciiTheme="majorHAnsi" w:hAnsiTheme="majorHAnsi" w:cs="Calibri"/>
          <w:color w:val="000000"/>
        </w:rPr>
        <w:t>Address to Keyed-in-coordinate &amp; vice versa</w:t>
      </w:r>
    </w:p>
    <w:p w:rsidR="00DE7F65" w:rsidRPr="00EC1A46" w:rsidRDefault="00DE7F65" w:rsidP="00DC48B5">
      <w:pPr>
        <w:pStyle w:val="ListParagraph"/>
        <w:numPr>
          <w:ilvl w:val="0"/>
          <w:numId w:val="8"/>
        </w:numPr>
        <w:spacing w:after="0"/>
        <w:contextualSpacing/>
        <w:rPr>
          <w:rFonts w:asciiTheme="majorHAnsi" w:hAnsiTheme="majorHAnsi" w:cs="Calibri"/>
          <w:color w:val="000000"/>
        </w:rPr>
      </w:pPr>
      <w:r w:rsidRPr="00EC1A46">
        <w:rPr>
          <w:rFonts w:asciiTheme="majorHAnsi" w:hAnsiTheme="majorHAnsi" w:cs="Calibri"/>
          <w:color w:val="000000"/>
        </w:rPr>
        <w:t>UIP to Keyed-in-coordinate &amp; vice versa</w:t>
      </w:r>
    </w:p>
    <w:p w:rsidR="00DE7F65" w:rsidRPr="00EC1A46" w:rsidRDefault="00DE7F65" w:rsidP="00DC48B5">
      <w:pPr>
        <w:pStyle w:val="ListParagraph"/>
        <w:numPr>
          <w:ilvl w:val="0"/>
          <w:numId w:val="8"/>
        </w:numPr>
        <w:spacing w:after="0"/>
        <w:contextualSpacing/>
        <w:rPr>
          <w:rFonts w:asciiTheme="majorHAnsi" w:hAnsiTheme="majorHAnsi" w:cs="Calibri"/>
          <w:color w:val="000000"/>
        </w:rPr>
      </w:pPr>
      <w:r w:rsidRPr="00EC1A46">
        <w:rPr>
          <w:rFonts w:asciiTheme="majorHAnsi" w:hAnsiTheme="majorHAnsi" w:cs="Calibri"/>
          <w:color w:val="000000"/>
        </w:rPr>
        <w:t>Favourite Point to Keyed-in-coordinate &amp; vice versa</w:t>
      </w:r>
    </w:p>
    <w:p w:rsidR="00DE7F65" w:rsidRPr="00EC1A46" w:rsidRDefault="00DE7F65" w:rsidP="00DC48B5">
      <w:pPr>
        <w:pStyle w:val="ListParagraph"/>
        <w:numPr>
          <w:ilvl w:val="0"/>
          <w:numId w:val="8"/>
        </w:numPr>
        <w:spacing w:after="0"/>
        <w:contextualSpacing/>
        <w:rPr>
          <w:rFonts w:asciiTheme="majorHAnsi" w:hAnsiTheme="majorHAnsi" w:cs="Calibri"/>
          <w:color w:val="000000"/>
        </w:rPr>
      </w:pPr>
      <w:r w:rsidRPr="00EC1A46">
        <w:rPr>
          <w:rFonts w:asciiTheme="majorHAnsi" w:hAnsiTheme="majorHAnsi" w:cs="Calibri"/>
          <w:color w:val="000000"/>
        </w:rPr>
        <w:t>Area (Centroid) to Area (Centroid) or POI, UIP, Address, Favourite Point, Keyed-in-coordinate &amp; vice versa.</w:t>
      </w:r>
    </w:p>
    <w:p w:rsidR="003C26A4" w:rsidRPr="00EC1A46" w:rsidRDefault="003C26A4" w:rsidP="00DC48B5">
      <w:pPr>
        <w:pStyle w:val="ListParagraph"/>
        <w:spacing w:after="0"/>
        <w:ind w:left="2340"/>
        <w:contextualSpacing/>
        <w:rPr>
          <w:rFonts w:asciiTheme="majorHAnsi" w:hAnsiTheme="majorHAnsi" w:cs="Calibri"/>
          <w:color w:val="000000"/>
        </w:rPr>
      </w:pPr>
    </w:p>
    <w:p w:rsidR="000A7FF3" w:rsidRPr="00EC1A46" w:rsidRDefault="000A7FF3" w:rsidP="00DC48B5">
      <w:pPr>
        <w:pStyle w:val="ListParagraph"/>
        <w:contextualSpacing/>
        <w:rPr>
          <w:rFonts w:asciiTheme="majorHAnsi" w:hAnsiTheme="majorHAnsi" w:cs="Calibri"/>
          <w:b/>
          <w:color w:val="000000"/>
        </w:rPr>
      </w:pPr>
      <w:r w:rsidRPr="00EC1A46">
        <w:rPr>
          <w:rFonts w:asciiTheme="majorHAnsi" w:hAnsiTheme="majorHAnsi" w:cs="Calibri"/>
          <w:b/>
          <w:color w:val="000000"/>
        </w:rPr>
        <w:t>1</w:t>
      </w:r>
      <w:r w:rsidR="003B23F5" w:rsidRPr="00EC1A46">
        <w:rPr>
          <w:rFonts w:asciiTheme="majorHAnsi" w:hAnsiTheme="majorHAnsi" w:cs="Calibri"/>
          <w:b/>
          <w:color w:val="000000"/>
        </w:rPr>
        <w:t>3</w:t>
      </w:r>
      <w:r w:rsidRPr="00EC1A46">
        <w:rPr>
          <w:rFonts w:asciiTheme="majorHAnsi" w:hAnsiTheme="majorHAnsi" w:cs="Calibri"/>
          <w:b/>
          <w:color w:val="000000"/>
        </w:rPr>
        <w:t xml:space="preserve">. Synchronized Web Site &amp; Mobile application. </w:t>
      </w:r>
    </w:p>
    <w:p w:rsidR="00FC15C8" w:rsidRPr="00EC1A46" w:rsidRDefault="00512B7E" w:rsidP="00DC48B5">
      <w:pPr>
        <w:pStyle w:val="ListParagraph"/>
        <w:numPr>
          <w:ilvl w:val="1"/>
          <w:numId w:val="7"/>
        </w:numPr>
        <w:ind w:left="1440"/>
        <w:contextualSpacing/>
        <w:rPr>
          <w:rFonts w:asciiTheme="majorHAnsi" w:hAnsiTheme="majorHAnsi" w:cs="Calibri"/>
          <w:color w:val="auto"/>
        </w:rPr>
      </w:pPr>
      <w:r w:rsidRPr="00EC1A46">
        <w:rPr>
          <w:rFonts w:asciiTheme="majorHAnsi" w:hAnsiTheme="majorHAnsi" w:cs="Calibri"/>
          <w:color w:val="auto"/>
        </w:rPr>
        <w:t>User data will be synchronize with server user database</w:t>
      </w:r>
    </w:p>
    <w:p w:rsidR="003C26A4" w:rsidRPr="00EC1A46" w:rsidRDefault="003C26A4" w:rsidP="00FC15C8">
      <w:pPr>
        <w:pStyle w:val="ListParagraph"/>
        <w:ind w:left="1440"/>
        <w:contextualSpacing/>
        <w:rPr>
          <w:rFonts w:asciiTheme="majorHAnsi" w:hAnsiTheme="majorHAnsi" w:cs="Calibri"/>
          <w:color w:val="000000"/>
        </w:rPr>
      </w:pPr>
    </w:p>
    <w:p w:rsidR="000A7FF3" w:rsidRPr="00EC1A46" w:rsidRDefault="000A7FF3" w:rsidP="00DC48B5">
      <w:pPr>
        <w:pStyle w:val="ListParagraph"/>
        <w:contextualSpacing/>
        <w:rPr>
          <w:rFonts w:asciiTheme="majorHAnsi" w:hAnsiTheme="majorHAnsi" w:cs="Calibri"/>
          <w:b/>
          <w:color w:val="000000"/>
        </w:rPr>
      </w:pPr>
      <w:r w:rsidRPr="00EC1A46">
        <w:rPr>
          <w:rFonts w:asciiTheme="majorHAnsi" w:hAnsiTheme="majorHAnsi" w:cs="Calibri"/>
          <w:b/>
          <w:color w:val="000000"/>
        </w:rPr>
        <w:t>1</w:t>
      </w:r>
      <w:r w:rsidR="003B23F5" w:rsidRPr="00EC1A46">
        <w:rPr>
          <w:rFonts w:asciiTheme="majorHAnsi" w:hAnsiTheme="majorHAnsi" w:cs="Calibri"/>
          <w:b/>
          <w:color w:val="000000"/>
        </w:rPr>
        <w:t>4</w:t>
      </w:r>
      <w:r w:rsidRPr="00EC1A46">
        <w:rPr>
          <w:rFonts w:asciiTheme="majorHAnsi" w:hAnsiTheme="majorHAnsi" w:cs="Calibri"/>
          <w:b/>
          <w:color w:val="000000"/>
        </w:rPr>
        <w:t>. Bus route Layer</w:t>
      </w:r>
    </w:p>
    <w:p w:rsidR="00FC15C8" w:rsidRPr="00EC1A46" w:rsidRDefault="000A7FF3" w:rsidP="00FC15C8">
      <w:pPr>
        <w:pStyle w:val="ListParagraph"/>
        <w:numPr>
          <w:ilvl w:val="1"/>
          <w:numId w:val="7"/>
        </w:numPr>
        <w:ind w:left="1440"/>
        <w:contextualSpacing/>
        <w:rPr>
          <w:rFonts w:asciiTheme="majorHAnsi" w:hAnsiTheme="majorHAnsi" w:cs="Calibri"/>
          <w:color w:val="auto"/>
        </w:rPr>
      </w:pPr>
      <w:r w:rsidRPr="00EC1A46">
        <w:rPr>
          <w:rFonts w:asciiTheme="majorHAnsi" w:hAnsiTheme="majorHAnsi" w:cs="Calibri"/>
          <w:color w:val="auto"/>
        </w:rPr>
        <w:t>User will switch on &amp; switch off the layer</w:t>
      </w:r>
      <w:r w:rsidR="008C0249" w:rsidRPr="00EC1A46">
        <w:rPr>
          <w:rFonts w:asciiTheme="majorHAnsi" w:hAnsiTheme="majorHAnsi" w:cs="Calibri"/>
          <w:color w:val="auto"/>
        </w:rPr>
        <w:t xml:space="preserve"> – Switch off by default</w:t>
      </w:r>
    </w:p>
    <w:p w:rsidR="000A7FF3" w:rsidRPr="00EC1A46" w:rsidRDefault="000A7FF3" w:rsidP="00EC1A46">
      <w:pPr>
        <w:pStyle w:val="ListParagraph"/>
        <w:ind w:left="1440"/>
        <w:contextualSpacing/>
        <w:rPr>
          <w:rFonts w:asciiTheme="majorHAnsi" w:hAnsiTheme="majorHAnsi" w:cs="Calibri"/>
          <w:b/>
          <w:color w:val="000000"/>
        </w:rPr>
      </w:pPr>
    </w:p>
    <w:p w:rsidR="00523043" w:rsidRPr="00EC1A46" w:rsidRDefault="00523043" w:rsidP="00DC48B5">
      <w:pPr>
        <w:pStyle w:val="ListParagraph"/>
        <w:contextualSpacing/>
        <w:rPr>
          <w:rFonts w:asciiTheme="majorHAnsi" w:hAnsiTheme="majorHAnsi" w:cs="Calibri"/>
          <w:b/>
          <w:i/>
          <w:color w:val="000000"/>
        </w:rPr>
      </w:pPr>
      <w:r w:rsidRPr="00EC1A46">
        <w:rPr>
          <w:rFonts w:asciiTheme="majorHAnsi" w:hAnsiTheme="majorHAnsi" w:cs="Calibri"/>
          <w:b/>
          <w:color w:val="000000"/>
        </w:rPr>
        <w:t>15. Social Media Integration</w:t>
      </w:r>
      <w:r w:rsidR="00C16727" w:rsidRPr="00EC1A46">
        <w:rPr>
          <w:rFonts w:asciiTheme="majorHAnsi" w:hAnsiTheme="majorHAnsi" w:cs="Calibri"/>
          <w:b/>
          <w:i/>
          <w:color w:val="000000"/>
        </w:rPr>
        <w:t>(Considered in Phase 2 of the project)</w:t>
      </w:r>
    </w:p>
    <w:p w:rsidR="00523043" w:rsidRPr="00EC1A46" w:rsidRDefault="00523043" w:rsidP="00DC48B5">
      <w:pPr>
        <w:pStyle w:val="ListParagraph"/>
        <w:numPr>
          <w:ilvl w:val="1"/>
          <w:numId w:val="7"/>
        </w:numPr>
        <w:ind w:left="1440"/>
        <w:contextualSpacing/>
        <w:rPr>
          <w:rFonts w:asciiTheme="majorHAnsi" w:hAnsiTheme="majorHAnsi" w:cs="Calibri"/>
          <w:color w:val="000000"/>
        </w:rPr>
      </w:pPr>
      <w:r w:rsidRPr="00EC1A46">
        <w:rPr>
          <w:rFonts w:asciiTheme="majorHAnsi" w:hAnsiTheme="majorHAnsi" w:cs="Calibri"/>
          <w:color w:val="000000"/>
        </w:rPr>
        <w:t>User</w:t>
      </w:r>
      <w:r w:rsidR="00C16727" w:rsidRPr="00EC1A46">
        <w:rPr>
          <w:rFonts w:asciiTheme="majorHAnsi" w:hAnsiTheme="majorHAnsi" w:cs="Calibri"/>
          <w:color w:val="000000"/>
        </w:rPr>
        <w:t>s</w:t>
      </w:r>
      <w:r w:rsidRPr="00EC1A46">
        <w:rPr>
          <w:rFonts w:asciiTheme="majorHAnsi" w:hAnsiTheme="majorHAnsi" w:cs="Calibri"/>
          <w:color w:val="000000"/>
        </w:rPr>
        <w:t xml:space="preserve"> will be able to share the Map (with route, FP etc) </w:t>
      </w:r>
      <w:r w:rsidR="00C16727" w:rsidRPr="00EC1A46">
        <w:rPr>
          <w:rFonts w:asciiTheme="majorHAnsi" w:hAnsiTheme="majorHAnsi" w:cs="Calibri"/>
          <w:color w:val="000000"/>
        </w:rPr>
        <w:t xml:space="preserve">screen shot </w:t>
      </w:r>
      <w:r w:rsidRPr="00EC1A46">
        <w:rPr>
          <w:rFonts w:asciiTheme="majorHAnsi" w:hAnsiTheme="majorHAnsi" w:cs="Calibri"/>
          <w:color w:val="000000"/>
        </w:rPr>
        <w:t xml:space="preserve">and Routing Turn by Turn Direction </w:t>
      </w:r>
      <w:r w:rsidR="00C16727" w:rsidRPr="00EC1A46">
        <w:rPr>
          <w:rFonts w:asciiTheme="majorHAnsi" w:hAnsiTheme="majorHAnsi" w:cs="Calibri"/>
          <w:color w:val="000000"/>
        </w:rPr>
        <w:t xml:space="preserve">over social media applications installed in the device. </w:t>
      </w:r>
    </w:p>
    <w:p w:rsidR="00C16727" w:rsidRPr="00EC1A46" w:rsidRDefault="00C16727" w:rsidP="00EC1A46">
      <w:pPr>
        <w:pStyle w:val="ListParagraph"/>
        <w:ind w:left="1440"/>
        <w:contextualSpacing/>
        <w:rPr>
          <w:rFonts w:asciiTheme="majorHAnsi" w:hAnsiTheme="majorHAnsi" w:cs="Calibri"/>
          <w:color w:val="000000"/>
        </w:rPr>
      </w:pPr>
    </w:p>
    <w:p w:rsidR="00C16727" w:rsidRPr="00EC1A46" w:rsidRDefault="00C16727" w:rsidP="00DC48B5">
      <w:pPr>
        <w:pStyle w:val="ListParagraph"/>
        <w:contextualSpacing/>
        <w:rPr>
          <w:rFonts w:asciiTheme="majorHAnsi" w:hAnsiTheme="majorHAnsi" w:cs="Calibri"/>
          <w:b/>
          <w:color w:val="000000"/>
        </w:rPr>
      </w:pPr>
      <w:r w:rsidRPr="00EC1A46">
        <w:rPr>
          <w:rFonts w:asciiTheme="majorHAnsi" w:hAnsiTheme="majorHAnsi" w:cs="Calibri"/>
          <w:b/>
          <w:color w:val="000000"/>
        </w:rPr>
        <w:t xml:space="preserve">16. Sharing Link &amp; Sending Feedback by Users </w:t>
      </w:r>
      <w:r w:rsidRPr="00EC1A46">
        <w:rPr>
          <w:rFonts w:asciiTheme="majorHAnsi" w:hAnsiTheme="majorHAnsi" w:cs="Calibri"/>
          <w:b/>
          <w:i/>
          <w:color w:val="000000"/>
        </w:rPr>
        <w:t>(Considered in Phase 2 of the project)</w:t>
      </w:r>
    </w:p>
    <w:p w:rsidR="00C16727" w:rsidRPr="00EC1A46" w:rsidRDefault="00C16727" w:rsidP="00DC48B5">
      <w:pPr>
        <w:pStyle w:val="ListParagraph"/>
        <w:numPr>
          <w:ilvl w:val="1"/>
          <w:numId w:val="7"/>
        </w:numPr>
        <w:ind w:left="1440"/>
        <w:contextualSpacing/>
        <w:rPr>
          <w:rFonts w:asciiTheme="majorHAnsi" w:hAnsiTheme="majorHAnsi" w:cs="Calibri"/>
          <w:color w:val="000000"/>
        </w:rPr>
      </w:pPr>
      <w:r w:rsidRPr="00EC1A46">
        <w:rPr>
          <w:rFonts w:asciiTheme="majorHAnsi" w:hAnsiTheme="majorHAnsi" w:cs="Calibri"/>
          <w:color w:val="000000"/>
        </w:rPr>
        <w:t>User will be able to share the download link (Google Play/Apps Store/etc) over social media applications installed in the device.</w:t>
      </w:r>
    </w:p>
    <w:p w:rsidR="00C16727" w:rsidRPr="00EC1A46" w:rsidRDefault="00C16727" w:rsidP="00DC48B5">
      <w:pPr>
        <w:pStyle w:val="ListParagraph"/>
        <w:numPr>
          <w:ilvl w:val="1"/>
          <w:numId w:val="7"/>
        </w:numPr>
        <w:ind w:left="1440"/>
        <w:contextualSpacing/>
        <w:rPr>
          <w:rFonts w:asciiTheme="majorHAnsi" w:hAnsiTheme="majorHAnsi" w:cs="Calibri"/>
          <w:color w:val="000000"/>
        </w:rPr>
      </w:pPr>
      <w:r w:rsidRPr="00EC1A46">
        <w:rPr>
          <w:rFonts w:asciiTheme="majorHAnsi" w:hAnsiTheme="majorHAnsi" w:cs="Calibri"/>
          <w:color w:val="000000"/>
        </w:rPr>
        <w:t>Users will be able to send their feedback in form of a predefined multiple choice questioners to a predefined CIO mail ID</w:t>
      </w:r>
    </w:p>
    <w:p w:rsidR="00A33993" w:rsidRPr="00EC1A46" w:rsidRDefault="00A33993" w:rsidP="00770790">
      <w:pPr>
        <w:pStyle w:val="Heading1"/>
        <w:numPr>
          <w:ilvl w:val="1"/>
          <w:numId w:val="61"/>
        </w:numPr>
        <w:tabs>
          <w:tab w:val="clear" w:pos="720"/>
          <w:tab w:val="clear" w:pos="5760"/>
        </w:tabs>
        <w:spacing w:line="276" w:lineRule="auto"/>
        <w:ind w:left="720" w:right="29" w:hanging="720"/>
        <w:jc w:val="both"/>
        <w:rPr>
          <w:rFonts w:asciiTheme="majorHAnsi" w:hAnsiTheme="majorHAnsi" w:cs="Calibri"/>
          <w:sz w:val="24"/>
          <w:szCs w:val="24"/>
        </w:rPr>
      </w:pPr>
      <w:bookmarkStart w:id="80" w:name="_Toc388529849"/>
      <w:r w:rsidRPr="00EC1A46">
        <w:rPr>
          <w:rFonts w:asciiTheme="majorHAnsi" w:hAnsiTheme="majorHAnsi" w:cs="Calibri"/>
          <w:sz w:val="24"/>
          <w:szCs w:val="24"/>
        </w:rPr>
        <w:lastRenderedPageBreak/>
        <w:t>Assumptions</w:t>
      </w:r>
      <w:bookmarkEnd w:id="80"/>
    </w:p>
    <w:p w:rsidR="00A33993" w:rsidRPr="00EC1A46" w:rsidRDefault="00A33993" w:rsidP="00EC1A46">
      <w:pPr>
        <w:pStyle w:val="ListParagraph"/>
        <w:ind w:left="432"/>
        <w:contextualSpacing/>
        <w:rPr>
          <w:rFonts w:asciiTheme="majorHAnsi" w:hAnsiTheme="majorHAnsi" w:cs="Calibri"/>
          <w:color w:val="000000"/>
          <w:sz w:val="24"/>
          <w:szCs w:val="24"/>
        </w:rPr>
      </w:pPr>
    </w:p>
    <w:p w:rsidR="00A33993" w:rsidRPr="00EC1A46" w:rsidRDefault="00A33993" w:rsidP="00DC48B5">
      <w:pPr>
        <w:pStyle w:val="ListParagraph"/>
        <w:numPr>
          <w:ilvl w:val="0"/>
          <w:numId w:val="1"/>
        </w:numPr>
        <w:contextualSpacing/>
        <w:rPr>
          <w:rFonts w:asciiTheme="majorHAnsi" w:hAnsiTheme="majorHAnsi" w:cs="Calibri"/>
          <w:color w:val="000000"/>
        </w:rPr>
      </w:pPr>
      <w:r w:rsidRPr="00EC1A46">
        <w:rPr>
          <w:rFonts w:asciiTheme="majorHAnsi" w:hAnsiTheme="majorHAnsi" w:cs="Calibri"/>
          <w:color w:val="000000"/>
        </w:rPr>
        <w:t>No conversion of data would be required</w:t>
      </w:r>
    </w:p>
    <w:p w:rsidR="00A33993" w:rsidRPr="00EC1A46" w:rsidRDefault="00A33993" w:rsidP="00DC48B5">
      <w:pPr>
        <w:pStyle w:val="ListParagraph"/>
        <w:numPr>
          <w:ilvl w:val="0"/>
          <w:numId w:val="1"/>
        </w:numPr>
        <w:contextualSpacing/>
        <w:rPr>
          <w:rFonts w:asciiTheme="majorHAnsi" w:hAnsiTheme="majorHAnsi" w:cs="Calibri"/>
          <w:color w:val="000000"/>
        </w:rPr>
      </w:pPr>
      <w:r w:rsidRPr="00EC1A46">
        <w:rPr>
          <w:rFonts w:asciiTheme="majorHAnsi" w:hAnsiTheme="majorHAnsi" w:cs="Calibri"/>
          <w:color w:val="000000"/>
        </w:rPr>
        <w:t>The data schema is in place and will be shared by CIO</w:t>
      </w:r>
    </w:p>
    <w:p w:rsidR="00A33993" w:rsidRPr="00EC1A46" w:rsidRDefault="00A33993" w:rsidP="00DC48B5">
      <w:pPr>
        <w:pStyle w:val="ListParagraph"/>
        <w:numPr>
          <w:ilvl w:val="0"/>
          <w:numId w:val="1"/>
        </w:numPr>
        <w:contextualSpacing/>
        <w:rPr>
          <w:rFonts w:asciiTheme="majorHAnsi" w:hAnsiTheme="majorHAnsi" w:cs="Calibri"/>
          <w:color w:val="000000"/>
        </w:rPr>
      </w:pPr>
      <w:r w:rsidRPr="00EC1A46">
        <w:rPr>
          <w:rFonts w:asciiTheme="majorHAnsi" w:hAnsiTheme="majorHAnsi" w:cs="Calibri"/>
          <w:color w:val="000000"/>
        </w:rPr>
        <w:t>To geocode the data, it is  assume that the data is already populated in feature layers</w:t>
      </w:r>
    </w:p>
    <w:p w:rsidR="00A33993" w:rsidRPr="00EC1A46" w:rsidRDefault="00A33993" w:rsidP="00DC48B5">
      <w:pPr>
        <w:pStyle w:val="ListParagraph"/>
        <w:numPr>
          <w:ilvl w:val="0"/>
          <w:numId w:val="1"/>
        </w:numPr>
        <w:contextualSpacing/>
        <w:rPr>
          <w:rFonts w:asciiTheme="majorHAnsi" w:hAnsiTheme="majorHAnsi" w:cs="Calibri"/>
          <w:color w:val="000000"/>
        </w:rPr>
      </w:pPr>
      <w:r w:rsidRPr="00EC1A46">
        <w:rPr>
          <w:rFonts w:asciiTheme="majorHAnsi" w:hAnsiTheme="majorHAnsi" w:cs="Calibri"/>
          <w:color w:val="000000"/>
        </w:rPr>
        <w:t>CIO will provide necessary office space and infrastructure for IPP staff to work during onsite project activities</w:t>
      </w:r>
    </w:p>
    <w:p w:rsidR="00A33993" w:rsidRPr="00EC1A46" w:rsidRDefault="00A33993" w:rsidP="00DC48B5">
      <w:pPr>
        <w:pStyle w:val="ListParagraph"/>
        <w:numPr>
          <w:ilvl w:val="0"/>
          <w:numId w:val="1"/>
        </w:numPr>
        <w:contextualSpacing/>
        <w:rPr>
          <w:rFonts w:asciiTheme="majorHAnsi" w:hAnsiTheme="majorHAnsi" w:cs="Calibri"/>
          <w:color w:val="000000"/>
        </w:rPr>
      </w:pPr>
      <w:r w:rsidRPr="00EC1A46">
        <w:rPr>
          <w:rFonts w:asciiTheme="majorHAnsi" w:hAnsiTheme="majorHAnsi" w:cs="Calibri"/>
          <w:color w:val="000000"/>
        </w:rPr>
        <w:t>CIO has the necessary licenses and setup for ESRI ArcGIS Server Advanced Edition version 10.2.1 and will provide the same during the project for onsite activities.</w:t>
      </w:r>
    </w:p>
    <w:p w:rsidR="00A33993" w:rsidRPr="00EC1A46" w:rsidRDefault="00A33993" w:rsidP="00DC48B5">
      <w:pPr>
        <w:pStyle w:val="ListParagraph"/>
        <w:numPr>
          <w:ilvl w:val="0"/>
          <w:numId w:val="1"/>
        </w:numPr>
        <w:contextualSpacing/>
        <w:rPr>
          <w:rFonts w:asciiTheme="majorHAnsi" w:hAnsiTheme="majorHAnsi" w:cs="Calibri"/>
          <w:color w:val="000000"/>
        </w:rPr>
      </w:pPr>
      <w:r w:rsidRPr="00EC1A46">
        <w:rPr>
          <w:rFonts w:asciiTheme="majorHAnsi" w:hAnsiTheme="majorHAnsi" w:cs="Calibri"/>
          <w:color w:val="000000"/>
        </w:rPr>
        <w:t>CIO will enable the necessary Market Place Accounts, to host the applications</w:t>
      </w:r>
    </w:p>
    <w:p w:rsidR="00A33993" w:rsidRPr="00EC1A46" w:rsidRDefault="00A33993" w:rsidP="00DC48B5">
      <w:pPr>
        <w:pStyle w:val="ListParagraph"/>
        <w:numPr>
          <w:ilvl w:val="0"/>
          <w:numId w:val="1"/>
        </w:numPr>
        <w:contextualSpacing/>
        <w:rPr>
          <w:rFonts w:asciiTheme="majorHAnsi" w:hAnsiTheme="majorHAnsi" w:cs="Calibri"/>
          <w:color w:val="000000"/>
        </w:rPr>
      </w:pPr>
      <w:r w:rsidRPr="00EC1A46">
        <w:rPr>
          <w:rFonts w:asciiTheme="majorHAnsi" w:hAnsiTheme="majorHAnsi" w:cs="Calibri"/>
          <w:color w:val="000000"/>
        </w:rPr>
        <w:t>The project duration is for 4 months and post implementation support is for 6 months</w:t>
      </w:r>
    </w:p>
    <w:p w:rsidR="00A33993" w:rsidRPr="00EC1A46" w:rsidRDefault="00A33993" w:rsidP="00DC48B5">
      <w:pPr>
        <w:pStyle w:val="ListParagraph"/>
        <w:numPr>
          <w:ilvl w:val="0"/>
          <w:numId w:val="1"/>
        </w:numPr>
        <w:contextualSpacing/>
        <w:rPr>
          <w:rFonts w:asciiTheme="majorHAnsi" w:hAnsiTheme="majorHAnsi" w:cs="Calibri"/>
          <w:color w:val="000000"/>
        </w:rPr>
      </w:pPr>
      <w:r w:rsidRPr="00EC1A46">
        <w:rPr>
          <w:rFonts w:asciiTheme="majorHAnsi" w:hAnsiTheme="majorHAnsi" w:cs="Calibri"/>
          <w:color w:val="000000"/>
        </w:rPr>
        <w:t>The project scope is as per the functional requirements provided by CIO and freezed in this Project Management Plan and subsequently in the Requirement Study &amp; Analysis Phase. Any additional requirements would render a change of scope and project duration which need to be mutually agreed by both parties.</w:t>
      </w:r>
    </w:p>
    <w:p w:rsidR="00A33993" w:rsidRPr="00EC1A46" w:rsidRDefault="00A33993" w:rsidP="00DC48B5">
      <w:pPr>
        <w:pStyle w:val="ListParagraph"/>
        <w:numPr>
          <w:ilvl w:val="0"/>
          <w:numId w:val="1"/>
        </w:numPr>
        <w:contextualSpacing/>
        <w:rPr>
          <w:rFonts w:asciiTheme="majorHAnsi" w:hAnsiTheme="majorHAnsi" w:cs="Calibri"/>
          <w:color w:val="000000"/>
        </w:rPr>
      </w:pPr>
      <w:r w:rsidRPr="00EC1A46">
        <w:rPr>
          <w:rFonts w:asciiTheme="majorHAnsi" w:hAnsiTheme="majorHAnsi" w:cs="Calibri"/>
          <w:color w:val="000000"/>
        </w:rPr>
        <w:t>Hosting of Apps on market places will the responsibility of CIO. However IPP will provide guidance and educate CIO on the process of hosting the application in the market place.</w:t>
      </w:r>
    </w:p>
    <w:p w:rsidR="00A33993" w:rsidRPr="00EC1A46" w:rsidRDefault="00A33993" w:rsidP="00DC48B5">
      <w:pPr>
        <w:pStyle w:val="ListParagraph"/>
        <w:numPr>
          <w:ilvl w:val="0"/>
          <w:numId w:val="1"/>
        </w:numPr>
        <w:contextualSpacing/>
        <w:rPr>
          <w:rFonts w:asciiTheme="majorHAnsi" w:hAnsiTheme="majorHAnsi" w:cs="Calibri"/>
          <w:color w:val="000000"/>
        </w:rPr>
      </w:pPr>
      <w:r w:rsidRPr="00EC1A46">
        <w:rPr>
          <w:rFonts w:asciiTheme="majorHAnsi" w:hAnsiTheme="majorHAnsi" w:cs="Calibri"/>
          <w:color w:val="000000"/>
        </w:rPr>
        <w:t>Required Content Management development is CIOs responsibility</w:t>
      </w:r>
    </w:p>
    <w:p w:rsidR="00A33993" w:rsidRPr="00EC1A46" w:rsidRDefault="00A33993" w:rsidP="00DC48B5">
      <w:pPr>
        <w:pStyle w:val="ListParagraph"/>
        <w:numPr>
          <w:ilvl w:val="0"/>
          <w:numId w:val="1"/>
        </w:numPr>
        <w:contextualSpacing/>
        <w:rPr>
          <w:rFonts w:asciiTheme="majorHAnsi" w:hAnsiTheme="majorHAnsi" w:cs="Calibri"/>
          <w:color w:val="000000"/>
        </w:rPr>
      </w:pPr>
      <w:commentRangeStart w:id="81"/>
      <w:r w:rsidRPr="00EC1A46">
        <w:rPr>
          <w:rFonts w:asciiTheme="majorHAnsi" w:hAnsiTheme="majorHAnsi" w:cs="Calibri"/>
          <w:color w:val="000000"/>
        </w:rPr>
        <w:t>Required Hardware and System Software scalability is CIOs responsibility.</w:t>
      </w:r>
      <w:commentRangeEnd w:id="81"/>
      <w:r w:rsidR="0027615E" w:rsidRPr="00EC1A46">
        <w:rPr>
          <w:rStyle w:val="CommentReference"/>
          <w:rFonts w:asciiTheme="majorHAnsi" w:hAnsiTheme="majorHAnsi"/>
          <w:color w:val="000000"/>
          <w:sz w:val="22"/>
          <w:szCs w:val="22"/>
          <w:lang w:val="en-US"/>
        </w:rPr>
        <w:commentReference w:id="81"/>
      </w:r>
      <w:r w:rsidR="00B157C9">
        <w:rPr>
          <w:rFonts w:asciiTheme="majorHAnsi" w:hAnsiTheme="majorHAnsi" w:cs="Calibri"/>
          <w:color w:val="000000"/>
        </w:rPr>
        <w:t xml:space="preserve">: After installation and commissioning of Bahrain locator mobile application whenever the users are increased then usage of system resource is must be high side. To meet the customer satisfaction system resources must be upgraded accordingly. </w:t>
      </w:r>
    </w:p>
    <w:p w:rsidR="00327787" w:rsidRPr="008C0E46" w:rsidRDefault="00327787" w:rsidP="00DC48B5">
      <w:pPr>
        <w:spacing w:line="276" w:lineRule="auto"/>
        <w:contextualSpacing/>
        <w:jc w:val="both"/>
        <w:rPr>
          <w:rFonts w:asciiTheme="majorHAnsi" w:hAnsiTheme="majorHAnsi" w:cs="Calibri"/>
          <w:szCs w:val="24"/>
        </w:rPr>
      </w:pPr>
      <w:r w:rsidRPr="008C0E46">
        <w:rPr>
          <w:rFonts w:asciiTheme="majorHAnsi" w:hAnsiTheme="majorHAnsi" w:cs="Calibri"/>
          <w:szCs w:val="24"/>
        </w:rPr>
        <w:br w:type="page"/>
      </w:r>
    </w:p>
    <w:p w:rsidR="00C41911" w:rsidRPr="00EC1A46" w:rsidRDefault="00BE7531" w:rsidP="00770790">
      <w:pPr>
        <w:pStyle w:val="Heading1"/>
        <w:numPr>
          <w:ilvl w:val="0"/>
          <w:numId w:val="61"/>
        </w:numPr>
        <w:ind w:left="720" w:hanging="720"/>
        <w:rPr>
          <w:rFonts w:asciiTheme="majorHAnsi" w:hAnsiTheme="majorHAnsi" w:cs="Calibri"/>
          <w:szCs w:val="28"/>
        </w:rPr>
      </w:pPr>
      <w:bookmarkStart w:id="82" w:name="_Toc388170674"/>
      <w:bookmarkStart w:id="83" w:name="_Toc388171224"/>
      <w:bookmarkStart w:id="84" w:name="_Toc388171774"/>
      <w:bookmarkStart w:id="85" w:name="_Toc388172325"/>
      <w:bookmarkStart w:id="86" w:name="_Toc388172876"/>
      <w:bookmarkStart w:id="87" w:name="_Toc388173427"/>
      <w:bookmarkStart w:id="88" w:name="_Toc388173978"/>
      <w:bookmarkStart w:id="89" w:name="_Toc388174530"/>
      <w:bookmarkStart w:id="90" w:name="_Toc388175082"/>
      <w:bookmarkStart w:id="91" w:name="_Toc388175634"/>
      <w:bookmarkStart w:id="92" w:name="_Toc388176185"/>
      <w:bookmarkStart w:id="93" w:name="_Toc388176736"/>
      <w:bookmarkStart w:id="94" w:name="_Toc388177287"/>
      <w:bookmarkStart w:id="95" w:name="_Toc388177837"/>
      <w:bookmarkStart w:id="96" w:name="_Toc388178387"/>
      <w:bookmarkStart w:id="97" w:name="_Toc388178979"/>
      <w:bookmarkStart w:id="98" w:name="_Toc388179531"/>
      <w:bookmarkStart w:id="99" w:name="_Toc388180084"/>
      <w:bookmarkStart w:id="100" w:name="_Toc388183550"/>
      <w:bookmarkStart w:id="101" w:name="_Toc388337613"/>
      <w:bookmarkStart w:id="102" w:name="_Toc388170675"/>
      <w:bookmarkStart w:id="103" w:name="_Toc388171225"/>
      <w:bookmarkStart w:id="104" w:name="_Toc388171775"/>
      <w:bookmarkStart w:id="105" w:name="_Toc388172326"/>
      <w:bookmarkStart w:id="106" w:name="_Toc388172877"/>
      <w:bookmarkStart w:id="107" w:name="_Toc388173428"/>
      <w:bookmarkStart w:id="108" w:name="_Toc388173979"/>
      <w:bookmarkStart w:id="109" w:name="_Toc388174531"/>
      <w:bookmarkStart w:id="110" w:name="_Toc388175083"/>
      <w:bookmarkStart w:id="111" w:name="_Toc388175635"/>
      <w:bookmarkStart w:id="112" w:name="_Toc388176186"/>
      <w:bookmarkStart w:id="113" w:name="_Toc388176737"/>
      <w:bookmarkStart w:id="114" w:name="_Toc388177288"/>
      <w:bookmarkStart w:id="115" w:name="_Toc388177838"/>
      <w:bookmarkStart w:id="116" w:name="_Toc388178388"/>
      <w:bookmarkStart w:id="117" w:name="_Toc388178980"/>
      <w:bookmarkStart w:id="118" w:name="_Toc388179532"/>
      <w:bookmarkStart w:id="119" w:name="_Toc388180085"/>
      <w:bookmarkStart w:id="120" w:name="_Toc388183551"/>
      <w:bookmarkStart w:id="121" w:name="_Toc388337614"/>
      <w:bookmarkStart w:id="122" w:name="_Toc388170680"/>
      <w:bookmarkStart w:id="123" w:name="_Toc388171230"/>
      <w:bookmarkStart w:id="124" w:name="_Toc388171780"/>
      <w:bookmarkStart w:id="125" w:name="_Toc388172331"/>
      <w:bookmarkStart w:id="126" w:name="_Toc388172882"/>
      <w:bookmarkStart w:id="127" w:name="_Toc388173433"/>
      <w:bookmarkStart w:id="128" w:name="_Toc388173984"/>
      <w:bookmarkStart w:id="129" w:name="_Toc388174536"/>
      <w:bookmarkStart w:id="130" w:name="_Toc388175088"/>
      <w:bookmarkStart w:id="131" w:name="_Toc388175640"/>
      <w:bookmarkStart w:id="132" w:name="_Toc388176191"/>
      <w:bookmarkStart w:id="133" w:name="_Toc388176742"/>
      <w:bookmarkStart w:id="134" w:name="_Toc388177293"/>
      <w:bookmarkStart w:id="135" w:name="_Toc388177843"/>
      <w:bookmarkStart w:id="136" w:name="_Toc388178393"/>
      <w:bookmarkStart w:id="137" w:name="_Toc388178985"/>
      <w:bookmarkStart w:id="138" w:name="_Toc388179537"/>
      <w:bookmarkStart w:id="139" w:name="_Toc388180090"/>
      <w:bookmarkStart w:id="140" w:name="_Toc388183556"/>
      <w:bookmarkStart w:id="141" w:name="_Toc388337619"/>
      <w:bookmarkStart w:id="142" w:name="_Toc388170684"/>
      <w:bookmarkStart w:id="143" w:name="_Toc388171234"/>
      <w:bookmarkStart w:id="144" w:name="_Toc388171784"/>
      <w:bookmarkStart w:id="145" w:name="_Toc388172335"/>
      <w:bookmarkStart w:id="146" w:name="_Toc388172886"/>
      <w:bookmarkStart w:id="147" w:name="_Toc388173437"/>
      <w:bookmarkStart w:id="148" w:name="_Toc388173988"/>
      <w:bookmarkStart w:id="149" w:name="_Toc388174540"/>
      <w:bookmarkStart w:id="150" w:name="_Toc388175092"/>
      <w:bookmarkStart w:id="151" w:name="_Toc388175644"/>
      <w:bookmarkStart w:id="152" w:name="_Toc388176195"/>
      <w:bookmarkStart w:id="153" w:name="_Toc388176746"/>
      <w:bookmarkStart w:id="154" w:name="_Toc388177297"/>
      <w:bookmarkStart w:id="155" w:name="_Toc388177847"/>
      <w:bookmarkStart w:id="156" w:name="_Toc388178397"/>
      <w:bookmarkStart w:id="157" w:name="_Toc388178989"/>
      <w:bookmarkStart w:id="158" w:name="_Toc388179541"/>
      <w:bookmarkStart w:id="159" w:name="_Toc388180094"/>
      <w:bookmarkStart w:id="160" w:name="_Toc388183560"/>
      <w:bookmarkStart w:id="161" w:name="_Toc388337623"/>
      <w:bookmarkStart w:id="162" w:name="_Toc388170688"/>
      <w:bookmarkStart w:id="163" w:name="_Toc388171238"/>
      <w:bookmarkStart w:id="164" w:name="_Toc388171788"/>
      <w:bookmarkStart w:id="165" w:name="_Toc388172339"/>
      <w:bookmarkStart w:id="166" w:name="_Toc388172890"/>
      <w:bookmarkStart w:id="167" w:name="_Toc388173441"/>
      <w:bookmarkStart w:id="168" w:name="_Toc388173992"/>
      <w:bookmarkStart w:id="169" w:name="_Toc388174544"/>
      <w:bookmarkStart w:id="170" w:name="_Toc388175096"/>
      <w:bookmarkStart w:id="171" w:name="_Toc388175648"/>
      <w:bookmarkStart w:id="172" w:name="_Toc388176199"/>
      <w:bookmarkStart w:id="173" w:name="_Toc388176750"/>
      <w:bookmarkStart w:id="174" w:name="_Toc388177301"/>
      <w:bookmarkStart w:id="175" w:name="_Toc388177851"/>
      <w:bookmarkStart w:id="176" w:name="_Toc388178401"/>
      <w:bookmarkStart w:id="177" w:name="_Toc388178993"/>
      <w:bookmarkStart w:id="178" w:name="_Toc388179545"/>
      <w:bookmarkStart w:id="179" w:name="_Toc388180098"/>
      <w:bookmarkStart w:id="180" w:name="_Toc388183564"/>
      <w:bookmarkStart w:id="181" w:name="_Toc388337627"/>
      <w:bookmarkStart w:id="182" w:name="_Toc388170692"/>
      <w:bookmarkStart w:id="183" w:name="_Toc388171242"/>
      <w:bookmarkStart w:id="184" w:name="_Toc388171792"/>
      <w:bookmarkStart w:id="185" w:name="_Toc388172343"/>
      <w:bookmarkStart w:id="186" w:name="_Toc388172894"/>
      <w:bookmarkStart w:id="187" w:name="_Toc388173445"/>
      <w:bookmarkStart w:id="188" w:name="_Toc388173996"/>
      <w:bookmarkStart w:id="189" w:name="_Toc388174548"/>
      <w:bookmarkStart w:id="190" w:name="_Toc388175100"/>
      <w:bookmarkStart w:id="191" w:name="_Toc388175652"/>
      <w:bookmarkStart w:id="192" w:name="_Toc388176203"/>
      <w:bookmarkStart w:id="193" w:name="_Toc388176754"/>
      <w:bookmarkStart w:id="194" w:name="_Toc388177305"/>
      <w:bookmarkStart w:id="195" w:name="_Toc388177855"/>
      <w:bookmarkStart w:id="196" w:name="_Toc388178405"/>
      <w:bookmarkStart w:id="197" w:name="_Toc388178997"/>
      <w:bookmarkStart w:id="198" w:name="_Toc388179549"/>
      <w:bookmarkStart w:id="199" w:name="_Toc388180102"/>
      <w:bookmarkStart w:id="200" w:name="_Toc388183568"/>
      <w:bookmarkStart w:id="201" w:name="_Toc388337631"/>
      <w:bookmarkStart w:id="202" w:name="_Toc388170696"/>
      <w:bookmarkStart w:id="203" w:name="_Toc388171246"/>
      <w:bookmarkStart w:id="204" w:name="_Toc388171796"/>
      <w:bookmarkStart w:id="205" w:name="_Toc388172347"/>
      <w:bookmarkStart w:id="206" w:name="_Toc388172898"/>
      <w:bookmarkStart w:id="207" w:name="_Toc388173449"/>
      <w:bookmarkStart w:id="208" w:name="_Toc388174000"/>
      <w:bookmarkStart w:id="209" w:name="_Toc388174552"/>
      <w:bookmarkStart w:id="210" w:name="_Toc388175104"/>
      <w:bookmarkStart w:id="211" w:name="_Toc388175656"/>
      <w:bookmarkStart w:id="212" w:name="_Toc388176207"/>
      <w:bookmarkStart w:id="213" w:name="_Toc388176758"/>
      <w:bookmarkStart w:id="214" w:name="_Toc388177309"/>
      <w:bookmarkStart w:id="215" w:name="_Toc388177859"/>
      <w:bookmarkStart w:id="216" w:name="_Toc388178409"/>
      <w:bookmarkStart w:id="217" w:name="_Toc388179001"/>
      <w:bookmarkStart w:id="218" w:name="_Toc388179553"/>
      <w:bookmarkStart w:id="219" w:name="_Toc388180106"/>
      <w:bookmarkStart w:id="220" w:name="_Toc388183572"/>
      <w:bookmarkStart w:id="221" w:name="_Toc388337635"/>
      <w:bookmarkStart w:id="222" w:name="_Toc388170700"/>
      <w:bookmarkStart w:id="223" w:name="_Toc388171250"/>
      <w:bookmarkStart w:id="224" w:name="_Toc388171800"/>
      <w:bookmarkStart w:id="225" w:name="_Toc388172351"/>
      <w:bookmarkStart w:id="226" w:name="_Toc388172902"/>
      <w:bookmarkStart w:id="227" w:name="_Toc388173453"/>
      <w:bookmarkStart w:id="228" w:name="_Toc388174004"/>
      <w:bookmarkStart w:id="229" w:name="_Toc388174556"/>
      <w:bookmarkStart w:id="230" w:name="_Toc388175108"/>
      <w:bookmarkStart w:id="231" w:name="_Toc388175660"/>
      <w:bookmarkStart w:id="232" w:name="_Toc388176211"/>
      <w:bookmarkStart w:id="233" w:name="_Toc388176762"/>
      <w:bookmarkStart w:id="234" w:name="_Toc388177313"/>
      <w:bookmarkStart w:id="235" w:name="_Toc388177863"/>
      <w:bookmarkStart w:id="236" w:name="_Toc388178413"/>
      <w:bookmarkStart w:id="237" w:name="_Toc388179005"/>
      <w:bookmarkStart w:id="238" w:name="_Toc388179557"/>
      <w:bookmarkStart w:id="239" w:name="_Toc388180110"/>
      <w:bookmarkStart w:id="240" w:name="_Toc388183576"/>
      <w:bookmarkStart w:id="241" w:name="_Toc388337639"/>
      <w:bookmarkStart w:id="242" w:name="_Toc388170704"/>
      <w:bookmarkStart w:id="243" w:name="_Toc388171254"/>
      <w:bookmarkStart w:id="244" w:name="_Toc388171804"/>
      <w:bookmarkStart w:id="245" w:name="_Toc388172355"/>
      <w:bookmarkStart w:id="246" w:name="_Toc388172906"/>
      <w:bookmarkStart w:id="247" w:name="_Toc388173457"/>
      <w:bookmarkStart w:id="248" w:name="_Toc388174008"/>
      <w:bookmarkStart w:id="249" w:name="_Toc388174560"/>
      <w:bookmarkStart w:id="250" w:name="_Toc388175112"/>
      <w:bookmarkStart w:id="251" w:name="_Toc388175664"/>
      <w:bookmarkStart w:id="252" w:name="_Toc388176215"/>
      <w:bookmarkStart w:id="253" w:name="_Toc388176766"/>
      <w:bookmarkStart w:id="254" w:name="_Toc388177317"/>
      <w:bookmarkStart w:id="255" w:name="_Toc388177867"/>
      <w:bookmarkStart w:id="256" w:name="_Toc388178417"/>
      <w:bookmarkStart w:id="257" w:name="_Toc388179009"/>
      <w:bookmarkStart w:id="258" w:name="_Toc388179561"/>
      <w:bookmarkStart w:id="259" w:name="_Toc388180114"/>
      <w:bookmarkStart w:id="260" w:name="_Toc388183580"/>
      <w:bookmarkStart w:id="261" w:name="_Toc388337643"/>
      <w:bookmarkStart w:id="262" w:name="_Toc388170708"/>
      <w:bookmarkStart w:id="263" w:name="_Toc388171258"/>
      <w:bookmarkStart w:id="264" w:name="_Toc388171808"/>
      <w:bookmarkStart w:id="265" w:name="_Toc388172359"/>
      <w:bookmarkStart w:id="266" w:name="_Toc388172910"/>
      <w:bookmarkStart w:id="267" w:name="_Toc388173461"/>
      <w:bookmarkStart w:id="268" w:name="_Toc388174012"/>
      <w:bookmarkStart w:id="269" w:name="_Toc388174564"/>
      <w:bookmarkStart w:id="270" w:name="_Toc388175116"/>
      <w:bookmarkStart w:id="271" w:name="_Toc388175668"/>
      <w:bookmarkStart w:id="272" w:name="_Toc388176219"/>
      <w:bookmarkStart w:id="273" w:name="_Toc388176770"/>
      <w:bookmarkStart w:id="274" w:name="_Toc388177321"/>
      <w:bookmarkStart w:id="275" w:name="_Toc388177871"/>
      <w:bookmarkStart w:id="276" w:name="_Toc388178421"/>
      <w:bookmarkStart w:id="277" w:name="_Toc388179013"/>
      <w:bookmarkStart w:id="278" w:name="_Toc388179565"/>
      <w:bookmarkStart w:id="279" w:name="_Toc388180118"/>
      <w:bookmarkStart w:id="280" w:name="_Toc388183584"/>
      <w:bookmarkStart w:id="281" w:name="_Toc388337647"/>
      <w:bookmarkStart w:id="282" w:name="_Toc388170712"/>
      <w:bookmarkStart w:id="283" w:name="_Toc388171262"/>
      <w:bookmarkStart w:id="284" w:name="_Toc388171812"/>
      <w:bookmarkStart w:id="285" w:name="_Toc388172363"/>
      <w:bookmarkStart w:id="286" w:name="_Toc388172914"/>
      <w:bookmarkStart w:id="287" w:name="_Toc388173465"/>
      <w:bookmarkStart w:id="288" w:name="_Toc388174016"/>
      <w:bookmarkStart w:id="289" w:name="_Toc388174568"/>
      <w:bookmarkStart w:id="290" w:name="_Toc388175120"/>
      <w:bookmarkStart w:id="291" w:name="_Toc388175672"/>
      <w:bookmarkStart w:id="292" w:name="_Toc388176223"/>
      <w:bookmarkStart w:id="293" w:name="_Toc388176774"/>
      <w:bookmarkStart w:id="294" w:name="_Toc388177325"/>
      <w:bookmarkStart w:id="295" w:name="_Toc388177875"/>
      <w:bookmarkStart w:id="296" w:name="_Toc388178425"/>
      <w:bookmarkStart w:id="297" w:name="_Toc388179017"/>
      <w:bookmarkStart w:id="298" w:name="_Toc388179569"/>
      <w:bookmarkStart w:id="299" w:name="_Toc388180122"/>
      <w:bookmarkStart w:id="300" w:name="_Toc388183588"/>
      <w:bookmarkStart w:id="301" w:name="_Toc388337651"/>
      <w:bookmarkStart w:id="302" w:name="_Toc388170716"/>
      <w:bookmarkStart w:id="303" w:name="_Toc388171266"/>
      <w:bookmarkStart w:id="304" w:name="_Toc388171816"/>
      <w:bookmarkStart w:id="305" w:name="_Toc388172367"/>
      <w:bookmarkStart w:id="306" w:name="_Toc388172918"/>
      <w:bookmarkStart w:id="307" w:name="_Toc388173469"/>
      <w:bookmarkStart w:id="308" w:name="_Toc388174020"/>
      <w:bookmarkStart w:id="309" w:name="_Toc388174572"/>
      <w:bookmarkStart w:id="310" w:name="_Toc388175124"/>
      <w:bookmarkStart w:id="311" w:name="_Toc388175676"/>
      <w:bookmarkStart w:id="312" w:name="_Toc388176227"/>
      <w:bookmarkStart w:id="313" w:name="_Toc388176778"/>
      <w:bookmarkStart w:id="314" w:name="_Toc388177329"/>
      <w:bookmarkStart w:id="315" w:name="_Toc388177879"/>
      <w:bookmarkStart w:id="316" w:name="_Toc388178429"/>
      <w:bookmarkStart w:id="317" w:name="_Toc388179021"/>
      <w:bookmarkStart w:id="318" w:name="_Toc388179573"/>
      <w:bookmarkStart w:id="319" w:name="_Toc388180126"/>
      <w:bookmarkStart w:id="320" w:name="_Toc388183592"/>
      <w:bookmarkStart w:id="321" w:name="_Toc388337655"/>
      <w:bookmarkStart w:id="322" w:name="_Toc388170720"/>
      <w:bookmarkStart w:id="323" w:name="_Toc388171270"/>
      <w:bookmarkStart w:id="324" w:name="_Toc388171820"/>
      <w:bookmarkStart w:id="325" w:name="_Toc388172371"/>
      <w:bookmarkStart w:id="326" w:name="_Toc388172922"/>
      <w:bookmarkStart w:id="327" w:name="_Toc388173473"/>
      <w:bookmarkStart w:id="328" w:name="_Toc388174024"/>
      <w:bookmarkStart w:id="329" w:name="_Toc388174576"/>
      <w:bookmarkStart w:id="330" w:name="_Toc388175128"/>
      <w:bookmarkStart w:id="331" w:name="_Toc388175680"/>
      <w:bookmarkStart w:id="332" w:name="_Toc388176231"/>
      <w:bookmarkStart w:id="333" w:name="_Toc388176782"/>
      <w:bookmarkStart w:id="334" w:name="_Toc388177333"/>
      <w:bookmarkStart w:id="335" w:name="_Toc388177883"/>
      <w:bookmarkStart w:id="336" w:name="_Toc388178433"/>
      <w:bookmarkStart w:id="337" w:name="_Toc388179025"/>
      <w:bookmarkStart w:id="338" w:name="_Toc388179577"/>
      <w:bookmarkStart w:id="339" w:name="_Toc388180130"/>
      <w:bookmarkStart w:id="340" w:name="_Toc388183596"/>
      <w:bookmarkStart w:id="341" w:name="_Toc388337659"/>
      <w:bookmarkStart w:id="342" w:name="_Toc388170724"/>
      <w:bookmarkStart w:id="343" w:name="_Toc388171274"/>
      <w:bookmarkStart w:id="344" w:name="_Toc388171824"/>
      <w:bookmarkStart w:id="345" w:name="_Toc388172375"/>
      <w:bookmarkStart w:id="346" w:name="_Toc388172926"/>
      <w:bookmarkStart w:id="347" w:name="_Toc388173477"/>
      <w:bookmarkStart w:id="348" w:name="_Toc388174028"/>
      <w:bookmarkStart w:id="349" w:name="_Toc388174580"/>
      <w:bookmarkStart w:id="350" w:name="_Toc388175132"/>
      <w:bookmarkStart w:id="351" w:name="_Toc388175684"/>
      <w:bookmarkStart w:id="352" w:name="_Toc388176235"/>
      <w:bookmarkStart w:id="353" w:name="_Toc388176786"/>
      <w:bookmarkStart w:id="354" w:name="_Toc388177337"/>
      <w:bookmarkStart w:id="355" w:name="_Toc388177887"/>
      <w:bookmarkStart w:id="356" w:name="_Toc388178437"/>
      <w:bookmarkStart w:id="357" w:name="_Toc388179029"/>
      <w:bookmarkStart w:id="358" w:name="_Toc388179581"/>
      <w:bookmarkStart w:id="359" w:name="_Toc388180134"/>
      <w:bookmarkStart w:id="360" w:name="_Toc388183600"/>
      <w:bookmarkStart w:id="361" w:name="_Toc388337663"/>
      <w:bookmarkStart w:id="362" w:name="_Toc388170728"/>
      <w:bookmarkStart w:id="363" w:name="_Toc388171278"/>
      <w:bookmarkStart w:id="364" w:name="_Toc388171828"/>
      <w:bookmarkStart w:id="365" w:name="_Toc388172379"/>
      <w:bookmarkStart w:id="366" w:name="_Toc388172930"/>
      <w:bookmarkStart w:id="367" w:name="_Toc388173481"/>
      <w:bookmarkStart w:id="368" w:name="_Toc388174032"/>
      <w:bookmarkStart w:id="369" w:name="_Toc388174584"/>
      <w:bookmarkStart w:id="370" w:name="_Toc388175136"/>
      <w:bookmarkStart w:id="371" w:name="_Toc388175688"/>
      <w:bookmarkStart w:id="372" w:name="_Toc388176239"/>
      <w:bookmarkStart w:id="373" w:name="_Toc388176790"/>
      <w:bookmarkStart w:id="374" w:name="_Toc388177341"/>
      <w:bookmarkStart w:id="375" w:name="_Toc388177891"/>
      <w:bookmarkStart w:id="376" w:name="_Toc388178441"/>
      <w:bookmarkStart w:id="377" w:name="_Toc388179033"/>
      <w:bookmarkStart w:id="378" w:name="_Toc388179585"/>
      <w:bookmarkStart w:id="379" w:name="_Toc388180138"/>
      <w:bookmarkStart w:id="380" w:name="_Toc388183604"/>
      <w:bookmarkStart w:id="381" w:name="_Toc388337667"/>
      <w:bookmarkStart w:id="382" w:name="_Toc388170732"/>
      <w:bookmarkStart w:id="383" w:name="_Toc388171282"/>
      <w:bookmarkStart w:id="384" w:name="_Toc388171832"/>
      <w:bookmarkStart w:id="385" w:name="_Toc388172383"/>
      <w:bookmarkStart w:id="386" w:name="_Toc388172934"/>
      <w:bookmarkStart w:id="387" w:name="_Toc388173485"/>
      <w:bookmarkStart w:id="388" w:name="_Toc388174036"/>
      <w:bookmarkStart w:id="389" w:name="_Toc388174588"/>
      <w:bookmarkStart w:id="390" w:name="_Toc388175140"/>
      <w:bookmarkStart w:id="391" w:name="_Toc388175692"/>
      <w:bookmarkStart w:id="392" w:name="_Toc388176243"/>
      <w:bookmarkStart w:id="393" w:name="_Toc388176794"/>
      <w:bookmarkStart w:id="394" w:name="_Toc388177345"/>
      <w:bookmarkStart w:id="395" w:name="_Toc388177895"/>
      <w:bookmarkStart w:id="396" w:name="_Toc388178445"/>
      <w:bookmarkStart w:id="397" w:name="_Toc388179037"/>
      <w:bookmarkStart w:id="398" w:name="_Toc388179589"/>
      <w:bookmarkStart w:id="399" w:name="_Toc388180142"/>
      <w:bookmarkStart w:id="400" w:name="_Toc388183608"/>
      <w:bookmarkStart w:id="401" w:name="_Toc388337671"/>
      <w:bookmarkStart w:id="402" w:name="_Toc388170736"/>
      <w:bookmarkStart w:id="403" w:name="_Toc388171286"/>
      <w:bookmarkStart w:id="404" w:name="_Toc388171836"/>
      <w:bookmarkStart w:id="405" w:name="_Toc388172387"/>
      <w:bookmarkStart w:id="406" w:name="_Toc388172938"/>
      <w:bookmarkStart w:id="407" w:name="_Toc388173489"/>
      <w:bookmarkStart w:id="408" w:name="_Toc388174040"/>
      <w:bookmarkStart w:id="409" w:name="_Toc388174592"/>
      <w:bookmarkStart w:id="410" w:name="_Toc388175144"/>
      <w:bookmarkStart w:id="411" w:name="_Toc388175696"/>
      <w:bookmarkStart w:id="412" w:name="_Toc388176247"/>
      <w:bookmarkStart w:id="413" w:name="_Toc388176798"/>
      <w:bookmarkStart w:id="414" w:name="_Toc388177349"/>
      <w:bookmarkStart w:id="415" w:name="_Toc388177899"/>
      <w:bookmarkStart w:id="416" w:name="_Toc388178449"/>
      <w:bookmarkStart w:id="417" w:name="_Toc388179041"/>
      <w:bookmarkStart w:id="418" w:name="_Toc388179593"/>
      <w:bookmarkStart w:id="419" w:name="_Toc388180146"/>
      <w:bookmarkStart w:id="420" w:name="_Toc388183612"/>
      <w:bookmarkStart w:id="421" w:name="_Toc388337675"/>
      <w:bookmarkStart w:id="422" w:name="_Toc388170740"/>
      <w:bookmarkStart w:id="423" w:name="_Toc388171290"/>
      <w:bookmarkStart w:id="424" w:name="_Toc388171840"/>
      <w:bookmarkStart w:id="425" w:name="_Toc388172391"/>
      <w:bookmarkStart w:id="426" w:name="_Toc388172942"/>
      <w:bookmarkStart w:id="427" w:name="_Toc388173493"/>
      <w:bookmarkStart w:id="428" w:name="_Toc388174044"/>
      <w:bookmarkStart w:id="429" w:name="_Toc388174596"/>
      <w:bookmarkStart w:id="430" w:name="_Toc388175148"/>
      <w:bookmarkStart w:id="431" w:name="_Toc388175700"/>
      <w:bookmarkStart w:id="432" w:name="_Toc388176251"/>
      <w:bookmarkStart w:id="433" w:name="_Toc388176802"/>
      <w:bookmarkStart w:id="434" w:name="_Toc388177353"/>
      <w:bookmarkStart w:id="435" w:name="_Toc388177903"/>
      <w:bookmarkStart w:id="436" w:name="_Toc388178453"/>
      <w:bookmarkStart w:id="437" w:name="_Toc388179045"/>
      <w:bookmarkStart w:id="438" w:name="_Toc388179597"/>
      <w:bookmarkStart w:id="439" w:name="_Toc388180150"/>
      <w:bookmarkStart w:id="440" w:name="_Toc388183616"/>
      <w:bookmarkStart w:id="441" w:name="_Toc388337679"/>
      <w:bookmarkStart w:id="442" w:name="_Toc388170744"/>
      <w:bookmarkStart w:id="443" w:name="_Toc388171294"/>
      <w:bookmarkStart w:id="444" w:name="_Toc388171844"/>
      <w:bookmarkStart w:id="445" w:name="_Toc388172395"/>
      <w:bookmarkStart w:id="446" w:name="_Toc388172946"/>
      <w:bookmarkStart w:id="447" w:name="_Toc388173497"/>
      <w:bookmarkStart w:id="448" w:name="_Toc388174048"/>
      <w:bookmarkStart w:id="449" w:name="_Toc388174600"/>
      <w:bookmarkStart w:id="450" w:name="_Toc388175152"/>
      <w:bookmarkStart w:id="451" w:name="_Toc388175704"/>
      <w:bookmarkStart w:id="452" w:name="_Toc388176255"/>
      <w:bookmarkStart w:id="453" w:name="_Toc388176806"/>
      <w:bookmarkStart w:id="454" w:name="_Toc388177357"/>
      <w:bookmarkStart w:id="455" w:name="_Toc388177907"/>
      <w:bookmarkStart w:id="456" w:name="_Toc388178457"/>
      <w:bookmarkStart w:id="457" w:name="_Toc388179049"/>
      <w:bookmarkStart w:id="458" w:name="_Toc388179601"/>
      <w:bookmarkStart w:id="459" w:name="_Toc388180154"/>
      <w:bookmarkStart w:id="460" w:name="_Toc388183620"/>
      <w:bookmarkStart w:id="461" w:name="_Toc388337683"/>
      <w:bookmarkStart w:id="462" w:name="_Toc388170748"/>
      <w:bookmarkStart w:id="463" w:name="_Toc388171298"/>
      <w:bookmarkStart w:id="464" w:name="_Toc388171848"/>
      <w:bookmarkStart w:id="465" w:name="_Toc388172399"/>
      <w:bookmarkStart w:id="466" w:name="_Toc388172950"/>
      <w:bookmarkStart w:id="467" w:name="_Toc388173501"/>
      <w:bookmarkStart w:id="468" w:name="_Toc388174052"/>
      <w:bookmarkStart w:id="469" w:name="_Toc388174604"/>
      <w:bookmarkStart w:id="470" w:name="_Toc388175156"/>
      <w:bookmarkStart w:id="471" w:name="_Toc388175708"/>
      <w:bookmarkStart w:id="472" w:name="_Toc388176259"/>
      <w:bookmarkStart w:id="473" w:name="_Toc388176810"/>
      <w:bookmarkStart w:id="474" w:name="_Toc388177361"/>
      <w:bookmarkStart w:id="475" w:name="_Toc388177911"/>
      <w:bookmarkStart w:id="476" w:name="_Toc388178461"/>
      <w:bookmarkStart w:id="477" w:name="_Toc388179053"/>
      <w:bookmarkStart w:id="478" w:name="_Toc388179605"/>
      <w:bookmarkStart w:id="479" w:name="_Toc388180158"/>
      <w:bookmarkStart w:id="480" w:name="_Toc388183624"/>
      <w:bookmarkStart w:id="481" w:name="_Toc388337687"/>
      <w:bookmarkStart w:id="482" w:name="_Toc388170752"/>
      <w:bookmarkStart w:id="483" w:name="_Toc388171302"/>
      <w:bookmarkStart w:id="484" w:name="_Toc388171852"/>
      <w:bookmarkStart w:id="485" w:name="_Toc388172403"/>
      <w:bookmarkStart w:id="486" w:name="_Toc388172954"/>
      <w:bookmarkStart w:id="487" w:name="_Toc388173505"/>
      <w:bookmarkStart w:id="488" w:name="_Toc388174056"/>
      <w:bookmarkStart w:id="489" w:name="_Toc388174608"/>
      <w:bookmarkStart w:id="490" w:name="_Toc388175160"/>
      <w:bookmarkStart w:id="491" w:name="_Toc388175712"/>
      <w:bookmarkStart w:id="492" w:name="_Toc388176263"/>
      <w:bookmarkStart w:id="493" w:name="_Toc388176814"/>
      <w:bookmarkStart w:id="494" w:name="_Toc388177365"/>
      <w:bookmarkStart w:id="495" w:name="_Toc388177915"/>
      <w:bookmarkStart w:id="496" w:name="_Toc388178465"/>
      <w:bookmarkStart w:id="497" w:name="_Toc388179057"/>
      <w:bookmarkStart w:id="498" w:name="_Toc388179609"/>
      <w:bookmarkStart w:id="499" w:name="_Toc388180162"/>
      <w:bookmarkStart w:id="500" w:name="_Toc388183628"/>
      <w:bookmarkStart w:id="501" w:name="_Toc388337691"/>
      <w:bookmarkStart w:id="502" w:name="_Toc388170756"/>
      <w:bookmarkStart w:id="503" w:name="_Toc388171306"/>
      <w:bookmarkStart w:id="504" w:name="_Toc388171856"/>
      <w:bookmarkStart w:id="505" w:name="_Toc388172407"/>
      <w:bookmarkStart w:id="506" w:name="_Toc388172958"/>
      <w:bookmarkStart w:id="507" w:name="_Toc388173509"/>
      <w:bookmarkStart w:id="508" w:name="_Toc388174060"/>
      <w:bookmarkStart w:id="509" w:name="_Toc388174612"/>
      <w:bookmarkStart w:id="510" w:name="_Toc388175164"/>
      <w:bookmarkStart w:id="511" w:name="_Toc388175716"/>
      <w:bookmarkStart w:id="512" w:name="_Toc388176267"/>
      <w:bookmarkStart w:id="513" w:name="_Toc388176818"/>
      <w:bookmarkStart w:id="514" w:name="_Toc388177369"/>
      <w:bookmarkStart w:id="515" w:name="_Toc388177919"/>
      <w:bookmarkStart w:id="516" w:name="_Toc388178469"/>
      <w:bookmarkStart w:id="517" w:name="_Toc388179061"/>
      <w:bookmarkStart w:id="518" w:name="_Toc388179613"/>
      <w:bookmarkStart w:id="519" w:name="_Toc388180166"/>
      <w:bookmarkStart w:id="520" w:name="_Toc388183632"/>
      <w:bookmarkStart w:id="521" w:name="_Toc388337695"/>
      <w:bookmarkStart w:id="522" w:name="_Toc388170760"/>
      <w:bookmarkStart w:id="523" w:name="_Toc388171310"/>
      <w:bookmarkStart w:id="524" w:name="_Toc388171860"/>
      <w:bookmarkStart w:id="525" w:name="_Toc388172411"/>
      <w:bookmarkStart w:id="526" w:name="_Toc388172962"/>
      <w:bookmarkStart w:id="527" w:name="_Toc388173513"/>
      <w:bookmarkStart w:id="528" w:name="_Toc388174064"/>
      <w:bookmarkStart w:id="529" w:name="_Toc388174616"/>
      <w:bookmarkStart w:id="530" w:name="_Toc388175168"/>
      <w:bookmarkStart w:id="531" w:name="_Toc388175720"/>
      <w:bookmarkStart w:id="532" w:name="_Toc388176271"/>
      <w:bookmarkStart w:id="533" w:name="_Toc388176822"/>
      <w:bookmarkStart w:id="534" w:name="_Toc388177373"/>
      <w:bookmarkStart w:id="535" w:name="_Toc388177923"/>
      <w:bookmarkStart w:id="536" w:name="_Toc388178473"/>
      <w:bookmarkStart w:id="537" w:name="_Toc388179065"/>
      <w:bookmarkStart w:id="538" w:name="_Toc388179617"/>
      <w:bookmarkStart w:id="539" w:name="_Toc388180170"/>
      <w:bookmarkStart w:id="540" w:name="_Toc388183636"/>
      <w:bookmarkStart w:id="541" w:name="_Toc388337699"/>
      <w:bookmarkStart w:id="542" w:name="_Toc388170764"/>
      <w:bookmarkStart w:id="543" w:name="_Toc388171314"/>
      <w:bookmarkStart w:id="544" w:name="_Toc388171864"/>
      <w:bookmarkStart w:id="545" w:name="_Toc388172415"/>
      <w:bookmarkStart w:id="546" w:name="_Toc388172966"/>
      <w:bookmarkStart w:id="547" w:name="_Toc388173517"/>
      <w:bookmarkStart w:id="548" w:name="_Toc388174068"/>
      <w:bookmarkStart w:id="549" w:name="_Toc388174620"/>
      <w:bookmarkStart w:id="550" w:name="_Toc388175172"/>
      <w:bookmarkStart w:id="551" w:name="_Toc388175724"/>
      <w:bookmarkStart w:id="552" w:name="_Toc388176275"/>
      <w:bookmarkStart w:id="553" w:name="_Toc388176826"/>
      <w:bookmarkStart w:id="554" w:name="_Toc388177377"/>
      <w:bookmarkStart w:id="555" w:name="_Toc388177927"/>
      <w:bookmarkStart w:id="556" w:name="_Toc388178477"/>
      <w:bookmarkStart w:id="557" w:name="_Toc388179069"/>
      <w:bookmarkStart w:id="558" w:name="_Toc388179621"/>
      <w:bookmarkStart w:id="559" w:name="_Toc388180174"/>
      <w:bookmarkStart w:id="560" w:name="_Toc388183640"/>
      <w:bookmarkStart w:id="561" w:name="_Toc388337703"/>
      <w:bookmarkStart w:id="562" w:name="_Toc388170768"/>
      <w:bookmarkStart w:id="563" w:name="_Toc388171318"/>
      <w:bookmarkStart w:id="564" w:name="_Toc388171868"/>
      <w:bookmarkStart w:id="565" w:name="_Toc388172419"/>
      <w:bookmarkStart w:id="566" w:name="_Toc388172970"/>
      <w:bookmarkStart w:id="567" w:name="_Toc388173521"/>
      <w:bookmarkStart w:id="568" w:name="_Toc388174072"/>
      <w:bookmarkStart w:id="569" w:name="_Toc388174624"/>
      <w:bookmarkStart w:id="570" w:name="_Toc388175176"/>
      <w:bookmarkStart w:id="571" w:name="_Toc388175728"/>
      <w:bookmarkStart w:id="572" w:name="_Toc388176279"/>
      <w:bookmarkStart w:id="573" w:name="_Toc388176830"/>
      <w:bookmarkStart w:id="574" w:name="_Toc388177381"/>
      <w:bookmarkStart w:id="575" w:name="_Toc388177931"/>
      <w:bookmarkStart w:id="576" w:name="_Toc388178481"/>
      <w:bookmarkStart w:id="577" w:name="_Toc388179073"/>
      <w:bookmarkStart w:id="578" w:name="_Toc388179625"/>
      <w:bookmarkStart w:id="579" w:name="_Toc388180178"/>
      <w:bookmarkStart w:id="580" w:name="_Toc388183644"/>
      <w:bookmarkStart w:id="581" w:name="_Toc388337707"/>
      <w:bookmarkStart w:id="582" w:name="_Toc388170772"/>
      <w:bookmarkStart w:id="583" w:name="_Toc388171322"/>
      <w:bookmarkStart w:id="584" w:name="_Toc388171872"/>
      <w:bookmarkStart w:id="585" w:name="_Toc388172423"/>
      <w:bookmarkStart w:id="586" w:name="_Toc388172974"/>
      <w:bookmarkStart w:id="587" w:name="_Toc388173525"/>
      <w:bookmarkStart w:id="588" w:name="_Toc388174076"/>
      <w:bookmarkStart w:id="589" w:name="_Toc388174628"/>
      <w:bookmarkStart w:id="590" w:name="_Toc388175180"/>
      <w:bookmarkStart w:id="591" w:name="_Toc388175732"/>
      <w:bookmarkStart w:id="592" w:name="_Toc388176283"/>
      <w:bookmarkStart w:id="593" w:name="_Toc388176834"/>
      <w:bookmarkStart w:id="594" w:name="_Toc388177385"/>
      <w:bookmarkStart w:id="595" w:name="_Toc388177935"/>
      <w:bookmarkStart w:id="596" w:name="_Toc388178485"/>
      <w:bookmarkStart w:id="597" w:name="_Toc388179077"/>
      <w:bookmarkStart w:id="598" w:name="_Toc388179629"/>
      <w:bookmarkStart w:id="599" w:name="_Toc388180182"/>
      <w:bookmarkStart w:id="600" w:name="_Toc388183648"/>
      <w:bookmarkStart w:id="601" w:name="_Toc388337711"/>
      <w:bookmarkStart w:id="602" w:name="_Toc388170776"/>
      <w:bookmarkStart w:id="603" w:name="_Toc388171326"/>
      <w:bookmarkStart w:id="604" w:name="_Toc388171876"/>
      <w:bookmarkStart w:id="605" w:name="_Toc388172427"/>
      <w:bookmarkStart w:id="606" w:name="_Toc388172978"/>
      <w:bookmarkStart w:id="607" w:name="_Toc388173529"/>
      <w:bookmarkStart w:id="608" w:name="_Toc388174080"/>
      <w:bookmarkStart w:id="609" w:name="_Toc388174632"/>
      <w:bookmarkStart w:id="610" w:name="_Toc388175184"/>
      <w:bookmarkStart w:id="611" w:name="_Toc388175736"/>
      <w:bookmarkStart w:id="612" w:name="_Toc388176287"/>
      <w:bookmarkStart w:id="613" w:name="_Toc388176838"/>
      <w:bookmarkStart w:id="614" w:name="_Toc388177389"/>
      <w:bookmarkStart w:id="615" w:name="_Toc388177939"/>
      <w:bookmarkStart w:id="616" w:name="_Toc388178489"/>
      <w:bookmarkStart w:id="617" w:name="_Toc388179081"/>
      <w:bookmarkStart w:id="618" w:name="_Toc388179633"/>
      <w:bookmarkStart w:id="619" w:name="_Toc388180186"/>
      <w:bookmarkStart w:id="620" w:name="_Toc388183652"/>
      <w:bookmarkStart w:id="621" w:name="_Toc388337715"/>
      <w:bookmarkStart w:id="622" w:name="_Toc388170780"/>
      <w:bookmarkStart w:id="623" w:name="_Toc388171330"/>
      <w:bookmarkStart w:id="624" w:name="_Toc388171880"/>
      <w:bookmarkStart w:id="625" w:name="_Toc388172431"/>
      <w:bookmarkStart w:id="626" w:name="_Toc388172982"/>
      <w:bookmarkStart w:id="627" w:name="_Toc388173533"/>
      <w:bookmarkStart w:id="628" w:name="_Toc388174084"/>
      <w:bookmarkStart w:id="629" w:name="_Toc388174636"/>
      <w:bookmarkStart w:id="630" w:name="_Toc388175188"/>
      <w:bookmarkStart w:id="631" w:name="_Toc388175740"/>
      <w:bookmarkStart w:id="632" w:name="_Toc388176291"/>
      <w:bookmarkStart w:id="633" w:name="_Toc388176842"/>
      <w:bookmarkStart w:id="634" w:name="_Toc388177393"/>
      <w:bookmarkStart w:id="635" w:name="_Toc388177943"/>
      <w:bookmarkStart w:id="636" w:name="_Toc388178493"/>
      <w:bookmarkStart w:id="637" w:name="_Toc388179085"/>
      <w:bookmarkStart w:id="638" w:name="_Toc388179637"/>
      <w:bookmarkStart w:id="639" w:name="_Toc388180190"/>
      <w:bookmarkStart w:id="640" w:name="_Toc388183656"/>
      <w:bookmarkStart w:id="641" w:name="_Toc388337719"/>
      <w:bookmarkStart w:id="642" w:name="_Toc388170784"/>
      <w:bookmarkStart w:id="643" w:name="_Toc388171334"/>
      <w:bookmarkStart w:id="644" w:name="_Toc388171884"/>
      <w:bookmarkStart w:id="645" w:name="_Toc388172435"/>
      <w:bookmarkStart w:id="646" w:name="_Toc388172986"/>
      <w:bookmarkStart w:id="647" w:name="_Toc388173537"/>
      <w:bookmarkStart w:id="648" w:name="_Toc388174088"/>
      <w:bookmarkStart w:id="649" w:name="_Toc388174640"/>
      <w:bookmarkStart w:id="650" w:name="_Toc388175192"/>
      <w:bookmarkStart w:id="651" w:name="_Toc388175744"/>
      <w:bookmarkStart w:id="652" w:name="_Toc388176295"/>
      <w:bookmarkStart w:id="653" w:name="_Toc388176846"/>
      <w:bookmarkStart w:id="654" w:name="_Toc388177397"/>
      <w:bookmarkStart w:id="655" w:name="_Toc388177947"/>
      <w:bookmarkStart w:id="656" w:name="_Toc388178497"/>
      <w:bookmarkStart w:id="657" w:name="_Toc388179089"/>
      <w:bookmarkStart w:id="658" w:name="_Toc388179641"/>
      <w:bookmarkStart w:id="659" w:name="_Toc388180194"/>
      <w:bookmarkStart w:id="660" w:name="_Toc388183660"/>
      <w:bookmarkStart w:id="661" w:name="_Toc388337723"/>
      <w:bookmarkStart w:id="662" w:name="_Toc388170788"/>
      <w:bookmarkStart w:id="663" w:name="_Toc388171338"/>
      <w:bookmarkStart w:id="664" w:name="_Toc388171888"/>
      <w:bookmarkStart w:id="665" w:name="_Toc388172439"/>
      <w:bookmarkStart w:id="666" w:name="_Toc388172990"/>
      <w:bookmarkStart w:id="667" w:name="_Toc388173541"/>
      <w:bookmarkStart w:id="668" w:name="_Toc388174092"/>
      <w:bookmarkStart w:id="669" w:name="_Toc388174644"/>
      <w:bookmarkStart w:id="670" w:name="_Toc388175196"/>
      <w:bookmarkStart w:id="671" w:name="_Toc388175748"/>
      <w:bookmarkStart w:id="672" w:name="_Toc388176299"/>
      <w:bookmarkStart w:id="673" w:name="_Toc388176850"/>
      <w:bookmarkStart w:id="674" w:name="_Toc388177401"/>
      <w:bookmarkStart w:id="675" w:name="_Toc388177951"/>
      <w:bookmarkStart w:id="676" w:name="_Toc388178501"/>
      <w:bookmarkStart w:id="677" w:name="_Toc388179093"/>
      <w:bookmarkStart w:id="678" w:name="_Toc388179645"/>
      <w:bookmarkStart w:id="679" w:name="_Toc388180198"/>
      <w:bookmarkStart w:id="680" w:name="_Toc388183664"/>
      <w:bookmarkStart w:id="681" w:name="_Toc388337727"/>
      <w:bookmarkStart w:id="682" w:name="_Toc388170789"/>
      <w:bookmarkStart w:id="683" w:name="_Toc388171339"/>
      <w:bookmarkStart w:id="684" w:name="_Toc388171889"/>
      <w:bookmarkStart w:id="685" w:name="_Toc388172440"/>
      <w:bookmarkStart w:id="686" w:name="_Toc388172991"/>
      <w:bookmarkStart w:id="687" w:name="_Toc388173542"/>
      <w:bookmarkStart w:id="688" w:name="_Toc388174093"/>
      <w:bookmarkStart w:id="689" w:name="_Toc388174645"/>
      <w:bookmarkStart w:id="690" w:name="_Toc388175197"/>
      <w:bookmarkStart w:id="691" w:name="_Toc388175749"/>
      <w:bookmarkStart w:id="692" w:name="_Toc388176300"/>
      <w:bookmarkStart w:id="693" w:name="_Toc388176851"/>
      <w:bookmarkStart w:id="694" w:name="_Toc388177402"/>
      <w:bookmarkStart w:id="695" w:name="_Toc388177952"/>
      <w:bookmarkStart w:id="696" w:name="_Toc388178502"/>
      <w:bookmarkStart w:id="697" w:name="_Toc388179094"/>
      <w:bookmarkStart w:id="698" w:name="_Toc388179646"/>
      <w:bookmarkStart w:id="699" w:name="_Toc388180199"/>
      <w:bookmarkStart w:id="700" w:name="_Toc388183665"/>
      <w:bookmarkStart w:id="701" w:name="_Toc388337728"/>
      <w:bookmarkStart w:id="702" w:name="_Toc388170790"/>
      <w:bookmarkStart w:id="703" w:name="_Toc388171340"/>
      <w:bookmarkStart w:id="704" w:name="_Toc388171890"/>
      <w:bookmarkStart w:id="705" w:name="_Toc388172441"/>
      <w:bookmarkStart w:id="706" w:name="_Toc388172992"/>
      <w:bookmarkStart w:id="707" w:name="_Toc388173543"/>
      <w:bookmarkStart w:id="708" w:name="_Toc388174094"/>
      <w:bookmarkStart w:id="709" w:name="_Toc388174646"/>
      <w:bookmarkStart w:id="710" w:name="_Toc388175198"/>
      <w:bookmarkStart w:id="711" w:name="_Toc388175750"/>
      <w:bookmarkStart w:id="712" w:name="_Toc388176301"/>
      <w:bookmarkStart w:id="713" w:name="_Toc388176852"/>
      <w:bookmarkStart w:id="714" w:name="_Toc388177403"/>
      <w:bookmarkStart w:id="715" w:name="_Toc388177953"/>
      <w:bookmarkStart w:id="716" w:name="_Toc388178503"/>
      <w:bookmarkStart w:id="717" w:name="_Toc388179095"/>
      <w:bookmarkStart w:id="718" w:name="_Toc388179647"/>
      <w:bookmarkStart w:id="719" w:name="_Toc388180200"/>
      <w:bookmarkStart w:id="720" w:name="_Toc388183666"/>
      <w:bookmarkStart w:id="721" w:name="_Toc388337729"/>
      <w:bookmarkStart w:id="722" w:name="_Toc388170803"/>
      <w:bookmarkStart w:id="723" w:name="_Toc388171353"/>
      <w:bookmarkStart w:id="724" w:name="_Toc388171903"/>
      <w:bookmarkStart w:id="725" w:name="_Toc388172454"/>
      <w:bookmarkStart w:id="726" w:name="_Toc388173005"/>
      <w:bookmarkStart w:id="727" w:name="_Toc388173556"/>
      <w:bookmarkStart w:id="728" w:name="_Toc388174107"/>
      <w:bookmarkStart w:id="729" w:name="_Toc388174659"/>
      <w:bookmarkStart w:id="730" w:name="_Toc388175211"/>
      <w:bookmarkStart w:id="731" w:name="_Toc388175763"/>
      <w:bookmarkStart w:id="732" w:name="_Toc388176314"/>
      <w:bookmarkStart w:id="733" w:name="_Toc388176865"/>
      <w:bookmarkStart w:id="734" w:name="_Toc388177416"/>
      <w:bookmarkStart w:id="735" w:name="_Toc388177966"/>
      <w:bookmarkStart w:id="736" w:name="_Toc388178516"/>
      <w:bookmarkStart w:id="737" w:name="_Toc388179108"/>
      <w:bookmarkStart w:id="738" w:name="_Toc388179660"/>
      <w:bookmarkStart w:id="739" w:name="_Toc388180213"/>
      <w:bookmarkStart w:id="740" w:name="_Toc388183679"/>
      <w:bookmarkStart w:id="741" w:name="_Toc388337742"/>
      <w:bookmarkStart w:id="742" w:name="_Toc388529850"/>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r w:rsidRPr="00EC1A46">
        <w:rPr>
          <w:rStyle w:val="CommentReference"/>
          <w:rFonts w:asciiTheme="majorHAnsi" w:hAnsiTheme="majorHAnsi"/>
          <w:sz w:val="28"/>
          <w:szCs w:val="28"/>
        </w:rPr>
        <w:lastRenderedPageBreak/>
        <w:commentReference w:id="743"/>
      </w:r>
      <w:bookmarkStart w:id="744" w:name="_Toc388170804"/>
      <w:bookmarkStart w:id="745" w:name="_Toc388171354"/>
      <w:bookmarkStart w:id="746" w:name="_Toc388171904"/>
      <w:bookmarkStart w:id="747" w:name="_Toc388172455"/>
      <w:bookmarkStart w:id="748" w:name="_Toc388173006"/>
      <w:bookmarkStart w:id="749" w:name="_Toc388173557"/>
      <w:bookmarkStart w:id="750" w:name="_Toc388174108"/>
      <w:bookmarkStart w:id="751" w:name="_Toc388174660"/>
      <w:bookmarkStart w:id="752" w:name="_Toc388175212"/>
      <w:bookmarkStart w:id="753" w:name="_Toc388175764"/>
      <w:bookmarkStart w:id="754" w:name="_Toc388176315"/>
      <w:bookmarkStart w:id="755" w:name="_Toc388176866"/>
      <w:bookmarkStart w:id="756" w:name="_Toc388177417"/>
      <w:bookmarkStart w:id="757" w:name="_Toc388177967"/>
      <w:bookmarkStart w:id="758" w:name="_Toc388178517"/>
      <w:bookmarkStart w:id="759" w:name="_Toc388179109"/>
      <w:bookmarkStart w:id="760" w:name="_Toc388179661"/>
      <w:bookmarkStart w:id="761" w:name="_Toc388180214"/>
      <w:bookmarkStart w:id="762" w:name="_Toc388183680"/>
      <w:bookmarkStart w:id="763" w:name="_Toc388337743"/>
      <w:bookmarkStart w:id="764" w:name="_Toc388170805"/>
      <w:bookmarkStart w:id="765" w:name="_Toc388171355"/>
      <w:bookmarkStart w:id="766" w:name="_Toc388171905"/>
      <w:bookmarkStart w:id="767" w:name="_Toc388172456"/>
      <w:bookmarkStart w:id="768" w:name="_Toc388173007"/>
      <w:bookmarkStart w:id="769" w:name="_Toc388173558"/>
      <w:bookmarkStart w:id="770" w:name="_Toc388174109"/>
      <w:bookmarkStart w:id="771" w:name="_Toc388174661"/>
      <w:bookmarkStart w:id="772" w:name="_Toc388175213"/>
      <w:bookmarkStart w:id="773" w:name="_Toc388175765"/>
      <w:bookmarkStart w:id="774" w:name="_Toc388176316"/>
      <w:bookmarkStart w:id="775" w:name="_Toc388176867"/>
      <w:bookmarkStart w:id="776" w:name="_Toc388177418"/>
      <w:bookmarkStart w:id="777" w:name="_Toc388177968"/>
      <w:bookmarkStart w:id="778" w:name="_Toc388178518"/>
      <w:bookmarkStart w:id="779" w:name="_Toc388179110"/>
      <w:bookmarkStart w:id="780" w:name="_Toc388179662"/>
      <w:bookmarkStart w:id="781" w:name="_Toc388180215"/>
      <w:bookmarkStart w:id="782" w:name="_Toc388183681"/>
      <w:bookmarkStart w:id="783" w:name="_Toc388337744"/>
      <w:bookmarkStart w:id="784" w:name="_Toc388170806"/>
      <w:bookmarkStart w:id="785" w:name="_Toc388171356"/>
      <w:bookmarkStart w:id="786" w:name="_Toc388171906"/>
      <w:bookmarkStart w:id="787" w:name="_Toc388172457"/>
      <w:bookmarkStart w:id="788" w:name="_Toc388173008"/>
      <w:bookmarkStart w:id="789" w:name="_Toc388173559"/>
      <w:bookmarkStart w:id="790" w:name="_Toc388174110"/>
      <w:bookmarkStart w:id="791" w:name="_Toc388174662"/>
      <w:bookmarkStart w:id="792" w:name="_Toc388175214"/>
      <w:bookmarkStart w:id="793" w:name="_Toc388175766"/>
      <w:bookmarkStart w:id="794" w:name="_Toc388176317"/>
      <w:bookmarkStart w:id="795" w:name="_Toc388176868"/>
      <w:bookmarkStart w:id="796" w:name="_Toc388177419"/>
      <w:bookmarkStart w:id="797" w:name="_Toc388177969"/>
      <w:bookmarkStart w:id="798" w:name="_Toc388178519"/>
      <w:bookmarkStart w:id="799" w:name="_Toc388179111"/>
      <w:bookmarkStart w:id="800" w:name="_Toc388179663"/>
      <w:bookmarkStart w:id="801" w:name="_Toc388180216"/>
      <w:bookmarkStart w:id="802" w:name="_Toc388183682"/>
      <w:bookmarkStart w:id="803" w:name="_Toc388337745"/>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r w:rsidR="002F5B84" w:rsidRPr="00EC1A46">
        <w:rPr>
          <w:rFonts w:asciiTheme="majorHAnsi" w:hAnsiTheme="majorHAnsi" w:cs="Calibri"/>
          <w:szCs w:val="28"/>
        </w:rPr>
        <w:t>SYSTEM ARCHITECTURE</w:t>
      </w:r>
      <w:bookmarkEnd w:id="742"/>
    </w:p>
    <w:p w:rsidR="001F1CE7" w:rsidRPr="00EC1A46" w:rsidRDefault="001F1CE7" w:rsidP="00EC1A46">
      <w:pPr>
        <w:rPr>
          <w:rFonts w:asciiTheme="majorHAnsi" w:hAnsiTheme="majorHAnsi"/>
        </w:rPr>
      </w:pPr>
    </w:p>
    <w:p w:rsidR="00A33993" w:rsidRDefault="00A33993" w:rsidP="00DB6ADC">
      <w:pPr>
        <w:pStyle w:val="Heading1"/>
        <w:numPr>
          <w:ilvl w:val="1"/>
          <w:numId w:val="61"/>
        </w:numPr>
        <w:tabs>
          <w:tab w:val="clear" w:pos="720"/>
          <w:tab w:val="clear" w:pos="5760"/>
        </w:tabs>
        <w:spacing w:line="276" w:lineRule="auto"/>
        <w:ind w:left="720" w:right="29" w:hanging="720"/>
        <w:jc w:val="both"/>
        <w:rPr>
          <w:ins w:id="804" w:author=" " w:date="2014-05-26T08:49:00Z"/>
          <w:rFonts w:asciiTheme="majorHAnsi" w:hAnsiTheme="majorHAnsi" w:cs="Calibri"/>
          <w:sz w:val="24"/>
          <w:szCs w:val="24"/>
        </w:rPr>
      </w:pPr>
      <w:bookmarkStart w:id="805" w:name="_Toc388170808"/>
      <w:bookmarkStart w:id="806" w:name="_Toc388171358"/>
      <w:bookmarkStart w:id="807" w:name="_Toc388171908"/>
      <w:bookmarkStart w:id="808" w:name="_Toc388172459"/>
      <w:bookmarkStart w:id="809" w:name="_Toc388173010"/>
      <w:bookmarkStart w:id="810" w:name="_Toc388173561"/>
      <w:bookmarkStart w:id="811" w:name="_Toc388174112"/>
      <w:bookmarkStart w:id="812" w:name="_Toc388174664"/>
      <w:bookmarkStart w:id="813" w:name="_Toc388175216"/>
      <w:bookmarkStart w:id="814" w:name="_Toc388175768"/>
      <w:bookmarkStart w:id="815" w:name="_Toc388176319"/>
      <w:bookmarkStart w:id="816" w:name="_Toc388176870"/>
      <w:bookmarkStart w:id="817" w:name="_Toc388177421"/>
      <w:bookmarkStart w:id="818" w:name="_Toc388177971"/>
      <w:bookmarkStart w:id="819" w:name="_Toc388178521"/>
      <w:bookmarkStart w:id="820" w:name="_Toc388179113"/>
      <w:bookmarkStart w:id="821" w:name="_Toc388179665"/>
      <w:bookmarkStart w:id="822" w:name="_Toc388180218"/>
      <w:bookmarkStart w:id="823" w:name="_Toc388183684"/>
      <w:bookmarkStart w:id="824" w:name="_Toc388337747"/>
      <w:bookmarkStart w:id="825" w:name="_Toc388529851"/>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r w:rsidRPr="00EC1A46">
        <w:rPr>
          <w:rFonts w:asciiTheme="majorHAnsi" w:hAnsiTheme="majorHAnsi" w:cs="Calibri"/>
          <w:sz w:val="24"/>
          <w:szCs w:val="24"/>
        </w:rPr>
        <w:t>System Architecture Diagr</w:t>
      </w:r>
      <w:bookmarkStart w:id="826" w:name="_GoBack"/>
      <w:bookmarkEnd w:id="826"/>
      <w:ins w:id="827" w:author=" " w:date="2014-05-26T08:49:00Z">
        <w:r w:rsidR="008E17C1">
          <w:rPr>
            <w:rFonts w:asciiTheme="majorHAnsi" w:hAnsiTheme="majorHAnsi" w:cs="Calibri"/>
            <w:sz w:val="24"/>
            <w:szCs w:val="24"/>
          </w:rPr>
          <w:t>am</w:t>
        </w:r>
      </w:ins>
      <w:del w:id="828" w:author=" " w:date="2014-05-26T08:49:00Z">
        <w:r w:rsidRPr="00EC1A46" w:rsidDel="008E17C1">
          <w:rPr>
            <w:rFonts w:asciiTheme="majorHAnsi" w:hAnsiTheme="majorHAnsi" w:cs="Calibri"/>
            <w:sz w:val="24"/>
            <w:szCs w:val="24"/>
          </w:rPr>
          <w:delText>am</w:delText>
        </w:r>
      </w:del>
      <w:bookmarkEnd w:id="825"/>
      <w:del w:id="829" w:author=" " w:date="2014-05-25T18:24:00Z">
        <w:r w:rsidR="006266A6" w:rsidRPr="00DB6ADC" w:rsidDel="00DB6ADC">
          <w:rPr>
            <w:rFonts w:asciiTheme="majorHAnsi" w:hAnsiTheme="majorHAnsi" w:cs="Calibri"/>
            <w:sz w:val="24"/>
            <w:szCs w:val="24"/>
          </w:rPr>
          <w:tab/>
        </w:r>
      </w:del>
    </w:p>
    <w:p w:rsidR="00DB4DC9" w:rsidRDefault="00DB4DC9">
      <w:pPr>
        <w:rPr>
          <w:rPrChange w:id="830" w:author=" " w:date="2014-05-26T08:49:00Z">
            <w:rPr>
              <w:rFonts w:asciiTheme="majorHAnsi" w:hAnsiTheme="majorHAnsi" w:cs="Calibri"/>
              <w:szCs w:val="24"/>
            </w:rPr>
          </w:rPrChange>
        </w:rPr>
        <w:pPrChange w:id="831" w:author=" " w:date="2014-05-26T08:49:00Z">
          <w:pPr>
            <w:pStyle w:val="Heading1"/>
            <w:numPr>
              <w:ilvl w:val="1"/>
              <w:numId w:val="61"/>
            </w:numPr>
            <w:tabs>
              <w:tab w:val="clear" w:pos="720"/>
              <w:tab w:val="clear" w:pos="5760"/>
            </w:tabs>
            <w:spacing w:line="276" w:lineRule="auto"/>
            <w:ind w:left="720" w:right="29" w:hanging="720"/>
            <w:jc w:val="both"/>
          </w:pPr>
        </w:pPrChange>
      </w:pPr>
      <w:ins w:id="832" w:author=" " w:date="2014-05-26T08:49:00Z">
        <w:r>
          <w:rPr>
            <w:noProof/>
          </w:rPr>
          <w:drawing>
            <wp:inline distT="0" distB="0" distL="0" distR="0">
              <wp:extent cx="5819775" cy="401955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srcRect/>
                      <a:stretch>
                        <a:fillRect/>
                      </a:stretch>
                    </pic:blipFill>
                    <pic:spPr bwMode="auto">
                      <a:xfrm>
                        <a:off x="0" y="0"/>
                        <a:ext cx="5819775" cy="4019550"/>
                      </a:xfrm>
                      <a:prstGeom prst="rect">
                        <a:avLst/>
                      </a:prstGeom>
                      <a:noFill/>
                      <a:ln w="9525">
                        <a:noFill/>
                        <a:miter lim="800000"/>
                        <a:headEnd/>
                        <a:tailEnd/>
                      </a:ln>
                    </pic:spPr>
                  </pic:pic>
                </a:graphicData>
              </a:graphic>
            </wp:inline>
          </w:drawing>
        </w:r>
      </w:ins>
    </w:p>
    <w:p w:rsidR="00A33993" w:rsidRPr="00EC1A46" w:rsidRDefault="00A33993" w:rsidP="00EC1A46">
      <w:pPr>
        <w:rPr>
          <w:rFonts w:asciiTheme="majorHAnsi" w:hAnsiTheme="majorHAnsi"/>
        </w:rPr>
      </w:pPr>
    </w:p>
    <w:p w:rsidR="00A33993" w:rsidRPr="00EC1A46" w:rsidDel="007A479B" w:rsidRDefault="00A33993" w:rsidP="002A77ED">
      <w:pPr>
        <w:spacing w:line="276" w:lineRule="auto"/>
        <w:ind w:right="0"/>
        <w:jc w:val="both"/>
        <w:rPr>
          <w:del w:id="833" w:author=" " w:date="2014-05-26T08:51:00Z"/>
          <w:rFonts w:asciiTheme="majorHAnsi" w:hAnsiTheme="majorHAnsi" w:cs="Calibri"/>
          <w:sz w:val="22"/>
          <w:szCs w:val="22"/>
        </w:rPr>
      </w:pPr>
      <w:del w:id="834" w:author=" " w:date="2014-05-26T08:51:00Z">
        <w:r w:rsidRPr="00EC1A46" w:rsidDel="007A479B">
          <w:rPr>
            <w:rFonts w:asciiTheme="majorHAnsi" w:hAnsiTheme="majorHAnsi" w:cs="Calibri"/>
            <w:sz w:val="22"/>
            <w:szCs w:val="22"/>
            <w:highlight w:val="yellow"/>
          </w:rPr>
          <w:delText>A System architecture diagram with description has to go in this section. Whatever you had mentioned earlier in this section either is not required or it has been moved to relevant sections.</w:delText>
        </w:r>
      </w:del>
    </w:p>
    <w:p w:rsidR="007A479B" w:rsidRPr="003C256B" w:rsidRDefault="007A479B" w:rsidP="007A479B">
      <w:pPr>
        <w:spacing w:before="324"/>
        <w:rPr>
          <w:ins w:id="835" w:author=" " w:date="2014-05-26T08:55:00Z"/>
          <w:rFonts w:cs="Arial"/>
          <w:b/>
          <w:bCs/>
          <w:spacing w:val="4"/>
        </w:rPr>
      </w:pPr>
      <w:ins w:id="836" w:author=" " w:date="2014-05-26T08:55:00Z">
        <w:r w:rsidRPr="003C256B">
          <w:rPr>
            <w:rFonts w:cs="Arial"/>
            <w:b/>
            <w:bCs/>
            <w:spacing w:val="4"/>
          </w:rPr>
          <w:t xml:space="preserve">Presentation </w:t>
        </w:r>
        <w:r>
          <w:rPr>
            <w:rFonts w:cs="Arial"/>
            <w:b/>
            <w:bCs/>
            <w:spacing w:val="4"/>
          </w:rPr>
          <w:t>Layer</w:t>
        </w:r>
      </w:ins>
    </w:p>
    <w:p w:rsidR="007A479B" w:rsidRDefault="007A479B" w:rsidP="007A479B">
      <w:pPr>
        <w:spacing w:before="72"/>
        <w:ind w:right="72"/>
        <w:rPr>
          <w:ins w:id="837" w:author=" " w:date="2014-05-26T09:00:00Z"/>
          <w:rFonts w:cs="Arial"/>
          <w:spacing w:val="4"/>
        </w:rPr>
      </w:pPr>
      <w:ins w:id="838" w:author=" " w:date="2014-05-26T08:55:00Z">
        <w:r w:rsidRPr="003C256B">
          <w:rPr>
            <w:rFonts w:cs="Arial"/>
            <w:spacing w:val="4"/>
          </w:rPr>
          <w:t>The presentation layer will be responsible for the delivery and formatting of information to the application layer for further processing or display. It will relieve the application layer of concern regarding syntactical differences in data representation within the end-user systems. The presentation layer will ensure that the communications passing through are in the appropriate form for the recipient.</w:t>
        </w:r>
      </w:ins>
      <w:ins w:id="839" w:author=" " w:date="2014-05-26T08:56:00Z">
        <w:r>
          <w:rPr>
            <w:rFonts w:cs="Arial"/>
            <w:spacing w:val="4"/>
          </w:rPr>
          <w:t xml:space="preserve"> Here in particular the existing systems of CIO will take care about the data maintenance and their existing application mainternance where as IPP will take care about the Baharain Locator mobile application</w:t>
        </w:r>
      </w:ins>
      <w:ins w:id="840" w:author=" " w:date="2014-05-26T08:58:00Z">
        <w:r>
          <w:rPr>
            <w:rFonts w:cs="Arial"/>
            <w:spacing w:val="4"/>
          </w:rPr>
          <w:t>.</w:t>
        </w:r>
      </w:ins>
    </w:p>
    <w:p w:rsidR="007A479B" w:rsidRDefault="007A479B" w:rsidP="007A479B">
      <w:pPr>
        <w:spacing w:before="72"/>
        <w:ind w:right="72"/>
        <w:rPr>
          <w:ins w:id="841" w:author=" " w:date="2014-05-26T09:00:00Z"/>
          <w:rFonts w:cs="Arial"/>
          <w:spacing w:val="4"/>
        </w:rPr>
      </w:pPr>
    </w:p>
    <w:p w:rsidR="007A479B" w:rsidRPr="007A479B" w:rsidRDefault="00B3351A" w:rsidP="007A479B">
      <w:pPr>
        <w:spacing w:before="72"/>
        <w:ind w:right="72"/>
        <w:rPr>
          <w:ins w:id="842" w:author=" " w:date="2014-05-26T09:00:00Z"/>
          <w:rFonts w:cs="Arial"/>
          <w:b/>
          <w:spacing w:val="4"/>
          <w:rPrChange w:id="843" w:author=" " w:date="2014-05-26T09:00:00Z">
            <w:rPr>
              <w:ins w:id="844" w:author=" " w:date="2014-05-26T09:00:00Z"/>
              <w:rFonts w:cs="Arial"/>
              <w:spacing w:val="4"/>
            </w:rPr>
          </w:rPrChange>
        </w:rPr>
      </w:pPr>
      <w:ins w:id="845" w:author=" " w:date="2014-05-26T09:00:00Z">
        <w:r w:rsidRPr="00B3351A">
          <w:rPr>
            <w:rFonts w:cs="Arial"/>
            <w:b/>
            <w:spacing w:val="4"/>
            <w:rPrChange w:id="846" w:author=" " w:date="2014-05-26T09:00:00Z">
              <w:rPr>
                <w:rFonts w:ascii="Calibri" w:hAnsi="Calibri" w:cs="Arial"/>
                <w:b/>
                <w:bCs/>
                <w:spacing w:val="4"/>
                <w:kern w:val="32"/>
                <w:sz w:val="28"/>
                <w:szCs w:val="32"/>
              </w:rPr>
            </w:rPrChange>
          </w:rPr>
          <w:t>Integration/Business Logic Layer</w:t>
        </w:r>
      </w:ins>
    </w:p>
    <w:p w:rsidR="007A479B" w:rsidRPr="003C256B" w:rsidRDefault="00A914DD" w:rsidP="007A479B">
      <w:pPr>
        <w:spacing w:before="72"/>
        <w:ind w:right="72"/>
        <w:rPr>
          <w:ins w:id="847" w:author=" " w:date="2014-05-26T08:55:00Z"/>
          <w:rFonts w:cs="Arial"/>
          <w:spacing w:val="4"/>
        </w:rPr>
      </w:pPr>
      <w:ins w:id="848" w:author=" " w:date="2014-05-26T09:01:00Z">
        <w:r>
          <w:rPr>
            <w:rFonts w:cs="Arial"/>
            <w:spacing w:val="4"/>
          </w:rPr>
          <w:t xml:space="preserve">This Integration/Business logic layer will be responsible for calling required integrated services from local resources or communicate with the application layer through </w:t>
        </w:r>
      </w:ins>
      <w:ins w:id="849" w:author=" " w:date="2014-05-26T09:05:00Z">
        <w:r>
          <w:rPr>
            <w:rFonts w:cs="Arial"/>
            <w:spacing w:val="4"/>
          </w:rPr>
          <w:t xml:space="preserve">pre defined </w:t>
        </w:r>
      </w:ins>
      <w:ins w:id="850" w:author=" " w:date="2014-05-26T09:01:00Z">
        <w:r>
          <w:rPr>
            <w:rFonts w:cs="Arial"/>
            <w:spacing w:val="4"/>
          </w:rPr>
          <w:t>web services</w:t>
        </w:r>
      </w:ins>
      <w:ins w:id="851" w:author=" " w:date="2014-05-26T09:05:00Z">
        <w:r>
          <w:rPr>
            <w:rFonts w:cs="Arial"/>
            <w:spacing w:val="4"/>
          </w:rPr>
          <w:t xml:space="preserve"> to perform the action</w:t>
        </w:r>
      </w:ins>
      <w:ins w:id="852" w:author=" " w:date="2014-05-26T09:03:00Z">
        <w:r>
          <w:rPr>
            <w:rFonts w:cs="Arial"/>
            <w:spacing w:val="4"/>
          </w:rPr>
          <w:t>.</w:t>
        </w:r>
      </w:ins>
      <w:ins w:id="853" w:author=" " w:date="2014-05-26T09:08:00Z">
        <w:r>
          <w:rPr>
            <w:rFonts w:cs="Arial"/>
            <w:spacing w:val="4"/>
          </w:rPr>
          <w:t xml:space="preserve"> This layer also ensure to maintain essential data in local SQL lite database to perform business logic validations</w:t>
        </w:r>
      </w:ins>
      <w:ins w:id="854" w:author=" " w:date="2014-05-26T09:10:00Z">
        <w:r w:rsidR="004A587C">
          <w:rPr>
            <w:rFonts w:cs="Arial"/>
            <w:spacing w:val="4"/>
          </w:rPr>
          <w:t xml:space="preserve"> without effecting the application and data access layer resources.</w:t>
        </w:r>
      </w:ins>
    </w:p>
    <w:p w:rsidR="007A479B" w:rsidRPr="003C256B" w:rsidRDefault="007A479B" w:rsidP="007A479B">
      <w:pPr>
        <w:spacing w:before="288"/>
        <w:rPr>
          <w:ins w:id="855" w:author=" " w:date="2014-05-26T08:55:00Z"/>
          <w:rFonts w:cs="Arial"/>
          <w:b/>
          <w:bCs/>
          <w:spacing w:val="4"/>
        </w:rPr>
      </w:pPr>
      <w:ins w:id="856" w:author=" " w:date="2014-05-26T08:59:00Z">
        <w:r>
          <w:rPr>
            <w:rFonts w:cs="Arial"/>
            <w:b/>
            <w:bCs/>
            <w:spacing w:val="4"/>
          </w:rPr>
          <w:t xml:space="preserve">Application </w:t>
        </w:r>
      </w:ins>
      <w:ins w:id="857" w:author=" " w:date="2014-05-26T08:58:00Z">
        <w:r>
          <w:rPr>
            <w:rFonts w:cs="Arial"/>
            <w:b/>
            <w:bCs/>
            <w:spacing w:val="4"/>
          </w:rPr>
          <w:t>Layer</w:t>
        </w:r>
      </w:ins>
    </w:p>
    <w:p w:rsidR="007A479B" w:rsidRPr="003C256B" w:rsidRDefault="007A479B" w:rsidP="007A479B">
      <w:pPr>
        <w:spacing w:before="108"/>
        <w:ind w:right="72"/>
        <w:rPr>
          <w:ins w:id="858" w:author=" " w:date="2014-05-26T08:55:00Z"/>
          <w:rFonts w:cs="Arial"/>
          <w:spacing w:val="4"/>
        </w:rPr>
      </w:pPr>
      <w:ins w:id="859" w:author=" " w:date="2014-05-26T08:55:00Z">
        <w:r w:rsidRPr="003C256B">
          <w:rPr>
            <w:rFonts w:cs="Arial"/>
            <w:spacing w:val="4"/>
          </w:rPr>
          <w:lastRenderedPageBreak/>
          <w:t xml:space="preserve">The Application Layer will incorporate the Application Server. This server will be loaded with application and the </w:t>
        </w:r>
      </w:ins>
      <w:ins w:id="860" w:author=" " w:date="2014-05-26T08:59:00Z">
        <w:r>
          <w:rPr>
            <w:rFonts w:cs="Arial"/>
            <w:spacing w:val="4"/>
          </w:rPr>
          <w:t xml:space="preserve">Arc GIS required </w:t>
        </w:r>
      </w:ins>
      <w:ins w:id="861" w:author=" " w:date="2014-05-26T08:55:00Z">
        <w:r w:rsidRPr="003C256B">
          <w:rPr>
            <w:rFonts w:cs="Arial"/>
            <w:spacing w:val="4"/>
          </w:rPr>
          <w:t xml:space="preserve">mapping </w:t>
        </w:r>
      </w:ins>
      <w:ins w:id="862" w:author=" " w:date="2014-05-26T08:59:00Z">
        <w:r>
          <w:rPr>
            <w:rFonts w:cs="Arial"/>
            <w:spacing w:val="4"/>
          </w:rPr>
          <w:t>services</w:t>
        </w:r>
      </w:ins>
      <w:ins w:id="863" w:author=" " w:date="2014-05-26T08:55:00Z">
        <w:r w:rsidRPr="003C256B">
          <w:rPr>
            <w:rFonts w:cs="Arial"/>
            <w:spacing w:val="4"/>
          </w:rPr>
          <w:t>. It will make sure that the other party is identified and can be reached. If appropriate, it will authenticate either the message sender or receiver or both. It will make sure that necessary communication resources exist. It will ensure agreement at both ends about error recovery procedures, data integrity, and privacy.</w:t>
        </w:r>
      </w:ins>
    </w:p>
    <w:p w:rsidR="007A479B" w:rsidRPr="003C256B" w:rsidRDefault="007A479B" w:rsidP="007A479B">
      <w:pPr>
        <w:spacing w:before="324"/>
        <w:rPr>
          <w:ins w:id="864" w:author=" " w:date="2014-05-26T08:55:00Z"/>
          <w:rFonts w:cs="Arial"/>
          <w:b/>
          <w:bCs/>
          <w:spacing w:val="4"/>
        </w:rPr>
      </w:pPr>
      <w:ins w:id="865" w:author=" " w:date="2014-05-26T08:55:00Z">
        <w:r w:rsidRPr="003C256B">
          <w:rPr>
            <w:rFonts w:cs="Arial"/>
            <w:b/>
            <w:bCs/>
            <w:spacing w:val="4"/>
          </w:rPr>
          <w:t xml:space="preserve">Data Access </w:t>
        </w:r>
      </w:ins>
      <w:ins w:id="866" w:author=" " w:date="2014-05-26T09:07:00Z">
        <w:r w:rsidR="00A914DD">
          <w:rPr>
            <w:rFonts w:cs="Arial"/>
            <w:b/>
            <w:bCs/>
            <w:spacing w:val="4"/>
          </w:rPr>
          <w:t>Layer</w:t>
        </w:r>
      </w:ins>
    </w:p>
    <w:p w:rsidR="007A479B" w:rsidRPr="003C256B" w:rsidRDefault="007A479B" w:rsidP="007A479B">
      <w:pPr>
        <w:spacing w:before="108"/>
        <w:ind w:right="72"/>
        <w:rPr>
          <w:ins w:id="867" w:author=" " w:date="2014-05-26T08:55:00Z"/>
          <w:rFonts w:cs="Arial"/>
          <w:spacing w:val="4"/>
        </w:rPr>
      </w:pPr>
      <w:ins w:id="868" w:author=" " w:date="2014-05-26T08:55:00Z">
        <w:r w:rsidRPr="003C256B">
          <w:rPr>
            <w:rFonts w:cs="Arial"/>
            <w:spacing w:val="4"/>
          </w:rPr>
          <w:t xml:space="preserve">The Data Layer will incorporate the various data layers sitting on the preferred </w:t>
        </w:r>
      </w:ins>
      <w:ins w:id="869" w:author=" " w:date="2014-05-26T09:08:00Z">
        <w:r w:rsidR="00A914DD">
          <w:rPr>
            <w:rFonts w:cs="Arial"/>
            <w:spacing w:val="4"/>
          </w:rPr>
          <w:t xml:space="preserve">Oracle </w:t>
        </w:r>
      </w:ins>
      <w:ins w:id="870" w:author=" " w:date="2014-05-26T08:55:00Z">
        <w:r w:rsidRPr="003C256B">
          <w:rPr>
            <w:rFonts w:cs="Arial"/>
            <w:spacing w:val="4"/>
          </w:rPr>
          <w:t>RDBMS. Data access services will be available using connection pooling for retrieving and storing data</w:t>
        </w:r>
      </w:ins>
      <w:ins w:id="871" w:author=" " w:date="2014-05-26T09:08:00Z">
        <w:r w:rsidR="00A914DD">
          <w:rPr>
            <w:rFonts w:cs="Arial"/>
            <w:spacing w:val="4"/>
          </w:rPr>
          <w:t xml:space="preserve"> through Arc SDE services</w:t>
        </w:r>
      </w:ins>
      <w:ins w:id="872" w:author=" " w:date="2014-05-26T08:55:00Z">
        <w:r w:rsidRPr="003C256B">
          <w:rPr>
            <w:rFonts w:cs="Arial"/>
            <w:spacing w:val="4"/>
          </w:rPr>
          <w:t>. The data management component ensures that the data is consistent throughout the distributed environment through the use of features such as data locking, consistency, and replication.</w:t>
        </w:r>
      </w:ins>
    </w:p>
    <w:p w:rsidR="00A33993" w:rsidRPr="00EC1A46" w:rsidDel="007A479B" w:rsidRDefault="00A33993" w:rsidP="002A77ED">
      <w:pPr>
        <w:spacing w:line="276" w:lineRule="auto"/>
        <w:ind w:right="0"/>
        <w:jc w:val="both"/>
        <w:rPr>
          <w:del w:id="873" w:author=" " w:date="2014-05-26T08:51:00Z"/>
          <w:rFonts w:asciiTheme="majorHAnsi" w:hAnsiTheme="majorHAnsi" w:cs="Calibri"/>
          <w:sz w:val="22"/>
          <w:szCs w:val="22"/>
        </w:rPr>
      </w:pPr>
    </w:p>
    <w:p w:rsidR="00A33993" w:rsidRPr="00EC1A46" w:rsidRDefault="00A33993" w:rsidP="00770790">
      <w:pPr>
        <w:pStyle w:val="Heading1"/>
        <w:numPr>
          <w:ilvl w:val="1"/>
          <w:numId w:val="61"/>
        </w:numPr>
        <w:tabs>
          <w:tab w:val="clear" w:pos="720"/>
          <w:tab w:val="clear" w:pos="5760"/>
        </w:tabs>
        <w:spacing w:line="276" w:lineRule="auto"/>
        <w:ind w:left="720" w:right="29" w:hanging="720"/>
        <w:jc w:val="both"/>
        <w:rPr>
          <w:rFonts w:asciiTheme="majorHAnsi" w:hAnsiTheme="majorHAnsi" w:cs="Calibri"/>
          <w:sz w:val="24"/>
          <w:szCs w:val="24"/>
        </w:rPr>
      </w:pPr>
      <w:bookmarkStart w:id="874" w:name="_Toc388529852"/>
      <w:commentRangeStart w:id="875"/>
      <w:r w:rsidRPr="00EC1A46">
        <w:rPr>
          <w:rFonts w:asciiTheme="majorHAnsi" w:hAnsiTheme="majorHAnsi" w:cs="Calibri"/>
          <w:sz w:val="24"/>
          <w:szCs w:val="24"/>
        </w:rPr>
        <w:t xml:space="preserve">Services </w:t>
      </w:r>
      <w:ins w:id="876" w:author=" " w:date="2014-05-25T18:24:00Z">
        <w:r w:rsidR="00DB6ADC">
          <w:rPr>
            <w:rFonts w:asciiTheme="majorHAnsi" w:hAnsiTheme="majorHAnsi" w:cs="Calibri"/>
            <w:sz w:val="24"/>
            <w:szCs w:val="24"/>
          </w:rPr>
          <w:t xml:space="preserve">to be </w:t>
        </w:r>
      </w:ins>
      <w:r w:rsidRPr="00EC1A46">
        <w:rPr>
          <w:rFonts w:asciiTheme="majorHAnsi" w:hAnsiTheme="majorHAnsi" w:cs="Calibri"/>
          <w:sz w:val="24"/>
          <w:szCs w:val="24"/>
        </w:rPr>
        <w:t xml:space="preserve">Provided by CIO </w:t>
      </w:r>
      <w:r w:rsidRPr="00EC1A46">
        <w:rPr>
          <w:rFonts w:asciiTheme="majorHAnsi" w:hAnsiTheme="majorHAnsi" w:cs="Calibri"/>
          <w:sz w:val="24"/>
          <w:szCs w:val="24"/>
        </w:rPr>
        <w:tab/>
      </w:r>
      <w:commentRangeEnd w:id="875"/>
      <w:r w:rsidR="001C5160">
        <w:rPr>
          <w:rStyle w:val="CommentReference"/>
          <w:rFonts w:ascii="Times New Roman" w:hAnsi="Times New Roman" w:cs="Times New Roman"/>
          <w:b w:val="0"/>
          <w:bCs w:val="0"/>
          <w:kern w:val="0"/>
        </w:rPr>
        <w:commentReference w:id="875"/>
      </w:r>
      <w:bookmarkEnd w:id="874"/>
    </w:p>
    <w:p w:rsidR="00A33993" w:rsidRDefault="00A33993" w:rsidP="002A77ED">
      <w:pPr>
        <w:spacing w:line="276" w:lineRule="auto"/>
        <w:ind w:right="0"/>
        <w:jc w:val="both"/>
        <w:rPr>
          <w:rFonts w:asciiTheme="majorHAnsi" w:hAnsiTheme="majorHAnsi" w:cs="Calibri"/>
          <w:sz w:val="22"/>
          <w:szCs w:val="22"/>
        </w:rPr>
      </w:pPr>
    </w:p>
    <w:tbl>
      <w:tblPr>
        <w:tblStyle w:val="TableGrid"/>
        <w:tblW w:w="0" w:type="auto"/>
        <w:tblLook w:val="04A0"/>
      </w:tblPr>
      <w:tblGrid>
        <w:gridCol w:w="463"/>
        <w:gridCol w:w="1896"/>
        <w:gridCol w:w="2339"/>
        <w:gridCol w:w="2070"/>
        <w:gridCol w:w="2477"/>
      </w:tblGrid>
      <w:tr w:rsidR="001C5160" w:rsidRPr="001C5160" w:rsidTr="001C5160">
        <w:trPr>
          <w:tblHeader/>
        </w:trPr>
        <w:tc>
          <w:tcPr>
            <w:tcW w:w="463" w:type="dxa"/>
            <w:shd w:val="clear" w:color="auto" w:fill="D9D9D9" w:themeFill="background1" w:themeFillShade="D9"/>
            <w:vAlign w:val="center"/>
          </w:tcPr>
          <w:p w:rsidR="003B326F" w:rsidRPr="00EC1A46" w:rsidRDefault="003B326F" w:rsidP="00EC1A46">
            <w:pPr>
              <w:spacing w:line="276" w:lineRule="auto"/>
              <w:ind w:right="0"/>
              <w:jc w:val="center"/>
              <w:rPr>
                <w:rFonts w:asciiTheme="majorHAnsi" w:hAnsiTheme="majorHAnsi" w:cs="Calibri"/>
                <w:b/>
                <w:sz w:val="22"/>
                <w:szCs w:val="22"/>
              </w:rPr>
            </w:pPr>
            <w:r w:rsidRPr="00EC1A46">
              <w:rPr>
                <w:rFonts w:asciiTheme="majorHAnsi" w:hAnsiTheme="majorHAnsi" w:cs="Calibri"/>
                <w:b/>
                <w:sz w:val="22"/>
                <w:szCs w:val="22"/>
              </w:rPr>
              <w:t>#</w:t>
            </w:r>
          </w:p>
        </w:tc>
        <w:tc>
          <w:tcPr>
            <w:tcW w:w="1896" w:type="dxa"/>
            <w:shd w:val="clear" w:color="auto" w:fill="D9D9D9" w:themeFill="background1" w:themeFillShade="D9"/>
            <w:vAlign w:val="center"/>
          </w:tcPr>
          <w:p w:rsidR="003B326F" w:rsidRPr="00EC1A46" w:rsidRDefault="003B326F" w:rsidP="00EC1A46">
            <w:pPr>
              <w:spacing w:line="276" w:lineRule="auto"/>
              <w:ind w:right="0"/>
              <w:jc w:val="center"/>
              <w:rPr>
                <w:rFonts w:asciiTheme="majorHAnsi" w:hAnsiTheme="majorHAnsi" w:cs="Calibri"/>
                <w:b/>
                <w:sz w:val="22"/>
                <w:szCs w:val="22"/>
              </w:rPr>
            </w:pPr>
            <w:r w:rsidRPr="00EC1A46">
              <w:rPr>
                <w:rFonts w:asciiTheme="majorHAnsi" w:hAnsiTheme="majorHAnsi" w:cs="Calibri"/>
                <w:b/>
                <w:sz w:val="22"/>
                <w:szCs w:val="22"/>
              </w:rPr>
              <w:t>Service Name</w:t>
            </w:r>
          </w:p>
        </w:tc>
        <w:tc>
          <w:tcPr>
            <w:tcW w:w="2339" w:type="dxa"/>
            <w:shd w:val="clear" w:color="auto" w:fill="D9D9D9" w:themeFill="background1" w:themeFillShade="D9"/>
            <w:vAlign w:val="center"/>
          </w:tcPr>
          <w:p w:rsidR="003B326F" w:rsidRPr="00EC1A46" w:rsidRDefault="003B326F" w:rsidP="00EC1A46">
            <w:pPr>
              <w:spacing w:line="276" w:lineRule="auto"/>
              <w:ind w:right="0"/>
              <w:jc w:val="center"/>
              <w:rPr>
                <w:rFonts w:asciiTheme="majorHAnsi" w:hAnsiTheme="majorHAnsi" w:cs="Calibri"/>
                <w:b/>
                <w:sz w:val="22"/>
                <w:szCs w:val="22"/>
              </w:rPr>
            </w:pPr>
            <w:r w:rsidRPr="00EC1A46">
              <w:rPr>
                <w:rFonts w:asciiTheme="majorHAnsi" w:hAnsiTheme="majorHAnsi" w:cs="Calibri"/>
                <w:b/>
                <w:sz w:val="22"/>
                <w:szCs w:val="22"/>
              </w:rPr>
              <w:t>url</w:t>
            </w:r>
          </w:p>
        </w:tc>
        <w:tc>
          <w:tcPr>
            <w:tcW w:w="2070" w:type="dxa"/>
            <w:shd w:val="clear" w:color="auto" w:fill="D9D9D9" w:themeFill="background1" w:themeFillShade="D9"/>
            <w:vAlign w:val="center"/>
          </w:tcPr>
          <w:p w:rsidR="003B326F" w:rsidRPr="00EC1A46" w:rsidRDefault="003B326F" w:rsidP="00EC1A46">
            <w:pPr>
              <w:spacing w:line="276" w:lineRule="auto"/>
              <w:ind w:right="0"/>
              <w:jc w:val="center"/>
              <w:rPr>
                <w:rFonts w:asciiTheme="majorHAnsi" w:hAnsiTheme="majorHAnsi" w:cs="Calibri"/>
                <w:b/>
                <w:sz w:val="22"/>
                <w:szCs w:val="22"/>
              </w:rPr>
            </w:pPr>
            <w:r w:rsidRPr="00EC1A46">
              <w:rPr>
                <w:rFonts w:asciiTheme="majorHAnsi" w:hAnsiTheme="majorHAnsi" w:cs="Calibri"/>
                <w:b/>
                <w:sz w:val="22"/>
                <w:szCs w:val="22"/>
              </w:rPr>
              <w:t>Description</w:t>
            </w:r>
          </w:p>
        </w:tc>
        <w:tc>
          <w:tcPr>
            <w:tcW w:w="2477" w:type="dxa"/>
            <w:shd w:val="clear" w:color="auto" w:fill="D9D9D9" w:themeFill="background1" w:themeFillShade="D9"/>
            <w:vAlign w:val="center"/>
          </w:tcPr>
          <w:p w:rsidR="003B326F" w:rsidRPr="00EC1A46" w:rsidRDefault="003B326F" w:rsidP="00EC1A46">
            <w:pPr>
              <w:spacing w:line="276" w:lineRule="auto"/>
              <w:ind w:right="0"/>
              <w:jc w:val="center"/>
              <w:rPr>
                <w:rFonts w:asciiTheme="majorHAnsi" w:hAnsiTheme="majorHAnsi" w:cs="Calibri"/>
                <w:b/>
                <w:sz w:val="22"/>
                <w:szCs w:val="22"/>
              </w:rPr>
            </w:pPr>
            <w:r w:rsidRPr="00EC1A46">
              <w:rPr>
                <w:rFonts w:asciiTheme="majorHAnsi" w:hAnsiTheme="majorHAnsi" w:cs="Calibri"/>
                <w:b/>
                <w:sz w:val="22"/>
                <w:szCs w:val="22"/>
              </w:rPr>
              <w:t>Remarks</w:t>
            </w:r>
          </w:p>
        </w:tc>
      </w:tr>
      <w:tr w:rsidR="003B326F" w:rsidRPr="003B326F" w:rsidTr="00EC1A46">
        <w:tc>
          <w:tcPr>
            <w:tcW w:w="463" w:type="dxa"/>
          </w:tcPr>
          <w:p w:rsidR="003B326F" w:rsidRPr="00EC1A46" w:rsidRDefault="003B326F" w:rsidP="00770790">
            <w:pPr>
              <w:pStyle w:val="ListParagraph"/>
              <w:numPr>
                <w:ilvl w:val="0"/>
                <w:numId w:val="63"/>
              </w:numPr>
              <w:rPr>
                <w:rFonts w:asciiTheme="majorHAnsi" w:hAnsiTheme="majorHAnsi" w:cs="Calibri"/>
              </w:rPr>
            </w:pPr>
          </w:p>
        </w:tc>
        <w:tc>
          <w:tcPr>
            <w:tcW w:w="1896" w:type="dxa"/>
          </w:tcPr>
          <w:p w:rsidR="003B326F" w:rsidRPr="00EC1A46" w:rsidRDefault="003B326F" w:rsidP="002A77ED">
            <w:pPr>
              <w:spacing w:line="276" w:lineRule="auto"/>
              <w:ind w:right="0"/>
              <w:jc w:val="both"/>
              <w:rPr>
                <w:rFonts w:asciiTheme="majorHAnsi" w:hAnsiTheme="majorHAnsi" w:cs="Calibri"/>
                <w:sz w:val="22"/>
                <w:szCs w:val="22"/>
              </w:rPr>
            </w:pPr>
            <w:r w:rsidRPr="003B326F">
              <w:rPr>
                <w:rFonts w:asciiTheme="majorHAnsi" w:hAnsiTheme="majorHAnsi" w:cs="Calibri"/>
                <w:sz w:val="22"/>
                <w:szCs w:val="22"/>
              </w:rPr>
              <w:t>Mob_Eng_Vec</w:t>
            </w:r>
          </w:p>
        </w:tc>
        <w:tc>
          <w:tcPr>
            <w:tcW w:w="2339" w:type="dxa"/>
          </w:tcPr>
          <w:p w:rsidR="003B326F" w:rsidRPr="003B326F" w:rsidRDefault="003B326F" w:rsidP="002A77ED">
            <w:pPr>
              <w:spacing w:line="276" w:lineRule="auto"/>
              <w:ind w:right="0"/>
              <w:jc w:val="both"/>
              <w:rPr>
                <w:rFonts w:asciiTheme="majorHAnsi" w:hAnsiTheme="majorHAnsi" w:cs="Calibri"/>
                <w:sz w:val="22"/>
                <w:szCs w:val="22"/>
              </w:rPr>
            </w:pPr>
          </w:p>
        </w:tc>
        <w:tc>
          <w:tcPr>
            <w:tcW w:w="2070" w:type="dxa"/>
          </w:tcPr>
          <w:p w:rsidR="003B326F" w:rsidRPr="00EC1A46" w:rsidRDefault="003B326F" w:rsidP="00EC1A46">
            <w:pPr>
              <w:spacing w:line="276" w:lineRule="auto"/>
              <w:ind w:right="0"/>
              <w:rPr>
                <w:rFonts w:asciiTheme="majorHAnsi" w:hAnsiTheme="majorHAnsi" w:cs="Calibri"/>
                <w:sz w:val="22"/>
                <w:szCs w:val="22"/>
              </w:rPr>
            </w:pPr>
            <w:r w:rsidRPr="003B326F">
              <w:rPr>
                <w:rFonts w:asciiTheme="majorHAnsi" w:hAnsiTheme="majorHAnsi" w:cs="Calibri"/>
                <w:sz w:val="22"/>
                <w:szCs w:val="22"/>
              </w:rPr>
              <w:t>English Vector Map tiled service</w:t>
            </w:r>
          </w:p>
        </w:tc>
        <w:tc>
          <w:tcPr>
            <w:tcW w:w="2477" w:type="dxa"/>
          </w:tcPr>
          <w:p w:rsidR="003B326F" w:rsidRPr="00EC1A46" w:rsidRDefault="003B326F" w:rsidP="00EC1A46">
            <w:pPr>
              <w:spacing w:line="276" w:lineRule="auto"/>
              <w:ind w:right="0"/>
              <w:rPr>
                <w:rFonts w:asciiTheme="majorHAnsi" w:hAnsiTheme="majorHAnsi" w:cs="Calibri"/>
                <w:sz w:val="22"/>
                <w:szCs w:val="22"/>
              </w:rPr>
            </w:pPr>
            <w:r>
              <w:rPr>
                <w:rFonts w:asciiTheme="majorHAnsi" w:hAnsiTheme="majorHAnsi" w:cs="Calibri"/>
                <w:sz w:val="22"/>
                <w:szCs w:val="22"/>
              </w:rPr>
              <w:t>Service to be used only for Map representation</w:t>
            </w:r>
          </w:p>
        </w:tc>
      </w:tr>
      <w:tr w:rsidR="00F11236" w:rsidRPr="003B326F" w:rsidTr="00EC1A46">
        <w:tc>
          <w:tcPr>
            <w:tcW w:w="463" w:type="dxa"/>
          </w:tcPr>
          <w:p w:rsidR="00F11236" w:rsidRPr="003B326F" w:rsidRDefault="00F11236" w:rsidP="00770790">
            <w:pPr>
              <w:pStyle w:val="ListParagraph"/>
              <w:numPr>
                <w:ilvl w:val="0"/>
                <w:numId w:val="63"/>
              </w:numPr>
              <w:rPr>
                <w:rFonts w:asciiTheme="majorHAnsi" w:hAnsiTheme="majorHAnsi" w:cs="Calibri"/>
              </w:rPr>
            </w:pPr>
          </w:p>
        </w:tc>
        <w:tc>
          <w:tcPr>
            <w:tcW w:w="1896" w:type="dxa"/>
          </w:tcPr>
          <w:p w:rsidR="00F11236" w:rsidRPr="00EC1A46" w:rsidRDefault="00F11236" w:rsidP="002A77ED">
            <w:pPr>
              <w:spacing w:line="276" w:lineRule="auto"/>
              <w:ind w:right="0"/>
              <w:jc w:val="both"/>
              <w:rPr>
                <w:rFonts w:asciiTheme="majorHAnsi" w:hAnsiTheme="majorHAnsi" w:cs="Calibri"/>
                <w:sz w:val="22"/>
                <w:szCs w:val="22"/>
              </w:rPr>
            </w:pPr>
            <w:r>
              <w:rPr>
                <w:rFonts w:asciiTheme="majorHAnsi" w:hAnsiTheme="majorHAnsi" w:cs="Calibri"/>
                <w:sz w:val="22"/>
                <w:szCs w:val="22"/>
              </w:rPr>
              <w:t>Mob_Eng_Sat</w:t>
            </w:r>
          </w:p>
        </w:tc>
        <w:tc>
          <w:tcPr>
            <w:tcW w:w="2339" w:type="dxa"/>
          </w:tcPr>
          <w:p w:rsidR="00F11236" w:rsidRPr="003B326F" w:rsidRDefault="00F11236" w:rsidP="002A77ED">
            <w:pPr>
              <w:spacing w:line="276" w:lineRule="auto"/>
              <w:ind w:right="0"/>
              <w:jc w:val="both"/>
              <w:rPr>
                <w:rFonts w:asciiTheme="majorHAnsi" w:hAnsiTheme="majorHAnsi" w:cs="Calibri"/>
                <w:sz w:val="22"/>
                <w:szCs w:val="22"/>
              </w:rPr>
            </w:pPr>
          </w:p>
        </w:tc>
        <w:tc>
          <w:tcPr>
            <w:tcW w:w="2070" w:type="dxa"/>
          </w:tcPr>
          <w:p w:rsidR="00F11236" w:rsidRPr="00EC1A46" w:rsidRDefault="00F11236" w:rsidP="00EC1A46">
            <w:pPr>
              <w:spacing w:line="276" w:lineRule="auto"/>
              <w:ind w:right="0"/>
              <w:rPr>
                <w:rFonts w:asciiTheme="majorHAnsi" w:hAnsiTheme="majorHAnsi" w:cs="Calibri"/>
                <w:sz w:val="22"/>
                <w:szCs w:val="22"/>
              </w:rPr>
            </w:pPr>
            <w:r>
              <w:rPr>
                <w:rFonts w:asciiTheme="majorHAnsi" w:hAnsiTheme="majorHAnsi" w:cs="Calibri"/>
                <w:sz w:val="22"/>
                <w:szCs w:val="22"/>
              </w:rPr>
              <w:t>English Satellite Map tiles service</w:t>
            </w:r>
          </w:p>
        </w:tc>
        <w:tc>
          <w:tcPr>
            <w:tcW w:w="2477" w:type="dxa"/>
          </w:tcPr>
          <w:p w:rsidR="00F11236" w:rsidRDefault="00F11236" w:rsidP="00EC1A46">
            <w:pPr>
              <w:spacing w:line="276" w:lineRule="auto"/>
              <w:ind w:right="0"/>
              <w:rPr>
                <w:rFonts w:asciiTheme="majorHAnsi" w:eastAsia="Calibri" w:hAnsiTheme="majorHAnsi" w:cs="Calibri"/>
                <w:sz w:val="22"/>
                <w:szCs w:val="22"/>
              </w:rPr>
            </w:pPr>
            <w:r>
              <w:rPr>
                <w:rFonts w:asciiTheme="majorHAnsi" w:hAnsiTheme="majorHAnsi" w:cs="Calibri"/>
                <w:sz w:val="22"/>
                <w:szCs w:val="22"/>
              </w:rPr>
              <w:t>Service to be used only for Map representation. Contains Satellite Image with English block no.</w:t>
            </w:r>
          </w:p>
        </w:tc>
      </w:tr>
      <w:tr w:rsidR="003B326F" w:rsidRPr="003B326F" w:rsidTr="00EC1A46">
        <w:tc>
          <w:tcPr>
            <w:tcW w:w="463" w:type="dxa"/>
          </w:tcPr>
          <w:p w:rsidR="003B326F" w:rsidRPr="00EC1A46" w:rsidRDefault="003B326F" w:rsidP="00770790">
            <w:pPr>
              <w:pStyle w:val="ListParagraph"/>
              <w:numPr>
                <w:ilvl w:val="0"/>
                <w:numId w:val="63"/>
              </w:numPr>
              <w:rPr>
                <w:rFonts w:asciiTheme="majorHAnsi" w:hAnsiTheme="majorHAnsi" w:cs="Calibri"/>
              </w:rPr>
            </w:pPr>
          </w:p>
        </w:tc>
        <w:tc>
          <w:tcPr>
            <w:tcW w:w="1896" w:type="dxa"/>
          </w:tcPr>
          <w:p w:rsidR="003B326F" w:rsidRPr="00EC1A46" w:rsidRDefault="003B326F" w:rsidP="002A77ED">
            <w:pPr>
              <w:spacing w:line="276" w:lineRule="auto"/>
              <w:ind w:right="0"/>
              <w:jc w:val="both"/>
              <w:rPr>
                <w:rFonts w:asciiTheme="majorHAnsi" w:hAnsiTheme="majorHAnsi" w:cs="Calibri"/>
                <w:sz w:val="22"/>
                <w:szCs w:val="22"/>
              </w:rPr>
            </w:pPr>
            <w:r w:rsidRPr="003B326F">
              <w:rPr>
                <w:rFonts w:asciiTheme="majorHAnsi" w:hAnsiTheme="majorHAnsi" w:cs="Calibri"/>
                <w:sz w:val="22"/>
                <w:szCs w:val="22"/>
              </w:rPr>
              <w:t>Mob_Eng_Hyb</w:t>
            </w:r>
          </w:p>
        </w:tc>
        <w:tc>
          <w:tcPr>
            <w:tcW w:w="2339" w:type="dxa"/>
          </w:tcPr>
          <w:p w:rsidR="003B326F" w:rsidRPr="003B326F" w:rsidRDefault="003B326F" w:rsidP="002A77ED">
            <w:pPr>
              <w:spacing w:line="276" w:lineRule="auto"/>
              <w:ind w:right="0"/>
              <w:jc w:val="both"/>
              <w:rPr>
                <w:rFonts w:asciiTheme="majorHAnsi" w:hAnsiTheme="majorHAnsi" w:cs="Calibri"/>
                <w:sz w:val="22"/>
                <w:szCs w:val="22"/>
              </w:rPr>
            </w:pPr>
          </w:p>
        </w:tc>
        <w:tc>
          <w:tcPr>
            <w:tcW w:w="2070" w:type="dxa"/>
          </w:tcPr>
          <w:p w:rsidR="003B326F" w:rsidRPr="00EC1A46" w:rsidRDefault="003B326F" w:rsidP="00EC1A46">
            <w:pPr>
              <w:spacing w:line="276" w:lineRule="auto"/>
              <w:ind w:right="0"/>
              <w:rPr>
                <w:rFonts w:asciiTheme="majorHAnsi" w:hAnsiTheme="majorHAnsi" w:cs="Calibri"/>
                <w:sz w:val="22"/>
                <w:szCs w:val="22"/>
              </w:rPr>
            </w:pPr>
            <w:r w:rsidRPr="003B326F">
              <w:rPr>
                <w:rFonts w:asciiTheme="majorHAnsi" w:hAnsiTheme="majorHAnsi" w:cs="Calibri"/>
                <w:sz w:val="22"/>
                <w:szCs w:val="22"/>
              </w:rPr>
              <w:t>English Hybrid Map tiles service</w:t>
            </w:r>
          </w:p>
        </w:tc>
        <w:tc>
          <w:tcPr>
            <w:tcW w:w="2477" w:type="dxa"/>
          </w:tcPr>
          <w:p w:rsidR="003B326F" w:rsidRPr="00EC1A46" w:rsidRDefault="003B326F" w:rsidP="00EC1A46">
            <w:pPr>
              <w:spacing w:line="276" w:lineRule="auto"/>
              <w:ind w:right="0"/>
              <w:rPr>
                <w:rFonts w:asciiTheme="majorHAnsi" w:hAnsiTheme="majorHAnsi" w:cs="Calibri"/>
                <w:sz w:val="22"/>
                <w:szCs w:val="22"/>
              </w:rPr>
            </w:pPr>
            <w:r>
              <w:rPr>
                <w:rFonts w:asciiTheme="majorHAnsi" w:hAnsiTheme="majorHAnsi" w:cs="Calibri"/>
                <w:sz w:val="22"/>
                <w:szCs w:val="22"/>
              </w:rPr>
              <w:t>Service to be used only for Map representation</w:t>
            </w:r>
          </w:p>
        </w:tc>
      </w:tr>
      <w:tr w:rsidR="003B326F" w:rsidRPr="003B326F" w:rsidTr="00EC1A46">
        <w:tc>
          <w:tcPr>
            <w:tcW w:w="463" w:type="dxa"/>
          </w:tcPr>
          <w:p w:rsidR="003B326F" w:rsidRPr="00EC1A46" w:rsidRDefault="003B326F" w:rsidP="00770790">
            <w:pPr>
              <w:pStyle w:val="ListParagraph"/>
              <w:numPr>
                <w:ilvl w:val="0"/>
                <w:numId w:val="63"/>
              </w:numPr>
              <w:rPr>
                <w:rFonts w:asciiTheme="majorHAnsi" w:hAnsiTheme="majorHAnsi" w:cs="Calibri"/>
              </w:rPr>
            </w:pPr>
          </w:p>
        </w:tc>
        <w:tc>
          <w:tcPr>
            <w:tcW w:w="1896" w:type="dxa"/>
          </w:tcPr>
          <w:p w:rsidR="003B326F" w:rsidRPr="00EC1A46" w:rsidRDefault="003B326F" w:rsidP="002A77ED">
            <w:pPr>
              <w:spacing w:line="276" w:lineRule="auto"/>
              <w:ind w:right="0"/>
              <w:jc w:val="both"/>
              <w:rPr>
                <w:rFonts w:asciiTheme="majorHAnsi" w:hAnsiTheme="majorHAnsi" w:cs="Calibri"/>
                <w:sz w:val="22"/>
                <w:szCs w:val="22"/>
              </w:rPr>
            </w:pPr>
            <w:r w:rsidRPr="003B326F">
              <w:rPr>
                <w:rFonts w:asciiTheme="majorHAnsi" w:hAnsiTheme="majorHAnsi" w:cs="Calibri"/>
                <w:sz w:val="22"/>
                <w:szCs w:val="22"/>
              </w:rPr>
              <w:t>Mob_Ara_Vec</w:t>
            </w:r>
          </w:p>
        </w:tc>
        <w:tc>
          <w:tcPr>
            <w:tcW w:w="2339" w:type="dxa"/>
          </w:tcPr>
          <w:p w:rsidR="003B326F" w:rsidRPr="003B326F" w:rsidRDefault="003B326F" w:rsidP="002A77ED">
            <w:pPr>
              <w:spacing w:line="276" w:lineRule="auto"/>
              <w:ind w:right="0"/>
              <w:jc w:val="both"/>
              <w:rPr>
                <w:rFonts w:asciiTheme="majorHAnsi" w:hAnsiTheme="majorHAnsi" w:cs="Calibri"/>
                <w:sz w:val="22"/>
                <w:szCs w:val="22"/>
              </w:rPr>
            </w:pPr>
          </w:p>
        </w:tc>
        <w:tc>
          <w:tcPr>
            <w:tcW w:w="2070" w:type="dxa"/>
          </w:tcPr>
          <w:p w:rsidR="003B326F" w:rsidRPr="00EC1A46" w:rsidRDefault="003B326F" w:rsidP="00EC1A46">
            <w:pPr>
              <w:spacing w:line="276" w:lineRule="auto"/>
              <w:ind w:right="0"/>
              <w:rPr>
                <w:rFonts w:asciiTheme="majorHAnsi" w:hAnsiTheme="majorHAnsi" w:cs="Calibri"/>
                <w:sz w:val="22"/>
                <w:szCs w:val="22"/>
              </w:rPr>
            </w:pPr>
            <w:r w:rsidRPr="003B326F">
              <w:rPr>
                <w:rFonts w:asciiTheme="majorHAnsi" w:hAnsiTheme="majorHAnsi" w:cs="Calibri"/>
                <w:sz w:val="22"/>
                <w:szCs w:val="22"/>
              </w:rPr>
              <w:t>Arabic Vector Map tiles service</w:t>
            </w:r>
          </w:p>
        </w:tc>
        <w:tc>
          <w:tcPr>
            <w:tcW w:w="2477" w:type="dxa"/>
          </w:tcPr>
          <w:p w:rsidR="003B326F" w:rsidRPr="00EC1A46" w:rsidRDefault="003B326F" w:rsidP="00EC1A46">
            <w:pPr>
              <w:spacing w:line="276" w:lineRule="auto"/>
              <w:ind w:right="0"/>
              <w:rPr>
                <w:rFonts w:asciiTheme="majorHAnsi" w:hAnsiTheme="majorHAnsi" w:cs="Calibri"/>
                <w:sz w:val="22"/>
                <w:szCs w:val="22"/>
              </w:rPr>
            </w:pPr>
            <w:r>
              <w:rPr>
                <w:rFonts w:asciiTheme="majorHAnsi" w:hAnsiTheme="majorHAnsi" w:cs="Calibri"/>
                <w:sz w:val="22"/>
                <w:szCs w:val="22"/>
              </w:rPr>
              <w:t>Service to be used only for Map representation</w:t>
            </w:r>
          </w:p>
        </w:tc>
      </w:tr>
      <w:tr w:rsidR="00F11236" w:rsidRPr="003B326F" w:rsidTr="00EC1A46">
        <w:tc>
          <w:tcPr>
            <w:tcW w:w="463" w:type="dxa"/>
          </w:tcPr>
          <w:p w:rsidR="00F11236" w:rsidRPr="003B326F" w:rsidRDefault="00F11236" w:rsidP="00770790">
            <w:pPr>
              <w:pStyle w:val="ListParagraph"/>
              <w:numPr>
                <w:ilvl w:val="0"/>
                <w:numId w:val="63"/>
              </w:numPr>
              <w:rPr>
                <w:rFonts w:asciiTheme="majorHAnsi" w:hAnsiTheme="majorHAnsi" w:cs="Calibri"/>
              </w:rPr>
            </w:pPr>
          </w:p>
        </w:tc>
        <w:tc>
          <w:tcPr>
            <w:tcW w:w="1896" w:type="dxa"/>
          </w:tcPr>
          <w:p w:rsidR="00F11236" w:rsidRPr="00EC1A46" w:rsidRDefault="00F11236" w:rsidP="002A77ED">
            <w:pPr>
              <w:spacing w:line="276" w:lineRule="auto"/>
              <w:ind w:right="0"/>
              <w:jc w:val="both"/>
              <w:rPr>
                <w:rFonts w:asciiTheme="majorHAnsi" w:hAnsiTheme="majorHAnsi" w:cs="Calibri"/>
                <w:sz w:val="22"/>
                <w:szCs w:val="22"/>
              </w:rPr>
            </w:pPr>
            <w:r>
              <w:rPr>
                <w:rFonts w:asciiTheme="majorHAnsi" w:hAnsiTheme="majorHAnsi" w:cs="Calibri"/>
                <w:sz w:val="22"/>
                <w:szCs w:val="22"/>
              </w:rPr>
              <w:t>Mob_Ara_Sat</w:t>
            </w:r>
          </w:p>
        </w:tc>
        <w:tc>
          <w:tcPr>
            <w:tcW w:w="2339" w:type="dxa"/>
          </w:tcPr>
          <w:p w:rsidR="00F11236" w:rsidRPr="003B326F" w:rsidRDefault="00F11236" w:rsidP="002A77ED">
            <w:pPr>
              <w:spacing w:line="276" w:lineRule="auto"/>
              <w:ind w:right="0"/>
              <w:jc w:val="both"/>
              <w:rPr>
                <w:rFonts w:asciiTheme="majorHAnsi" w:hAnsiTheme="majorHAnsi" w:cs="Calibri"/>
                <w:sz w:val="22"/>
                <w:szCs w:val="22"/>
              </w:rPr>
            </w:pPr>
          </w:p>
        </w:tc>
        <w:tc>
          <w:tcPr>
            <w:tcW w:w="2070" w:type="dxa"/>
          </w:tcPr>
          <w:p w:rsidR="00F11236" w:rsidRPr="003B326F" w:rsidRDefault="00F11236" w:rsidP="00EC1A46">
            <w:pPr>
              <w:spacing w:line="276" w:lineRule="auto"/>
              <w:ind w:right="0"/>
              <w:rPr>
                <w:rFonts w:asciiTheme="majorHAnsi" w:hAnsiTheme="majorHAnsi" w:cs="Calibri"/>
                <w:sz w:val="22"/>
                <w:szCs w:val="22"/>
              </w:rPr>
            </w:pPr>
          </w:p>
        </w:tc>
        <w:tc>
          <w:tcPr>
            <w:tcW w:w="2477" w:type="dxa"/>
          </w:tcPr>
          <w:p w:rsidR="00F11236" w:rsidRDefault="00F11236" w:rsidP="00EC1A46">
            <w:pPr>
              <w:spacing w:line="276" w:lineRule="auto"/>
              <w:ind w:right="0"/>
              <w:rPr>
                <w:rFonts w:asciiTheme="majorHAnsi" w:eastAsia="Calibri" w:hAnsiTheme="majorHAnsi" w:cs="Calibri"/>
                <w:sz w:val="22"/>
                <w:szCs w:val="22"/>
              </w:rPr>
            </w:pPr>
            <w:r>
              <w:rPr>
                <w:rFonts w:asciiTheme="majorHAnsi" w:hAnsiTheme="majorHAnsi" w:cs="Calibri"/>
                <w:sz w:val="22"/>
                <w:szCs w:val="22"/>
              </w:rPr>
              <w:t>Service to be used only for Map representation. Contains Satellite Image with arabic block no.</w:t>
            </w:r>
          </w:p>
        </w:tc>
      </w:tr>
      <w:tr w:rsidR="003B326F" w:rsidRPr="003B326F" w:rsidTr="00EC1A46">
        <w:tc>
          <w:tcPr>
            <w:tcW w:w="463" w:type="dxa"/>
          </w:tcPr>
          <w:p w:rsidR="003B326F" w:rsidRPr="00EC1A46" w:rsidRDefault="003B326F" w:rsidP="00770790">
            <w:pPr>
              <w:pStyle w:val="ListParagraph"/>
              <w:numPr>
                <w:ilvl w:val="0"/>
                <w:numId w:val="63"/>
              </w:numPr>
              <w:rPr>
                <w:rFonts w:asciiTheme="majorHAnsi" w:hAnsiTheme="majorHAnsi" w:cs="Calibri"/>
              </w:rPr>
            </w:pPr>
          </w:p>
        </w:tc>
        <w:tc>
          <w:tcPr>
            <w:tcW w:w="1896" w:type="dxa"/>
          </w:tcPr>
          <w:p w:rsidR="003B326F" w:rsidRPr="00EC1A46" w:rsidRDefault="003B326F" w:rsidP="002A77ED">
            <w:pPr>
              <w:spacing w:line="276" w:lineRule="auto"/>
              <w:ind w:right="0"/>
              <w:jc w:val="both"/>
              <w:rPr>
                <w:rFonts w:asciiTheme="majorHAnsi" w:hAnsiTheme="majorHAnsi" w:cs="Calibri"/>
                <w:sz w:val="22"/>
                <w:szCs w:val="22"/>
              </w:rPr>
            </w:pPr>
            <w:r w:rsidRPr="003B326F">
              <w:rPr>
                <w:rFonts w:asciiTheme="majorHAnsi" w:hAnsiTheme="majorHAnsi" w:cs="Calibri"/>
                <w:sz w:val="22"/>
                <w:szCs w:val="22"/>
              </w:rPr>
              <w:t>Mob_Ara_Hyb</w:t>
            </w:r>
          </w:p>
        </w:tc>
        <w:tc>
          <w:tcPr>
            <w:tcW w:w="2339" w:type="dxa"/>
          </w:tcPr>
          <w:p w:rsidR="003B326F" w:rsidRPr="003B326F" w:rsidRDefault="003B326F" w:rsidP="002A77ED">
            <w:pPr>
              <w:spacing w:line="276" w:lineRule="auto"/>
              <w:ind w:right="0"/>
              <w:jc w:val="both"/>
              <w:rPr>
                <w:rFonts w:asciiTheme="majorHAnsi" w:hAnsiTheme="majorHAnsi" w:cs="Calibri"/>
                <w:sz w:val="22"/>
                <w:szCs w:val="22"/>
              </w:rPr>
            </w:pPr>
          </w:p>
        </w:tc>
        <w:tc>
          <w:tcPr>
            <w:tcW w:w="2070" w:type="dxa"/>
          </w:tcPr>
          <w:p w:rsidR="003B326F" w:rsidRPr="00EC1A46" w:rsidRDefault="003B326F" w:rsidP="00EC1A46">
            <w:pPr>
              <w:spacing w:line="276" w:lineRule="auto"/>
              <w:ind w:right="0"/>
              <w:rPr>
                <w:rFonts w:asciiTheme="majorHAnsi" w:hAnsiTheme="majorHAnsi" w:cs="Calibri"/>
                <w:sz w:val="22"/>
                <w:szCs w:val="22"/>
              </w:rPr>
            </w:pPr>
            <w:r w:rsidRPr="003B326F">
              <w:rPr>
                <w:rFonts w:asciiTheme="majorHAnsi" w:hAnsiTheme="majorHAnsi" w:cs="Calibri"/>
                <w:sz w:val="22"/>
                <w:szCs w:val="22"/>
              </w:rPr>
              <w:t>Arabic Hybrid Map tiled service</w:t>
            </w:r>
          </w:p>
        </w:tc>
        <w:tc>
          <w:tcPr>
            <w:tcW w:w="2477" w:type="dxa"/>
          </w:tcPr>
          <w:p w:rsidR="003B326F" w:rsidRPr="00EC1A46" w:rsidRDefault="003B326F" w:rsidP="00EC1A46">
            <w:pPr>
              <w:spacing w:line="276" w:lineRule="auto"/>
              <w:ind w:right="0"/>
              <w:rPr>
                <w:rFonts w:asciiTheme="majorHAnsi" w:hAnsiTheme="majorHAnsi" w:cs="Calibri"/>
                <w:sz w:val="22"/>
                <w:szCs w:val="22"/>
              </w:rPr>
            </w:pPr>
            <w:r>
              <w:rPr>
                <w:rFonts w:asciiTheme="majorHAnsi" w:hAnsiTheme="majorHAnsi" w:cs="Calibri"/>
                <w:sz w:val="22"/>
                <w:szCs w:val="22"/>
              </w:rPr>
              <w:t>Service to be used only for Map representation</w:t>
            </w:r>
          </w:p>
        </w:tc>
      </w:tr>
      <w:tr w:rsidR="003B326F" w:rsidRPr="003B326F" w:rsidTr="00EC1A46">
        <w:tc>
          <w:tcPr>
            <w:tcW w:w="463" w:type="dxa"/>
          </w:tcPr>
          <w:p w:rsidR="003B326F" w:rsidRPr="00EC1A46" w:rsidRDefault="003B326F" w:rsidP="00770790">
            <w:pPr>
              <w:pStyle w:val="ListParagraph"/>
              <w:numPr>
                <w:ilvl w:val="0"/>
                <w:numId w:val="63"/>
              </w:numPr>
              <w:rPr>
                <w:rFonts w:asciiTheme="majorHAnsi" w:hAnsiTheme="majorHAnsi" w:cs="Calibri"/>
              </w:rPr>
            </w:pPr>
          </w:p>
        </w:tc>
        <w:tc>
          <w:tcPr>
            <w:tcW w:w="1896" w:type="dxa"/>
          </w:tcPr>
          <w:p w:rsidR="003B326F" w:rsidRPr="00EC1A46" w:rsidRDefault="003B326F" w:rsidP="002A77ED">
            <w:pPr>
              <w:spacing w:line="276" w:lineRule="auto"/>
              <w:ind w:right="0"/>
              <w:jc w:val="both"/>
              <w:rPr>
                <w:rFonts w:asciiTheme="majorHAnsi" w:hAnsiTheme="majorHAnsi" w:cs="Calibri"/>
                <w:sz w:val="22"/>
                <w:szCs w:val="22"/>
              </w:rPr>
            </w:pPr>
            <w:r w:rsidRPr="003B326F">
              <w:rPr>
                <w:rFonts w:asciiTheme="majorHAnsi" w:hAnsiTheme="majorHAnsi" w:cs="Calibri"/>
                <w:sz w:val="22"/>
                <w:szCs w:val="22"/>
              </w:rPr>
              <w:t>Mob_Query</w:t>
            </w:r>
          </w:p>
        </w:tc>
        <w:tc>
          <w:tcPr>
            <w:tcW w:w="2339" w:type="dxa"/>
          </w:tcPr>
          <w:p w:rsidR="003B326F" w:rsidRPr="003B326F" w:rsidRDefault="003B326F" w:rsidP="002A77ED">
            <w:pPr>
              <w:spacing w:line="276" w:lineRule="auto"/>
              <w:ind w:right="0"/>
              <w:jc w:val="both"/>
              <w:rPr>
                <w:rFonts w:asciiTheme="majorHAnsi" w:hAnsiTheme="majorHAnsi" w:cs="Calibri"/>
                <w:sz w:val="22"/>
                <w:szCs w:val="22"/>
              </w:rPr>
            </w:pPr>
          </w:p>
        </w:tc>
        <w:tc>
          <w:tcPr>
            <w:tcW w:w="2070" w:type="dxa"/>
          </w:tcPr>
          <w:p w:rsidR="003B326F" w:rsidRPr="00EC1A46" w:rsidRDefault="003B326F" w:rsidP="00EC1A46">
            <w:pPr>
              <w:spacing w:line="276" w:lineRule="auto"/>
              <w:ind w:right="0"/>
              <w:rPr>
                <w:rFonts w:asciiTheme="majorHAnsi" w:hAnsiTheme="majorHAnsi" w:cs="Calibri"/>
                <w:sz w:val="22"/>
                <w:szCs w:val="22"/>
              </w:rPr>
            </w:pPr>
            <w:r w:rsidRPr="003B326F">
              <w:rPr>
                <w:rFonts w:asciiTheme="majorHAnsi" w:hAnsiTheme="majorHAnsi" w:cs="Calibri"/>
                <w:sz w:val="22"/>
                <w:szCs w:val="22"/>
              </w:rPr>
              <w:t>Query Service</w:t>
            </w:r>
          </w:p>
        </w:tc>
        <w:tc>
          <w:tcPr>
            <w:tcW w:w="2477" w:type="dxa"/>
          </w:tcPr>
          <w:p w:rsidR="003B326F" w:rsidRPr="00EC1A46" w:rsidRDefault="003B326F" w:rsidP="002053D2">
            <w:pPr>
              <w:spacing w:line="276" w:lineRule="auto"/>
              <w:ind w:right="-61"/>
              <w:rPr>
                <w:rFonts w:asciiTheme="majorHAnsi" w:hAnsiTheme="majorHAnsi" w:cs="Calibri"/>
                <w:sz w:val="22"/>
                <w:szCs w:val="22"/>
              </w:rPr>
            </w:pPr>
            <w:r w:rsidRPr="003B326F">
              <w:rPr>
                <w:rFonts w:asciiTheme="majorHAnsi" w:hAnsiTheme="majorHAnsi" w:cs="Calibri"/>
                <w:sz w:val="22"/>
                <w:szCs w:val="22"/>
              </w:rPr>
              <w:t xml:space="preserve">Same for both Arabic &amp; English interface. This would be used for </w:t>
            </w:r>
            <w:r w:rsidR="00E217DF">
              <w:rPr>
                <w:rFonts w:asciiTheme="majorHAnsi" w:hAnsiTheme="majorHAnsi" w:cs="Calibri"/>
                <w:sz w:val="22"/>
                <w:szCs w:val="22"/>
              </w:rPr>
              <w:t>Block, Area, Governorate, Roads, Address and POIs</w:t>
            </w:r>
            <w:r w:rsidR="00F11236">
              <w:rPr>
                <w:rFonts w:asciiTheme="majorHAnsi" w:hAnsiTheme="majorHAnsi" w:cs="Calibri"/>
                <w:sz w:val="22"/>
                <w:szCs w:val="22"/>
              </w:rPr>
              <w:t xml:space="preserve"> searches and queries. </w:t>
            </w:r>
            <w:r w:rsidR="00E217DF">
              <w:rPr>
                <w:rFonts w:asciiTheme="majorHAnsi" w:hAnsiTheme="majorHAnsi" w:cs="Calibri"/>
                <w:sz w:val="22"/>
                <w:szCs w:val="22"/>
              </w:rPr>
              <w:t xml:space="preserve">The application would use appropriate fields for English and Arabic interface. This service also contains the Block-Area-Governorate Mapped Flat table to be used for appropriate </w:t>
            </w:r>
            <w:r w:rsidR="00E217DF">
              <w:rPr>
                <w:rFonts w:asciiTheme="majorHAnsi" w:hAnsiTheme="majorHAnsi" w:cs="Calibri"/>
                <w:sz w:val="22"/>
                <w:szCs w:val="22"/>
              </w:rPr>
              <w:lastRenderedPageBreak/>
              <w:t>search dropdown list. A flat table with the various Types &amp; Categories of POIS is also published through this service</w:t>
            </w:r>
            <w:r w:rsidR="001C5160">
              <w:rPr>
                <w:rFonts w:asciiTheme="majorHAnsi" w:hAnsiTheme="majorHAnsi" w:cs="Calibri"/>
                <w:sz w:val="22"/>
                <w:szCs w:val="22"/>
              </w:rPr>
              <w:t xml:space="preserve"> and to be used</w:t>
            </w:r>
            <w:r w:rsidR="00F11236">
              <w:rPr>
                <w:rFonts w:asciiTheme="majorHAnsi" w:hAnsiTheme="majorHAnsi" w:cs="Calibri"/>
                <w:sz w:val="22"/>
                <w:szCs w:val="22"/>
              </w:rPr>
              <w:t xml:space="preserve"> wherever required.</w:t>
            </w:r>
          </w:p>
        </w:tc>
      </w:tr>
      <w:tr w:rsidR="003B326F" w:rsidRPr="003B326F" w:rsidTr="00EC1A46">
        <w:tc>
          <w:tcPr>
            <w:tcW w:w="463" w:type="dxa"/>
          </w:tcPr>
          <w:p w:rsidR="003B326F" w:rsidRPr="00EC1A46" w:rsidRDefault="003B326F" w:rsidP="00770790">
            <w:pPr>
              <w:pStyle w:val="ListParagraph"/>
              <w:numPr>
                <w:ilvl w:val="0"/>
                <w:numId w:val="63"/>
              </w:numPr>
              <w:rPr>
                <w:rFonts w:asciiTheme="majorHAnsi" w:hAnsiTheme="majorHAnsi" w:cs="Calibri"/>
              </w:rPr>
            </w:pPr>
          </w:p>
        </w:tc>
        <w:tc>
          <w:tcPr>
            <w:tcW w:w="1896" w:type="dxa"/>
          </w:tcPr>
          <w:p w:rsidR="003B326F" w:rsidRPr="00EC1A46" w:rsidRDefault="003B326F" w:rsidP="002A77ED">
            <w:pPr>
              <w:spacing w:line="276" w:lineRule="auto"/>
              <w:ind w:right="0"/>
              <w:jc w:val="both"/>
              <w:rPr>
                <w:rFonts w:asciiTheme="majorHAnsi" w:hAnsiTheme="majorHAnsi" w:cs="Calibri"/>
                <w:sz w:val="22"/>
                <w:szCs w:val="22"/>
              </w:rPr>
            </w:pPr>
            <w:r w:rsidRPr="003B326F">
              <w:rPr>
                <w:rFonts w:asciiTheme="majorHAnsi" w:hAnsiTheme="majorHAnsi" w:cs="Calibri"/>
                <w:sz w:val="22"/>
                <w:szCs w:val="22"/>
              </w:rPr>
              <w:t>Mob_</w:t>
            </w:r>
            <w:r w:rsidR="001C5160">
              <w:rPr>
                <w:rFonts w:asciiTheme="majorHAnsi" w:hAnsiTheme="majorHAnsi" w:cs="Calibri"/>
                <w:sz w:val="22"/>
                <w:szCs w:val="22"/>
              </w:rPr>
              <w:t>Eng_</w:t>
            </w:r>
            <w:r w:rsidRPr="003B326F">
              <w:rPr>
                <w:rFonts w:asciiTheme="majorHAnsi" w:hAnsiTheme="majorHAnsi" w:cs="Calibri"/>
                <w:sz w:val="22"/>
                <w:szCs w:val="22"/>
              </w:rPr>
              <w:t>Routing</w:t>
            </w:r>
          </w:p>
        </w:tc>
        <w:tc>
          <w:tcPr>
            <w:tcW w:w="2339" w:type="dxa"/>
          </w:tcPr>
          <w:p w:rsidR="003B326F" w:rsidRPr="003B326F" w:rsidRDefault="003B326F" w:rsidP="002A77ED">
            <w:pPr>
              <w:spacing w:line="276" w:lineRule="auto"/>
              <w:ind w:right="0"/>
              <w:jc w:val="both"/>
              <w:rPr>
                <w:rFonts w:asciiTheme="majorHAnsi" w:hAnsiTheme="majorHAnsi" w:cs="Calibri"/>
                <w:sz w:val="22"/>
                <w:szCs w:val="22"/>
              </w:rPr>
            </w:pPr>
          </w:p>
        </w:tc>
        <w:tc>
          <w:tcPr>
            <w:tcW w:w="2070" w:type="dxa"/>
          </w:tcPr>
          <w:p w:rsidR="003B326F" w:rsidRPr="00EC1A46" w:rsidRDefault="001C5160" w:rsidP="00EC1A46">
            <w:pPr>
              <w:spacing w:line="276" w:lineRule="auto"/>
              <w:ind w:right="0"/>
              <w:rPr>
                <w:rFonts w:asciiTheme="majorHAnsi" w:hAnsiTheme="majorHAnsi" w:cs="Calibri"/>
                <w:sz w:val="22"/>
                <w:szCs w:val="22"/>
              </w:rPr>
            </w:pPr>
            <w:r>
              <w:rPr>
                <w:rFonts w:asciiTheme="majorHAnsi" w:hAnsiTheme="majorHAnsi" w:cs="Calibri"/>
                <w:sz w:val="22"/>
                <w:szCs w:val="22"/>
              </w:rPr>
              <w:t>ArcGIS Network Analyst dynamic service with Network data configured</w:t>
            </w:r>
          </w:p>
        </w:tc>
        <w:tc>
          <w:tcPr>
            <w:tcW w:w="2477" w:type="dxa"/>
          </w:tcPr>
          <w:p w:rsidR="003B326F" w:rsidRPr="00EC1A46" w:rsidRDefault="001C5160" w:rsidP="002053D2">
            <w:pPr>
              <w:spacing w:line="276" w:lineRule="auto"/>
              <w:ind w:right="-151"/>
              <w:rPr>
                <w:rFonts w:asciiTheme="majorHAnsi" w:hAnsiTheme="majorHAnsi" w:cs="Calibri"/>
                <w:sz w:val="22"/>
                <w:szCs w:val="22"/>
              </w:rPr>
            </w:pPr>
            <w:r>
              <w:rPr>
                <w:rFonts w:asciiTheme="majorHAnsi" w:hAnsiTheme="majorHAnsi" w:cs="Calibri"/>
                <w:sz w:val="22"/>
                <w:szCs w:val="22"/>
              </w:rPr>
              <w:t>For time being the same service would be used for both English &amp; Arabic Interface. At a later stage if CIO could configure Routing as Arabic, a separate Routing Arabic Service would be published which can be consumed by the Mobile apps.</w:t>
            </w:r>
          </w:p>
        </w:tc>
      </w:tr>
      <w:tr w:rsidR="003B326F" w:rsidRPr="003B326F" w:rsidTr="00EC1A46">
        <w:tc>
          <w:tcPr>
            <w:tcW w:w="463" w:type="dxa"/>
          </w:tcPr>
          <w:p w:rsidR="003B326F" w:rsidRPr="003B326F" w:rsidRDefault="003B326F" w:rsidP="00770790">
            <w:pPr>
              <w:pStyle w:val="ListParagraph"/>
              <w:numPr>
                <w:ilvl w:val="0"/>
                <w:numId w:val="63"/>
              </w:numPr>
              <w:rPr>
                <w:rFonts w:asciiTheme="majorHAnsi" w:hAnsiTheme="majorHAnsi" w:cs="Calibri"/>
              </w:rPr>
            </w:pPr>
          </w:p>
        </w:tc>
        <w:tc>
          <w:tcPr>
            <w:tcW w:w="1896" w:type="dxa"/>
          </w:tcPr>
          <w:p w:rsidR="003B326F" w:rsidRPr="00EC1A46" w:rsidRDefault="003B326F" w:rsidP="002A77ED">
            <w:pPr>
              <w:spacing w:line="276" w:lineRule="auto"/>
              <w:ind w:right="0"/>
              <w:jc w:val="both"/>
              <w:rPr>
                <w:rFonts w:asciiTheme="majorHAnsi" w:hAnsiTheme="majorHAnsi" w:cs="Calibri"/>
                <w:sz w:val="22"/>
                <w:szCs w:val="22"/>
              </w:rPr>
            </w:pPr>
            <w:r w:rsidRPr="003B326F">
              <w:rPr>
                <w:rFonts w:asciiTheme="majorHAnsi" w:hAnsiTheme="majorHAnsi" w:cs="Calibri"/>
                <w:sz w:val="22"/>
                <w:szCs w:val="22"/>
              </w:rPr>
              <w:t>Fav_Point</w:t>
            </w:r>
          </w:p>
        </w:tc>
        <w:tc>
          <w:tcPr>
            <w:tcW w:w="2339" w:type="dxa"/>
          </w:tcPr>
          <w:p w:rsidR="003B326F" w:rsidRPr="003B326F" w:rsidRDefault="003B326F" w:rsidP="002A77ED">
            <w:pPr>
              <w:spacing w:line="276" w:lineRule="auto"/>
              <w:ind w:right="0"/>
              <w:jc w:val="both"/>
              <w:rPr>
                <w:rFonts w:asciiTheme="majorHAnsi" w:hAnsiTheme="majorHAnsi" w:cs="Calibri"/>
                <w:sz w:val="22"/>
                <w:szCs w:val="22"/>
              </w:rPr>
            </w:pPr>
          </w:p>
        </w:tc>
        <w:tc>
          <w:tcPr>
            <w:tcW w:w="2070" w:type="dxa"/>
          </w:tcPr>
          <w:p w:rsidR="003B326F" w:rsidRPr="00EC1A46" w:rsidRDefault="001C5160" w:rsidP="00EC1A46">
            <w:pPr>
              <w:spacing w:line="276" w:lineRule="auto"/>
              <w:ind w:right="0"/>
              <w:rPr>
                <w:rFonts w:asciiTheme="majorHAnsi" w:hAnsiTheme="majorHAnsi" w:cs="Calibri"/>
                <w:sz w:val="22"/>
                <w:szCs w:val="22"/>
              </w:rPr>
            </w:pPr>
            <w:r>
              <w:rPr>
                <w:rFonts w:asciiTheme="majorHAnsi" w:hAnsiTheme="majorHAnsi" w:cs="Calibri"/>
                <w:sz w:val="22"/>
                <w:szCs w:val="22"/>
              </w:rPr>
              <w:t>Feature Access Service (Dynamic)</w:t>
            </w:r>
          </w:p>
        </w:tc>
        <w:tc>
          <w:tcPr>
            <w:tcW w:w="2477" w:type="dxa"/>
          </w:tcPr>
          <w:p w:rsidR="003B326F" w:rsidRPr="00EC1A46" w:rsidRDefault="001C5160" w:rsidP="002053D2">
            <w:pPr>
              <w:spacing w:line="276" w:lineRule="auto"/>
              <w:ind w:right="-151"/>
              <w:rPr>
                <w:rFonts w:asciiTheme="majorHAnsi" w:hAnsiTheme="majorHAnsi" w:cs="Calibri"/>
                <w:sz w:val="22"/>
                <w:szCs w:val="22"/>
              </w:rPr>
            </w:pPr>
            <w:r>
              <w:rPr>
                <w:rFonts w:asciiTheme="majorHAnsi" w:hAnsiTheme="majorHAnsi" w:cs="Calibri"/>
                <w:sz w:val="22"/>
                <w:szCs w:val="22"/>
              </w:rPr>
              <w:t>To be used to store and update Favourite Points. The Schema of the DB and the service configuration will be provided by IPP and then the service would be published by CIO accordingly as desired by IPP</w:t>
            </w:r>
          </w:p>
        </w:tc>
      </w:tr>
      <w:tr w:rsidR="003B326F" w:rsidRPr="003B326F" w:rsidTr="00EC1A46">
        <w:tc>
          <w:tcPr>
            <w:tcW w:w="463" w:type="dxa"/>
          </w:tcPr>
          <w:p w:rsidR="003B326F" w:rsidRPr="003B326F" w:rsidRDefault="003B326F" w:rsidP="00770790">
            <w:pPr>
              <w:pStyle w:val="ListParagraph"/>
              <w:numPr>
                <w:ilvl w:val="0"/>
                <w:numId w:val="63"/>
              </w:numPr>
              <w:rPr>
                <w:rFonts w:asciiTheme="majorHAnsi" w:hAnsiTheme="majorHAnsi" w:cs="Calibri"/>
              </w:rPr>
            </w:pPr>
          </w:p>
        </w:tc>
        <w:tc>
          <w:tcPr>
            <w:tcW w:w="1896" w:type="dxa"/>
          </w:tcPr>
          <w:p w:rsidR="003B326F" w:rsidRPr="00EC1A46" w:rsidRDefault="001C5160" w:rsidP="002A77ED">
            <w:pPr>
              <w:spacing w:line="276" w:lineRule="auto"/>
              <w:ind w:right="0"/>
              <w:jc w:val="both"/>
              <w:rPr>
                <w:rFonts w:asciiTheme="majorHAnsi" w:hAnsiTheme="majorHAnsi" w:cs="Calibri"/>
                <w:sz w:val="22"/>
                <w:szCs w:val="22"/>
              </w:rPr>
            </w:pPr>
            <w:r>
              <w:rPr>
                <w:rFonts w:asciiTheme="majorHAnsi" w:hAnsiTheme="majorHAnsi" w:cs="Calibri"/>
                <w:sz w:val="22"/>
                <w:szCs w:val="22"/>
              </w:rPr>
              <w:t>Loc_User_Man</w:t>
            </w:r>
          </w:p>
        </w:tc>
        <w:tc>
          <w:tcPr>
            <w:tcW w:w="2339" w:type="dxa"/>
          </w:tcPr>
          <w:p w:rsidR="003B326F" w:rsidRPr="003B326F" w:rsidRDefault="003B326F" w:rsidP="002A77ED">
            <w:pPr>
              <w:spacing w:line="276" w:lineRule="auto"/>
              <w:ind w:right="0"/>
              <w:jc w:val="both"/>
              <w:rPr>
                <w:rFonts w:asciiTheme="majorHAnsi" w:hAnsiTheme="majorHAnsi" w:cs="Calibri"/>
                <w:sz w:val="22"/>
                <w:szCs w:val="22"/>
              </w:rPr>
            </w:pPr>
          </w:p>
        </w:tc>
        <w:tc>
          <w:tcPr>
            <w:tcW w:w="2070" w:type="dxa"/>
          </w:tcPr>
          <w:p w:rsidR="003B326F" w:rsidRPr="00EC1A46" w:rsidRDefault="001C5160" w:rsidP="00EC1A46">
            <w:pPr>
              <w:spacing w:line="276" w:lineRule="auto"/>
              <w:ind w:right="0"/>
              <w:rPr>
                <w:rFonts w:asciiTheme="majorHAnsi" w:hAnsiTheme="majorHAnsi" w:cs="Calibri"/>
                <w:sz w:val="22"/>
                <w:szCs w:val="22"/>
              </w:rPr>
            </w:pPr>
            <w:r>
              <w:rPr>
                <w:rFonts w:asciiTheme="majorHAnsi" w:hAnsiTheme="majorHAnsi" w:cs="Calibri"/>
                <w:sz w:val="22"/>
                <w:szCs w:val="22"/>
              </w:rPr>
              <w:t>Web Service for User Management.</w:t>
            </w:r>
          </w:p>
        </w:tc>
        <w:tc>
          <w:tcPr>
            <w:tcW w:w="2477" w:type="dxa"/>
          </w:tcPr>
          <w:p w:rsidR="003B326F" w:rsidRPr="00EC1A46" w:rsidRDefault="001C5160" w:rsidP="002053D2">
            <w:pPr>
              <w:spacing w:line="276" w:lineRule="auto"/>
              <w:ind w:right="-61"/>
              <w:rPr>
                <w:rFonts w:asciiTheme="majorHAnsi" w:hAnsiTheme="majorHAnsi" w:cs="Calibri"/>
                <w:sz w:val="22"/>
                <w:szCs w:val="22"/>
              </w:rPr>
            </w:pPr>
            <w:r>
              <w:rPr>
                <w:rFonts w:asciiTheme="majorHAnsi" w:hAnsiTheme="majorHAnsi" w:cs="Calibri"/>
                <w:sz w:val="22"/>
                <w:szCs w:val="22"/>
              </w:rPr>
              <w:t>The Schema of the DB and the service configuration will be provided by IPP and then the service would be published by CIO accordingly as desired by IPP</w:t>
            </w:r>
          </w:p>
        </w:tc>
      </w:tr>
      <w:tr w:rsidR="006E3E51" w:rsidRPr="003B326F" w:rsidTr="001C5160">
        <w:tc>
          <w:tcPr>
            <w:tcW w:w="463" w:type="dxa"/>
          </w:tcPr>
          <w:p w:rsidR="006E3E51" w:rsidRPr="003B326F" w:rsidRDefault="006E3E51" w:rsidP="00770790">
            <w:pPr>
              <w:pStyle w:val="ListParagraph"/>
              <w:numPr>
                <w:ilvl w:val="0"/>
                <w:numId w:val="63"/>
              </w:numPr>
              <w:rPr>
                <w:rFonts w:asciiTheme="majorHAnsi" w:hAnsiTheme="majorHAnsi" w:cs="Calibri"/>
              </w:rPr>
            </w:pPr>
          </w:p>
        </w:tc>
        <w:tc>
          <w:tcPr>
            <w:tcW w:w="1896" w:type="dxa"/>
          </w:tcPr>
          <w:p w:rsidR="006E3E51" w:rsidRDefault="006E3E51" w:rsidP="002A77ED">
            <w:pPr>
              <w:spacing w:line="276" w:lineRule="auto"/>
              <w:ind w:right="0"/>
              <w:jc w:val="both"/>
              <w:rPr>
                <w:rFonts w:asciiTheme="majorHAnsi" w:hAnsiTheme="majorHAnsi" w:cs="Calibri"/>
                <w:sz w:val="22"/>
                <w:szCs w:val="22"/>
              </w:rPr>
            </w:pPr>
            <w:r>
              <w:rPr>
                <w:rFonts w:asciiTheme="majorHAnsi" w:hAnsiTheme="majorHAnsi" w:cs="Calibri"/>
                <w:sz w:val="22"/>
                <w:szCs w:val="22"/>
              </w:rPr>
              <w:t>Bus_Route</w:t>
            </w:r>
          </w:p>
        </w:tc>
        <w:tc>
          <w:tcPr>
            <w:tcW w:w="2339" w:type="dxa"/>
          </w:tcPr>
          <w:p w:rsidR="006E3E51" w:rsidRPr="003B326F" w:rsidRDefault="006E3E51" w:rsidP="002A77ED">
            <w:pPr>
              <w:spacing w:line="276" w:lineRule="auto"/>
              <w:ind w:right="0"/>
              <w:jc w:val="both"/>
              <w:rPr>
                <w:rFonts w:asciiTheme="majorHAnsi" w:hAnsiTheme="majorHAnsi" w:cs="Calibri"/>
                <w:sz w:val="22"/>
                <w:szCs w:val="22"/>
              </w:rPr>
            </w:pPr>
          </w:p>
        </w:tc>
        <w:tc>
          <w:tcPr>
            <w:tcW w:w="2070" w:type="dxa"/>
          </w:tcPr>
          <w:p w:rsidR="006E3E51" w:rsidRDefault="006E3E51" w:rsidP="00EC1A46">
            <w:pPr>
              <w:spacing w:line="276" w:lineRule="auto"/>
              <w:ind w:right="0"/>
              <w:rPr>
                <w:rFonts w:asciiTheme="majorHAnsi" w:eastAsia="Calibri" w:hAnsiTheme="majorHAnsi" w:cs="Calibri"/>
                <w:sz w:val="22"/>
                <w:szCs w:val="22"/>
              </w:rPr>
            </w:pPr>
            <w:r>
              <w:rPr>
                <w:rFonts w:asciiTheme="majorHAnsi" w:hAnsiTheme="majorHAnsi" w:cs="Calibri"/>
                <w:sz w:val="22"/>
                <w:szCs w:val="22"/>
              </w:rPr>
              <w:t>Map Service showing Bus Stops and Bus Routes</w:t>
            </w:r>
          </w:p>
        </w:tc>
        <w:tc>
          <w:tcPr>
            <w:tcW w:w="2477" w:type="dxa"/>
          </w:tcPr>
          <w:p w:rsidR="006E3E51" w:rsidRDefault="006E3E51" w:rsidP="001C5160">
            <w:pPr>
              <w:spacing w:line="276" w:lineRule="auto"/>
              <w:ind w:right="0"/>
              <w:rPr>
                <w:rFonts w:asciiTheme="majorHAnsi" w:hAnsiTheme="majorHAnsi" w:cs="Calibri"/>
                <w:sz w:val="22"/>
                <w:szCs w:val="22"/>
              </w:rPr>
            </w:pPr>
            <w:r>
              <w:rPr>
                <w:rFonts w:asciiTheme="majorHAnsi" w:hAnsiTheme="majorHAnsi" w:cs="Calibri"/>
                <w:sz w:val="22"/>
                <w:szCs w:val="22"/>
              </w:rPr>
              <w:t>Same for English &amp; Arabic Interface.</w:t>
            </w:r>
          </w:p>
        </w:tc>
      </w:tr>
    </w:tbl>
    <w:p w:rsidR="003B326F" w:rsidRDefault="003B326F" w:rsidP="002A77ED">
      <w:pPr>
        <w:spacing w:line="276" w:lineRule="auto"/>
        <w:ind w:right="0"/>
        <w:jc w:val="both"/>
        <w:rPr>
          <w:rFonts w:asciiTheme="majorHAnsi" w:hAnsiTheme="majorHAnsi" w:cs="Calibri"/>
          <w:sz w:val="22"/>
          <w:szCs w:val="22"/>
        </w:rPr>
      </w:pPr>
    </w:p>
    <w:p w:rsidR="00473A05" w:rsidRDefault="00473A05" w:rsidP="00770790">
      <w:pPr>
        <w:pStyle w:val="Heading1"/>
        <w:numPr>
          <w:ilvl w:val="1"/>
          <w:numId w:val="61"/>
        </w:numPr>
        <w:tabs>
          <w:tab w:val="clear" w:pos="720"/>
          <w:tab w:val="clear" w:pos="5760"/>
        </w:tabs>
        <w:spacing w:line="276" w:lineRule="auto"/>
        <w:ind w:left="720" w:right="29" w:hanging="720"/>
        <w:jc w:val="both"/>
        <w:rPr>
          <w:rFonts w:asciiTheme="majorHAnsi" w:hAnsiTheme="majorHAnsi" w:cs="Calibri"/>
          <w:sz w:val="24"/>
          <w:szCs w:val="24"/>
        </w:rPr>
      </w:pPr>
      <w:bookmarkStart w:id="877" w:name="_Toc388170811"/>
      <w:bookmarkStart w:id="878" w:name="_Toc388171361"/>
      <w:bookmarkStart w:id="879" w:name="_Toc388171911"/>
      <w:bookmarkStart w:id="880" w:name="_Toc388172462"/>
      <w:bookmarkStart w:id="881" w:name="_Toc388173013"/>
      <w:bookmarkStart w:id="882" w:name="_Toc388173564"/>
      <w:bookmarkStart w:id="883" w:name="_Toc388174115"/>
      <w:bookmarkStart w:id="884" w:name="_Toc388174667"/>
      <w:bookmarkStart w:id="885" w:name="_Toc388175219"/>
      <w:bookmarkStart w:id="886" w:name="_Toc388175771"/>
      <w:bookmarkStart w:id="887" w:name="_Toc388176322"/>
      <w:bookmarkStart w:id="888" w:name="_Toc388176873"/>
      <w:bookmarkStart w:id="889" w:name="_Toc388177424"/>
      <w:bookmarkStart w:id="890" w:name="_Toc388177974"/>
      <w:bookmarkStart w:id="891" w:name="_Toc388178524"/>
      <w:bookmarkStart w:id="892" w:name="_Toc388179116"/>
      <w:bookmarkStart w:id="893" w:name="_Toc388179668"/>
      <w:bookmarkStart w:id="894" w:name="_Toc388180221"/>
      <w:bookmarkStart w:id="895" w:name="_Toc388183687"/>
      <w:bookmarkStart w:id="896" w:name="_Toc388337750"/>
      <w:bookmarkStart w:id="897" w:name="_Toc388529853"/>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r w:rsidRPr="00EC1A46">
        <w:rPr>
          <w:rFonts w:asciiTheme="majorHAnsi" w:hAnsiTheme="majorHAnsi" w:cs="Calibri"/>
          <w:sz w:val="24"/>
          <w:szCs w:val="24"/>
        </w:rPr>
        <w:t>Development Environment</w:t>
      </w:r>
      <w:bookmarkEnd w:id="897"/>
    </w:p>
    <w:p w:rsidR="00473A05" w:rsidRPr="00EC1A46" w:rsidRDefault="00473A05" w:rsidP="00EC1A46"/>
    <w:p w:rsidR="00473A05" w:rsidRPr="00FB3DE6" w:rsidRDefault="00473A05" w:rsidP="00770790">
      <w:pPr>
        <w:pStyle w:val="ListParagraph"/>
        <w:numPr>
          <w:ilvl w:val="0"/>
          <w:numId w:val="17"/>
        </w:numPr>
        <w:spacing w:line="240" w:lineRule="auto"/>
        <w:contextualSpacing/>
        <w:rPr>
          <w:rFonts w:asciiTheme="majorHAnsi" w:hAnsiTheme="majorHAnsi" w:cs="Calibri"/>
          <w:color w:val="auto"/>
        </w:rPr>
      </w:pPr>
      <w:r w:rsidRPr="00FB3DE6">
        <w:rPr>
          <w:rFonts w:asciiTheme="majorHAnsi" w:hAnsiTheme="majorHAnsi" w:cs="Calibri"/>
          <w:color w:val="auto"/>
        </w:rPr>
        <w:t>ArcGIS Java Script API &amp;jQuery</w:t>
      </w:r>
    </w:p>
    <w:p w:rsidR="00473A05" w:rsidRPr="00FB3DE6" w:rsidRDefault="00473A05" w:rsidP="00770790">
      <w:pPr>
        <w:pStyle w:val="ListParagraph"/>
        <w:numPr>
          <w:ilvl w:val="0"/>
          <w:numId w:val="17"/>
        </w:numPr>
        <w:spacing w:after="0" w:line="240" w:lineRule="auto"/>
        <w:contextualSpacing/>
        <w:rPr>
          <w:rFonts w:asciiTheme="majorHAnsi" w:hAnsiTheme="majorHAnsi" w:cs="Calibri"/>
          <w:color w:val="auto"/>
        </w:rPr>
      </w:pPr>
      <w:r w:rsidRPr="00FB3DE6">
        <w:rPr>
          <w:rFonts w:asciiTheme="majorHAnsi" w:hAnsiTheme="majorHAnsi" w:cs="Calibri"/>
          <w:color w:val="auto"/>
        </w:rPr>
        <w:t>ArcGIS Server 10.2.1</w:t>
      </w:r>
    </w:p>
    <w:p w:rsidR="00473A05" w:rsidRPr="00FB3DE6" w:rsidRDefault="00473A05" w:rsidP="00473A05">
      <w:pPr>
        <w:pStyle w:val="Heading3-ILIS"/>
        <w:numPr>
          <w:ilvl w:val="0"/>
          <w:numId w:val="0"/>
        </w:numPr>
        <w:tabs>
          <w:tab w:val="left" w:pos="720"/>
        </w:tabs>
        <w:ind w:left="720"/>
        <w:rPr>
          <w:rFonts w:asciiTheme="majorHAnsi" w:hAnsiTheme="majorHAnsi" w:cs="Calibri"/>
          <w:b/>
        </w:rPr>
      </w:pPr>
    </w:p>
    <w:tbl>
      <w:tblPr>
        <w:tblW w:w="936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458"/>
        <w:gridCol w:w="2726"/>
        <w:gridCol w:w="3176"/>
      </w:tblGrid>
      <w:tr w:rsidR="00473A05" w:rsidRPr="00FB3DE6" w:rsidTr="007D017C">
        <w:tc>
          <w:tcPr>
            <w:tcW w:w="3458" w:type="dxa"/>
            <w:shd w:val="clear" w:color="auto" w:fill="BFBFBF"/>
          </w:tcPr>
          <w:p w:rsidR="00473A05" w:rsidRPr="00FB3DE6" w:rsidRDefault="00473A05" w:rsidP="007D017C">
            <w:pPr>
              <w:pStyle w:val="Heading3-ILIS"/>
              <w:numPr>
                <w:ilvl w:val="0"/>
                <w:numId w:val="0"/>
              </w:numPr>
              <w:tabs>
                <w:tab w:val="left" w:pos="720"/>
              </w:tabs>
              <w:jc w:val="center"/>
              <w:rPr>
                <w:rFonts w:asciiTheme="majorHAnsi" w:hAnsiTheme="majorHAnsi" w:cs="Calibri"/>
                <w:b/>
              </w:rPr>
            </w:pPr>
            <w:r w:rsidRPr="00FB3DE6">
              <w:rPr>
                <w:rFonts w:asciiTheme="majorHAnsi" w:hAnsiTheme="majorHAnsi" w:cs="Calibri"/>
                <w:b/>
              </w:rPr>
              <w:t>Android</w:t>
            </w:r>
          </w:p>
        </w:tc>
        <w:tc>
          <w:tcPr>
            <w:tcW w:w="2726" w:type="dxa"/>
            <w:shd w:val="clear" w:color="auto" w:fill="BFBFBF"/>
          </w:tcPr>
          <w:p w:rsidR="00473A05" w:rsidRPr="00FB3DE6" w:rsidRDefault="00473A05" w:rsidP="007D017C">
            <w:pPr>
              <w:pStyle w:val="Heading3-ILIS"/>
              <w:numPr>
                <w:ilvl w:val="0"/>
                <w:numId w:val="0"/>
              </w:numPr>
              <w:tabs>
                <w:tab w:val="left" w:pos="720"/>
              </w:tabs>
              <w:jc w:val="center"/>
              <w:rPr>
                <w:rFonts w:asciiTheme="majorHAnsi" w:hAnsiTheme="majorHAnsi" w:cs="Calibri"/>
                <w:b/>
              </w:rPr>
            </w:pPr>
            <w:r w:rsidRPr="00FB3DE6">
              <w:rPr>
                <w:rFonts w:asciiTheme="majorHAnsi" w:hAnsiTheme="majorHAnsi" w:cs="Calibri"/>
                <w:b/>
              </w:rPr>
              <w:t>IOS</w:t>
            </w:r>
          </w:p>
        </w:tc>
        <w:tc>
          <w:tcPr>
            <w:tcW w:w="3176" w:type="dxa"/>
            <w:shd w:val="clear" w:color="auto" w:fill="BFBFBF"/>
          </w:tcPr>
          <w:p w:rsidR="00473A05" w:rsidRPr="00FB3DE6" w:rsidRDefault="00473A05" w:rsidP="007D017C">
            <w:pPr>
              <w:pStyle w:val="Heading3-ILIS"/>
              <w:numPr>
                <w:ilvl w:val="0"/>
                <w:numId w:val="0"/>
              </w:numPr>
              <w:tabs>
                <w:tab w:val="left" w:pos="720"/>
              </w:tabs>
              <w:jc w:val="center"/>
              <w:rPr>
                <w:rFonts w:asciiTheme="majorHAnsi" w:hAnsiTheme="majorHAnsi" w:cs="Calibri"/>
                <w:b/>
              </w:rPr>
            </w:pPr>
            <w:r w:rsidRPr="00FB3DE6">
              <w:rPr>
                <w:rFonts w:asciiTheme="majorHAnsi" w:hAnsiTheme="majorHAnsi" w:cs="Calibri"/>
                <w:b/>
              </w:rPr>
              <w:t>Blackberry</w:t>
            </w:r>
          </w:p>
        </w:tc>
      </w:tr>
      <w:tr w:rsidR="00473A05" w:rsidRPr="00FB3DE6" w:rsidTr="007D017C">
        <w:tc>
          <w:tcPr>
            <w:tcW w:w="3458" w:type="dxa"/>
            <w:shd w:val="clear" w:color="auto" w:fill="auto"/>
          </w:tcPr>
          <w:p w:rsidR="00473A05" w:rsidRPr="00FB3DE6" w:rsidRDefault="00473A05" w:rsidP="007D017C">
            <w:pPr>
              <w:pStyle w:val="Heading3-ILIS"/>
              <w:numPr>
                <w:ilvl w:val="0"/>
                <w:numId w:val="0"/>
              </w:numPr>
              <w:ind w:right="-79"/>
              <w:rPr>
                <w:rFonts w:asciiTheme="majorHAnsi" w:hAnsiTheme="majorHAnsi" w:cs="Calibri"/>
                <w:bCs/>
                <w:szCs w:val="26"/>
              </w:rPr>
            </w:pPr>
            <w:r w:rsidRPr="00FB3DE6">
              <w:rPr>
                <w:rFonts w:asciiTheme="majorHAnsi" w:hAnsiTheme="majorHAnsi" w:cs="Calibri"/>
                <w:bCs/>
                <w:szCs w:val="26"/>
              </w:rPr>
              <w:lastRenderedPageBreak/>
              <w:t>Eclipse + ADT plugin</w:t>
            </w:r>
          </w:p>
        </w:tc>
        <w:tc>
          <w:tcPr>
            <w:tcW w:w="2726" w:type="dxa"/>
            <w:shd w:val="clear" w:color="auto" w:fill="auto"/>
          </w:tcPr>
          <w:p w:rsidR="00473A05" w:rsidRPr="00FB3DE6" w:rsidRDefault="00473A05" w:rsidP="007D017C">
            <w:pPr>
              <w:pStyle w:val="Heading3-ILIS"/>
              <w:numPr>
                <w:ilvl w:val="0"/>
                <w:numId w:val="0"/>
              </w:numPr>
              <w:ind w:right="-79"/>
              <w:rPr>
                <w:rFonts w:asciiTheme="majorHAnsi" w:hAnsiTheme="majorHAnsi" w:cs="Calibri"/>
                <w:bCs/>
                <w:szCs w:val="26"/>
              </w:rPr>
            </w:pPr>
            <w:r w:rsidRPr="00FB3DE6">
              <w:rPr>
                <w:rFonts w:asciiTheme="majorHAnsi" w:hAnsiTheme="majorHAnsi" w:cs="Calibri"/>
                <w:bCs/>
                <w:szCs w:val="26"/>
              </w:rPr>
              <w:t>Intel-based Macintosh running Mountain Lion (OS X 10.8.4 or higher) or Mavericks (OS X 10.9) is required.</w:t>
            </w:r>
          </w:p>
        </w:tc>
        <w:tc>
          <w:tcPr>
            <w:tcW w:w="3176" w:type="dxa"/>
            <w:shd w:val="clear" w:color="auto" w:fill="auto"/>
          </w:tcPr>
          <w:p w:rsidR="00473A05" w:rsidRPr="00FB3DE6" w:rsidRDefault="00473A05" w:rsidP="007D017C">
            <w:pPr>
              <w:pStyle w:val="Heading3-ILIS"/>
              <w:numPr>
                <w:ilvl w:val="0"/>
                <w:numId w:val="0"/>
              </w:numPr>
              <w:ind w:right="-79"/>
              <w:rPr>
                <w:rFonts w:asciiTheme="majorHAnsi" w:hAnsiTheme="majorHAnsi" w:cs="Calibri"/>
                <w:bCs/>
                <w:szCs w:val="26"/>
              </w:rPr>
            </w:pPr>
            <w:r w:rsidRPr="00FB3DE6">
              <w:rPr>
                <w:rFonts w:asciiTheme="majorHAnsi" w:hAnsiTheme="majorHAnsi" w:cs="Calibri"/>
                <w:bCs/>
                <w:szCs w:val="26"/>
              </w:rPr>
              <w:t>Eclipse 3.7 classic 32b </w:t>
            </w:r>
            <w:r w:rsidRPr="00FB3DE6">
              <w:rPr>
                <w:rFonts w:asciiTheme="majorHAnsi" w:hAnsiTheme="majorHAnsi" w:cs="Calibri"/>
                <w:bCs/>
                <w:szCs w:val="26"/>
              </w:rPr>
              <w:br/>
              <w:t>Note: Memory requirements should be min -Xmx512M | - XX:MaxPermSize=512m, or more if using profiling.</w:t>
            </w:r>
          </w:p>
        </w:tc>
      </w:tr>
      <w:tr w:rsidR="00473A05" w:rsidRPr="00FB3DE6" w:rsidTr="007D017C">
        <w:tc>
          <w:tcPr>
            <w:tcW w:w="3458" w:type="dxa"/>
            <w:shd w:val="clear" w:color="auto" w:fill="auto"/>
          </w:tcPr>
          <w:p w:rsidR="00473A05" w:rsidRPr="00FB3DE6" w:rsidRDefault="00473A05" w:rsidP="007D017C">
            <w:pPr>
              <w:pStyle w:val="Heading3-ILIS"/>
              <w:numPr>
                <w:ilvl w:val="0"/>
                <w:numId w:val="0"/>
              </w:numPr>
              <w:ind w:right="-79"/>
              <w:rPr>
                <w:rFonts w:asciiTheme="majorHAnsi" w:hAnsiTheme="majorHAnsi" w:cs="Calibri"/>
                <w:bCs/>
                <w:szCs w:val="26"/>
              </w:rPr>
            </w:pPr>
            <w:r w:rsidRPr="00FB3DE6">
              <w:rPr>
                <w:rFonts w:asciiTheme="majorHAnsi" w:hAnsiTheme="majorHAnsi" w:cs="Calibri"/>
                <w:bCs/>
                <w:szCs w:val="26"/>
              </w:rPr>
              <w:t>Android SDK Tools</w:t>
            </w:r>
          </w:p>
        </w:tc>
        <w:tc>
          <w:tcPr>
            <w:tcW w:w="2726" w:type="dxa"/>
            <w:shd w:val="clear" w:color="auto" w:fill="auto"/>
          </w:tcPr>
          <w:p w:rsidR="00473A05" w:rsidRPr="00FB3DE6" w:rsidRDefault="00473A05" w:rsidP="007D017C">
            <w:pPr>
              <w:pStyle w:val="Heading3-ILIS"/>
              <w:numPr>
                <w:ilvl w:val="0"/>
                <w:numId w:val="0"/>
              </w:numPr>
              <w:ind w:right="-79"/>
              <w:rPr>
                <w:rFonts w:asciiTheme="majorHAnsi" w:hAnsiTheme="majorHAnsi" w:cs="Calibri"/>
                <w:bCs/>
                <w:szCs w:val="26"/>
              </w:rPr>
            </w:pPr>
            <w:r w:rsidRPr="00FB3DE6">
              <w:rPr>
                <w:rFonts w:asciiTheme="majorHAnsi" w:hAnsiTheme="majorHAnsi" w:cs="Calibri"/>
                <w:bCs/>
                <w:szCs w:val="26"/>
              </w:rPr>
              <w:t>XCode 5 and iOS 7 SDK (or higher) are required to develop applications with ArcGIS Runtime SDK for iOS.</w:t>
            </w:r>
          </w:p>
        </w:tc>
        <w:tc>
          <w:tcPr>
            <w:tcW w:w="3176" w:type="dxa"/>
            <w:shd w:val="clear" w:color="auto" w:fill="auto"/>
          </w:tcPr>
          <w:p w:rsidR="00473A05" w:rsidRPr="00FB3DE6" w:rsidRDefault="00473A05" w:rsidP="007D017C">
            <w:pPr>
              <w:pStyle w:val="Heading3-ILIS"/>
              <w:numPr>
                <w:ilvl w:val="0"/>
                <w:numId w:val="0"/>
              </w:numPr>
              <w:ind w:right="-79"/>
              <w:rPr>
                <w:rFonts w:asciiTheme="majorHAnsi" w:hAnsiTheme="majorHAnsi" w:cs="Calibri"/>
                <w:bCs/>
                <w:szCs w:val="26"/>
              </w:rPr>
            </w:pPr>
            <w:r w:rsidRPr="00FB3DE6">
              <w:rPr>
                <w:rFonts w:asciiTheme="majorHAnsi" w:hAnsiTheme="majorHAnsi" w:cs="Calibri"/>
                <w:bCs/>
                <w:szCs w:val="26"/>
              </w:rPr>
              <w:t>Java SE Development Kit (JDK) 6 32b, update 14 or later</w:t>
            </w:r>
          </w:p>
        </w:tc>
      </w:tr>
      <w:tr w:rsidR="00473A05" w:rsidRPr="00FB3DE6" w:rsidTr="007D017C">
        <w:tc>
          <w:tcPr>
            <w:tcW w:w="3458" w:type="dxa"/>
            <w:shd w:val="clear" w:color="auto" w:fill="auto"/>
          </w:tcPr>
          <w:p w:rsidR="00473A05" w:rsidRPr="00FB3DE6" w:rsidRDefault="00473A05" w:rsidP="007D017C">
            <w:pPr>
              <w:pStyle w:val="Heading3-ILIS"/>
              <w:numPr>
                <w:ilvl w:val="0"/>
                <w:numId w:val="0"/>
              </w:numPr>
              <w:ind w:right="-79"/>
              <w:rPr>
                <w:rFonts w:asciiTheme="majorHAnsi" w:hAnsiTheme="majorHAnsi" w:cs="Calibri"/>
                <w:bCs/>
                <w:szCs w:val="26"/>
              </w:rPr>
            </w:pPr>
            <w:r w:rsidRPr="00FB3DE6">
              <w:rPr>
                <w:rFonts w:asciiTheme="majorHAnsi" w:hAnsiTheme="majorHAnsi" w:cs="Calibri"/>
                <w:bCs/>
                <w:szCs w:val="26"/>
              </w:rPr>
              <w:t>Android Platform-tools</w:t>
            </w:r>
          </w:p>
        </w:tc>
        <w:tc>
          <w:tcPr>
            <w:tcW w:w="2726" w:type="dxa"/>
            <w:shd w:val="clear" w:color="auto" w:fill="auto"/>
          </w:tcPr>
          <w:p w:rsidR="00473A05" w:rsidRPr="00FB3DE6" w:rsidRDefault="00473A05" w:rsidP="007D017C">
            <w:pPr>
              <w:pStyle w:val="Heading3-ILIS"/>
              <w:numPr>
                <w:ilvl w:val="0"/>
                <w:numId w:val="0"/>
              </w:numPr>
              <w:ind w:right="-79"/>
              <w:rPr>
                <w:rFonts w:asciiTheme="majorHAnsi" w:hAnsiTheme="majorHAnsi" w:cs="Calibri"/>
                <w:bCs/>
                <w:szCs w:val="26"/>
              </w:rPr>
            </w:pPr>
          </w:p>
        </w:tc>
        <w:tc>
          <w:tcPr>
            <w:tcW w:w="3176" w:type="dxa"/>
            <w:shd w:val="clear" w:color="auto" w:fill="auto"/>
          </w:tcPr>
          <w:p w:rsidR="00473A05" w:rsidRPr="00FB3DE6" w:rsidRDefault="00473A05" w:rsidP="007D017C">
            <w:pPr>
              <w:pStyle w:val="Heading3-ILIS"/>
              <w:numPr>
                <w:ilvl w:val="0"/>
                <w:numId w:val="0"/>
              </w:numPr>
              <w:ind w:right="-79"/>
              <w:rPr>
                <w:rFonts w:asciiTheme="majorHAnsi" w:hAnsiTheme="majorHAnsi" w:cs="Calibri"/>
                <w:bCs/>
                <w:szCs w:val="26"/>
              </w:rPr>
            </w:pPr>
            <w:r w:rsidRPr="00FB3DE6">
              <w:rPr>
                <w:rFonts w:asciiTheme="majorHAnsi" w:hAnsiTheme="majorHAnsi" w:cs="Calibri"/>
                <w:bCs/>
                <w:szCs w:val="26"/>
              </w:rPr>
              <w:t>Windows: Windows XP, Windows 7 (64b or 32b) </w:t>
            </w:r>
            <w:r w:rsidRPr="00FB3DE6">
              <w:rPr>
                <w:rFonts w:asciiTheme="majorHAnsi" w:hAnsiTheme="majorHAnsi" w:cs="Calibri"/>
                <w:bCs/>
                <w:szCs w:val="26"/>
              </w:rPr>
              <w:br/>
              <w:t>Mac: Mac OS X 10.6 Snow Leopard, or Mac OS X 10.7 Lion</w:t>
            </w:r>
          </w:p>
        </w:tc>
      </w:tr>
      <w:tr w:rsidR="00473A05" w:rsidRPr="00FB3DE6" w:rsidTr="007D017C">
        <w:tc>
          <w:tcPr>
            <w:tcW w:w="3458" w:type="dxa"/>
            <w:shd w:val="clear" w:color="auto" w:fill="auto"/>
          </w:tcPr>
          <w:p w:rsidR="00473A05" w:rsidRPr="00FB3DE6" w:rsidRDefault="00473A05" w:rsidP="007D017C">
            <w:pPr>
              <w:pStyle w:val="Heading3-ILIS"/>
              <w:numPr>
                <w:ilvl w:val="0"/>
                <w:numId w:val="0"/>
              </w:numPr>
              <w:ind w:right="-79"/>
              <w:rPr>
                <w:rFonts w:asciiTheme="majorHAnsi" w:hAnsiTheme="majorHAnsi" w:cs="Calibri"/>
                <w:bCs/>
                <w:szCs w:val="26"/>
              </w:rPr>
            </w:pPr>
            <w:r w:rsidRPr="00FB3DE6">
              <w:rPr>
                <w:rFonts w:asciiTheme="majorHAnsi" w:hAnsiTheme="majorHAnsi" w:cs="Calibri"/>
                <w:bCs/>
                <w:szCs w:val="26"/>
              </w:rPr>
              <w:t>The latest Android platform</w:t>
            </w:r>
          </w:p>
        </w:tc>
        <w:tc>
          <w:tcPr>
            <w:tcW w:w="2726" w:type="dxa"/>
            <w:shd w:val="clear" w:color="auto" w:fill="auto"/>
          </w:tcPr>
          <w:p w:rsidR="00473A05" w:rsidRPr="00FB3DE6" w:rsidRDefault="00473A05" w:rsidP="007D017C">
            <w:pPr>
              <w:pStyle w:val="Heading3-ILIS"/>
              <w:numPr>
                <w:ilvl w:val="0"/>
                <w:numId w:val="0"/>
              </w:numPr>
              <w:ind w:right="-79"/>
              <w:rPr>
                <w:rFonts w:asciiTheme="majorHAnsi" w:hAnsiTheme="majorHAnsi" w:cs="Calibri"/>
                <w:bCs/>
                <w:szCs w:val="26"/>
              </w:rPr>
            </w:pPr>
          </w:p>
        </w:tc>
        <w:tc>
          <w:tcPr>
            <w:tcW w:w="3176" w:type="dxa"/>
            <w:shd w:val="clear" w:color="auto" w:fill="auto"/>
          </w:tcPr>
          <w:p w:rsidR="00473A05" w:rsidRPr="00FB3DE6" w:rsidRDefault="00473A05" w:rsidP="007D017C">
            <w:pPr>
              <w:pStyle w:val="Heading3-ILIS"/>
              <w:numPr>
                <w:ilvl w:val="0"/>
                <w:numId w:val="0"/>
              </w:numPr>
              <w:ind w:right="-79"/>
              <w:rPr>
                <w:rFonts w:asciiTheme="majorHAnsi" w:hAnsiTheme="majorHAnsi" w:cs="Calibri"/>
                <w:bCs/>
                <w:szCs w:val="26"/>
              </w:rPr>
            </w:pPr>
          </w:p>
        </w:tc>
      </w:tr>
      <w:tr w:rsidR="00473A05" w:rsidRPr="00FB3DE6" w:rsidTr="007D017C">
        <w:tc>
          <w:tcPr>
            <w:tcW w:w="3458" w:type="dxa"/>
            <w:shd w:val="clear" w:color="auto" w:fill="auto"/>
          </w:tcPr>
          <w:p w:rsidR="00473A05" w:rsidRPr="00FB3DE6" w:rsidRDefault="00473A05" w:rsidP="007D017C">
            <w:pPr>
              <w:pStyle w:val="Heading3-ILIS"/>
              <w:numPr>
                <w:ilvl w:val="0"/>
                <w:numId w:val="0"/>
              </w:numPr>
              <w:ind w:right="-79"/>
              <w:rPr>
                <w:rFonts w:asciiTheme="majorHAnsi" w:hAnsiTheme="majorHAnsi" w:cs="Calibri"/>
                <w:bCs/>
                <w:szCs w:val="26"/>
              </w:rPr>
            </w:pPr>
            <w:r w:rsidRPr="00FB3DE6">
              <w:rPr>
                <w:rFonts w:asciiTheme="majorHAnsi" w:hAnsiTheme="majorHAnsi" w:cs="Calibri"/>
                <w:bCs/>
                <w:szCs w:val="26"/>
              </w:rPr>
              <w:t>The latest Android system image for the emulator</w:t>
            </w:r>
          </w:p>
        </w:tc>
        <w:tc>
          <w:tcPr>
            <w:tcW w:w="2726" w:type="dxa"/>
            <w:shd w:val="clear" w:color="auto" w:fill="auto"/>
          </w:tcPr>
          <w:p w:rsidR="00473A05" w:rsidRPr="00FB3DE6" w:rsidRDefault="00473A05" w:rsidP="007D017C">
            <w:pPr>
              <w:pStyle w:val="Heading3-ILIS"/>
              <w:numPr>
                <w:ilvl w:val="0"/>
                <w:numId w:val="0"/>
              </w:numPr>
              <w:ind w:right="-79"/>
              <w:rPr>
                <w:rFonts w:asciiTheme="majorHAnsi" w:hAnsiTheme="majorHAnsi" w:cs="Calibri"/>
                <w:bCs/>
                <w:szCs w:val="26"/>
              </w:rPr>
            </w:pPr>
          </w:p>
        </w:tc>
        <w:tc>
          <w:tcPr>
            <w:tcW w:w="3176" w:type="dxa"/>
            <w:shd w:val="clear" w:color="auto" w:fill="auto"/>
          </w:tcPr>
          <w:p w:rsidR="00473A05" w:rsidRPr="00FB3DE6" w:rsidRDefault="00473A05" w:rsidP="007D017C">
            <w:pPr>
              <w:pStyle w:val="Heading3-ILIS"/>
              <w:numPr>
                <w:ilvl w:val="0"/>
                <w:numId w:val="0"/>
              </w:numPr>
              <w:ind w:right="-79"/>
              <w:rPr>
                <w:rFonts w:asciiTheme="majorHAnsi" w:hAnsiTheme="majorHAnsi" w:cs="Calibri"/>
                <w:bCs/>
                <w:szCs w:val="26"/>
              </w:rPr>
            </w:pPr>
          </w:p>
        </w:tc>
      </w:tr>
      <w:tr w:rsidR="00473A05" w:rsidRPr="00FB3DE6" w:rsidTr="007D017C">
        <w:tc>
          <w:tcPr>
            <w:tcW w:w="3458" w:type="dxa"/>
            <w:shd w:val="clear" w:color="auto" w:fill="auto"/>
          </w:tcPr>
          <w:p w:rsidR="00473A05" w:rsidRPr="00FB3DE6" w:rsidRDefault="00473A05" w:rsidP="007D017C">
            <w:pPr>
              <w:pStyle w:val="Heading3-ILIS"/>
              <w:numPr>
                <w:ilvl w:val="0"/>
                <w:numId w:val="0"/>
              </w:numPr>
              <w:ind w:right="-79"/>
              <w:rPr>
                <w:rFonts w:asciiTheme="majorHAnsi" w:hAnsiTheme="majorHAnsi" w:cs="Calibri"/>
                <w:bCs/>
                <w:szCs w:val="26"/>
              </w:rPr>
            </w:pPr>
            <w:r w:rsidRPr="00FB3DE6">
              <w:rPr>
                <w:rFonts w:asciiTheme="majorHAnsi" w:hAnsiTheme="majorHAnsi" w:cs="Calibri"/>
                <w:bCs/>
                <w:szCs w:val="26"/>
              </w:rPr>
              <w:t>ArcGIS Runtime SDK for Android</w:t>
            </w:r>
          </w:p>
        </w:tc>
        <w:tc>
          <w:tcPr>
            <w:tcW w:w="2726" w:type="dxa"/>
            <w:shd w:val="clear" w:color="auto" w:fill="auto"/>
          </w:tcPr>
          <w:p w:rsidR="00473A05" w:rsidRPr="00FB3DE6" w:rsidRDefault="00473A05" w:rsidP="007D017C">
            <w:pPr>
              <w:pStyle w:val="Heading3-ILIS"/>
              <w:numPr>
                <w:ilvl w:val="0"/>
                <w:numId w:val="0"/>
              </w:numPr>
              <w:ind w:right="-79"/>
              <w:rPr>
                <w:rFonts w:asciiTheme="majorHAnsi" w:hAnsiTheme="majorHAnsi" w:cs="Calibri"/>
                <w:bCs/>
                <w:szCs w:val="26"/>
              </w:rPr>
            </w:pPr>
          </w:p>
        </w:tc>
        <w:tc>
          <w:tcPr>
            <w:tcW w:w="3176" w:type="dxa"/>
            <w:shd w:val="clear" w:color="auto" w:fill="auto"/>
          </w:tcPr>
          <w:p w:rsidR="00473A05" w:rsidRPr="00FB3DE6" w:rsidRDefault="00473A05" w:rsidP="007D017C">
            <w:pPr>
              <w:pStyle w:val="Heading3-ILIS"/>
              <w:numPr>
                <w:ilvl w:val="0"/>
                <w:numId w:val="0"/>
              </w:numPr>
              <w:ind w:right="-79"/>
              <w:rPr>
                <w:rFonts w:asciiTheme="majorHAnsi" w:hAnsiTheme="majorHAnsi" w:cs="Calibri"/>
                <w:bCs/>
                <w:szCs w:val="26"/>
              </w:rPr>
            </w:pPr>
          </w:p>
        </w:tc>
      </w:tr>
    </w:tbl>
    <w:p w:rsidR="00473A05" w:rsidRPr="00FB3DE6" w:rsidRDefault="00473A05" w:rsidP="00473A05">
      <w:pPr>
        <w:pStyle w:val="Heading3-ILIS"/>
        <w:numPr>
          <w:ilvl w:val="0"/>
          <w:numId w:val="0"/>
        </w:numPr>
        <w:tabs>
          <w:tab w:val="left" w:pos="720"/>
        </w:tabs>
        <w:ind w:left="720" w:hanging="720"/>
        <w:rPr>
          <w:rFonts w:asciiTheme="majorHAnsi" w:hAnsiTheme="majorHAnsi" w:cs="Calibri"/>
          <w:b/>
        </w:rPr>
      </w:pPr>
    </w:p>
    <w:p w:rsidR="00473A05" w:rsidRDefault="00473A05" w:rsidP="00770790">
      <w:pPr>
        <w:pStyle w:val="Heading1"/>
        <w:numPr>
          <w:ilvl w:val="1"/>
          <w:numId w:val="61"/>
        </w:numPr>
        <w:tabs>
          <w:tab w:val="clear" w:pos="720"/>
          <w:tab w:val="clear" w:pos="5760"/>
        </w:tabs>
        <w:spacing w:line="276" w:lineRule="auto"/>
        <w:ind w:left="720" w:right="29" w:hanging="720"/>
        <w:jc w:val="both"/>
        <w:rPr>
          <w:rFonts w:asciiTheme="majorHAnsi" w:hAnsiTheme="majorHAnsi" w:cs="Calibri"/>
          <w:sz w:val="24"/>
          <w:szCs w:val="24"/>
        </w:rPr>
      </w:pPr>
      <w:bookmarkStart w:id="898" w:name="_Toc388170813"/>
      <w:bookmarkStart w:id="899" w:name="_Toc388171363"/>
      <w:bookmarkStart w:id="900" w:name="_Toc388171913"/>
      <w:bookmarkStart w:id="901" w:name="_Toc388172464"/>
      <w:bookmarkStart w:id="902" w:name="_Toc388173015"/>
      <w:bookmarkStart w:id="903" w:name="_Toc388173566"/>
      <w:bookmarkStart w:id="904" w:name="_Toc388174117"/>
      <w:bookmarkStart w:id="905" w:name="_Toc388174669"/>
      <w:bookmarkStart w:id="906" w:name="_Toc388175221"/>
      <w:bookmarkStart w:id="907" w:name="_Toc388175773"/>
      <w:bookmarkStart w:id="908" w:name="_Toc388176324"/>
      <w:bookmarkStart w:id="909" w:name="_Toc388176875"/>
      <w:bookmarkStart w:id="910" w:name="_Toc388177426"/>
      <w:bookmarkStart w:id="911" w:name="_Toc388177976"/>
      <w:bookmarkStart w:id="912" w:name="_Toc388178526"/>
      <w:bookmarkStart w:id="913" w:name="_Toc388179118"/>
      <w:bookmarkStart w:id="914" w:name="_Toc388179670"/>
      <w:bookmarkStart w:id="915" w:name="_Toc388180223"/>
      <w:bookmarkStart w:id="916" w:name="_Toc388183689"/>
      <w:bookmarkStart w:id="917" w:name="_Toc388337752"/>
      <w:bookmarkStart w:id="918" w:name="_Toc388170814"/>
      <w:bookmarkStart w:id="919" w:name="_Toc388171364"/>
      <w:bookmarkStart w:id="920" w:name="_Toc388171914"/>
      <w:bookmarkStart w:id="921" w:name="_Toc388172465"/>
      <w:bookmarkStart w:id="922" w:name="_Toc388173016"/>
      <w:bookmarkStart w:id="923" w:name="_Toc388173567"/>
      <w:bookmarkStart w:id="924" w:name="_Toc388174118"/>
      <w:bookmarkStart w:id="925" w:name="_Toc388174670"/>
      <w:bookmarkStart w:id="926" w:name="_Toc388175222"/>
      <w:bookmarkStart w:id="927" w:name="_Toc388175774"/>
      <w:bookmarkStart w:id="928" w:name="_Toc388176325"/>
      <w:bookmarkStart w:id="929" w:name="_Toc388176876"/>
      <w:bookmarkStart w:id="930" w:name="_Toc388177427"/>
      <w:bookmarkStart w:id="931" w:name="_Toc388177977"/>
      <w:bookmarkStart w:id="932" w:name="_Toc388178527"/>
      <w:bookmarkStart w:id="933" w:name="_Toc388179119"/>
      <w:bookmarkStart w:id="934" w:name="_Toc388179671"/>
      <w:bookmarkStart w:id="935" w:name="_Toc388180224"/>
      <w:bookmarkStart w:id="936" w:name="_Toc388183690"/>
      <w:bookmarkStart w:id="937" w:name="_Toc388337753"/>
      <w:bookmarkStart w:id="938" w:name="_Toc388529854"/>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r w:rsidRPr="00EC1A46">
        <w:rPr>
          <w:rFonts w:asciiTheme="majorHAnsi" w:hAnsiTheme="majorHAnsi" w:cs="Calibri"/>
          <w:sz w:val="24"/>
          <w:szCs w:val="24"/>
        </w:rPr>
        <w:t>Deployment Environment</w:t>
      </w:r>
      <w:bookmarkEnd w:id="938"/>
    </w:p>
    <w:p w:rsidR="00473A05" w:rsidRPr="00EC1A46" w:rsidRDefault="00473A05" w:rsidP="00EC1A46"/>
    <w:p w:rsidR="00473A05" w:rsidRDefault="006E3E51" w:rsidP="00EC1A46">
      <w:pPr>
        <w:pStyle w:val="ListParagraph"/>
        <w:spacing w:after="0"/>
        <w:ind w:left="360"/>
        <w:contextualSpacing/>
        <w:rPr>
          <w:rFonts w:asciiTheme="majorHAnsi" w:hAnsiTheme="majorHAnsi" w:cs="Calibri"/>
          <w:color w:val="auto"/>
        </w:rPr>
      </w:pPr>
      <w:r>
        <w:rPr>
          <w:rFonts w:asciiTheme="majorHAnsi" w:hAnsiTheme="majorHAnsi" w:cs="Calibri"/>
          <w:color w:val="auto"/>
        </w:rPr>
        <w:t xml:space="preserve">All the </w:t>
      </w:r>
      <w:r w:rsidR="00E63AC4">
        <w:rPr>
          <w:rFonts w:asciiTheme="majorHAnsi" w:hAnsiTheme="majorHAnsi" w:cs="Calibri"/>
          <w:color w:val="auto"/>
        </w:rPr>
        <w:t xml:space="preserve">map, routing and web </w:t>
      </w:r>
      <w:r>
        <w:rPr>
          <w:rFonts w:asciiTheme="majorHAnsi" w:hAnsiTheme="majorHAnsi" w:cs="Calibri"/>
          <w:color w:val="auto"/>
        </w:rPr>
        <w:t>serv</w:t>
      </w:r>
      <w:r w:rsidR="00E63AC4">
        <w:rPr>
          <w:rFonts w:asciiTheme="majorHAnsi" w:hAnsiTheme="majorHAnsi" w:cs="Calibri"/>
          <w:color w:val="auto"/>
        </w:rPr>
        <w:t>ices would</w:t>
      </w:r>
      <w:r>
        <w:rPr>
          <w:rFonts w:asciiTheme="majorHAnsi" w:hAnsiTheme="majorHAnsi" w:cs="Calibri"/>
          <w:color w:val="auto"/>
        </w:rPr>
        <w:t xml:space="preserve"> be deployed </w:t>
      </w:r>
      <w:r w:rsidR="00E63AC4">
        <w:rPr>
          <w:rFonts w:asciiTheme="majorHAnsi" w:hAnsiTheme="majorHAnsi" w:cs="Calibri"/>
          <w:color w:val="auto"/>
        </w:rPr>
        <w:t xml:space="preserve">and published by </w:t>
      </w:r>
      <w:r w:rsidR="00473A05" w:rsidRPr="00FB3DE6">
        <w:rPr>
          <w:rFonts w:asciiTheme="majorHAnsi" w:hAnsiTheme="majorHAnsi" w:cs="Calibri"/>
          <w:color w:val="auto"/>
        </w:rPr>
        <w:t xml:space="preserve">CIO </w:t>
      </w:r>
      <w:r w:rsidR="00E63AC4">
        <w:rPr>
          <w:rFonts w:asciiTheme="majorHAnsi" w:hAnsiTheme="majorHAnsi" w:cs="Calibri"/>
          <w:color w:val="auto"/>
        </w:rPr>
        <w:t>servers</w:t>
      </w:r>
      <w:r>
        <w:rPr>
          <w:rFonts w:asciiTheme="majorHAnsi" w:hAnsiTheme="majorHAnsi" w:cs="Calibri"/>
          <w:color w:val="auto"/>
        </w:rPr>
        <w:t>. The deployment environment would be</w:t>
      </w:r>
      <w:r w:rsidR="00473A05" w:rsidRPr="00EC1A46">
        <w:rPr>
          <w:rFonts w:asciiTheme="majorHAnsi" w:hAnsiTheme="majorHAnsi" w:cs="Calibri"/>
          <w:color w:val="auto"/>
        </w:rPr>
        <w:t>ArcGIS Server 10.2.1</w:t>
      </w:r>
      <w:r w:rsidR="00E63AC4">
        <w:rPr>
          <w:rFonts w:asciiTheme="majorHAnsi" w:hAnsiTheme="majorHAnsi" w:cs="Calibri"/>
          <w:color w:val="auto"/>
        </w:rPr>
        <w:t>.</w:t>
      </w:r>
    </w:p>
    <w:p w:rsidR="00E63AC4" w:rsidRDefault="00E63AC4" w:rsidP="00EC1A46">
      <w:pPr>
        <w:pStyle w:val="ListParagraph"/>
        <w:spacing w:after="0"/>
        <w:ind w:left="360"/>
        <w:contextualSpacing/>
        <w:rPr>
          <w:rFonts w:asciiTheme="majorHAnsi" w:hAnsiTheme="majorHAnsi" w:cs="Calibri"/>
          <w:color w:val="auto"/>
        </w:rPr>
      </w:pPr>
    </w:p>
    <w:p w:rsidR="00E63AC4" w:rsidRPr="00EC1A46" w:rsidRDefault="00E63AC4" w:rsidP="00EC1A46">
      <w:pPr>
        <w:pStyle w:val="ListParagraph"/>
        <w:spacing w:after="0"/>
        <w:ind w:left="360"/>
        <w:contextualSpacing/>
        <w:rPr>
          <w:rFonts w:asciiTheme="majorHAnsi" w:hAnsiTheme="majorHAnsi" w:cs="Calibri"/>
          <w:color w:val="auto"/>
        </w:rPr>
      </w:pPr>
      <w:r>
        <w:rPr>
          <w:rFonts w:asciiTheme="majorHAnsi" w:hAnsiTheme="majorHAnsi" w:cs="Calibri"/>
          <w:color w:val="auto"/>
        </w:rPr>
        <w:t xml:space="preserve">Except for the blackberry, hosting of the application would be at appropriate stores. The blackberry html5 app will be hosted at CIO servers whose configuration and environmental consideration would be provided by IPP at a later stage of the project. </w:t>
      </w:r>
    </w:p>
    <w:p w:rsidR="00473A05" w:rsidRPr="00FB3DE6" w:rsidRDefault="00473A05" w:rsidP="00EC1A46">
      <w:pPr>
        <w:pStyle w:val="Heading3-ILIS"/>
        <w:numPr>
          <w:ilvl w:val="0"/>
          <w:numId w:val="0"/>
        </w:numPr>
        <w:spacing w:line="276" w:lineRule="auto"/>
        <w:ind w:left="90" w:right="29"/>
        <w:jc w:val="both"/>
        <w:rPr>
          <w:rFonts w:asciiTheme="majorHAnsi" w:hAnsiTheme="majorHAnsi" w:cs="Calibri"/>
          <w:color w:val="auto"/>
        </w:rPr>
      </w:pPr>
    </w:p>
    <w:p w:rsidR="00327787" w:rsidRPr="00EC1A46" w:rsidRDefault="00327787">
      <w:pPr>
        <w:spacing w:line="276" w:lineRule="auto"/>
        <w:ind w:right="0"/>
        <w:jc w:val="both"/>
        <w:rPr>
          <w:rFonts w:asciiTheme="majorHAnsi" w:hAnsiTheme="majorHAnsi" w:cs="Calibri"/>
          <w:sz w:val="22"/>
          <w:szCs w:val="22"/>
        </w:rPr>
      </w:pPr>
      <w:r w:rsidRPr="00EC1A46">
        <w:rPr>
          <w:rFonts w:asciiTheme="majorHAnsi" w:hAnsiTheme="majorHAnsi" w:cs="Calibri"/>
          <w:sz w:val="22"/>
          <w:szCs w:val="22"/>
        </w:rPr>
        <w:br w:type="page"/>
      </w:r>
    </w:p>
    <w:p w:rsidR="00D1039D" w:rsidRPr="00EC1A46" w:rsidRDefault="002F5B84" w:rsidP="00770790">
      <w:pPr>
        <w:pStyle w:val="Heading1"/>
        <w:numPr>
          <w:ilvl w:val="0"/>
          <w:numId w:val="61"/>
        </w:numPr>
        <w:ind w:left="720" w:hanging="720"/>
        <w:rPr>
          <w:rFonts w:asciiTheme="majorHAnsi" w:hAnsiTheme="majorHAnsi" w:cs="Calibri"/>
          <w:szCs w:val="28"/>
        </w:rPr>
      </w:pPr>
      <w:bookmarkStart w:id="939" w:name="_Toc388170816"/>
      <w:bookmarkStart w:id="940" w:name="_Toc388171366"/>
      <w:bookmarkStart w:id="941" w:name="_Toc388171916"/>
      <w:bookmarkStart w:id="942" w:name="_Toc388172467"/>
      <w:bookmarkStart w:id="943" w:name="_Toc388173018"/>
      <w:bookmarkStart w:id="944" w:name="_Toc388173569"/>
      <w:bookmarkStart w:id="945" w:name="_Toc388174120"/>
      <w:bookmarkStart w:id="946" w:name="_Toc388174672"/>
      <w:bookmarkStart w:id="947" w:name="_Toc388175224"/>
      <w:bookmarkStart w:id="948" w:name="_Toc388175776"/>
      <w:bookmarkStart w:id="949" w:name="_Toc388176327"/>
      <w:bookmarkStart w:id="950" w:name="_Toc388176878"/>
      <w:bookmarkStart w:id="951" w:name="_Toc388177429"/>
      <w:bookmarkStart w:id="952" w:name="_Toc388177979"/>
      <w:bookmarkStart w:id="953" w:name="_Toc388178529"/>
      <w:bookmarkStart w:id="954" w:name="_Toc388179121"/>
      <w:bookmarkStart w:id="955" w:name="_Toc388179673"/>
      <w:bookmarkStart w:id="956" w:name="_Toc388180226"/>
      <w:bookmarkStart w:id="957" w:name="_Toc388183692"/>
      <w:bookmarkStart w:id="958" w:name="_Toc388337755"/>
      <w:bookmarkStart w:id="959" w:name="_Toc388170817"/>
      <w:bookmarkStart w:id="960" w:name="_Toc388171367"/>
      <w:bookmarkStart w:id="961" w:name="_Toc388171917"/>
      <w:bookmarkStart w:id="962" w:name="_Toc388172468"/>
      <w:bookmarkStart w:id="963" w:name="_Toc388173019"/>
      <w:bookmarkStart w:id="964" w:name="_Toc388173570"/>
      <w:bookmarkStart w:id="965" w:name="_Toc388174121"/>
      <w:bookmarkStart w:id="966" w:name="_Toc388174673"/>
      <w:bookmarkStart w:id="967" w:name="_Toc388175225"/>
      <w:bookmarkStart w:id="968" w:name="_Toc388175777"/>
      <w:bookmarkStart w:id="969" w:name="_Toc388176328"/>
      <w:bookmarkStart w:id="970" w:name="_Toc388176879"/>
      <w:bookmarkStart w:id="971" w:name="_Toc388177430"/>
      <w:bookmarkStart w:id="972" w:name="_Toc388177980"/>
      <w:bookmarkStart w:id="973" w:name="_Toc388178530"/>
      <w:bookmarkStart w:id="974" w:name="_Toc388179122"/>
      <w:bookmarkStart w:id="975" w:name="_Toc388179674"/>
      <w:bookmarkStart w:id="976" w:name="_Toc388180227"/>
      <w:bookmarkStart w:id="977" w:name="_Toc388183693"/>
      <w:bookmarkStart w:id="978" w:name="_Toc388337756"/>
      <w:bookmarkStart w:id="979" w:name="_Toc388170818"/>
      <w:bookmarkStart w:id="980" w:name="_Toc388171368"/>
      <w:bookmarkStart w:id="981" w:name="_Toc388171918"/>
      <w:bookmarkStart w:id="982" w:name="_Toc388172469"/>
      <w:bookmarkStart w:id="983" w:name="_Toc388173020"/>
      <w:bookmarkStart w:id="984" w:name="_Toc388173571"/>
      <w:bookmarkStart w:id="985" w:name="_Toc388174122"/>
      <w:bookmarkStart w:id="986" w:name="_Toc388174674"/>
      <w:bookmarkStart w:id="987" w:name="_Toc388175226"/>
      <w:bookmarkStart w:id="988" w:name="_Toc388175778"/>
      <w:bookmarkStart w:id="989" w:name="_Toc388176329"/>
      <w:bookmarkStart w:id="990" w:name="_Toc388176880"/>
      <w:bookmarkStart w:id="991" w:name="_Toc388177431"/>
      <w:bookmarkStart w:id="992" w:name="_Toc388177981"/>
      <w:bookmarkStart w:id="993" w:name="_Toc388178531"/>
      <w:bookmarkStart w:id="994" w:name="_Toc388179123"/>
      <w:bookmarkStart w:id="995" w:name="_Toc388179675"/>
      <w:bookmarkStart w:id="996" w:name="_Toc388180228"/>
      <w:bookmarkStart w:id="997" w:name="_Toc388183694"/>
      <w:bookmarkStart w:id="998" w:name="_Toc388337757"/>
      <w:bookmarkStart w:id="999" w:name="_Toc388170819"/>
      <w:bookmarkStart w:id="1000" w:name="_Toc388171369"/>
      <w:bookmarkStart w:id="1001" w:name="_Toc388171919"/>
      <w:bookmarkStart w:id="1002" w:name="_Toc388172470"/>
      <w:bookmarkStart w:id="1003" w:name="_Toc388173021"/>
      <w:bookmarkStart w:id="1004" w:name="_Toc388173572"/>
      <w:bookmarkStart w:id="1005" w:name="_Toc388174123"/>
      <w:bookmarkStart w:id="1006" w:name="_Toc388174675"/>
      <w:bookmarkStart w:id="1007" w:name="_Toc388175227"/>
      <w:bookmarkStart w:id="1008" w:name="_Toc388175779"/>
      <w:bookmarkStart w:id="1009" w:name="_Toc388176330"/>
      <w:bookmarkStart w:id="1010" w:name="_Toc388176881"/>
      <w:bookmarkStart w:id="1011" w:name="_Toc388177432"/>
      <w:bookmarkStart w:id="1012" w:name="_Toc388177982"/>
      <w:bookmarkStart w:id="1013" w:name="_Toc388178532"/>
      <w:bookmarkStart w:id="1014" w:name="_Toc388179124"/>
      <w:bookmarkStart w:id="1015" w:name="_Toc388179676"/>
      <w:bookmarkStart w:id="1016" w:name="_Toc388180229"/>
      <w:bookmarkStart w:id="1017" w:name="_Toc388183695"/>
      <w:bookmarkStart w:id="1018" w:name="_Toc388337758"/>
      <w:bookmarkStart w:id="1019" w:name="_Toc388170820"/>
      <w:bookmarkStart w:id="1020" w:name="_Toc388171370"/>
      <w:bookmarkStart w:id="1021" w:name="_Toc388171920"/>
      <w:bookmarkStart w:id="1022" w:name="_Toc388172471"/>
      <w:bookmarkStart w:id="1023" w:name="_Toc388173022"/>
      <w:bookmarkStart w:id="1024" w:name="_Toc388173573"/>
      <w:bookmarkStart w:id="1025" w:name="_Toc388174124"/>
      <w:bookmarkStart w:id="1026" w:name="_Toc388174676"/>
      <w:bookmarkStart w:id="1027" w:name="_Toc388175228"/>
      <w:bookmarkStart w:id="1028" w:name="_Toc388175780"/>
      <w:bookmarkStart w:id="1029" w:name="_Toc388176331"/>
      <w:bookmarkStart w:id="1030" w:name="_Toc388176882"/>
      <w:bookmarkStart w:id="1031" w:name="_Toc388177433"/>
      <w:bookmarkStart w:id="1032" w:name="_Toc388177983"/>
      <w:bookmarkStart w:id="1033" w:name="_Toc388178533"/>
      <w:bookmarkStart w:id="1034" w:name="_Toc388179125"/>
      <w:bookmarkStart w:id="1035" w:name="_Toc388179677"/>
      <w:bookmarkStart w:id="1036" w:name="_Toc388180230"/>
      <w:bookmarkStart w:id="1037" w:name="_Toc388183696"/>
      <w:bookmarkStart w:id="1038" w:name="_Toc388337759"/>
      <w:bookmarkStart w:id="1039" w:name="_Toc388170821"/>
      <w:bookmarkStart w:id="1040" w:name="_Toc388171371"/>
      <w:bookmarkStart w:id="1041" w:name="_Toc388171921"/>
      <w:bookmarkStart w:id="1042" w:name="_Toc388172472"/>
      <w:bookmarkStart w:id="1043" w:name="_Toc388173023"/>
      <w:bookmarkStart w:id="1044" w:name="_Toc388173574"/>
      <w:bookmarkStart w:id="1045" w:name="_Toc388174125"/>
      <w:bookmarkStart w:id="1046" w:name="_Toc388174677"/>
      <w:bookmarkStart w:id="1047" w:name="_Toc388175229"/>
      <w:bookmarkStart w:id="1048" w:name="_Toc388175781"/>
      <w:bookmarkStart w:id="1049" w:name="_Toc388176332"/>
      <w:bookmarkStart w:id="1050" w:name="_Toc388176883"/>
      <w:bookmarkStart w:id="1051" w:name="_Toc388177434"/>
      <w:bookmarkStart w:id="1052" w:name="_Toc388177984"/>
      <w:bookmarkStart w:id="1053" w:name="_Toc388178534"/>
      <w:bookmarkStart w:id="1054" w:name="_Toc388179126"/>
      <w:bookmarkStart w:id="1055" w:name="_Toc388179678"/>
      <w:bookmarkStart w:id="1056" w:name="_Toc388180231"/>
      <w:bookmarkStart w:id="1057" w:name="_Toc388183697"/>
      <w:bookmarkStart w:id="1058" w:name="_Toc388337760"/>
      <w:bookmarkStart w:id="1059" w:name="_Toc388170822"/>
      <w:bookmarkStart w:id="1060" w:name="_Toc388171372"/>
      <w:bookmarkStart w:id="1061" w:name="_Toc388171922"/>
      <w:bookmarkStart w:id="1062" w:name="_Toc388172473"/>
      <w:bookmarkStart w:id="1063" w:name="_Toc388173024"/>
      <w:bookmarkStart w:id="1064" w:name="_Toc388173575"/>
      <w:bookmarkStart w:id="1065" w:name="_Toc388174126"/>
      <w:bookmarkStart w:id="1066" w:name="_Toc388174678"/>
      <w:bookmarkStart w:id="1067" w:name="_Toc388175230"/>
      <w:bookmarkStart w:id="1068" w:name="_Toc388175782"/>
      <w:bookmarkStart w:id="1069" w:name="_Toc388176333"/>
      <w:bookmarkStart w:id="1070" w:name="_Toc388176884"/>
      <w:bookmarkStart w:id="1071" w:name="_Toc388177435"/>
      <w:bookmarkStart w:id="1072" w:name="_Toc388177985"/>
      <w:bookmarkStart w:id="1073" w:name="_Toc388178535"/>
      <w:bookmarkStart w:id="1074" w:name="_Toc388179127"/>
      <w:bookmarkStart w:id="1075" w:name="_Toc388179679"/>
      <w:bookmarkStart w:id="1076" w:name="_Toc388180232"/>
      <w:bookmarkStart w:id="1077" w:name="_Toc388183698"/>
      <w:bookmarkStart w:id="1078" w:name="_Toc388337761"/>
      <w:bookmarkStart w:id="1079" w:name="_Toc388170823"/>
      <w:bookmarkStart w:id="1080" w:name="_Toc388171373"/>
      <w:bookmarkStart w:id="1081" w:name="_Toc388171923"/>
      <w:bookmarkStart w:id="1082" w:name="_Toc388172474"/>
      <w:bookmarkStart w:id="1083" w:name="_Toc388173025"/>
      <w:bookmarkStart w:id="1084" w:name="_Toc388173576"/>
      <w:bookmarkStart w:id="1085" w:name="_Toc388174127"/>
      <w:bookmarkStart w:id="1086" w:name="_Toc388174679"/>
      <w:bookmarkStart w:id="1087" w:name="_Toc388175231"/>
      <w:bookmarkStart w:id="1088" w:name="_Toc388175783"/>
      <w:bookmarkStart w:id="1089" w:name="_Toc388176334"/>
      <w:bookmarkStart w:id="1090" w:name="_Toc388176885"/>
      <w:bookmarkStart w:id="1091" w:name="_Toc388177436"/>
      <w:bookmarkStart w:id="1092" w:name="_Toc388177986"/>
      <w:bookmarkStart w:id="1093" w:name="_Toc388178536"/>
      <w:bookmarkStart w:id="1094" w:name="_Toc388179128"/>
      <w:bookmarkStart w:id="1095" w:name="_Toc388179680"/>
      <w:bookmarkStart w:id="1096" w:name="_Toc388180233"/>
      <w:bookmarkStart w:id="1097" w:name="_Toc388183699"/>
      <w:bookmarkStart w:id="1098" w:name="_Toc388337762"/>
      <w:bookmarkStart w:id="1099" w:name="_Toc388170824"/>
      <w:bookmarkStart w:id="1100" w:name="_Toc388171374"/>
      <w:bookmarkStart w:id="1101" w:name="_Toc388171924"/>
      <w:bookmarkStart w:id="1102" w:name="_Toc388172475"/>
      <w:bookmarkStart w:id="1103" w:name="_Toc388173026"/>
      <w:bookmarkStart w:id="1104" w:name="_Toc388173577"/>
      <w:bookmarkStart w:id="1105" w:name="_Toc388174128"/>
      <w:bookmarkStart w:id="1106" w:name="_Toc388174680"/>
      <w:bookmarkStart w:id="1107" w:name="_Toc388175232"/>
      <w:bookmarkStart w:id="1108" w:name="_Toc388175784"/>
      <w:bookmarkStart w:id="1109" w:name="_Toc388176335"/>
      <w:bookmarkStart w:id="1110" w:name="_Toc388176886"/>
      <w:bookmarkStart w:id="1111" w:name="_Toc388177437"/>
      <w:bookmarkStart w:id="1112" w:name="_Toc388177987"/>
      <w:bookmarkStart w:id="1113" w:name="_Toc388178537"/>
      <w:bookmarkStart w:id="1114" w:name="_Toc388179129"/>
      <w:bookmarkStart w:id="1115" w:name="_Toc388179681"/>
      <w:bookmarkStart w:id="1116" w:name="_Toc388180234"/>
      <w:bookmarkStart w:id="1117" w:name="_Toc388183700"/>
      <w:bookmarkStart w:id="1118" w:name="_Toc388337763"/>
      <w:bookmarkStart w:id="1119" w:name="_Toc388170825"/>
      <w:bookmarkStart w:id="1120" w:name="_Toc388171375"/>
      <w:bookmarkStart w:id="1121" w:name="_Toc388171925"/>
      <w:bookmarkStart w:id="1122" w:name="_Toc388172476"/>
      <w:bookmarkStart w:id="1123" w:name="_Toc388173027"/>
      <w:bookmarkStart w:id="1124" w:name="_Toc388173578"/>
      <w:bookmarkStart w:id="1125" w:name="_Toc388174129"/>
      <w:bookmarkStart w:id="1126" w:name="_Toc388174681"/>
      <w:bookmarkStart w:id="1127" w:name="_Toc388175233"/>
      <w:bookmarkStart w:id="1128" w:name="_Toc388175785"/>
      <w:bookmarkStart w:id="1129" w:name="_Toc388176336"/>
      <w:bookmarkStart w:id="1130" w:name="_Toc388176887"/>
      <w:bookmarkStart w:id="1131" w:name="_Toc388177438"/>
      <w:bookmarkStart w:id="1132" w:name="_Toc388177988"/>
      <w:bookmarkStart w:id="1133" w:name="_Toc388178538"/>
      <w:bookmarkStart w:id="1134" w:name="_Toc388179130"/>
      <w:bookmarkStart w:id="1135" w:name="_Toc388179682"/>
      <w:bookmarkStart w:id="1136" w:name="_Toc388180235"/>
      <w:bookmarkStart w:id="1137" w:name="_Toc388183701"/>
      <w:bookmarkStart w:id="1138" w:name="_Toc388337764"/>
      <w:bookmarkStart w:id="1139" w:name="_Toc388170826"/>
      <w:bookmarkStart w:id="1140" w:name="_Toc388171376"/>
      <w:bookmarkStart w:id="1141" w:name="_Toc388171926"/>
      <w:bookmarkStart w:id="1142" w:name="_Toc388172477"/>
      <w:bookmarkStart w:id="1143" w:name="_Toc388173028"/>
      <w:bookmarkStart w:id="1144" w:name="_Toc388173579"/>
      <w:bookmarkStart w:id="1145" w:name="_Toc388174130"/>
      <w:bookmarkStart w:id="1146" w:name="_Toc388174682"/>
      <w:bookmarkStart w:id="1147" w:name="_Toc388175234"/>
      <w:bookmarkStart w:id="1148" w:name="_Toc388175786"/>
      <w:bookmarkStart w:id="1149" w:name="_Toc388176337"/>
      <w:bookmarkStart w:id="1150" w:name="_Toc388176888"/>
      <w:bookmarkStart w:id="1151" w:name="_Toc388177439"/>
      <w:bookmarkStart w:id="1152" w:name="_Toc388177989"/>
      <w:bookmarkStart w:id="1153" w:name="_Toc388178539"/>
      <w:bookmarkStart w:id="1154" w:name="_Toc388179131"/>
      <w:bookmarkStart w:id="1155" w:name="_Toc388179683"/>
      <w:bookmarkStart w:id="1156" w:name="_Toc388180236"/>
      <w:bookmarkStart w:id="1157" w:name="_Toc388183702"/>
      <w:bookmarkStart w:id="1158" w:name="_Toc388337765"/>
      <w:bookmarkStart w:id="1159" w:name="_Toc388170827"/>
      <w:bookmarkStart w:id="1160" w:name="_Toc388171377"/>
      <w:bookmarkStart w:id="1161" w:name="_Toc388171927"/>
      <w:bookmarkStart w:id="1162" w:name="_Toc388172478"/>
      <w:bookmarkStart w:id="1163" w:name="_Toc388173029"/>
      <w:bookmarkStart w:id="1164" w:name="_Toc388173580"/>
      <w:bookmarkStart w:id="1165" w:name="_Toc388174131"/>
      <w:bookmarkStart w:id="1166" w:name="_Toc388174683"/>
      <w:bookmarkStart w:id="1167" w:name="_Toc388175235"/>
      <w:bookmarkStart w:id="1168" w:name="_Toc388175787"/>
      <w:bookmarkStart w:id="1169" w:name="_Toc388176338"/>
      <w:bookmarkStart w:id="1170" w:name="_Toc388176889"/>
      <w:bookmarkStart w:id="1171" w:name="_Toc388177440"/>
      <w:bookmarkStart w:id="1172" w:name="_Toc388177990"/>
      <w:bookmarkStart w:id="1173" w:name="_Toc388178540"/>
      <w:bookmarkStart w:id="1174" w:name="_Toc388179132"/>
      <w:bookmarkStart w:id="1175" w:name="_Toc388179684"/>
      <w:bookmarkStart w:id="1176" w:name="_Toc388180237"/>
      <w:bookmarkStart w:id="1177" w:name="_Toc388183703"/>
      <w:bookmarkStart w:id="1178" w:name="_Toc388337766"/>
      <w:bookmarkStart w:id="1179" w:name="_Toc388170828"/>
      <w:bookmarkStart w:id="1180" w:name="_Toc388171378"/>
      <w:bookmarkStart w:id="1181" w:name="_Toc388171928"/>
      <w:bookmarkStart w:id="1182" w:name="_Toc388172479"/>
      <w:bookmarkStart w:id="1183" w:name="_Toc388173030"/>
      <w:bookmarkStart w:id="1184" w:name="_Toc388173581"/>
      <w:bookmarkStart w:id="1185" w:name="_Toc388174132"/>
      <w:bookmarkStart w:id="1186" w:name="_Toc388174684"/>
      <w:bookmarkStart w:id="1187" w:name="_Toc388175236"/>
      <w:bookmarkStart w:id="1188" w:name="_Toc388175788"/>
      <w:bookmarkStart w:id="1189" w:name="_Toc388176339"/>
      <w:bookmarkStart w:id="1190" w:name="_Toc388176890"/>
      <w:bookmarkStart w:id="1191" w:name="_Toc388177441"/>
      <w:bookmarkStart w:id="1192" w:name="_Toc388177991"/>
      <w:bookmarkStart w:id="1193" w:name="_Toc388178541"/>
      <w:bookmarkStart w:id="1194" w:name="_Toc388179133"/>
      <w:bookmarkStart w:id="1195" w:name="_Toc388179685"/>
      <w:bookmarkStart w:id="1196" w:name="_Toc388180238"/>
      <w:bookmarkStart w:id="1197" w:name="_Toc388183704"/>
      <w:bookmarkStart w:id="1198" w:name="_Toc388337767"/>
      <w:bookmarkStart w:id="1199" w:name="_Toc388170829"/>
      <w:bookmarkStart w:id="1200" w:name="_Toc388171379"/>
      <w:bookmarkStart w:id="1201" w:name="_Toc388171929"/>
      <w:bookmarkStart w:id="1202" w:name="_Toc388172480"/>
      <w:bookmarkStart w:id="1203" w:name="_Toc388173031"/>
      <w:bookmarkStart w:id="1204" w:name="_Toc388173582"/>
      <w:bookmarkStart w:id="1205" w:name="_Toc388174133"/>
      <w:bookmarkStart w:id="1206" w:name="_Toc388174685"/>
      <w:bookmarkStart w:id="1207" w:name="_Toc388175237"/>
      <w:bookmarkStart w:id="1208" w:name="_Toc388175789"/>
      <w:bookmarkStart w:id="1209" w:name="_Toc388176340"/>
      <w:bookmarkStart w:id="1210" w:name="_Toc388176891"/>
      <w:bookmarkStart w:id="1211" w:name="_Toc388177442"/>
      <w:bookmarkStart w:id="1212" w:name="_Toc388177992"/>
      <w:bookmarkStart w:id="1213" w:name="_Toc388178542"/>
      <w:bookmarkStart w:id="1214" w:name="_Toc388179134"/>
      <w:bookmarkStart w:id="1215" w:name="_Toc388179686"/>
      <w:bookmarkStart w:id="1216" w:name="_Toc388180239"/>
      <w:bookmarkStart w:id="1217" w:name="_Toc388183705"/>
      <w:bookmarkStart w:id="1218" w:name="_Toc388337768"/>
      <w:bookmarkStart w:id="1219" w:name="_Toc388170830"/>
      <w:bookmarkStart w:id="1220" w:name="_Toc388171380"/>
      <w:bookmarkStart w:id="1221" w:name="_Toc388171930"/>
      <w:bookmarkStart w:id="1222" w:name="_Toc388172481"/>
      <w:bookmarkStart w:id="1223" w:name="_Toc388173032"/>
      <w:bookmarkStart w:id="1224" w:name="_Toc388173583"/>
      <w:bookmarkStart w:id="1225" w:name="_Toc388174134"/>
      <w:bookmarkStart w:id="1226" w:name="_Toc388174686"/>
      <w:bookmarkStart w:id="1227" w:name="_Toc388175238"/>
      <w:bookmarkStart w:id="1228" w:name="_Toc388175790"/>
      <w:bookmarkStart w:id="1229" w:name="_Toc388176341"/>
      <w:bookmarkStart w:id="1230" w:name="_Toc388176892"/>
      <w:bookmarkStart w:id="1231" w:name="_Toc388177443"/>
      <w:bookmarkStart w:id="1232" w:name="_Toc388177993"/>
      <w:bookmarkStart w:id="1233" w:name="_Toc388178543"/>
      <w:bookmarkStart w:id="1234" w:name="_Toc388179135"/>
      <w:bookmarkStart w:id="1235" w:name="_Toc388179687"/>
      <w:bookmarkStart w:id="1236" w:name="_Toc388180240"/>
      <w:bookmarkStart w:id="1237" w:name="_Toc388183706"/>
      <w:bookmarkStart w:id="1238" w:name="_Toc388337769"/>
      <w:bookmarkStart w:id="1239" w:name="_Toc388170831"/>
      <w:bookmarkStart w:id="1240" w:name="_Toc388171381"/>
      <w:bookmarkStart w:id="1241" w:name="_Toc388171931"/>
      <w:bookmarkStart w:id="1242" w:name="_Toc388172482"/>
      <w:bookmarkStart w:id="1243" w:name="_Toc388173033"/>
      <w:bookmarkStart w:id="1244" w:name="_Toc388173584"/>
      <w:bookmarkStart w:id="1245" w:name="_Toc388174135"/>
      <w:bookmarkStart w:id="1246" w:name="_Toc388174687"/>
      <w:bookmarkStart w:id="1247" w:name="_Toc388175239"/>
      <w:bookmarkStart w:id="1248" w:name="_Toc388175791"/>
      <w:bookmarkStart w:id="1249" w:name="_Toc388176342"/>
      <w:bookmarkStart w:id="1250" w:name="_Toc388176893"/>
      <w:bookmarkStart w:id="1251" w:name="_Toc388177444"/>
      <w:bookmarkStart w:id="1252" w:name="_Toc388177994"/>
      <w:bookmarkStart w:id="1253" w:name="_Toc388178544"/>
      <w:bookmarkStart w:id="1254" w:name="_Toc388179136"/>
      <w:bookmarkStart w:id="1255" w:name="_Toc388179688"/>
      <w:bookmarkStart w:id="1256" w:name="_Toc388180241"/>
      <w:bookmarkStart w:id="1257" w:name="_Toc388183707"/>
      <w:bookmarkStart w:id="1258" w:name="_Toc388337770"/>
      <w:bookmarkStart w:id="1259" w:name="_Toc388170832"/>
      <w:bookmarkStart w:id="1260" w:name="_Toc388171382"/>
      <w:bookmarkStart w:id="1261" w:name="_Toc388171932"/>
      <w:bookmarkStart w:id="1262" w:name="_Toc388172483"/>
      <w:bookmarkStart w:id="1263" w:name="_Toc388173034"/>
      <w:bookmarkStart w:id="1264" w:name="_Toc388173585"/>
      <w:bookmarkStart w:id="1265" w:name="_Toc388174136"/>
      <w:bookmarkStart w:id="1266" w:name="_Toc388174688"/>
      <w:bookmarkStart w:id="1267" w:name="_Toc388175240"/>
      <w:bookmarkStart w:id="1268" w:name="_Toc388175792"/>
      <w:bookmarkStart w:id="1269" w:name="_Toc388176343"/>
      <w:bookmarkStart w:id="1270" w:name="_Toc388176894"/>
      <w:bookmarkStart w:id="1271" w:name="_Toc388177445"/>
      <w:bookmarkStart w:id="1272" w:name="_Toc388177995"/>
      <w:bookmarkStart w:id="1273" w:name="_Toc388178545"/>
      <w:bookmarkStart w:id="1274" w:name="_Toc388179137"/>
      <w:bookmarkStart w:id="1275" w:name="_Toc388179689"/>
      <w:bookmarkStart w:id="1276" w:name="_Toc388180242"/>
      <w:bookmarkStart w:id="1277" w:name="_Toc388183708"/>
      <w:bookmarkStart w:id="1278" w:name="_Toc388337771"/>
      <w:bookmarkStart w:id="1279" w:name="_Toc388170833"/>
      <w:bookmarkStart w:id="1280" w:name="_Toc388171383"/>
      <w:bookmarkStart w:id="1281" w:name="_Toc388171933"/>
      <w:bookmarkStart w:id="1282" w:name="_Toc388172484"/>
      <w:bookmarkStart w:id="1283" w:name="_Toc388173035"/>
      <w:bookmarkStart w:id="1284" w:name="_Toc388173586"/>
      <w:bookmarkStart w:id="1285" w:name="_Toc388174137"/>
      <w:bookmarkStart w:id="1286" w:name="_Toc388174689"/>
      <w:bookmarkStart w:id="1287" w:name="_Toc388175241"/>
      <w:bookmarkStart w:id="1288" w:name="_Toc388175793"/>
      <w:bookmarkStart w:id="1289" w:name="_Toc388176344"/>
      <w:bookmarkStart w:id="1290" w:name="_Toc388176895"/>
      <w:bookmarkStart w:id="1291" w:name="_Toc388177446"/>
      <w:bookmarkStart w:id="1292" w:name="_Toc388177996"/>
      <w:bookmarkStart w:id="1293" w:name="_Toc388178546"/>
      <w:bookmarkStart w:id="1294" w:name="_Toc388179138"/>
      <w:bookmarkStart w:id="1295" w:name="_Toc388179690"/>
      <w:bookmarkStart w:id="1296" w:name="_Toc388180243"/>
      <w:bookmarkStart w:id="1297" w:name="_Toc388183709"/>
      <w:bookmarkStart w:id="1298" w:name="_Toc388337772"/>
      <w:bookmarkStart w:id="1299" w:name="_Toc388170834"/>
      <w:bookmarkStart w:id="1300" w:name="_Toc388171384"/>
      <w:bookmarkStart w:id="1301" w:name="_Toc388171934"/>
      <w:bookmarkStart w:id="1302" w:name="_Toc388172485"/>
      <w:bookmarkStart w:id="1303" w:name="_Toc388173036"/>
      <w:bookmarkStart w:id="1304" w:name="_Toc388173587"/>
      <w:bookmarkStart w:id="1305" w:name="_Toc388174138"/>
      <w:bookmarkStart w:id="1306" w:name="_Toc388174690"/>
      <w:bookmarkStart w:id="1307" w:name="_Toc388175242"/>
      <w:bookmarkStart w:id="1308" w:name="_Toc388175794"/>
      <w:bookmarkStart w:id="1309" w:name="_Toc388176345"/>
      <w:bookmarkStart w:id="1310" w:name="_Toc388176896"/>
      <w:bookmarkStart w:id="1311" w:name="_Toc388177447"/>
      <w:bookmarkStart w:id="1312" w:name="_Toc388177997"/>
      <w:bookmarkStart w:id="1313" w:name="_Toc388178547"/>
      <w:bookmarkStart w:id="1314" w:name="_Toc388179139"/>
      <w:bookmarkStart w:id="1315" w:name="_Toc388179691"/>
      <w:bookmarkStart w:id="1316" w:name="_Toc388180244"/>
      <w:bookmarkStart w:id="1317" w:name="_Toc388183710"/>
      <w:bookmarkStart w:id="1318" w:name="_Toc388337773"/>
      <w:bookmarkStart w:id="1319" w:name="_Toc388170835"/>
      <w:bookmarkStart w:id="1320" w:name="_Toc388171385"/>
      <w:bookmarkStart w:id="1321" w:name="_Toc388171935"/>
      <w:bookmarkStart w:id="1322" w:name="_Toc388172486"/>
      <w:bookmarkStart w:id="1323" w:name="_Toc388173037"/>
      <w:bookmarkStart w:id="1324" w:name="_Toc388173588"/>
      <w:bookmarkStart w:id="1325" w:name="_Toc388174139"/>
      <w:bookmarkStart w:id="1326" w:name="_Toc388174691"/>
      <w:bookmarkStart w:id="1327" w:name="_Toc388175243"/>
      <w:bookmarkStart w:id="1328" w:name="_Toc388175795"/>
      <w:bookmarkStart w:id="1329" w:name="_Toc388176346"/>
      <w:bookmarkStart w:id="1330" w:name="_Toc388176897"/>
      <w:bookmarkStart w:id="1331" w:name="_Toc388177448"/>
      <w:bookmarkStart w:id="1332" w:name="_Toc388177998"/>
      <w:bookmarkStart w:id="1333" w:name="_Toc388178548"/>
      <w:bookmarkStart w:id="1334" w:name="_Toc388179140"/>
      <w:bookmarkStart w:id="1335" w:name="_Toc388179692"/>
      <w:bookmarkStart w:id="1336" w:name="_Toc388180245"/>
      <w:bookmarkStart w:id="1337" w:name="_Toc388183711"/>
      <w:bookmarkStart w:id="1338" w:name="_Toc388337774"/>
      <w:bookmarkStart w:id="1339" w:name="_Toc388170836"/>
      <w:bookmarkStart w:id="1340" w:name="_Toc388171386"/>
      <w:bookmarkStart w:id="1341" w:name="_Toc388171936"/>
      <w:bookmarkStart w:id="1342" w:name="_Toc388172487"/>
      <w:bookmarkStart w:id="1343" w:name="_Toc388173038"/>
      <w:bookmarkStart w:id="1344" w:name="_Toc388173589"/>
      <w:bookmarkStart w:id="1345" w:name="_Toc388174140"/>
      <w:bookmarkStart w:id="1346" w:name="_Toc388174692"/>
      <w:bookmarkStart w:id="1347" w:name="_Toc388175244"/>
      <w:bookmarkStart w:id="1348" w:name="_Toc388175796"/>
      <w:bookmarkStart w:id="1349" w:name="_Toc388176347"/>
      <w:bookmarkStart w:id="1350" w:name="_Toc388176898"/>
      <w:bookmarkStart w:id="1351" w:name="_Toc388177449"/>
      <w:bookmarkStart w:id="1352" w:name="_Toc388177999"/>
      <w:bookmarkStart w:id="1353" w:name="_Toc388178549"/>
      <w:bookmarkStart w:id="1354" w:name="_Toc388179141"/>
      <w:bookmarkStart w:id="1355" w:name="_Toc388179693"/>
      <w:bookmarkStart w:id="1356" w:name="_Toc388180246"/>
      <w:bookmarkStart w:id="1357" w:name="_Toc388183712"/>
      <w:bookmarkStart w:id="1358" w:name="_Toc388337775"/>
      <w:bookmarkStart w:id="1359" w:name="_Toc388170837"/>
      <w:bookmarkStart w:id="1360" w:name="_Toc388171387"/>
      <w:bookmarkStart w:id="1361" w:name="_Toc388171937"/>
      <w:bookmarkStart w:id="1362" w:name="_Toc388172488"/>
      <w:bookmarkStart w:id="1363" w:name="_Toc388173039"/>
      <w:bookmarkStart w:id="1364" w:name="_Toc388173590"/>
      <w:bookmarkStart w:id="1365" w:name="_Toc388174141"/>
      <w:bookmarkStart w:id="1366" w:name="_Toc388174693"/>
      <w:bookmarkStart w:id="1367" w:name="_Toc388175245"/>
      <w:bookmarkStart w:id="1368" w:name="_Toc388175797"/>
      <w:bookmarkStart w:id="1369" w:name="_Toc388176348"/>
      <w:bookmarkStart w:id="1370" w:name="_Toc388176899"/>
      <w:bookmarkStart w:id="1371" w:name="_Toc388177450"/>
      <w:bookmarkStart w:id="1372" w:name="_Toc388178000"/>
      <w:bookmarkStart w:id="1373" w:name="_Toc388178550"/>
      <w:bookmarkStart w:id="1374" w:name="_Toc388179142"/>
      <w:bookmarkStart w:id="1375" w:name="_Toc388179694"/>
      <w:bookmarkStart w:id="1376" w:name="_Toc388180247"/>
      <w:bookmarkStart w:id="1377" w:name="_Toc388183713"/>
      <w:bookmarkStart w:id="1378" w:name="_Toc388337776"/>
      <w:bookmarkStart w:id="1379" w:name="_Toc388170838"/>
      <w:bookmarkStart w:id="1380" w:name="_Toc388171388"/>
      <w:bookmarkStart w:id="1381" w:name="_Toc388171938"/>
      <w:bookmarkStart w:id="1382" w:name="_Toc388172489"/>
      <w:bookmarkStart w:id="1383" w:name="_Toc388173040"/>
      <w:bookmarkStart w:id="1384" w:name="_Toc388173591"/>
      <w:bookmarkStart w:id="1385" w:name="_Toc388174142"/>
      <w:bookmarkStart w:id="1386" w:name="_Toc388174694"/>
      <w:bookmarkStart w:id="1387" w:name="_Toc388175246"/>
      <w:bookmarkStart w:id="1388" w:name="_Toc388175798"/>
      <w:bookmarkStart w:id="1389" w:name="_Toc388176349"/>
      <w:bookmarkStart w:id="1390" w:name="_Toc388176900"/>
      <w:bookmarkStart w:id="1391" w:name="_Toc388177451"/>
      <w:bookmarkStart w:id="1392" w:name="_Toc388178001"/>
      <w:bookmarkStart w:id="1393" w:name="_Toc388178551"/>
      <w:bookmarkStart w:id="1394" w:name="_Toc388179143"/>
      <w:bookmarkStart w:id="1395" w:name="_Toc388179695"/>
      <w:bookmarkStart w:id="1396" w:name="_Toc388180248"/>
      <w:bookmarkStart w:id="1397" w:name="_Toc388183714"/>
      <w:bookmarkStart w:id="1398" w:name="_Toc388337777"/>
      <w:bookmarkStart w:id="1399" w:name="_Toc388170839"/>
      <w:bookmarkStart w:id="1400" w:name="_Toc388171389"/>
      <w:bookmarkStart w:id="1401" w:name="_Toc388171939"/>
      <w:bookmarkStart w:id="1402" w:name="_Toc388172490"/>
      <w:bookmarkStart w:id="1403" w:name="_Toc388173041"/>
      <w:bookmarkStart w:id="1404" w:name="_Toc388173592"/>
      <w:bookmarkStart w:id="1405" w:name="_Toc388174143"/>
      <w:bookmarkStart w:id="1406" w:name="_Toc388174695"/>
      <w:bookmarkStart w:id="1407" w:name="_Toc388175247"/>
      <w:bookmarkStart w:id="1408" w:name="_Toc388175799"/>
      <w:bookmarkStart w:id="1409" w:name="_Toc388176350"/>
      <w:bookmarkStart w:id="1410" w:name="_Toc388176901"/>
      <w:bookmarkStart w:id="1411" w:name="_Toc388177452"/>
      <w:bookmarkStart w:id="1412" w:name="_Toc388178002"/>
      <w:bookmarkStart w:id="1413" w:name="_Toc388178552"/>
      <w:bookmarkStart w:id="1414" w:name="_Toc388179144"/>
      <w:bookmarkStart w:id="1415" w:name="_Toc388179696"/>
      <w:bookmarkStart w:id="1416" w:name="_Toc388180249"/>
      <w:bookmarkStart w:id="1417" w:name="_Toc388183715"/>
      <w:bookmarkStart w:id="1418" w:name="_Toc388337778"/>
      <w:bookmarkStart w:id="1419" w:name="_Toc388170840"/>
      <w:bookmarkStart w:id="1420" w:name="_Toc388171390"/>
      <w:bookmarkStart w:id="1421" w:name="_Toc388171940"/>
      <w:bookmarkStart w:id="1422" w:name="_Toc388172491"/>
      <w:bookmarkStart w:id="1423" w:name="_Toc388173042"/>
      <w:bookmarkStart w:id="1424" w:name="_Toc388173593"/>
      <w:bookmarkStart w:id="1425" w:name="_Toc388174144"/>
      <w:bookmarkStart w:id="1426" w:name="_Toc388174696"/>
      <w:bookmarkStart w:id="1427" w:name="_Toc388175248"/>
      <w:bookmarkStart w:id="1428" w:name="_Toc388175800"/>
      <w:bookmarkStart w:id="1429" w:name="_Toc388176351"/>
      <w:bookmarkStart w:id="1430" w:name="_Toc388176902"/>
      <w:bookmarkStart w:id="1431" w:name="_Toc388177453"/>
      <w:bookmarkStart w:id="1432" w:name="_Toc388178003"/>
      <w:bookmarkStart w:id="1433" w:name="_Toc388178553"/>
      <w:bookmarkStart w:id="1434" w:name="_Toc388179145"/>
      <w:bookmarkStart w:id="1435" w:name="_Toc388179697"/>
      <w:bookmarkStart w:id="1436" w:name="_Toc388180250"/>
      <w:bookmarkStart w:id="1437" w:name="_Toc388183716"/>
      <w:bookmarkStart w:id="1438" w:name="_Toc388337779"/>
      <w:bookmarkStart w:id="1439" w:name="_Toc388170841"/>
      <w:bookmarkStart w:id="1440" w:name="_Toc388171391"/>
      <w:bookmarkStart w:id="1441" w:name="_Toc388171941"/>
      <w:bookmarkStart w:id="1442" w:name="_Toc388172492"/>
      <w:bookmarkStart w:id="1443" w:name="_Toc388173043"/>
      <w:bookmarkStart w:id="1444" w:name="_Toc388173594"/>
      <w:bookmarkStart w:id="1445" w:name="_Toc388174145"/>
      <w:bookmarkStart w:id="1446" w:name="_Toc388174697"/>
      <w:bookmarkStart w:id="1447" w:name="_Toc388175249"/>
      <w:bookmarkStart w:id="1448" w:name="_Toc388175801"/>
      <w:bookmarkStart w:id="1449" w:name="_Toc388176352"/>
      <w:bookmarkStart w:id="1450" w:name="_Toc388176903"/>
      <w:bookmarkStart w:id="1451" w:name="_Toc388177454"/>
      <w:bookmarkStart w:id="1452" w:name="_Toc388178004"/>
      <w:bookmarkStart w:id="1453" w:name="_Toc388178554"/>
      <w:bookmarkStart w:id="1454" w:name="_Toc388179146"/>
      <w:bookmarkStart w:id="1455" w:name="_Toc388179698"/>
      <w:bookmarkStart w:id="1456" w:name="_Toc388180251"/>
      <w:bookmarkStart w:id="1457" w:name="_Toc388183717"/>
      <w:bookmarkStart w:id="1458" w:name="_Toc388337780"/>
      <w:bookmarkStart w:id="1459" w:name="_Toc388170842"/>
      <w:bookmarkStart w:id="1460" w:name="_Toc388171392"/>
      <w:bookmarkStart w:id="1461" w:name="_Toc388171942"/>
      <w:bookmarkStart w:id="1462" w:name="_Toc388172493"/>
      <w:bookmarkStart w:id="1463" w:name="_Toc388173044"/>
      <w:bookmarkStart w:id="1464" w:name="_Toc388173595"/>
      <w:bookmarkStart w:id="1465" w:name="_Toc388174146"/>
      <w:bookmarkStart w:id="1466" w:name="_Toc388174698"/>
      <w:bookmarkStart w:id="1467" w:name="_Toc388175250"/>
      <w:bookmarkStart w:id="1468" w:name="_Toc388175802"/>
      <w:bookmarkStart w:id="1469" w:name="_Toc388176353"/>
      <w:bookmarkStart w:id="1470" w:name="_Toc388176904"/>
      <w:bookmarkStart w:id="1471" w:name="_Toc388177455"/>
      <w:bookmarkStart w:id="1472" w:name="_Toc388178005"/>
      <w:bookmarkStart w:id="1473" w:name="_Toc388178555"/>
      <w:bookmarkStart w:id="1474" w:name="_Toc388179147"/>
      <w:bookmarkStart w:id="1475" w:name="_Toc388179699"/>
      <w:bookmarkStart w:id="1476" w:name="_Toc388180252"/>
      <w:bookmarkStart w:id="1477" w:name="_Toc388183718"/>
      <w:bookmarkStart w:id="1478" w:name="_Toc388337781"/>
      <w:bookmarkStart w:id="1479" w:name="_Toc388170843"/>
      <w:bookmarkStart w:id="1480" w:name="_Toc388171393"/>
      <w:bookmarkStart w:id="1481" w:name="_Toc388171943"/>
      <w:bookmarkStart w:id="1482" w:name="_Toc388172494"/>
      <w:bookmarkStart w:id="1483" w:name="_Toc388173045"/>
      <w:bookmarkStart w:id="1484" w:name="_Toc388173596"/>
      <w:bookmarkStart w:id="1485" w:name="_Toc388174147"/>
      <w:bookmarkStart w:id="1486" w:name="_Toc388174699"/>
      <w:bookmarkStart w:id="1487" w:name="_Toc388175251"/>
      <w:bookmarkStart w:id="1488" w:name="_Toc388175803"/>
      <w:bookmarkStart w:id="1489" w:name="_Toc388176354"/>
      <w:bookmarkStart w:id="1490" w:name="_Toc388176905"/>
      <w:bookmarkStart w:id="1491" w:name="_Toc388177456"/>
      <w:bookmarkStart w:id="1492" w:name="_Toc388178006"/>
      <w:bookmarkStart w:id="1493" w:name="_Toc388178556"/>
      <w:bookmarkStart w:id="1494" w:name="_Toc388179148"/>
      <w:bookmarkStart w:id="1495" w:name="_Toc388179700"/>
      <w:bookmarkStart w:id="1496" w:name="_Toc388180253"/>
      <w:bookmarkStart w:id="1497" w:name="_Toc388183719"/>
      <w:bookmarkStart w:id="1498" w:name="_Toc388337782"/>
      <w:bookmarkStart w:id="1499" w:name="_Toc388170844"/>
      <w:bookmarkStart w:id="1500" w:name="_Toc388171394"/>
      <w:bookmarkStart w:id="1501" w:name="_Toc388171944"/>
      <w:bookmarkStart w:id="1502" w:name="_Toc388172495"/>
      <w:bookmarkStart w:id="1503" w:name="_Toc388173046"/>
      <w:bookmarkStart w:id="1504" w:name="_Toc388173597"/>
      <w:bookmarkStart w:id="1505" w:name="_Toc388174148"/>
      <w:bookmarkStart w:id="1506" w:name="_Toc388174700"/>
      <w:bookmarkStart w:id="1507" w:name="_Toc388175252"/>
      <w:bookmarkStart w:id="1508" w:name="_Toc388175804"/>
      <w:bookmarkStart w:id="1509" w:name="_Toc388176355"/>
      <w:bookmarkStart w:id="1510" w:name="_Toc388176906"/>
      <w:bookmarkStart w:id="1511" w:name="_Toc388177457"/>
      <w:bookmarkStart w:id="1512" w:name="_Toc388178007"/>
      <w:bookmarkStart w:id="1513" w:name="_Toc388178557"/>
      <w:bookmarkStart w:id="1514" w:name="_Toc388179149"/>
      <w:bookmarkStart w:id="1515" w:name="_Toc388179701"/>
      <w:bookmarkStart w:id="1516" w:name="_Toc388180254"/>
      <w:bookmarkStart w:id="1517" w:name="_Toc388183720"/>
      <w:bookmarkStart w:id="1518" w:name="_Toc388337783"/>
      <w:bookmarkStart w:id="1519" w:name="_Toc388170845"/>
      <w:bookmarkStart w:id="1520" w:name="_Toc388171395"/>
      <w:bookmarkStart w:id="1521" w:name="_Toc388171945"/>
      <w:bookmarkStart w:id="1522" w:name="_Toc388172496"/>
      <w:bookmarkStart w:id="1523" w:name="_Toc388173047"/>
      <w:bookmarkStart w:id="1524" w:name="_Toc388173598"/>
      <w:bookmarkStart w:id="1525" w:name="_Toc388174149"/>
      <w:bookmarkStart w:id="1526" w:name="_Toc388174701"/>
      <w:bookmarkStart w:id="1527" w:name="_Toc388175253"/>
      <w:bookmarkStart w:id="1528" w:name="_Toc388175805"/>
      <w:bookmarkStart w:id="1529" w:name="_Toc388176356"/>
      <w:bookmarkStart w:id="1530" w:name="_Toc388176907"/>
      <w:bookmarkStart w:id="1531" w:name="_Toc388177458"/>
      <w:bookmarkStart w:id="1532" w:name="_Toc388178008"/>
      <w:bookmarkStart w:id="1533" w:name="_Toc388178558"/>
      <w:bookmarkStart w:id="1534" w:name="_Toc388179150"/>
      <w:bookmarkStart w:id="1535" w:name="_Toc388179702"/>
      <w:bookmarkStart w:id="1536" w:name="_Toc388180255"/>
      <w:bookmarkStart w:id="1537" w:name="_Toc388183721"/>
      <w:bookmarkStart w:id="1538" w:name="_Toc388337784"/>
      <w:bookmarkStart w:id="1539" w:name="_Toc388170846"/>
      <w:bookmarkStart w:id="1540" w:name="_Toc388171396"/>
      <w:bookmarkStart w:id="1541" w:name="_Toc388171946"/>
      <w:bookmarkStart w:id="1542" w:name="_Toc388172497"/>
      <w:bookmarkStart w:id="1543" w:name="_Toc388173048"/>
      <w:bookmarkStart w:id="1544" w:name="_Toc388173599"/>
      <w:bookmarkStart w:id="1545" w:name="_Toc388174150"/>
      <w:bookmarkStart w:id="1546" w:name="_Toc388174702"/>
      <w:bookmarkStart w:id="1547" w:name="_Toc388175254"/>
      <w:bookmarkStart w:id="1548" w:name="_Toc388175806"/>
      <w:bookmarkStart w:id="1549" w:name="_Toc388176357"/>
      <w:bookmarkStart w:id="1550" w:name="_Toc388176908"/>
      <w:bookmarkStart w:id="1551" w:name="_Toc388177459"/>
      <w:bookmarkStart w:id="1552" w:name="_Toc388178009"/>
      <w:bookmarkStart w:id="1553" w:name="_Toc388178559"/>
      <w:bookmarkStart w:id="1554" w:name="_Toc388179151"/>
      <w:bookmarkStart w:id="1555" w:name="_Toc388179703"/>
      <w:bookmarkStart w:id="1556" w:name="_Toc388180256"/>
      <w:bookmarkStart w:id="1557" w:name="_Toc388183722"/>
      <w:bookmarkStart w:id="1558" w:name="_Toc388337785"/>
      <w:bookmarkStart w:id="1559" w:name="_Toc388170847"/>
      <w:bookmarkStart w:id="1560" w:name="_Toc388171397"/>
      <w:bookmarkStart w:id="1561" w:name="_Toc388171947"/>
      <w:bookmarkStart w:id="1562" w:name="_Toc388172498"/>
      <w:bookmarkStart w:id="1563" w:name="_Toc388173049"/>
      <w:bookmarkStart w:id="1564" w:name="_Toc388173600"/>
      <w:bookmarkStart w:id="1565" w:name="_Toc388174151"/>
      <w:bookmarkStart w:id="1566" w:name="_Toc388174703"/>
      <w:bookmarkStart w:id="1567" w:name="_Toc388175255"/>
      <w:bookmarkStart w:id="1568" w:name="_Toc388175807"/>
      <w:bookmarkStart w:id="1569" w:name="_Toc388176358"/>
      <w:bookmarkStart w:id="1570" w:name="_Toc388176909"/>
      <w:bookmarkStart w:id="1571" w:name="_Toc388177460"/>
      <w:bookmarkStart w:id="1572" w:name="_Toc388178010"/>
      <w:bookmarkStart w:id="1573" w:name="_Toc388178560"/>
      <w:bookmarkStart w:id="1574" w:name="_Toc388179152"/>
      <w:bookmarkStart w:id="1575" w:name="_Toc388179704"/>
      <w:bookmarkStart w:id="1576" w:name="_Toc388180257"/>
      <w:bookmarkStart w:id="1577" w:name="_Toc388183723"/>
      <w:bookmarkStart w:id="1578" w:name="_Toc388337786"/>
      <w:bookmarkStart w:id="1579" w:name="_Toc388170848"/>
      <w:bookmarkStart w:id="1580" w:name="_Toc388171398"/>
      <w:bookmarkStart w:id="1581" w:name="_Toc388171948"/>
      <w:bookmarkStart w:id="1582" w:name="_Toc388172499"/>
      <w:bookmarkStart w:id="1583" w:name="_Toc388173050"/>
      <w:bookmarkStart w:id="1584" w:name="_Toc388173601"/>
      <w:bookmarkStart w:id="1585" w:name="_Toc388174152"/>
      <w:bookmarkStart w:id="1586" w:name="_Toc388174704"/>
      <w:bookmarkStart w:id="1587" w:name="_Toc388175256"/>
      <w:bookmarkStart w:id="1588" w:name="_Toc388175808"/>
      <w:bookmarkStart w:id="1589" w:name="_Toc388176359"/>
      <w:bookmarkStart w:id="1590" w:name="_Toc388176910"/>
      <w:bookmarkStart w:id="1591" w:name="_Toc388177461"/>
      <w:bookmarkStart w:id="1592" w:name="_Toc388178011"/>
      <w:bookmarkStart w:id="1593" w:name="_Toc388178561"/>
      <w:bookmarkStart w:id="1594" w:name="_Toc388179153"/>
      <w:bookmarkStart w:id="1595" w:name="_Toc388179705"/>
      <w:bookmarkStart w:id="1596" w:name="_Toc388180258"/>
      <w:bookmarkStart w:id="1597" w:name="_Toc388183724"/>
      <w:bookmarkStart w:id="1598" w:name="_Toc388337787"/>
      <w:bookmarkStart w:id="1599" w:name="_Toc388170849"/>
      <w:bookmarkStart w:id="1600" w:name="_Toc388171399"/>
      <w:bookmarkStart w:id="1601" w:name="_Toc388171949"/>
      <w:bookmarkStart w:id="1602" w:name="_Toc388172500"/>
      <w:bookmarkStart w:id="1603" w:name="_Toc388173051"/>
      <w:bookmarkStart w:id="1604" w:name="_Toc388173602"/>
      <w:bookmarkStart w:id="1605" w:name="_Toc388174153"/>
      <w:bookmarkStart w:id="1606" w:name="_Toc388174705"/>
      <w:bookmarkStart w:id="1607" w:name="_Toc388175257"/>
      <w:bookmarkStart w:id="1608" w:name="_Toc388175809"/>
      <w:bookmarkStart w:id="1609" w:name="_Toc388176360"/>
      <w:bookmarkStart w:id="1610" w:name="_Toc388176911"/>
      <w:bookmarkStart w:id="1611" w:name="_Toc388177462"/>
      <w:bookmarkStart w:id="1612" w:name="_Toc388178012"/>
      <w:bookmarkStart w:id="1613" w:name="_Toc388178562"/>
      <w:bookmarkStart w:id="1614" w:name="_Toc388179154"/>
      <w:bookmarkStart w:id="1615" w:name="_Toc388179706"/>
      <w:bookmarkStart w:id="1616" w:name="_Toc388180259"/>
      <w:bookmarkStart w:id="1617" w:name="_Toc388183725"/>
      <w:bookmarkStart w:id="1618" w:name="_Toc388337788"/>
      <w:bookmarkStart w:id="1619" w:name="_Toc388170850"/>
      <w:bookmarkStart w:id="1620" w:name="_Toc388171400"/>
      <w:bookmarkStart w:id="1621" w:name="_Toc388171950"/>
      <w:bookmarkStart w:id="1622" w:name="_Toc388172501"/>
      <w:bookmarkStart w:id="1623" w:name="_Toc388173052"/>
      <w:bookmarkStart w:id="1624" w:name="_Toc388173603"/>
      <w:bookmarkStart w:id="1625" w:name="_Toc388174154"/>
      <w:bookmarkStart w:id="1626" w:name="_Toc388174706"/>
      <w:bookmarkStart w:id="1627" w:name="_Toc388175258"/>
      <w:bookmarkStart w:id="1628" w:name="_Toc388175810"/>
      <w:bookmarkStart w:id="1629" w:name="_Toc388176361"/>
      <w:bookmarkStart w:id="1630" w:name="_Toc388176912"/>
      <w:bookmarkStart w:id="1631" w:name="_Toc388177463"/>
      <w:bookmarkStart w:id="1632" w:name="_Toc388178013"/>
      <w:bookmarkStart w:id="1633" w:name="_Toc388178563"/>
      <w:bookmarkStart w:id="1634" w:name="_Toc388179155"/>
      <w:bookmarkStart w:id="1635" w:name="_Toc388179707"/>
      <w:bookmarkStart w:id="1636" w:name="_Toc388180260"/>
      <w:bookmarkStart w:id="1637" w:name="_Toc388183726"/>
      <w:bookmarkStart w:id="1638" w:name="_Toc388337789"/>
      <w:bookmarkStart w:id="1639" w:name="_Toc386805035"/>
      <w:bookmarkStart w:id="1640" w:name="_Toc386807034"/>
      <w:bookmarkStart w:id="1641" w:name="_Toc388529855"/>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r w:rsidRPr="00EC1A46">
        <w:rPr>
          <w:rFonts w:asciiTheme="majorHAnsi" w:hAnsiTheme="majorHAnsi" w:cs="Calibri"/>
          <w:szCs w:val="28"/>
        </w:rPr>
        <w:lastRenderedPageBreak/>
        <w:t>SPECIFIC REQUIREMENTS</w:t>
      </w:r>
      <w:bookmarkEnd w:id="1639"/>
      <w:bookmarkEnd w:id="1640"/>
      <w:bookmarkEnd w:id="1641"/>
    </w:p>
    <w:p w:rsidR="00C76120" w:rsidRPr="00EC1A46" w:rsidRDefault="00C76120" w:rsidP="00EC1A46">
      <w:pPr>
        <w:rPr>
          <w:rFonts w:asciiTheme="majorHAnsi" w:hAnsiTheme="majorHAnsi"/>
        </w:rPr>
      </w:pPr>
    </w:p>
    <w:p w:rsidR="00C76120" w:rsidRPr="00EC1A46" w:rsidRDefault="00C76120" w:rsidP="00EC1A46">
      <w:pPr>
        <w:ind w:right="29"/>
        <w:rPr>
          <w:rFonts w:asciiTheme="majorHAnsi" w:hAnsiTheme="majorHAnsi" w:cs="Calibri"/>
          <w:sz w:val="22"/>
        </w:rPr>
      </w:pPr>
      <w:r w:rsidRPr="00EC1A46">
        <w:rPr>
          <w:rFonts w:asciiTheme="majorHAnsi" w:hAnsiTheme="majorHAnsi" w:cs="Calibri"/>
          <w:sz w:val="22"/>
        </w:rPr>
        <w:t>This section provides all the Functional &amp; Non-Functional requirements of the System. It gives a detailed description of the Application and all its features.</w:t>
      </w:r>
    </w:p>
    <w:p w:rsidR="00556C7A" w:rsidRPr="00EC1A46" w:rsidRDefault="00556C7A" w:rsidP="00770790">
      <w:pPr>
        <w:pStyle w:val="Heading1"/>
        <w:numPr>
          <w:ilvl w:val="1"/>
          <w:numId w:val="61"/>
        </w:numPr>
        <w:tabs>
          <w:tab w:val="clear" w:pos="720"/>
          <w:tab w:val="clear" w:pos="5760"/>
        </w:tabs>
        <w:spacing w:line="276" w:lineRule="auto"/>
        <w:ind w:left="720" w:right="29" w:hanging="720"/>
        <w:jc w:val="both"/>
        <w:rPr>
          <w:rFonts w:asciiTheme="majorHAnsi" w:hAnsiTheme="majorHAnsi" w:cs="Calibri"/>
          <w:sz w:val="24"/>
          <w:szCs w:val="24"/>
        </w:rPr>
      </w:pPr>
      <w:bookmarkStart w:id="1642" w:name="_Toc386805036"/>
      <w:bookmarkStart w:id="1643" w:name="_Toc386807035"/>
      <w:bookmarkStart w:id="1644" w:name="_Toc388529856"/>
      <w:r w:rsidRPr="00EC1A46">
        <w:rPr>
          <w:rFonts w:asciiTheme="majorHAnsi" w:hAnsiTheme="majorHAnsi" w:cs="Calibri"/>
          <w:sz w:val="24"/>
          <w:szCs w:val="24"/>
        </w:rPr>
        <w:t>Functional Requirements</w:t>
      </w:r>
      <w:bookmarkEnd w:id="1642"/>
      <w:bookmarkEnd w:id="1643"/>
      <w:bookmarkEnd w:id="1644"/>
    </w:p>
    <w:p w:rsidR="00D7295A" w:rsidRPr="00EC1A46" w:rsidRDefault="00D7295A" w:rsidP="00EC1A46">
      <w:pPr>
        <w:rPr>
          <w:rFonts w:asciiTheme="majorHAnsi" w:hAnsiTheme="majorHAnsi"/>
        </w:rPr>
      </w:pPr>
    </w:p>
    <w:p w:rsidR="002967FB" w:rsidRPr="00EC1A46" w:rsidRDefault="00556C7A" w:rsidP="00556C7A">
      <w:pPr>
        <w:tabs>
          <w:tab w:val="left" w:pos="8640"/>
        </w:tabs>
        <w:spacing w:line="276" w:lineRule="auto"/>
        <w:ind w:right="0"/>
        <w:jc w:val="both"/>
        <w:rPr>
          <w:rFonts w:asciiTheme="majorHAnsi" w:hAnsiTheme="majorHAnsi" w:cs="Calibri"/>
          <w:sz w:val="22"/>
        </w:rPr>
      </w:pPr>
      <w:r w:rsidRPr="00EC1A46">
        <w:rPr>
          <w:rFonts w:asciiTheme="majorHAnsi" w:hAnsiTheme="majorHAnsi" w:cs="Calibri"/>
          <w:sz w:val="22"/>
        </w:rPr>
        <w:t>This section defines functionalities of the Bahrain Locator Mobil App. These functionalities are structured from the user and system interface p</w:t>
      </w:r>
      <w:r w:rsidR="00C66948" w:rsidRPr="00EC1A46">
        <w:rPr>
          <w:rFonts w:asciiTheme="majorHAnsi" w:hAnsiTheme="majorHAnsi" w:cs="Calibri"/>
          <w:sz w:val="22"/>
        </w:rPr>
        <w:t>er</w:t>
      </w:r>
      <w:r w:rsidRPr="00EC1A46">
        <w:rPr>
          <w:rFonts w:asciiTheme="majorHAnsi" w:hAnsiTheme="majorHAnsi" w:cs="Calibri"/>
          <w:sz w:val="22"/>
        </w:rPr>
        <w:t>spective. All requirement</w:t>
      </w:r>
      <w:r w:rsidR="00C76120" w:rsidRPr="00EC1A46">
        <w:rPr>
          <w:rFonts w:asciiTheme="majorHAnsi" w:hAnsiTheme="majorHAnsi" w:cs="Calibri"/>
          <w:sz w:val="22"/>
        </w:rPr>
        <w:t>smentioned in</w:t>
      </w:r>
      <w:r w:rsidRPr="00EC1A46">
        <w:rPr>
          <w:rFonts w:asciiTheme="majorHAnsi" w:hAnsiTheme="majorHAnsi" w:cs="Calibri"/>
          <w:sz w:val="22"/>
        </w:rPr>
        <w:t xml:space="preserve"> the proposed RFP </w:t>
      </w:r>
      <w:r w:rsidR="00C76120" w:rsidRPr="00EC1A46">
        <w:rPr>
          <w:rFonts w:asciiTheme="majorHAnsi" w:hAnsiTheme="majorHAnsi" w:cs="Calibri"/>
          <w:sz w:val="22"/>
        </w:rPr>
        <w:t>and the detailing of those which happened during the User Requirement Study and Analysis has been categorically mentioned below.</w:t>
      </w:r>
    </w:p>
    <w:p w:rsidR="00556C7A" w:rsidRPr="00EC1A46" w:rsidRDefault="00995FB0" w:rsidP="00770790">
      <w:pPr>
        <w:pStyle w:val="Heading1"/>
        <w:numPr>
          <w:ilvl w:val="2"/>
          <w:numId w:val="61"/>
        </w:numPr>
        <w:tabs>
          <w:tab w:val="clear" w:pos="720"/>
          <w:tab w:val="clear" w:pos="5760"/>
        </w:tabs>
        <w:ind w:left="720" w:right="29"/>
        <w:rPr>
          <w:rFonts w:asciiTheme="majorHAnsi" w:hAnsiTheme="majorHAnsi" w:cs="Calibri"/>
          <w:sz w:val="24"/>
          <w:szCs w:val="24"/>
        </w:rPr>
      </w:pPr>
      <w:bookmarkStart w:id="1645" w:name="_Toc388529857"/>
      <w:r w:rsidRPr="00EC1A46">
        <w:rPr>
          <w:rFonts w:asciiTheme="majorHAnsi" w:hAnsiTheme="majorHAnsi" w:cs="Calibri"/>
          <w:sz w:val="24"/>
          <w:szCs w:val="24"/>
        </w:rPr>
        <w:t>GIS Based Functional Requirement</w:t>
      </w:r>
      <w:bookmarkEnd w:id="1645"/>
    </w:p>
    <w:p w:rsidR="00D1039D" w:rsidRPr="00EC1A46" w:rsidRDefault="00D1039D" w:rsidP="00770790">
      <w:pPr>
        <w:pStyle w:val="Heading1"/>
        <w:numPr>
          <w:ilvl w:val="3"/>
          <w:numId w:val="61"/>
        </w:numPr>
        <w:tabs>
          <w:tab w:val="clear" w:pos="720"/>
          <w:tab w:val="clear" w:pos="5760"/>
        </w:tabs>
        <w:ind w:left="720" w:right="29"/>
        <w:rPr>
          <w:rFonts w:asciiTheme="majorHAnsi" w:hAnsiTheme="majorHAnsi" w:cs="Calibri"/>
          <w:sz w:val="24"/>
          <w:szCs w:val="24"/>
        </w:rPr>
      </w:pPr>
      <w:bookmarkStart w:id="1646" w:name="_Toc388170892"/>
      <w:bookmarkStart w:id="1647" w:name="_Toc388171442"/>
      <w:bookmarkStart w:id="1648" w:name="_Toc388171992"/>
      <w:bookmarkStart w:id="1649" w:name="_Toc388172543"/>
      <w:bookmarkStart w:id="1650" w:name="_Toc388173094"/>
      <w:bookmarkStart w:id="1651" w:name="_Toc388173645"/>
      <w:bookmarkStart w:id="1652" w:name="_Toc388174196"/>
      <w:bookmarkStart w:id="1653" w:name="_Toc388174748"/>
      <w:bookmarkStart w:id="1654" w:name="_Toc388175300"/>
      <w:bookmarkStart w:id="1655" w:name="_Toc388175852"/>
      <w:bookmarkStart w:id="1656" w:name="_Toc388176403"/>
      <w:bookmarkStart w:id="1657" w:name="_Toc388176954"/>
      <w:bookmarkStart w:id="1658" w:name="_Toc388177505"/>
      <w:bookmarkStart w:id="1659" w:name="_Toc388178055"/>
      <w:bookmarkStart w:id="1660" w:name="_Toc388178605"/>
      <w:bookmarkStart w:id="1661" w:name="_Toc388179197"/>
      <w:bookmarkStart w:id="1662" w:name="_Toc388179749"/>
      <w:bookmarkStart w:id="1663" w:name="_Toc388180302"/>
      <w:bookmarkStart w:id="1664" w:name="_Toc388183768"/>
      <w:bookmarkStart w:id="1665" w:name="_Toc388337831"/>
      <w:bookmarkStart w:id="1666" w:name="_Toc386805037"/>
      <w:bookmarkStart w:id="1667" w:name="_Toc386807036"/>
      <w:bookmarkStart w:id="1668" w:name="_Toc388529858"/>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r w:rsidRPr="00EC1A46">
        <w:rPr>
          <w:rFonts w:asciiTheme="majorHAnsi" w:hAnsiTheme="majorHAnsi" w:cs="Calibri"/>
          <w:sz w:val="24"/>
          <w:szCs w:val="24"/>
        </w:rPr>
        <w:t xml:space="preserve">Launching </w:t>
      </w:r>
      <w:r w:rsidR="00DD52CA" w:rsidRPr="00EC1A46">
        <w:rPr>
          <w:rFonts w:asciiTheme="majorHAnsi" w:hAnsiTheme="majorHAnsi" w:cs="Calibri"/>
          <w:sz w:val="24"/>
          <w:szCs w:val="24"/>
        </w:rPr>
        <w:t>Application</w:t>
      </w:r>
      <w:bookmarkEnd w:id="1666"/>
      <w:bookmarkEnd w:id="1667"/>
      <w:bookmarkEnd w:id="1668"/>
    </w:p>
    <w:p w:rsidR="0027615E" w:rsidRPr="00EC1A46" w:rsidRDefault="0027615E" w:rsidP="00EC1A46">
      <w:pPr>
        <w:rPr>
          <w:rFonts w:asciiTheme="majorHAnsi" w:hAnsiTheme="majorHAnsi"/>
        </w:rPr>
      </w:pPr>
    </w:p>
    <w:p w:rsidR="002B1C26" w:rsidRPr="00EC1A46" w:rsidRDefault="00D1039D" w:rsidP="003C26A4">
      <w:pPr>
        <w:tabs>
          <w:tab w:val="left" w:pos="8640"/>
        </w:tabs>
        <w:spacing w:line="276" w:lineRule="auto"/>
        <w:ind w:right="0"/>
        <w:jc w:val="both"/>
        <w:rPr>
          <w:rFonts w:asciiTheme="majorHAnsi" w:hAnsiTheme="majorHAnsi" w:cs="Calibri"/>
          <w:sz w:val="22"/>
        </w:rPr>
      </w:pPr>
      <w:r w:rsidRPr="00EC1A46">
        <w:rPr>
          <w:rFonts w:asciiTheme="majorHAnsi" w:hAnsiTheme="majorHAnsi" w:cs="Calibri"/>
          <w:sz w:val="22"/>
        </w:rPr>
        <w:t xml:space="preserve">This will be </w:t>
      </w:r>
      <w:r w:rsidR="00E319D5" w:rsidRPr="00EC1A46">
        <w:rPr>
          <w:rFonts w:asciiTheme="majorHAnsi" w:hAnsiTheme="majorHAnsi" w:cs="Calibri"/>
          <w:sz w:val="22"/>
        </w:rPr>
        <w:t xml:space="preserve">a </w:t>
      </w:r>
      <w:r w:rsidRPr="00EC1A46">
        <w:rPr>
          <w:rFonts w:asciiTheme="majorHAnsi" w:hAnsiTheme="majorHAnsi" w:cs="Calibri"/>
          <w:sz w:val="22"/>
        </w:rPr>
        <w:t xml:space="preserve">first screen which will display </w:t>
      </w:r>
      <w:r w:rsidR="00AD1175" w:rsidRPr="00EC1A46">
        <w:rPr>
          <w:rFonts w:asciiTheme="majorHAnsi" w:hAnsiTheme="majorHAnsi" w:cs="Calibri"/>
          <w:sz w:val="22"/>
        </w:rPr>
        <w:t>Launching page</w:t>
      </w:r>
      <w:r w:rsidR="00E319D5" w:rsidRPr="00EC1A46">
        <w:rPr>
          <w:rFonts w:asciiTheme="majorHAnsi" w:hAnsiTheme="majorHAnsi" w:cs="Calibri"/>
          <w:sz w:val="22"/>
        </w:rPr>
        <w:t xml:space="preserve"> of the application</w:t>
      </w:r>
      <w:r w:rsidRPr="00EC1A46">
        <w:rPr>
          <w:rFonts w:asciiTheme="majorHAnsi" w:hAnsiTheme="majorHAnsi" w:cs="Calibri"/>
          <w:sz w:val="22"/>
        </w:rPr>
        <w:t xml:space="preserve">. </w:t>
      </w:r>
      <w:r w:rsidR="00E319D5" w:rsidRPr="00EC1A46">
        <w:rPr>
          <w:rFonts w:asciiTheme="majorHAnsi" w:hAnsiTheme="majorHAnsi" w:cs="Calibri"/>
          <w:sz w:val="22"/>
        </w:rPr>
        <w:t>While opening the home page following activities need to be performed.</w:t>
      </w:r>
      <w:ins w:id="1669" w:author=" " w:date="2014-05-24T19:59:00Z">
        <w:r w:rsidR="00D41937">
          <w:rPr>
            <w:rFonts w:asciiTheme="majorHAnsi" w:hAnsiTheme="majorHAnsi" w:cs="Calibri"/>
            <w:sz w:val="22"/>
          </w:rPr>
          <w:t xml:space="preserve"> </w:t>
        </w:r>
      </w:ins>
      <w:r w:rsidR="002B1C26" w:rsidRPr="00EC1A46">
        <w:rPr>
          <w:rFonts w:asciiTheme="majorHAnsi" w:hAnsiTheme="majorHAnsi" w:cs="Calibri"/>
          <w:sz w:val="22"/>
        </w:rPr>
        <w:t>User has to accept the term</w:t>
      </w:r>
      <w:r w:rsidR="00BB785C" w:rsidRPr="00EC1A46">
        <w:rPr>
          <w:rFonts w:asciiTheme="majorHAnsi" w:hAnsiTheme="majorHAnsi" w:cs="Calibri"/>
          <w:sz w:val="22"/>
        </w:rPr>
        <w:t>s</w:t>
      </w:r>
      <w:r w:rsidR="002B1C26" w:rsidRPr="00EC1A46">
        <w:rPr>
          <w:rFonts w:asciiTheme="majorHAnsi" w:hAnsiTheme="majorHAnsi" w:cs="Calibri"/>
          <w:sz w:val="22"/>
        </w:rPr>
        <w:t xml:space="preserve"> of use, if user not accepts the term</w:t>
      </w:r>
      <w:r w:rsidR="00F73911" w:rsidRPr="00EC1A46">
        <w:rPr>
          <w:rFonts w:asciiTheme="majorHAnsi" w:hAnsiTheme="majorHAnsi" w:cs="Calibri"/>
          <w:sz w:val="22"/>
        </w:rPr>
        <w:t>s</w:t>
      </w:r>
      <w:r w:rsidR="002B1C26" w:rsidRPr="00EC1A46">
        <w:rPr>
          <w:rFonts w:asciiTheme="majorHAnsi" w:hAnsiTheme="majorHAnsi" w:cs="Calibri"/>
          <w:sz w:val="22"/>
        </w:rPr>
        <w:t xml:space="preserve"> of use application will get closed.</w:t>
      </w:r>
    </w:p>
    <w:p w:rsidR="00CA7385" w:rsidRPr="00EC1A46" w:rsidRDefault="00CA7385" w:rsidP="003C26A4">
      <w:pPr>
        <w:tabs>
          <w:tab w:val="left" w:pos="8640"/>
        </w:tabs>
        <w:spacing w:line="276" w:lineRule="auto"/>
        <w:ind w:right="0"/>
        <w:jc w:val="both"/>
        <w:rPr>
          <w:rFonts w:asciiTheme="majorHAnsi" w:hAnsiTheme="majorHAnsi" w:cs="Calibri"/>
          <w:sz w:val="22"/>
        </w:rPr>
      </w:pPr>
    </w:p>
    <w:p w:rsidR="008204C2" w:rsidRPr="00EC1A46" w:rsidRDefault="00F73911" w:rsidP="00EC1A46">
      <w:pPr>
        <w:pStyle w:val="Heading1-ILIS"/>
        <w:tabs>
          <w:tab w:val="left" w:pos="8640"/>
        </w:tabs>
        <w:spacing w:line="276" w:lineRule="auto"/>
        <w:ind w:right="0"/>
        <w:jc w:val="both"/>
        <w:rPr>
          <w:rFonts w:asciiTheme="majorHAnsi" w:hAnsiTheme="majorHAnsi" w:cs="Calibri"/>
          <w:i/>
          <w:sz w:val="22"/>
        </w:rPr>
      </w:pPr>
      <w:bookmarkStart w:id="1670" w:name="_Toc386805038"/>
      <w:r w:rsidRPr="00EC1A46">
        <w:rPr>
          <w:rFonts w:asciiTheme="majorHAnsi" w:hAnsiTheme="majorHAnsi" w:cs="Calibri"/>
          <w:b w:val="0"/>
          <w:sz w:val="22"/>
        </w:rPr>
        <w:t>Application will display a notification message from CIO content management before launching the home page for 3-5 seconds.</w:t>
      </w:r>
      <w:bookmarkEnd w:id="1670"/>
      <w:r w:rsidR="008204C2" w:rsidRPr="00EC1A46">
        <w:rPr>
          <w:rFonts w:asciiTheme="majorHAnsi" w:hAnsiTheme="majorHAnsi" w:cs="Calibri"/>
          <w:i/>
          <w:sz w:val="22"/>
        </w:rPr>
        <w:t>(Will be considered in 2</w:t>
      </w:r>
      <w:r w:rsidR="008204C2" w:rsidRPr="00EC1A46">
        <w:rPr>
          <w:rFonts w:asciiTheme="majorHAnsi" w:hAnsiTheme="majorHAnsi" w:cs="Calibri"/>
          <w:i/>
          <w:sz w:val="22"/>
          <w:vertAlign w:val="superscript"/>
        </w:rPr>
        <w:t>nd</w:t>
      </w:r>
      <w:r w:rsidR="008204C2" w:rsidRPr="00EC1A46">
        <w:rPr>
          <w:rFonts w:asciiTheme="majorHAnsi" w:hAnsiTheme="majorHAnsi" w:cs="Calibri"/>
          <w:i/>
          <w:sz w:val="22"/>
        </w:rPr>
        <w:t xml:space="preserve"> Phase)</w:t>
      </w:r>
    </w:p>
    <w:p w:rsidR="00D1039D" w:rsidRPr="00EC1A46" w:rsidRDefault="00D1039D" w:rsidP="003C26A4">
      <w:pPr>
        <w:pStyle w:val="Heading1-ILIS"/>
        <w:tabs>
          <w:tab w:val="left" w:pos="8640"/>
        </w:tabs>
        <w:spacing w:line="276" w:lineRule="auto"/>
        <w:ind w:left="720" w:right="0"/>
        <w:jc w:val="both"/>
        <w:rPr>
          <w:rFonts w:asciiTheme="majorHAnsi" w:hAnsiTheme="majorHAnsi" w:cs="Calibri"/>
          <w:b w:val="0"/>
          <w:sz w:val="22"/>
        </w:rPr>
      </w:pPr>
    </w:p>
    <w:p w:rsidR="00DD52CA" w:rsidRPr="00EC1A46" w:rsidRDefault="00DD52CA" w:rsidP="00EC1A46">
      <w:pPr>
        <w:pStyle w:val="Heading1-ILIS"/>
        <w:tabs>
          <w:tab w:val="left" w:pos="8640"/>
        </w:tabs>
        <w:spacing w:line="276" w:lineRule="auto"/>
        <w:ind w:right="0"/>
        <w:jc w:val="both"/>
        <w:rPr>
          <w:rFonts w:asciiTheme="majorHAnsi" w:hAnsiTheme="majorHAnsi" w:cs="Calibri"/>
          <w:sz w:val="22"/>
          <w:szCs w:val="22"/>
        </w:rPr>
      </w:pPr>
      <w:r w:rsidRPr="00EC1A46">
        <w:rPr>
          <w:rFonts w:asciiTheme="majorHAnsi" w:hAnsiTheme="majorHAnsi" w:cs="Calibri"/>
          <w:sz w:val="22"/>
          <w:szCs w:val="22"/>
        </w:rPr>
        <w:t>Use Case Diagram</w:t>
      </w:r>
    </w:p>
    <w:p w:rsidR="00DD52CA" w:rsidRPr="00EC1A46" w:rsidRDefault="00DD52CA" w:rsidP="00DD52CA">
      <w:pPr>
        <w:pStyle w:val="1111Heading4-ILISSRS"/>
        <w:spacing w:line="276" w:lineRule="auto"/>
        <w:rPr>
          <w:rFonts w:asciiTheme="majorHAnsi" w:hAnsiTheme="majorHAnsi" w:cs="Calibri"/>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tblPr>
      <w:tblGrid>
        <w:gridCol w:w="2088"/>
        <w:gridCol w:w="2160"/>
        <w:gridCol w:w="2340"/>
        <w:gridCol w:w="2269"/>
      </w:tblGrid>
      <w:tr w:rsidR="00DD52CA" w:rsidRPr="008C0E46" w:rsidTr="00743871">
        <w:tc>
          <w:tcPr>
            <w:tcW w:w="2088" w:type="dxa"/>
            <w:shd w:val="clear" w:color="auto" w:fill="auto"/>
          </w:tcPr>
          <w:p w:rsidR="00DD52CA" w:rsidRPr="00EC1A46" w:rsidRDefault="00DD52CA" w:rsidP="00743871">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Use Case ID:</w:t>
            </w:r>
          </w:p>
        </w:tc>
        <w:tc>
          <w:tcPr>
            <w:tcW w:w="2160" w:type="dxa"/>
          </w:tcPr>
          <w:p w:rsidR="00DD52CA" w:rsidRPr="00EC1A46" w:rsidRDefault="00DD52CA" w:rsidP="00743871">
            <w:pPr>
              <w:rPr>
                <w:rFonts w:asciiTheme="majorHAnsi" w:hAnsiTheme="majorHAnsi" w:cs="Calibri"/>
                <w:sz w:val="22"/>
              </w:rPr>
            </w:pPr>
            <w:r w:rsidRPr="00EC1A46">
              <w:rPr>
                <w:rFonts w:asciiTheme="majorHAnsi" w:hAnsiTheme="majorHAnsi" w:cs="Calibri"/>
                <w:sz w:val="22"/>
              </w:rPr>
              <w:t>BML_001</w:t>
            </w:r>
          </w:p>
        </w:tc>
        <w:tc>
          <w:tcPr>
            <w:tcW w:w="2340" w:type="dxa"/>
            <w:shd w:val="clear" w:color="auto" w:fill="auto"/>
          </w:tcPr>
          <w:p w:rsidR="00DD52CA" w:rsidRPr="00EC1A46" w:rsidRDefault="00CA7385" w:rsidP="00743871">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Req</w:t>
            </w:r>
            <w:r w:rsidR="00DD52CA" w:rsidRPr="00EC1A46">
              <w:rPr>
                <w:rFonts w:asciiTheme="majorHAnsi" w:hAnsiTheme="majorHAnsi" w:cs="Calibri"/>
                <w:sz w:val="22"/>
                <w:szCs w:val="22"/>
              </w:rPr>
              <w:t>. ID:</w:t>
            </w:r>
          </w:p>
        </w:tc>
        <w:tc>
          <w:tcPr>
            <w:tcW w:w="2269" w:type="dxa"/>
          </w:tcPr>
          <w:p w:rsidR="00DD52CA" w:rsidRPr="00EC1A46" w:rsidRDefault="004E0B08" w:rsidP="00EC1A46">
            <w:pPr>
              <w:jc w:val="center"/>
              <w:rPr>
                <w:rFonts w:asciiTheme="majorHAnsi" w:hAnsiTheme="majorHAnsi" w:cs="Calibri"/>
                <w:b/>
                <w:sz w:val="22"/>
              </w:rPr>
            </w:pPr>
            <w:r w:rsidRPr="00EC1A46">
              <w:rPr>
                <w:rFonts w:asciiTheme="majorHAnsi" w:hAnsiTheme="majorHAnsi" w:cs="Calibri"/>
                <w:b/>
                <w:sz w:val="22"/>
              </w:rPr>
              <w:t>FR 1</w:t>
            </w:r>
          </w:p>
        </w:tc>
      </w:tr>
      <w:tr w:rsidR="00DD52CA" w:rsidRPr="008C0E46" w:rsidTr="00743871">
        <w:tc>
          <w:tcPr>
            <w:tcW w:w="2088" w:type="dxa"/>
            <w:shd w:val="clear" w:color="auto" w:fill="auto"/>
          </w:tcPr>
          <w:p w:rsidR="00DD52CA" w:rsidRPr="00EC1A46" w:rsidRDefault="00DD52CA" w:rsidP="00743871">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Created By:</w:t>
            </w:r>
          </w:p>
        </w:tc>
        <w:tc>
          <w:tcPr>
            <w:tcW w:w="2160" w:type="dxa"/>
          </w:tcPr>
          <w:p w:rsidR="00DD52CA" w:rsidRPr="00EC1A46" w:rsidRDefault="00DD52CA" w:rsidP="00743871">
            <w:pPr>
              <w:pStyle w:val="ListParagraph"/>
              <w:spacing w:after="0" w:line="240" w:lineRule="auto"/>
              <w:contextualSpacing/>
              <w:rPr>
                <w:rFonts w:asciiTheme="majorHAnsi" w:hAnsiTheme="majorHAnsi" w:cs="Calibri"/>
                <w:color w:val="000000"/>
              </w:rPr>
            </w:pPr>
            <w:r w:rsidRPr="00EC1A46">
              <w:rPr>
                <w:rFonts w:asciiTheme="majorHAnsi" w:hAnsiTheme="majorHAnsi" w:cs="Calibri"/>
                <w:color w:val="000000"/>
              </w:rPr>
              <w:t>Bibhudutta</w:t>
            </w:r>
          </w:p>
        </w:tc>
        <w:tc>
          <w:tcPr>
            <w:tcW w:w="2340" w:type="dxa"/>
            <w:shd w:val="clear" w:color="auto" w:fill="auto"/>
          </w:tcPr>
          <w:p w:rsidR="00DD52CA" w:rsidRPr="00EC1A46" w:rsidRDefault="00DD52CA" w:rsidP="00743871">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Last Updated By:</w:t>
            </w:r>
          </w:p>
        </w:tc>
        <w:tc>
          <w:tcPr>
            <w:tcW w:w="2269" w:type="dxa"/>
          </w:tcPr>
          <w:p w:rsidR="00DD52CA" w:rsidRPr="00EC1A46" w:rsidRDefault="00DD52CA" w:rsidP="00743871">
            <w:pPr>
              <w:rPr>
                <w:rFonts w:asciiTheme="majorHAnsi" w:hAnsiTheme="majorHAnsi" w:cs="Calibri"/>
                <w:sz w:val="22"/>
              </w:rPr>
            </w:pPr>
          </w:p>
        </w:tc>
      </w:tr>
      <w:tr w:rsidR="00DD52CA" w:rsidRPr="008C0E46" w:rsidTr="00743871">
        <w:tc>
          <w:tcPr>
            <w:tcW w:w="2088" w:type="dxa"/>
            <w:shd w:val="clear" w:color="auto" w:fill="auto"/>
          </w:tcPr>
          <w:p w:rsidR="00DD52CA" w:rsidRPr="00EC1A46" w:rsidRDefault="00DD52CA" w:rsidP="00743871">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Date  Created:</w:t>
            </w:r>
          </w:p>
        </w:tc>
        <w:tc>
          <w:tcPr>
            <w:tcW w:w="2160" w:type="dxa"/>
          </w:tcPr>
          <w:p w:rsidR="00DD52CA" w:rsidRPr="00EC1A46" w:rsidRDefault="00DD52CA" w:rsidP="00743871">
            <w:pPr>
              <w:pStyle w:val="ListParagraph"/>
              <w:spacing w:after="0" w:line="240" w:lineRule="auto"/>
              <w:contextualSpacing/>
              <w:rPr>
                <w:rFonts w:asciiTheme="majorHAnsi" w:hAnsiTheme="majorHAnsi" w:cs="Calibri"/>
                <w:color w:val="000000"/>
              </w:rPr>
            </w:pPr>
          </w:p>
        </w:tc>
        <w:tc>
          <w:tcPr>
            <w:tcW w:w="2340" w:type="dxa"/>
            <w:shd w:val="clear" w:color="auto" w:fill="auto"/>
          </w:tcPr>
          <w:p w:rsidR="00DD52CA" w:rsidRPr="00EC1A46" w:rsidRDefault="00DD52CA" w:rsidP="00743871">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 xml:space="preserve">  Last Updated Date:</w:t>
            </w:r>
          </w:p>
        </w:tc>
        <w:tc>
          <w:tcPr>
            <w:tcW w:w="2269" w:type="dxa"/>
          </w:tcPr>
          <w:p w:rsidR="00DD52CA" w:rsidRPr="00EC1A46" w:rsidRDefault="00DD52CA" w:rsidP="00743871">
            <w:pPr>
              <w:rPr>
                <w:rFonts w:asciiTheme="majorHAnsi" w:hAnsiTheme="majorHAnsi" w:cs="Calibri"/>
                <w:sz w:val="22"/>
              </w:rPr>
            </w:pPr>
          </w:p>
        </w:tc>
      </w:tr>
      <w:tr w:rsidR="00DD52CA" w:rsidRPr="008C0E46" w:rsidTr="00743871">
        <w:tc>
          <w:tcPr>
            <w:tcW w:w="2088" w:type="dxa"/>
            <w:shd w:val="clear" w:color="auto" w:fill="auto"/>
          </w:tcPr>
          <w:p w:rsidR="00DD52CA" w:rsidRPr="00EC1A46" w:rsidRDefault="00DD52CA" w:rsidP="00743871">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Use Case Name:</w:t>
            </w:r>
          </w:p>
        </w:tc>
        <w:tc>
          <w:tcPr>
            <w:tcW w:w="6769" w:type="dxa"/>
            <w:gridSpan w:val="3"/>
          </w:tcPr>
          <w:p w:rsidR="00DD52CA" w:rsidRPr="00EC1A46" w:rsidRDefault="00DD52CA" w:rsidP="00743871">
            <w:pPr>
              <w:pStyle w:val="ListParagraph"/>
              <w:spacing w:after="0" w:line="240" w:lineRule="auto"/>
              <w:contextualSpacing/>
              <w:rPr>
                <w:rFonts w:asciiTheme="majorHAnsi" w:hAnsiTheme="majorHAnsi" w:cs="Calibri"/>
                <w:color w:val="000000"/>
              </w:rPr>
            </w:pPr>
            <w:r w:rsidRPr="00EC1A46">
              <w:rPr>
                <w:rFonts w:asciiTheme="majorHAnsi" w:hAnsiTheme="majorHAnsi" w:cs="Calibri"/>
                <w:color w:val="000000"/>
              </w:rPr>
              <w:t>Launching Application</w:t>
            </w:r>
          </w:p>
        </w:tc>
      </w:tr>
    </w:tbl>
    <w:p w:rsidR="00DD52CA" w:rsidRPr="00EC1A46" w:rsidRDefault="00DD52CA" w:rsidP="00DD52CA">
      <w:pPr>
        <w:tabs>
          <w:tab w:val="left" w:pos="900"/>
          <w:tab w:val="num" w:pos="1746"/>
        </w:tabs>
        <w:autoSpaceDE w:val="0"/>
        <w:autoSpaceDN w:val="0"/>
        <w:adjustRightInd w:val="0"/>
        <w:spacing w:line="360" w:lineRule="auto"/>
        <w:ind w:left="90"/>
        <w:jc w:val="both"/>
        <w:rPr>
          <w:rFonts w:asciiTheme="majorHAnsi" w:hAnsiTheme="majorHAnsi" w:cs="Calibri"/>
          <w:sz w:val="20"/>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tblPr>
      <w:tblGrid>
        <w:gridCol w:w="2088"/>
        <w:gridCol w:w="6768"/>
      </w:tblGrid>
      <w:tr w:rsidR="00DD52CA" w:rsidRPr="008C0E46" w:rsidTr="001B2000">
        <w:tc>
          <w:tcPr>
            <w:tcW w:w="2088" w:type="dxa"/>
          </w:tcPr>
          <w:p w:rsidR="00DD52CA" w:rsidRPr="00EC1A46" w:rsidRDefault="00DD52CA" w:rsidP="00743871">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Actor:</w:t>
            </w:r>
          </w:p>
        </w:tc>
        <w:tc>
          <w:tcPr>
            <w:tcW w:w="6768" w:type="dxa"/>
          </w:tcPr>
          <w:p w:rsidR="00DD52CA" w:rsidRPr="00EC1A46" w:rsidRDefault="006F6E42" w:rsidP="00743871">
            <w:pPr>
              <w:rPr>
                <w:rFonts w:asciiTheme="majorHAnsi" w:hAnsiTheme="majorHAnsi" w:cs="Calibri"/>
                <w:sz w:val="22"/>
                <w:szCs w:val="22"/>
              </w:rPr>
            </w:pPr>
            <w:r w:rsidRPr="00EC1A46">
              <w:rPr>
                <w:rFonts w:asciiTheme="majorHAnsi" w:hAnsiTheme="majorHAnsi" w:cs="Calibri"/>
                <w:sz w:val="22"/>
                <w:szCs w:val="22"/>
              </w:rPr>
              <w:t xml:space="preserve">User </w:t>
            </w:r>
          </w:p>
        </w:tc>
      </w:tr>
      <w:tr w:rsidR="00DD52CA" w:rsidRPr="008C0E46" w:rsidTr="001B2000">
        <w:tc>
          <w:tcPr>
            <w:tcW w:w="2088" w:type="dxa"/>
          </w:tcPr>
          <w:p w:rsidR="00DD52CA" w:rsidRPr="00EC1A46" w:rsidRDefault="00DD52CA" w:rsidP="00743871">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Description:</w:t>
            </w:r>
          </w:p>
        </w:tc>
        <w:tc>
          <w:tcPr>
            <w:tcW w:w="6768" w:type="dxa"/>
          </w:tcPr>
          <w:p w:rsidR="00DD52CA" w:rsidRPr="00EC1A46" w:rsidRDefault="00DD52CA" w:rsidP="003C26A4">
            <w:pPr>
              <w:tabs>
                <w:tab w:val="clear" w:pos="5760"/>
                <w:tab w:val="left" w:pos="6642"/>
              </w:tabs>
              <w:ind w:right="-90"/>
              <w:rPr>
                <w:rFonts w:asciiTheme="majorHAnsi" w:hAnsiTheme="majorHAnsi" w:cs="Calibri"/>
                <w:sz w:val="22"/>
                <w:szCs w:val="22"/>
              </w:rPr>
            </w:pPr>
            <w:r w:rsidRPr="00EC1A46">
              <w:rPr>
                <w:rFonts w:asciiTheme="majorHAnsi" w:hAnsiTheme="majorHAnsi" w:cs="Calibri"/>
                <w:sz w:val="22"/>
                <w:szCs w:val="22"/>
              </w:rPr>
              <w:t>When user will start the Bahrain mobile locator application</w:t>
            </w:r>
            <w:r w:rsidR="00250513" w:rsidRPr="00EC1A46">
              <w:rPr>
                <w:rFonts w:asciiTheme="majorHAnsi" w:hAnsiTheme="majorHAnsi" w:cs="Calibri"/>
                <w:sz w:val="22"/>
                <w:szCs w:val="22"/>
              </w:rPr>
              <w:t xml:space="preserve"> terms acceptance pop up will be displayed for which user have to accept or reject. </w:t>
            </w:r>
          </w:p>
        </w:tc>
      </w:tr>
      <w:tr w:rsidR="00DD52CA" w:rsidRPr="008C0E46" w:rsidTr="001B2000">
        <w:tc>
          <w:tcPr>
            <w:tcW w:w="2088" w:type="dxa"/>
          </w:tcPr>
          <w:p w:rsidR="00DD52CA" w:rsidRPr="00EC1A46" w:rsidRDefault="00DD52CA" w:rsidP="00743871">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Preconditions:</w:t>
            </w:r>
          </w:p>
        </w:tc>
        <w:tc>
          <w:tcPr>
            <w:tcW w:w="6768" w:type="dxa"/>
          </w:tcPr>
          <w:p w:rsidR="00DD52CA" w:rsidRPr="00EC1A46" w:rsidRDefault="00DD52CA" w:rsidP="00770790">
            <w:pPr>
              <w:numPr>
                <w:ilvl w:val="0"/>
                <w:numId w:val="22"/>
              </w:numPr>
              <w:rPr>
                <w:rFonts w:asciiTheme="majorHAnsi" w:hAnsiTheme="majorHAnsi" w:cs="Calibri"/>
                <w:sz w:val="22"/>
                <w:szCs w:val="22"/>
              </w:rPr>
            </w:pPr>
            <w:r w:rsidRPr="00EC1A46">
              <w:rPr>
                <w:rFonts w:asciiTheme="majorHAnsi" w:hAnsiTheme="majorHAnsi" w:cs="Calibri"/>
                <w:sz w:val="22"/>
                <w:szCs w:val="22"/>
              </w:rPr>
              <w:t xml:space="preserve">Device should be </w:t>
            </w:r>
            <w:r w:rsidR="00250513" w:rsidRPr="00EC1A46">
              <w:rPr>
                <w:rFonts w:asciiTheme="majorHAnsi" w:hAnsiTheme="majorHAnsi" w:cs="Calibri"/>
                <w:sz w:val="22"/>
                <w:szCs w:val="22"/>
              </w:rPr>
              <w:t>“</w:t>
            </w:r>
            <w:r w:rsidRPr="00EC1A46">
              <w:rPr>
                <w:rFonts w:asciiTheme="majorHAnsi" w:hAnsiTheme="majorHAnsi" w:cs="Calibri"/>
                <w:sz w:val="22"/>
                <w:szCs w:val="22"/>
              </w:rPr>
              <w:t>on</w:t>
            </w:r>
            <w:r w:rsidR="00250513" w:rsidRPr="00EC1A46">
              <w:rPr>
                <w:rFonts w:asciiTheme="majorHAnsi" w:hAnsiTheme="majorHAnsi" w:cs="Calibri"/>
                <w:sz w:val="22"/>
                <w:szCs w:val="22"/>
              </w:rPr>
              <w:t>”</w:t>
            </w:r>
            <w:r w:rsidRPr="00EC1A46">
              <w:rPr>
                <w:rFonts w:asciiTheme="majorHAnsi" w:hAnsiTheme="majorHAnsi" w:cs="Calibri"/>
                <w:sz w:val="22"/>
                <w:szCs w:val="22"/>
              </w:rPr>
              <w:t xml:space="preserve"> mode</w:t>
            </w:r>
          </w:p>
          <w:p w:rsidR="00DD52CA" w:rsidRPr="00EC1A46" w:rsidRDefault="00DD52CA" w:rsidP="00770790">
            <w:pPr>
              <w:numPr>
                <w:ilvl w:val="0"/>
                <w:numId w:val="22"/>
              </w:numPr>
              <w:rPr>
                <w:rFonts w:asciiTheme="majorHAnsi" w:hAnsiTheme="majorHAnsi" w:cs="Calibri"/>
                <w:sz w:val="22"/>
                <w:szCs w:val="22"/>
              </w:rPr>
            </w:pPr>
            <w:r w:rsidRPr="00EC1A46">
              <w:rPr>
                <w:rFonts w:asciiTheme="majorHAnsi" w:hAnsiTheme="majorHAnsi" w:cs="Calibri"/>
                <w:sz w:val="22"/>
                <w:szCs w:val="22"/>
              </w:rPr>
              <w:t>Bahrain locator app must be available on mobile or will be installed from the mobile market/play store.</w:t>
            </w:r>
          </w:p>
          <w:p w:rsidR="00DD52CA" w:rsidRPr="00EC1A46" w:rsidRDefault="00DD52CA" w:rsidP="00770790">
            <w:pPr>
              <w:numPr>
                <w:ilvl w:val="0"/>
                <w:numId w:val="22"/>
              </w:numPr>
              <w:rPr>
                <w:rFonts w:asciiTheme="majorHAnsi" w:hAnsiTheme="majorHAnsi" w:cs="Calibri"/>
                <w:sz w:val="22"/>
                <w:szCs w:val="22"/>
              </w:rPr>
            </w:pPr>
            <w:r w:rsidRPr="00EC1A46">
              <w:rPr>
                <w:rFonts w:asciiTheme="majorHAnsi" w:hAnsiTheme="majorHAnsi" w:cs="Calibri"/>
                <w:sz w:val="22"/>
                <w:szCs w:val="22"/>
              </w:rPr>
              <w:t>Device should connect to the internet.</w:t>
            </w:r>
          </w:p>
          <w:p w:rsidR="00DD52CA" w:rsidRPr="00EC1A46" w:rsidRDefault="00DD52CA" w:rsidP="00770790">
            <w:pPr>
              <w:numPr>
                <w:ilvl w:val="0"/>
                <w:numId w:val="22"/>
              </w:numPr>
              <w:rPr>
                <w:rFonts w:asciiTheme="majorHAnsi" w:hAnsiTheme="majorHAnsi" w:cs="Calibri"/>
                <w:sz w:val="22"/>
                <w:szCs w:val="22"/>
              </w:rPr>
            </w:pPr>
            <w:r w:rsidRPr="00EC1A46">
              <w:rPr>
                <w:rFonts w:asciiTheme="majorHAnsi" w:hAnsiTheme="majorHAnsi" w:cs="Calibri"/>
                <w:sz w:val="22"/>
                <w:szCs w:val="22"/>
              </w:rPr>
              <w:t>Device should establish a connection with the server</w:t>
            </w:r>
          </w:p>
        </w:tc>
      </w:tr>
      <w:tr w:rsidR="00DD52CA" w:rsidRPr="008C0E46" w:rsidTr="001B2000">
        <w:tc>
          <w:tcPr>
            <w:tcW w:w="2088" w:type="dxa"/>
          </w:tcPr>
          <w:p w:rsidR="00DD52CA" w:rsidRPr="00EC1A46" w:rsidRDefault="00DD52CA" w:rsidP="00743871">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Normal Flow:</w:t>
            </w:r>
          </w:p>
        </w:tc>
        <w:tc>
          <w:tcPr>
            <w:tcW w:w="6768" w:type="dxa"/>
          </w:tcPr>
          <w:p w:rsidR="00DD52CA" w:rsidRPr="00EC1A46" w:rsidRDefault="00DD52CA" w:rsidP="00770790">
            <w:pPr>
              <w:numPr>
                <w:ilvl w:val="0"/>
                <w:numId w:val="10"/>
              </w:numPr>
              <w:tabs>
                <w:tab w:val="clear" w:pos="720"/>
                <w:tab w:val="clear" w:pos="5760"/>
              </w:tabs>
              <w:ind w:right="0"/>
              <w:rPr>
                <w:rFonts w:asciiTheme="majorHAnsi" w:hAnsiTheme="majorHAnsi" w:cs="Calibri"/>
                <w:sz w:val="22"/>
                <w:szCs w:val="22"/>
              </w:rPr>
            </w:pPr>
            <w:r w:rsidRPr="00EC1A46">
              <w:rPr>
                <w:rFonts w:asciiTheme="majorHAnsi" w:hAnsiTheme="majorHAnsi" w:cs="Calibri"/>
                <w:sz w:val="22"/>
                <w:szCs w:val="22"/>
              </w:rPr>
              <w:t>Start the Bahrain locator application</w:t>
            </w:r>
          </w:p>
          <w:p w:rsidR="00DD52CA" w:rsidRPr="00EC1A46" w:rsidRDefault="00DD52CA" w:rsidP="00770790">
            <w:pPr>
              <w:numPr>
                <w:ilvl w:val="0"/>
                <w:numId w:val="10"/>
              </w:numPr>
              <w:tabs>
                <w:tab w:val="clear" w:pos="720"/>
                <w:tab w:val="clear" w:pos="5760"/>
              </w:tabs>
              <w:ind w:right="0"/>
              <w:rPr>
                <w:rFonts w:asciiTheme="majorHAnsi" w:hAnsiTheme="majorHAnsi" w:cs="Calibri"/>
                <w:sz w:val="22"/>
                <w:szCs w:val="22"/>
              </w:rPr>
            </w:pPr>
            <w:r w:rsidRPr="00EC1A46">
              <w:rPr>
                <w:rFonts w:asciiTheme="majorHAnsi" w:hAnsiTheme="majorHAnsi" w:cs="Calibri"/>
                <w:sz w:val="22"/>
                <w:szCs w:val="22"/>
              </w:rPr>
              <w:t xml:space="preserve">Device will open the application </w:t>
            </w:r>
            <w:r w:rsidR="009838B5" w:rsidRPr="00EC1A46">
              <w:rPr>
                <w:rFonts w:asciiTheme="majorHAnsi" w:hAnsiTheme="majorHAnsi" w:cs="Calibri"/>
                <w:sz w:val="22"/>
                <w:szCs w:val="22"/>
              </w:rPr>
              <w:t>with term of use.</w:t>
            </w:r>
          </w:p>
          <w:p w:rsidR="009838B5" w:rsidRPr="00EC1A46" w:rsidRDefault="00CE7799" w:rsidP="00770790">
            <w:pPr>
              <w:numPr>
                <w:ilvl w:val="0"/>
                <w:numId w:val="10"/>
              </w:numPr>
              <w:tabs>
                <w:tab w:val="clear" w:pos="720"/>
                <w:tab w:val="clear" w:pos="5760"/>
              </w:tabs>
              <w:ind w:right="0"/>
              <w:rPr>
                <w:rFonts w:asciiTheme="majorHAnsi" w:hAnsiTheme="majorHAnsi" w:cs="Calibri"/>
                <w:sz w:val="22"/>
                <w:szCs w:val="22"/>
              </w:rPr>
            </w:pPr>
            <w:r w:rsidRPr="00EC1A46">
              <w:rPr>
                <w:rFonts w:asciiTheme="majorHAnsi" w:hAnsiTheme="majorHAnsi" w:cs="Calibri"/>
                <w:sz w:val="22"/>
                <w:szCs w:val="22"/>
              </w:rPr>
              <w:t>User will a</w:t>
            </w:r>
            <w:r w:rsidR="009838B5" w:rsidRPr="00EC1A46">
              <w:rPr>
                <w:rFonts w:asciiTheme="majorHAnsi" w:hAnsiTheme="majorHAnsi" w:cs="Calibri"/>
                <w:sz w:val="22"/>
                <w:szCs w:val="22"/>
              </w:rPr>
              <w:t xml:space="preserve">ccept </w:t>
            </w:r>
            <w:r w:rsidRPr="00EC1A46">
              <w:rPr>
                <w:rFonts w:asciiTheme="majorHAnsi" w:hAnsiTheme="majorHAnsi" w:cs="Calibri"/>
                <w:sz w:val="22"/>
                <w:szCs w:val="22"/>
              </w:rPr>
              <w:t xml:space="preserve">by tick the </w:t>
            </w:r>
            <w:r w:rsidR="009838B5" w:rsidRPr="00EC1A46">
              <w:rPr>
                <w:rFonts w:asciiTheme="majorHAnsi" w:hAnsiTheme="majorHAnsi" w:cs="Calibri"/>
                <w:sz w:val="22"/>
                <w:szCs w:val="22"/>
              </w:rPr>
              <w:t>check box to continue.</w:t>
            </w:r>
          </w:p>
          <w:p w:rsidR="009838B5" w:rsidRPr="00EC1A46" w:rsidRDefault="009838B5" w:rsidP="00770790">
            <w:pPr>
              <w:numPr>
                <w:ilvl w:val="0"/>
                <w:numId w:val="10"/>
              </w:numPr>
              <w:tabs>
                <w:tab w:val="clear" w:pos="720"/>
                <w:tab w:val="clear" w:pos="5760"/>
              </w:tabs>
              <w:ind w:right="0"/>
              <w:rPr>
                <w:rFonts w:asciiTheme="majorHAnsi" w:hAnsiTheme="majorHAnsi" w:cs="Calibri"/>
                <w:sz w:val="22"/>
                <w:szCs w:val="22"/>
              </w:rPr>
            </w:pPr>
            <w:r w:rsidRPr="00EC1A46">
              <w:rPr>
                <w:rFonts w:asciiTheme="majorHAnsi" w:hAnsiTheme="majorHAnsi" w:cs="Calibri"/>
                <w:sz w:val="22"/>
                <w:szCs w:val="22"/>
              </w:rPr>
              <w:t xml:space="preserve">Application will display the </w:t>
            </w:r>
            <w:r w:rsidR="00AD1175" w:rsidRPr="00EC1A46">
              <w:rPr>
                <w:rFonts w:asciiTheme="majorHAnsi" w:hAnsiTheme="majorHAnsi" w:cs="Calibri"/>
                <w:sz w:val="22"/>
                <w:szCs w:val="22"/>
              </w:rPr>
              <w:t>Advertisement</w:t>
            </w:r>
            <w:r w:rsidRPr="00EC1A46">
              <w:rPr>
                <w:rFonts w:asciiTheme="majorHAnsi" w:hAnsiTheme="majorHAnsi" w:cs="Calibri"/>
                <w:sz w:val="22"/>
                <w:szCs w:val="22"/>
              </w:rPr>
              <w:t xml:space="preserve"> pop up if any.</w:t>
            </w:r>
          </w:p>
          <w:p w:rsidR="004860AB" w:rsidRPr="00EC1A46" w:rsidRDefault="00AD1175" w:rsidP="00770790">
            <w:pPr>
              <w:numPr>
                <w:ilvl w:val="0"/>
                <w:numId w:val="10"/>
              </w:numPr>
              <w:tabs>
                <w:tab w:val="clear" w:pos="720"/>
                <w:tab w:val="clear" w:pos="5760"/>
              </w:tabs>
              <w:ind w:right="0"/>
              <w:rPr>
                <w:rFonts w:asciiTheme="majorHAnsi" w:hAnsiTheme="majorHAnsi" w:cs="Calibri"/>
                <w:sz w:val="22"/>
                <w:szCs w:val="22"/>
              </w:rPr>
            </w:pPr>
            <w:r w:rsidRPr="00EC1A46">
              <w:rPr>
                <w:rFonts w:asciiTheme="majorHAnsi" w:hAnsiTheme="majorHAnsi" w:cs="Calibri"/>
                <w:sz w:val="22"/>
                <w:szCs w:val="22"/>
              </w:rPr>
              <w:t>After this pop up user will see the application first page</w:t>
            </w:r>
            <w:r w:rsidR="00242F30">
              <w:rPr>
                <w:rFonts w:asciiTheme="majorHAnsi" w:hAnsiTheme="majorHAnsi" w:cs="Calibri"/>
                <w:sz w:val="22"/>
                <w:szCs w:val="22"/>
              </w:rPr>
              <w:t xml:space="preserve"> which is the preferred language map interface.</w:t>
            </w:r>
          </w:p>
        </w:tc>
      </w:tr>
      <w:tr w:rsidR="001B2000" w:rsidRPr="008C0E46" w:rsidTr="001B2000">
        <w:tc>
          <w:tcPr>
            <w:tcW w:w="2088" w:type="dxa"/>
          </w:tcPr>
          <w:p w:rsidR="001B2000" w:rsidRPr="00EC1A46" w:rsidRDefault="001B2000" w:rsidP="00743871">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Screen Shot</w:t>
            </w:r>
          </w:p>
        </w:tc>
        <w:tc>
          <w:tcPr>
            <w:tcW w:w="6768" w:type="dxa"/>
          </w:tcPr>
          <w:p w:rsidR="001B2000" w:rsidRPr="00EC1A46" w:rsidRDefault="001B2000" w:rsidP="001B2000">
            <w:pPr>
              <w:tabs>
                <w:tab w:val="clear" w:pos="720"/>
                <w:tab w:val="clear" w:pos="5760"/>
              </w:tabs>
              <w:ind w:right="0"/>
              <w:rPr>
                <w:rFonts w:asciiTheme="majorHAnsi" w:hAnsiTheme="majorHAnsi" w:cs="Calibri"/>
                <w:sz w:val="22"/>
                <w:szCs w:val="22"/>
              </w:rPr>
            </w:pPr>
          </w:p>
        </w:tc>
      </w:tr>
      <w:tr w:rsidR="00DD52CA" w:rsidRPr="008C0E46" w:rsidTr="001B2000">
        <w:tc>
          <w:tcPr>
            <w:tcW w:w="2088" w:type="dxa"/>
          </w:tcPr>
          <w:p w:rsidR="00DD52CA" w:rsidRPr="00EC1A46" w:rsidRDefault="00DD52CA" w:rsidP="00743871">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Alternative Flow:</w:t>
            </w:r>
          </w:p>
        </w:tc>
        <w:tc>
          <w:tcPr>
            <w:tcW w:w="6768" w:type="dxa"/>
          </w:tcPr>
          <w:p w:rsidR="004860AB" w:rsidRPr="00EC1A46" w:rsidRDefault="004860AB" w:rsidP="00743871">
            <w:pPr>
              <w:rPr>
                <w:rFonts w:asciiTheme="majorHAnsi" w:hAnsiTheme="majorHAnsi" w:cs="Calibri"/>
                <w:sz w:val="22"/>
                <w:szCs w:val="22"/>
              </w:rPr>
            </w:pPr>
            <w:r w:rsidRPr="00EC1A46">
              <w:rPr>
                <w:rFonts w:asciiTheme="majorHAnsi" w:hAnsiTheme="majorHAnsi" w:cs="Calibri"/>
                <w:sz w:val="22"/>
                <w:szCs w:val="22"/>
              </w:rPr>
              <w:t>If user reject the term of use, Application will get close.</w:t>
            </w:r>
          </w:p>
        </w:tc>
      </w:tr>
      <w:tr w:rsidR="00A35783" w:rsidRPr="008C0E46" w:rsidTr="001B2000">
        <w:tc>
          <w:tcPr>
            <w:tcW w:w="2088" w:type="dxa"/>
          </w:tcPr>
          <w:p w:rsidR="00A35783" w:rsidRPr="00EC1A46" w:rsidRDefault="00A35783" w:rsidP="00743871">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Business Rules</w:t>
            </w:r>
          </w:p>
        </w:tc>
        <w:tc>
          <w:tcPr>
            <w:tcW w:w="6768" w:type="dxa"/>
          </w:tcPr>
          <w:p w:rsidR="00A35783" w:rsidRPr="00EC1A46" w:rsidRDefault="00A35783" w:rsidP="00743871">
            <w:pPr>
              <w:rPr>
                <w:rFonts w:asciiTheme="majorHAnsi" w:hAnsiTheme="majorHAnsi" w:cs="Calibri"/>
                <w:sz w:val="22"/>
                <w:szCs w:val="22"/>
              </w:rPr>
            </w:pPr>
            <w:r w:rsidRPr="00EC1A46">
              <w:rPr>
                <w:rFonts w:asciiTheme="majorHAnsi" w:hAnsiTheme="majorHAnsi" w:cs="Calibri"/>
                <w:sz w:val="22"/>
                <w:szCs w:val="22"/>
              </w:rPr>
              <w:t>User has to accept the term of use.</w:t>
            </w:r>
          </w:p>
          <w:p w:rsidR="006823E9" w:rsidRPr="00EC1A46" w:rsidRDefault="006823E9" w:rsidP="00743871">
            <w:pPr>
              <w:rPr>
                <w:rFonts w:asciiTheme="majorHAnsi" w:hAnsiTheme="majorHAnsi" w:cs="Calibri"/>
                <w:sz w:val="22"/>
                <w:szCs w:val="22"/>
              </w:rPr>
            </w:pPr>
            <w:r w:rsidRPr="00EC1A46">
              <w:rPr>
                <w:rFonts w:asciiTheme="majorHAnsi" w:hAnsiTheme="majorHAnsi" w:cs="Calibri"/>
                <w:sz w:val="22"/>
                <w:szCs w:val="22"/>
              </w:rPr>
              <w:t>E mail to be validated</w:t>
            </w:r>
          </w:p>
          <w:p w:rsidR="00335A8E" w:rsidRPr="00EC1A46" w:rsidRDefault="00335A8E" w:rsidP="002053D2">
            <w:pPr>
              <w:ind w:left="-108"/>
              <w:rPr>
                <w:rFonts w:asciiTheme="majorHAnsi" w:hAnsiTheme="majorHAnsi" w:cs="Calibri"/>
                <w:sz w:val="22"/>
                <w:szCs w:val="22"/>
              </w:rPr>
            </w:pPr>
            <w:r w:rsidRPr="00EC1A46">
              <w:rPr>
                <w:rFonts w:asciiTheme="majorHAnsi" w:hAnsiTheme="majorHAnsi" w:cs="Calibri"/>
                <w:sz w:val="22"/>
                <w:szCs w:val="22"/>
              </w:rPr>
              <w:lastRenderedPageBreak/>
              <w:t>Password encryption to be maintained</w:t>
            </w:r>
          </w:p>
        </w:tc>
      </w:tr>
      <w:tr w:rsidR="00DD52CA" w:rsidRPr="008C0E46" w:rsidTr="001B2000">
        <w:tc>
          <w:tcPr>
            <w:tcW w:w="2088" w:type="dxa"/>
          </w:tcPr>
          <w:p w:rsidR="00DD52CA" w:rsidRPr="00EC1A46" w:rsidRDefault="00DD52CA" w:rsidP="00743871">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lastRenderedPageBreak/>
              <w:t>Flow Chat</w:t>
            </w:r>
          </w:p>
        </w:tc>
        <w:tc>
          <w:tcPr>
            <w:tcW w:w="6768" w:type="dxa"/>
          </w:tcPr>
          <w:p w:rsidR="00DD52CA" w:rsidRPr="00EC1A46" w:rsidRDefault="00485818" w:rsidP="00743871">
            <w:pPr>
              <w:rPr>
                <w:rFonts w:asciiTheme="majorHAnsi" w:hAnsiTheme="majorHAnsi" w:cs="Calibri"/>
                <w:sz w:val="22"/>
                <w:szCs w:val="22"/>
              </w:rPr>
            </w:pPr>
            <w:r>
              <w:object w:dxaOrig="4764" w:dyaOrig="109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7pt;height:385.05pt" o:ole="">
                  <v:imagedata r:id="rId16" o:title=""/>
                </v:shape>
                <o:OLEObject Type="Embed" ProgID="Visio.Drawing.11" ShapeID="_x0000_i1025" DrawAspect="Content" ObjectID="_1464609886" r:id="rId17"/>
              </w:object>
            </w:r>
          </w:p>
        </w:tc>
      </w:tr>
      <w:tr w:rsidR="00DD52CA" w:rsidRPr="008C0E46" w:rsidTr="001B2000">
        <w:tc>
          <w:tcPr>
            <w:tcW w:w="2088" w:type="dxa"/>
          </w:tcPr>
          <w:p w:rsidR="00DD52CA" w:rsidRPr="00EC1A46" w:rsidRDefault="005642D7" w:rsidP="00743871">
            <w:pPr>
              <w:pStyle w:val="1111Heading4-ILISSRS"/>
              <w:spacing w:line="276" w:lineRule="auto"/>
              <w:jc w:val="right"/>
              <w:rPr>
                <w:rFonts w:asciiTheme="majorHAnsi" w:hAnsiTheme="majorHAnsi" w:cs="Calibri"/>
                <w:sz w:val="22"/>
                <w:szCs w:val="22"/>
              </w:rPr>
            </w:pPr>
            <w:r>
              <w:rPr>
                <w:rFonts w:asciiTheme="majorHAnsi" w:hAnsiTheme="majorHAnsi" w:cs="Calibri"/>
                <w:sz w:val="22"/>
                <w:szCs w:val="22"/>
              </w:rPr>
              <w:t>E</w:t>
            </w:r>
            <w:r w:rsidR="00DD52CA" w:rsidRPr="00EC1A46">
              <w:rPr>
                <w:rFonts w:asciiTheme="majorHAnsi" w:hAnsiTheme="majorHAnsi" w:cs="Calibri"/>
                <w:sz w:val="22"/>
                <w:szCs w:val="22"/>
              </w:rPr>
              <w:t>xceptions:</w:t>
            </w:r>
          </w:p>
        </w:tc>
        <w:tc>
          <w:tcPr>
            <w:tcW w:w="6768" w:type="dxa"/>
          </w:tcPr>
          <w:p w:rsidR="00DD52CA" w:rsidRPr="00EC1A46" w:rsidRDefault="00DD52CA" w:rsidP="00743871">
            <w:pPr>
              <w:rPr>
                <w:rFonts w:asciiTheme="majorHAnsi" w:hAnsiTheme="majorHAnsi" w:cs="Calibri"/>
                <w:sz w:val="22"/>
                <w:szCs w:val="22"/>
              </w:rPr>
            </w:pPr>
            <w:r w:rsidRPr="00EC1A46">
              <w:rPr>
                <w:rFonts w:asciiTheme="majorHAnsi" w:hAnsiTheme="majorHAnsi" w:cs="Calibri"/>
                <w:sz w:val="22"/>
                <w:szCs w:val="22"/>
              </w:rPr>
              <w:t>Out of network or poor network coverage area</w:t>
            </w:r>
          </w:p>
        </w:tc>
      </w:tr>
      <w:tr w:rsidR="00DD52CA" w:rsidRPr="008C0E46" w:rsidTr="001B2000">
        <w:tc>
          <w:tcPr>
            <w:tcW w:w="2088" w:type="dxa"/>
          </w:tcPr>
          <w:p w:rsidR="00DD52CA" w:rsidRPr="00EC1A46" w:rsidRDefault="00DD52CA" w:rsidP="00743871">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Includes:</w:t>
            </w:r>
          </w:p>
        </w:tc>
        <w:tc>
          <w:tcPr>
            <w:tcW w:w="6768" w:type="dxa"/>
          </w:tcPr>
          <w:p w:rsidR="00DD52CA" w:rsidRPr="00EC1A46" w:rsidRDefault="00DD52CA" w:rsidP="00743871">
            <w:pPr>
              <w:rPr>
                <w:rFonts w:asciiTheme="majorHAnsi" w:hAnsiTheme="majorHAnsi" w:cs="Calibri"/>
                <w:sz w:val="22"/>
                <w:szCs w:val="22"/>
              </w:rPr>
            </w:pPr>
            <w:r w:rsidRPr="00EC1A46">
              <w:rPr>
                <w:rFonts w:asciiTheme="majorHAnsi" w:hAnsiTheme="majorHAnsi" w:cs="Calibri"/>
                <w:sz w:val="22"/>
                <w:szCs w:val="22"/>
              </w:rPr>
              <w:t>Nil.</w:t>
            </w:r>
          </w:p>
        </w:tc>
      </w:tr>
      <w:tr w:rsidR="00DD52CA" w:rsidRPr="008C0E46" w:rsidTr="001B2000">
        <w:tc>
          <w:tcPr>
            <w:tcW w:w="2088" w:type="dxa"/>
          </w:tcPr>
          <w:p w:rsidR="00DD52CA" w:rsidRPr="00EC1A46" w:rsidRDefault="00DD52CA" w:rsidP="00743871">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Special Requirements:</w:t>
            </w:r>
          </w:p>
        </w:tc>
        <w:tc>
          <w:tcPr>
            <w:tcW w:w="6768" w:type="dxa"/>
          </w:tcPr>
          <w:p w:rsidR="00242F30" w:rsidRPr="00EC1A46" w:rsidRDefault="00B10BB6" w:rsidP="001B2000">
            <w:pPr>
              <w:rPr>
                <w:rFonts w:asciiTheme="majorHAnsi" w:hAnsiTheme="majorHAnsi" w:cs="Calibri"/>
                <w:sz w:val="22"/>
                <w:szCs w:val="22"/>
              </w:rPr>
            </w:pPr>
            <w:r w:rsidRPr="00EC1A46">
              <w:rPr>
                <w:rFonts w:asciiTheme="majorHAnsi" w:hAnsiTheme="majorHAnsi" w:cs="Calibri"/>
                <w:sz w:val="22"/>
                <w:szCs w:val="22"/>
              </w:rPr>
              <w:t>At registration form there must be a</w:t>
            </w:r>
            <w:r w:rsidR="001B2000" w:rsidRPr="00EC1A46">
              <w:rPr>
                <w:rFonts w:asciiTheme="majorHAnsi" w:hAnsiTheme="majorHAnsi" w:cs="Calibri"/>
                <w:sz w:val="22"/>
                <w:szCs w:val="22"/>
              </w:rPr>
              <w:t>n</w:t>
            </w:r>
            <w:r w:rsidRPr="00EC1A46">
              <w:rPr>
                <w:rFonts w:asciiTheme="majorHAnsi" w:hAnsiTheme="majorHAnsi" w:cs="Calibri"/>
                <w:sz w:val="22"/>
                <w:szCs w:val="22"/>
              </w:rPr>
              <w:t xml:space="preserve"> encouraging note to the user for registration to promote the application. </w:t>
            </w:r>
          </w:p>
        </w:tc>
      </w:tr>
      <w:tr w:rsidR="00DD52CA" w:rsidRPr="008C0E46" w:rsidTr="001B2000">
        <w:tc>
          <w:tcPr>
            <w:tcW w:w="2088" w:type="dxa"/>
          </w:tcPr>
          <w:p w:rsidR="00DD52CA" w:rsidRPr="00EC1A46" w:rsidRDefault="00DD52CA" w:rsidP="00743871">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Assumptions:</w:t>
            </w:r>
          </w:p>
        </w:tc>
        <w:tc>
          <w:tcPr>
            <w:tcW w:w="6768" w:type="dxa"/>
          </w:tcPr>
          <w:p w:rsidR="004F0444" w:rsidRPr="00485818" w:rsidRDefault="004F0444" w:rsidP="00770790">
            <w:pPr>
              <w:pStyle w:val="ListParagraph"/>
              <w:numPr>
                <w:ilvl w:val="0"/>
                <w:numId w:val="65"/>
              </w:numPr>
              <w:spacing w:after="0"/>
              <w:rPr>
                <w:rFonts w:asciiTheme="majorHAnsi" w:hAnsiTheme="majorHAnsi" w:cs="Calibri"/>
                <w:color w:val="auto"/>
              </w:rPr>
            </w:pPr>
            <w:r w:rsidRPr="00485818">
              <w:rPr>
                <w:rFonts w:asciiTheme="majorHAnsi" w:hAnsiTheme="majorHAnsi" w:cs="Calibri"/>
                <w:color w:val="auto"/>
              </w:rPr>
              <w:t>Notification must be available in the DB.</w:t>
            </w:r>
          </w:p>
          <w:p w:rsidR="004F0444" w:rsidRPr="00485818" w:rsidRDefault="004F0444" w:rsidP="00770790">
            <w:pPr>
              <w:pStyle w:val="ListParagraph"/>
              <w:numPr>
                <w:ilvl w:val="0"/>
                <w:numId w:val="65"/>
              </w:numPr>
              <w:spacing w:after="0"/>
              <w:rPr>
                <w:rFonts w:asciiTheme="majorHAnsi" w:hAnsiTheme="majorHAnsi" w:cs="Calibri"/>
                <w:color w:val="auto"/>
              </w:rPr>
            </w:pPr>
            <w:r w:rsidRPr="00485818">
              <w:rPr>
                <w:rFonts w:asciiTheme="majorHAnsi" w:hAnsiTheme="majorHAnsi" w:cs="Calibri"/>
                <w:color w:val="auto"/>
              </w:rPr>
              <w:t xml:space="preserve">Application should be </w:t>
            </w:r>
            <w:r w:rsidR="00556C7A" w:rsidRPr="00485818">
              <w:rPr>
                <w:rFonts w:asciiTheme="majorHAnsi" w:hAnsiTheme="majorHAnsi" w:cs="Calibri"/>
                <w:color w:val="auto"/>
              </w:rPr>
              <w:t>connecting</w:t>
            </w:r>
            <w:r w:rsidRPr="00485818">
              <w:rPr>
                <w:rFonts w:asciiTheme="majorHAnsi" w:hAnsiTheme="majorHAnsi" w:cs="Calibri"/>
                <w:color w:val="auto"/>
              </w:rPr>
              <w:t xml:space="preserve"> to the internet.</w:t>
            </w:r>
          </w:p>
          <w:p w:rsidR="00DD52CA" w:rsidRPr="00485818" w:rsidRDefault="00DD52CA" w:rsidP="00770790">
            <w:pPr>
              <w:pStyle w:val="ListParagraph"/>
              <w:numPr>
                <w:ilvl w:val="0"/>
                <w:numId w:val="65"/>
              </w:numPr>
              <w:spacing w:after="0"/>
              <w:rPr>
                <w:rFonts w:asciiTheme="majorHAnsi" w:hAnsiTheme="majorHAnsi" w:cs="Calibri"/>
              </w:rPr>
            </w:pPr>
            <w:r w:rsidRPr="00485818">
              <w:rPr>
                <w:rFonts w:asciiTheme="majorHAnsi" w:hAnsiTheme="majorHAnsi" w:cs="Calibri"/>
                <w:color w:val="auto"/>
              </w:rPr>
              <w:t xml:space="preserve">Bahrain locator app must </w:t>
            </w:r>
            <w:r w:rsidR="00387390" w:rsidRPr="00485818">
              <w:rPr>
                <w:rFonts w:asciiTheme="majorHAnsi" w:hAnsiTheme="majorHAnsi" w:cs="Calibri"/>
                <w:color w:val="auto"/>
              </w:rPr>
              <w:t xml:space="preserve">be available </w:t>
            </w:r>
            <w:r w:rsidR="001B2000" w:rsidRPr="00485818">
              <w:rPr>
                <w:rFonts w:asciiTheme="majorHAnsi" w:hAnsiTheme="majorHAnsi" w:cs="Calibri"/>
                <w:color w:val="auto"/>
              </w:rPr>
              <w:t>i</w:t>
            </w:r>
            <w:r w:rsidRPr="00485818">
              <w:rPr>
                <w:rFonts w:asciiTheme="majorHAnsi" w:hAnsiTheme="majorHAnsi" w:cs="Calibri"/>
                <w:color w:val="auto"/>
              </w:rPr>
              <w:t>n mobile market/play store.</w:t>
            </w:r>
          </w:p>
        </w:tc>
      </w:tr>
      <w:tr w:rsidR="00DD52CA" w:rsidRPr="008C0E46" w:rsidTr="001B2000">
        <w:tc>
          <w:tcPr>
            <w:tcW w:w="2088" w:type="dxa"/>
          </w:tcPr>
          <w:p w:rsidR="00DD52CA" w:rsidRPr="00EC1A46" w:rsidRDefault="00A35783" w:rsidP="00A35783">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 xml:space="preserve">Post </w:t>
            </w:r>
            <w:r w:rsidR="00DD52CA" w:rsidRPr="00EC1A46">
              <w:rPr>
                <w:rFonts w:asciiTheme="majorHAnsi" w:hAnsiTheme="majorHAnsi" w:cs="Calibri"/>
                <w:sz w:val="22"/>
                <w:szCs w:val="22"/>
              </w:rPr>
              <w:t>conditions:</w:t>
            </w:r>
          </w:p>
        </w:tc>
        <w:tc>
          <w:tcPr>
            <w:tcW w:w="6768" w:type="dxa"/>
          </w:tcPr>
          <w:p w:rsidR="00DD52CA" w:rsidRPr="00485818" w:rsidRDefault="00242F30" w:rsidP="00770790">
            <w:pPr>
              <w:pStyle w:val="ListParagraph"/>
              <w:numPr>
                <w:ilvl w:val="0"/>
                <w:numId w:val="64"/>
              </w:numPr>
              <w:spacing w:after="0"/>
              <w:rPr>
                <w:rFonts w:asciiTheme="majorHAnsi" w:hAnsiTheme="majorHAnsi" w:cs="Calibri"/>
                <w:color w:val="auto"/>
              </w:rPr>
            </w:pPr>
            <w:r w:rsidRPr="00485818">
              <w:rPr>
                <w:rFonts w:asciiTheme="majorHAnsi" w:hAnsiTheme="majorHAnsi" w:cs="Calibri"/>
                <w:color w:val="auto"/>
              </w:rPr>
              <w:t xml:space="preserve">Users </w:t>
            </w:r>
            <w:r w:rsidR="00DD52CA" w:rsidRPr="00485818">
              <w:rPr>
                <w:rFonts w:asciiTheme="majorHAnsi" w:hAnsiTheme="majorHAnsi" w:cs="Calibri"/>
                <w:color w:val="auto"/>
              </w:rPr>
              <w:t>can view the map &amp; legend.</w:t>
            </w:r>
            <w:r w:rsidR="005304BE" w:rsidRPr="00485818">
              <w:rPr>
                <w:rFonts w:asciiTheme="majorHAnsi" w:hAnsiTheme="majorHAnsi" w:cs="Calibri"/>
                <w:color w:val="auto"/>
              </w:rPr>
              <w:t xml:space="preserve"> (Scale 1: 8000)</w:t>
            </w:r>
          </w:p>
          <w:p w:rsidR="00242F30" w:rsidRPr="00485818" w:rsidRDefault="00242F30" w:rsidP="00770790">
            <w:pPr>
              <w:pStyle w:val="ListParagraph"/>
              <w:numPr>
                <w:ilvl w:val="0"/>
                <w:numId w:val="64"/>
              </w:numPr>
              <w:spacing w:after="0"/>
              <w:rPr>
                <w:rFonts w:asciiTheme="majorHAnsi" w:hAnsiTheme="majorHAnsi" w:cs="Calibri"/>
                <w:color w:val="auto"/>
              </w:rPr>
            </w:pPr>
            <w:r w:rsidRPr="00485818">
              <w:rPr>
                <w:rFonts w:asciiTheme="majorHAnsi" w:hAnsiTheme="majorHAnsi" w:cs="Calibri"/>
                <w:color w:val="auto"/>
              </w:rPr>
              <w:t>User location shown on the map either through cell network or GPS if the user is within Bahrain territory.</w:t>
            </w:r>
          </w:p>
          <w:p w:rsidR="00242F30" w:rsidRPr="00485818" w:rsidRDefault="00242F30" w:rsidP="00770790">
            <w:pPr>
              <w:pStyle w:val="ListParagraph"/>
              <w:numPr>
                <w:ilvl w:val="0"/>
                <w:numId w:val="64"/>
              </w:numPr>
              <w:spacing w:after="0"/>
              <w:rPr>
                <w:rFonts w:asciiTheme="majorHAnsi" w:hAnsiTheme="majorHAnsi" w:cs="Calibri"/>
                <w:color w:val="auto"/>
              </w:rPr>
            </w:pPr>
            <w:r w:rsidRPr="00485818">
              <w:rPr>
                <w:rFonts w:asciiTheme="majorHAnsi" w:hAnsiTheme="majorHAnsi" w:cs="Calibri"/>
                <w:color w:val="auto"/>
              </w:rPr>
              <w:t>If the user opening the map from outside Bahrain then the whole Bahrain Map will come without the user location.</w:t>
            </w:r>
          </w:p>
          <w:p w:rsidR="00242F30" w:rsidRPr="00485818" w:rsidRDefault="00242F30" w:rsidP="00770790">
            <w:pPr>
              <w:pStyle w:val="ListParagraph"/>
              <w:numPr>
                <w:ilvl w:val="0"/>
                <w:numId w:val="64"/>
              </w:numPr>
              <w:spacing w:after="0"/>
              <w:rPr>
                <w:rFonts w:asciiTheme="majorHAnsi" w:hAnsiTheme="majorHAnsi" w:cs="Calibri"/>
                <w:color w:val="auto"/>
              </w:rPr>
            </w:pPr>
            <w:r w:rsidRPr="00485818">
              <w:rPr>
                <w:rFonts w:asciiTheme="majorHAnsi" w:hAnsiTheme="majorHAnsi" w:cs="Calibri"/>
                <w:color w:val="auto"/>
              </w:rPr>
              <w:t>If user out of Bahrain and taps on the GPS then the application would alert the user.</w:t>
            </w:r>
          </w:p>
          <w:p w:rsidR="00DD52CA" w:rsidRPr="00485818" w:rsidRDefault="00DD52CA" w:rsidP="00770790">
            <w:pPr>
              <w:pStyle w:val="ListParagraph"/>
              <w:numPr>
                <w:ilvl w:val="0"/>
                <w:numId w:val="64"/>
              </w:numPr>
              <w:spacing w:after="0"/>
              <w:rPr>
                <w:rFonts w:asciiTheme="majorHAnsi" w:hAnsiTheme="majorHAnsi" w:cs="Calibri"/>
              </w:rPr>
            </w:pPr>
            <w:r w:rsidRPr="00485818">
              <w:rPr>
                <w:rFonts w:asciiTheme="majorHAnsi" w:hAnsiTheme="majorHAnsi" w:cs="Calibri"/>
                <w:color w:val="auto"/>
              </w:rPr>
              <w:t>Provide loading symbol on network issue.</w:t>
            </w:r>
          </w:p>
        </w:tc>
      </w:tr>
      <w:tr w:rsidR="00DD52CA" w:rsidRPr="008C0E46" w:rsidTr="001B2000">
        <w:tc>
          <w:tcPr>
            <w:tcW w:w="2088" w:type="dxa"/>
          </w:tcPr>
          <w:p w:rsidR="00DD52CA" w:rsidRPr="00EC1A46" w:rsidRDefault="00DD52CA" w:rsidP="00A35783">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Priority:</w:t>
            </w:r>
          </w:p>
        </w:tc>
        <w:tc>
          <w:tcPr>
            <w:tcW w:w="6768" w:type="dxa"/>
          </w:tcPr>
          <w:p w:rsidR="00DD52CA" w:rsidRPr="00EC1A46" w:rsidRDefault="00DD52CA" w:rsidP="00743871">
            <w:pPr>
              <w:rPr>
                <w:rFonts w:asciiTheme="majorHAnsi" w:hAnsiTheme="majorHAnsi" w:cs="Calibri"/>
                <w:sz w:val="22"/>
                <w:szCs w:val="22"/>
              </w:rPr>
            </w:pPr>
            <w:r w:rsidRPr="00EC1A46">
              <w:rPr>
                <w:rFonts w:asciiTheme="majorHAnsi" w:hAnsiTheme="majorHAnsi" w:cs="Calibri"/>
                <w:sz w:val="22"/>
                <w:szCs w:val="22"/>
              </w:rPr>
              <w:t>High.</w:t>
            </w:r>
          </w:p>
        </w:tc>
      </w:tr>
      <w:tr w:rsidR="00DD52CA" w:rsidRPr="008C0E46" w:rsidTr="001B2000">
        <w:tc>
          <w:tcPr>
            <w:tcW w:w="2088" w:type="dxa"/>
          </w:tcPr>
          <w:p w:rsidR="00DD52CA" w:rsidRPr="00EC1A46" w:rsidRDefault="00DD52CA" w:rsidP="00A35783">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Frequency of Use:</w:t>
            </w:r>
          </w:p>
        </w:tc>
        <w:tc>
          <w:tcPr>
            <w:tcW w:w="6768" w:type="dxa"/>
          </w:tcPr>
          <w:p w:rsidR="00DD52CA" w:rsidRPr="00EC1A46" w:rsidRDefault="00DD52CA" w:rsidP="00743871">
            <w:pPr>
              <w:rPr>
                <w:rFonts w:asciiTheme="majorHAnsi" w:hAnsiTheme="majorHAnsi" w:cs="Calibri"/>
                <w:sz w:val="22"/>
                <w:szCs w:val="22"/>
              </w:rPr>
            </w:pPr>
            <w:r w:rsidRPr="00EC1A46">
              <w:rPr>
                <w:rFonts w:asciiTheme="majorHAnsi" w:hAnsiTheme="majorHAnsi" w:cs="Calibri"/>
                <w:sz w:val="22"/>
                <w:szCs w:val="22"/>
              </w:rPr>
              <w:t>High.</w:t>
            </w:r>
          </w:p>
        </w:tc>
      </w:tr>
      <w:tr w:rsidR="00DD52CA" w:rsidRPr="008C0E46" w:rsidTr="001B2000">
        <w:tc>
          <w:tcPr>
            <w:tcW w:w="2088" w:type="dxa"/>
          </w:tcPr>
          <w:p w:rsidR="00DD52CA" w:rsidRPr="00EC1A46" w:rsidRDefault="00DD52CA" w:rsidP="00A35783">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Notes and Issues:</w:t>
            </w:r>
          </w:p>
        </w:tc>
        <w:tc>
          <w:tcPr>
            <w:tcW w:w="6768" w:type="dxa"/>
          </w:tcPr>
          <w:p w:rsidR="00DD52CA" w:rsidRPr="00EC1A46" w:rsidRDefault="00DD52CA" w:rsidP="00743871">
            <w:pPr>
              <w:rPr>
                <w:rFonts w:asciiTheme="majorHAnsi" w:hAnsiTheme="majorHAnsi" w:cs="Calibri"/>
                <w:sz w:val="22"/>
                <w:szCs w:val="22"/>
              </w:rPr>
            </w:pPr>
            <w:r w:rsidRPr="00EC1A46">
              <w:rPr>
                <w:rFonts w:asciiTheme="majorHAnsi" w:hAnsiTheme="majorHAnsi" w:cs="Calibri"/>
                <w:sz w:val="22"/>
                <w:szCs w:val="22"/>
              </w:rPr>
              <w:t>Nil.</w:t>
            </w:r>
          </w:p>
        </w:tc>
      </w:tr>
    </w:tbl>
    <w:p w:rsidR="00F42EB9" w:rsidRPr="00EC1A46" w:rsidRDefault="00F42EB9" w:rsidP="00770790">
      <w:pPr>
        <w:pStyle w:val="Heading1"/>
        <w:numPr>
          <w:ilvl w:val="3"/>
          <w:numId w:val="61"/>
        </w:numPr>
        <w:tabs>
          <w:tab w:val="clear" w:pos="720"/>
          <w:tab w:val="clear" w:pos="5760"/>
        </w:tabs>
        <w:ind w:left="720" w:right="29"/>
        <w:rPr>
          <w:rFonts w:asciiTheme="majorHAnsi" w:hAnsiTheme="majorHAnsi" w:cs="Calibri"/>
          <w:sz w:val="24"/>
          <w:szCs w:val="24"/>
        </w:rPr>
      </w:pPr>
      <w:bookmarkStart w:id="1671" w:name="_Toc386805046"/>
      <w:bookmarkStart w:id="1672" w:name="_Toc386807043"/>
      <w:bookmarkStart w:id="1673" w:name="_Toc388529859"/>
      <w:bookmarkStart w:id="1674" w:name="_Toc386805040"/>
      <w:bookmarkStart w:id="1675" w:name="_Toc386807037"/>
      <w:r w:rsidRPr="00EC1A46">
        <w:rPr>
          <w:rFonts w:asciiTheme="majorHAnsi" w:hAnsiTheme="majorHAnsi" w:cs="Calibri"/>
          <w:sz w:val="24"/>
          <w:szCs w:val="24"/>
        </w:rPr>
        <w:lastRenderedPageBreak/>
        <w:t>User Authentication</w:t>
      </w:r>
      <w:bookmarkEnd w:id="1671"/>
      <w:bookmarkEnd w:id="1672"/>
      <w:bookmarkEnd w:id="1673"/>
    </w:p>
    <w:p w:rsidR="00F42EB9" w:rsidRPr="00EC1A46" w:rsidRDefault="00F42EB9" w:rsidP="00F42EB9">
      <w:pPr>
        <w:ind w:right="29"/>
        <w:jc w:val="both"/>
        <w:rPr>
          <w:rFonts w:asciiTheme="majorHAnsi" w:hAnsiTheme="majorHAnsi" w:cs="Calibri"/>
          <w:sz w:val="22"/>
        </w:rPr>
      </w:pPr>
    </w:p>
    <w:p w:rsidR="00F42EB9" w:rsidRDefault="00F42EB9" w:rsidP="00F42EB9">
      <w:pPr>
        <w:ind w:right="29"/>
        <w:jc w:val="both"/>
        <w:rPr>
          <w:rFonts w:asciiTheme="majorHAnsi" w:hAnsiTheme="majorHAnsi" w:cs="Calibri"/>
          <w:sz w:val="22"/>
          <w:szCs w:val="22"/>
        </w:rPr>
      </w:pPr>
      <w:r w:rsidRPr="00AB4F2E">
        <w:rPr>
          <w:rFonts w:asciiTheme="majorHAnsi" w:hAnsiTheme="majorHAnsi" w:cs="Calibri"/>
          <w:sz w:val="22"/>
          <w:szCs w:val="22"/>
        </w:rPr>
        <w:t>The application would work both in User Authenticated &amp; Non Authenticated Mode. In the Authenticated mode the system should have two groups of user.</w:t>
      </w:r>
    </w:p>
    <w:p w:rsidR="00F42EB9" w:rsidRDefault="00F42EB9" w:rsidP="00F42EB9">
      <w:pPr>
        <w:ind w:right="29"/>
        <w:jc w:val="both"/>
        <w:rPr>
          <w:rFonts w:asciiTheme="majorHAnsi" w:hAnsiTheme="majorHAnsi" w:cs="Calibri"/>
          <w:b/>
          <w:sz w:val="22"/>
          <w:szCs w:val="22"/>
        </w:rPr>
      </w:pPr>
      <w:r w:rsidRPr="00EC1A46">
        <w:rPr>
          <w:rFonts w:asciiTheme="majorHAnsi" w:hAnsiTheme="majorHAnsi" w:cs="Calibri"/>
          <w:b/>
          <w:sz w:val="22"/>
          <w:szCs w:val="22"/>
        </w:rPr>
        <w:t>1. Registered Public Users</w:t>
      </w:r>
      <w:r>
        <w:rPr>
          <w:rFonts w:asciiTheme="majorHAnsi" w:hAnsiTheme="majorHAnsi" w:cs="Calibri"/>
          <w:b/>
          <w:sz w:val="22"/>
          <w:szCs w:val="22"/>
        </w:rPr>
        <w:t>.</w:t>
      </w:r>
    </w:p>
    <w:p w:rsidR="00F42EB9" w:rsidRDefault="00F42EB9" w:rsidP="00F42EB9">
      <w:pPr>
        <w:ind w:right="29"/>
        <w:jc w:val="both"/>
        <w:rPr>
          <w:rFonts w:asciiTheme="majorHAnsi" w:hAnsiTheme="majorHAnsi" w:cs="Calibri"/>
          <w:b/>
          <w:sz w:val="22"/>
          <w:szCs w:val="22"/>
        </w:rPr>
      </w:pPr>
      <w:r w:rsidRPr="00EB1B5D">
        <w:rPr>
          <w:rFonts w:asciiTheme="majorHAnsi" w:hAnsiTheme="majorHAnsi" w:cs="Calibri"/>
          <w:b/>
          <w:sz w:val="22"/>
          <w:szCs w:val="22"/>
        </w:rPr>
        <w:t xml:space="preserve">2. Registered CIO </w:t>
      </w:r>
      <w:r>
        <w:rPr>
          <w:rFonts w:asciiTheme="majorHAnsi" w:hAnsiTheme="majorHAnsi" w:cs="Calibri"/>
          <w:b/>
          <w:sz w:val="22"/>
          <w:szCs w:val="22"/>
        </w:rPr>
        <w:t>U</w:t>
      </w:r>
      <w:r w:rsidRPr="00EC1A46">
        <w:rPr>
          <w:rFonts w:asciiTheme="majorHAnsi" w:hAnsiTheme="majorHAnsi" w:cs="Calibri"/>
          <w:b/>
          <w:sz w:val="22"/>
          <w:szCs w:val="22"/>
        </w:rPr>
        <w:t>sers.</w:t>
      </w:r>
    </w:p>
    <w:p w:rsidR="00F42EB9" w:rsidRPr="00EC1A46" w:rsidRDefault="00F42EB9" w:rsidP="00F42EB9">
      <w:pPr>
        <w:ind w:right="29"/>
        <w:jc w:val="both"/>
        <w:rPr>
          <w:rFonts w:asciiTheme="majorHAnsi" w:hAnsiTheme="majorHAnsi" w:cs="Calibri"/>
          <w:bCs/>
          <w:color w:val="auto"/>
          <w:sz w:val="22"/>
          <w:szCs w:val="22"/>
        </w:rPr>
      </w:pPr>
      <w:r w:rsidRPr="00AB4F2E">
        <w:rPr>
          <w:rFonts w:asciiTheme="majorHAnsi" w:hAnsiTheme="majorHAnsi" w:cs="Calibri"/>
          <w:sz w:val="22"/>
          <w:szCs w:val="22"/>
        </w:rPr>
        <w:t xml:space="preserve"> Registered </w:t>
      </w:r>
      <w:r w:rsidRPr="00EC1A46">
        <w:rPr>
          <w:rFonts w:asciiTheme="majorHAnsi" w:hAnsiTheme="majorHAnsi" w:cs="Calibri"/>
          <w:sz w:val="22"/>
          <w:szCs w:val="22"/>
        </w:rPr>
        <w:t xml:space="preserve">CIO user will have </w:t>
      </w:r>
      <w:r w:rsidRPr="00AB4F2E">
        <w:rPr>
          <w:rFonts w:asciiTheme="majorHAnsi" w:hAnsiTheme="majorHAnsi" w:cs="Calibri"/>
          <w:sz w:val="22"/>
          <w:szCs w:val="22"/>
        </w:rPr>
        <w:t>additional</w:t>
      </w:r>
      <w:r w:rsidRPr="00EC1A46">
        <w:rPr>
          <w:rFonts w:asciiTheme="majorHAnsi" w:hAnsiTheme="majorHAnsi" w:cs="Calibri"/>
          <w:sz w:val="22"/>
          <w:szCs w:val="22"/>
        </w:rPr>
        <w:t xml:space="preserve"> facilities when compare with </w:t>
      </w:r>
      <w:r>
        <w:rPr>
          <w:rFonts w:asciiTheme="majorHAnsi" w:hAnsiTheme="majorHAnsi" w:cs="Calibri"/>
          <w:sz w:val="22"/>
          <w:szCs w:val="22"/>
        </w:rPr>
        <w:t>R</w:t>
      </w:r>
      <w:r w:rsidRPr="00AB4F2E">
        <w:rPr>
          <w:rFonts w:asciiTheme="majorHAnsi" w:hAnsiTheme="majorHAnsi" w:cs="Calibri"/>
          <w:sz w:val="22"/>
          <w:szCs w:val="22"/>
        </w:rPr>
        <w:t xml:space="preserve">egistered </w:t>
      </w:r>
      <w:r>
        <w:rPr>
          <w:rFonts w:asciiTheme="majorHAnsi" w:hAnsiTheme="majorHAnsi" w:cs="Calibri"/>
          <w:sz w:val="22"/>
          <w:szCs w:val="22"/>
        </w:rPr>
        <w:t>P</w:t>
      </w:r>
      <w:r w:rsidRPr="00EC1A46">
        <w:rPr>
          <w:rFonts w:asciiTheme="majorHAnsi" w:hAnsiTheme="majorHAnsi" w:cs="Calibri"/>
          <w:sz w:val="22"/>
          <w:szCs w:val="22"/>
        </w:rPr>
        <w:t xml:space="preserve">ublic </w:t>
      </w:r>
      <w:r>
        <w:rPr>
          <w:rFonts w:asciiTheme="majorHAnsi" w:hAnsiTheme="majorHAnsi" w:cs="Calibri"/>
          <w:sz w:val="22"/>
          <w:szCs w:val="22"/>
        </w:rPr>
        <w:t>U</w:t>
      </w:r>
      <w:r w:rsidRPr="00EC1A46">
        <w:rPr>
          <w:rFonts w:asciiTheme="majorHAnsi" w:hAnsiTheme="majorHAnsi" w:cs="Calibri"/>
          <w:sz w:val="22"/>
          <w:szCs w:val="22"/>
        </w:rPr>
        <w:t xml:space="preserve">sers. </w:t>
      </w:r>
      <w:r w:rsidRPr="00EC1A46">
        <w:rPr>
          <w:rFonts w:asciiTheme="majorHAnsi" w:hAnsiTheme="majorHAnsi"/>
          <w:sz w:val="22"/>
          <w:szCs w:val="22"/>
        </w:rPr>
        <w:t xml:space="preserve">CIO users would be registered and authenticated the same way a Public User is registered and </w:t>
      </w:r>
      <w:r w:rsidRPr="00AB4F2E">
        <w:rPr>
          <w:rFonts w:asciiTheme="majorHAnsi" w:hAnsiTheme="majorHAnsi"/>
          <w:sz w:val="22"/>
          <w:szCs w:val="22"/>
        </w:rPr>
        <w:t>authenticated</w:t>
      </w:r>
      <w:r w:rsidRPr="00EC1A46">
        <w:rPr>
          <w:rFonts w:asciiTheme="majorHAnsi" w:hAnsiTheme="majorHAnsi"/>
          <w:sz w:val="22"/>
          <w:szCs w:val="22"/>
        </w:rPr>
        <w:t>. During registration if the user provides a mail ID in the CIO domain (</w:t>
      </w:r>
      <w:hyperlink r:id="rId18" w:history="1">
        <w:r w:rsidRPr="00EC1A46">
          <w:rPr>
            <w:rStyle w:val="Hyperlink"/>
            <w:rFonts w:asciiTheme="majorHAnsi" w:hAnsiTheme="majorHAnsi"/>
            <w:sz w:val="22"/>
            <w:szCs w:val="22"/>
          </w:rPr>
          <w:t>xx@cio.gov.bh</w:t>
        </w:r>
      </w:hyperlink>
      <w:r w:rsidRPr="00EC1A46">
        <w:rPr>
          <w:rFonts w:asciiTheme="majorHAnsi" w:hAnsiTheme="majorHAnsi"/>
          <w:sz w:val="22"/>
          <w:szCs w:val="22"/>
        </w:rPr>
        <w:t xml:space="preserve">), and activates his account by clicking on the link provided in the official mail ID, he would be considered as CIO users with additional privileges in terms of Favourite Point more attribute information input. For all other users who </w:t>
      </w:r>
      <w:r w:rsidRPr="00EB1B5D">
        <w:rPr>
          <w:rFonts w:asciiTheme="majorHAnsi" w:hAnsiTheme="majorHAnsi"/>
          <w:sz w:val="22"/>
          <w:szCs w:val="22"/>
        </w:rPr>
        <w:t>register</w:t>
      </w:r>
      <w:r w:rsidRPr="00EC1A46">
        <w:rPr>
          <w:rFonts w:asciiTheme="majorHAnsi" w:hAnsiTheme="majorHAnsi"/>
          <w:sz w:val="22"/>
          <w:szCs w:val="22"/>
        </w:rPr>
        <w:t xml:space="preserve"> with valid mail ids other than in CIO domain would be treated as Registered Public Users. </w:t>
      </w:r>
      <w:r w:rsidRPr="00EC1A46">
        <w:rPr>
          <w:rFonts w:asciiTheme="majorHAnsi" w:hAnsiTheme="majorHAnsi" w:cs="Calibri"/>
          <w:sz w:val="22"/>
          <w:szCs w:val="22"/>
        </w:rPr>
        <w:t>. In case of non-register users application will be redirected to home page.</w:t>
      </w:r>
      <w:r w:rsidRPr="00EC1A46">
        <w:rPr>
          <w:rFonts w:asciiTheme="majorHAnsi" w:hAnsiTheme="majorHAnsi" w:cs="Calibri"/>
          <w:bCs/>
          <w:color w:val="auto"/>
          <w:sz w:val="22"/>
          <w:szCs w:val="22"/>
        </w:rPr>
        <w:t xml:space="preserve">– </w:t>
      </w:r>
    </w:p>
    <w:p w:rsidR="00F42EB9" w:rsidRDefault="00F42EB9" w:rsidP="00770790">
      <w:pPr>
        <w:pStyle w:val="Heading1"/>
        <w:numPr>
          <w:ilvl w:val="4"/>
          <w:numId w:val="61"/>
        </w:numPr>
        <w:tabs>
          <w:tab w:val="clear" w:pos="720"/>
          <w:tab w:val="clear" w:pos="5760"/>
        </w:tabs>
        <w:ind w:left="1080" w:right="29"/>
        <w:rPr>
          <w:sz w:val="24"/>
          <w:szCs w:val="24"/>
        </w:rPr>
      </w:pPr>
      <w:bookmarkStart w:id="1676" w:name="_Toc388170905"/>
      <w:bookmarkStart w:id="1677" w:name="_Toc388171455"/>
      <w:bookmarkStart w:id="1678" w:name="_Toc388172005"/>
      <w:bookmarkStart w:id="1679" w:name="_Toc388172556"/>
      <w:bookmarkStart w:id="1680" w:name="_Toc388173107"/>
      <w:bookmarkStart w:id="1681" w:name="_Toc388173658"/>
      <w:bookmarkStart w:id="1682" w:name="_Toc388174209"/>
      <w:bookmarkStart w:id="1683" w:name="_Toc388174761"/>
      <w:bookmarkStart w:id="1684" w:name="_Toc388175313"/>
      <w:bookmarkStart w:id="1685" w:name="_Toc388175865"/>
      <w:bookmarkStart w:id="1686" w:name="_Toc388176416"/>
      <w:bookmarkStart w:id="1687" w:name="_Toc388176967"/>
      <w:bookmarkStart w:id="1688" w:name="_Toc388177518"/>
      <w:bookmarkStart w:id="1689" w:name="_Toc388178068"/>
      <w:bookmarkStart w:id="1690" w:name="_Toc388178618"/>
      <w:bookmarkStart w:id="1691" w:name="_Toc388179210"/>
      <w:bookmarkStart w:id="1692" w:name="_Toc388179762"/>
      <w:bookmarkStart w:id="1693" w:name="_Toc388180315"/>
      <w:bookmarkStart w:id="1694" w:name="_Toc388183781"/>
      <w:bookmarkStart w:id="1695" w:name="_Toc388337845"/>
      <w:bookmarkStart w:id="1696" w:name="_Toc388529860"/>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r w:rsidRPr="00EC1A46">
        <w:rPr>
          <w:rFonts w:asciiTheme="majorHAnsi" w:hAnsiTheme="majorHAnsi" w:cs="Calibri"/>
          <w:i/>
          <w:sz w:val="24"/>
          <w:szCs w:val="24"/>
        </w:rPr>
        <w:t>User Registration</w:t>
      </w:r>
      <w:bookmarkEnd w:id="1696"/>
    </w:p>
    <w:p w:rsidR="00F42EB9" w:rsidRPr="00EC1A46" w:rsidRDefault="00F42EB9" w:rsidP="00F42EB9"/>
    <w:p w:rsidR="00D41937" w:rsidRPr="00EC1A46" w:rsidRDefault="00F42EB9" w:rsidP="00D41937">
      <w:pPr>
        <w:spacing w:line="276" w:lineRule="auto"/>
        <w:jc w:val="both"/>
        <w:rPr>
          <w:rStyle w:val="Strong"/>
          <w:rFonts w:asciiTheme="majorHAnsi" w:hAnsiTheme="majorHAnsi" w:cs="Calibri"/>
          <w:b w:val="0"/>
          <w:color w:val="auto"/>
        </w:rPr>
      </w:pPr>
      <w:r w:rsidRPr="00EC1A46">
        <w:rPr>
          <w:rFonts w:asciiTheme="majorHAnsi" w:hAnsiTheme="majorHAnsi" w:cs="Calibri"/>
          <w:bCs/>
          <w:color w:val="auto"/>
        </w:rPr>
        <w:t>Application should have facility to register the user from mobile device itself, this can be done first time at launch of the application. If user not willing to register it will be redirected to home page. But whenever application open, it will prompt again for registration. it will repeat until registration process completed.  However, this is an optional step for the user and user will be informed with advantages of registration.</w:t>
      </w:r>
      <w:ins w:id="1697" w:author=" " w:date="2014-05-24T19:59:00Z">
        <w:r w:rsidR="00D41937">
          <w:rPr>
            <w:rFonts w:asciiTheme="majorHAnsi" w:hAnsiTheme="majorHAnsi" w:cs="Calibri"/>
            <w:bCs/>
            <w:color w:val="auto"/>
          </w:rPr>
          <w:t xml:space="preserve"> </w:t>
        </w:r>
      </w:ins>
      <w:moveToRangeStart w:id="1698" w:author=" " w:date="2014-05-24T19:59:00Z" w:name="move388724913"/>
      <w:commentRangeStart w:id="1699"/>
      <w:moveTo w:id="1700" w:author=" " w:date="2014-05-24T19:59:00Z">
        <w:r w:rsidR="00D41937" w:rsidRPr="00EC1A46">
          <w:rPr>
            <w:rFonts w:asciiTheme="majorHAnsi" w:hAnsiTheme="majorHAnsi" w:cs="Calibri"/>
            <w:sz w:val="22"/>
            <w:szCs w:val="22"/>
          </w:rPr>
          <w:t xml:space="preserve">The download link can be shared over social media through a link </w:t>
        </w:r>
        <w:r w:rsidR="00D41937" w:rsidRPr="00EC1A46">
          <w:rPr>
            <w:rFonts w:asciiTheme="majorHAnsi" w:hAnsiTheme="majorHAnsi" w:cs="Calibri"/>
            <w:b/>
            <w:sz w:val="22"/>
            <w:szCs w:val="22"/>
          </w:rPr>
          <w:t>(Tell a Friend)</w:t>
        </w:r>
        <w:r w:rsidR="00D41937" w:rsidRPr="00EC1A46">
          <w:rPr>
            <w:rFonts w:asciiTheme="majorHAnsi" w:hAnsiTheme="majorHAnsi" w:cs="Calibri"/>
            <w:sz w:val="22"/>
            <w:szCs w:val="22"/>
          </w:rPr>
          <w:t xml:space="preserve"> available in the “About the Apps” sub item which can be initiated from the context menu.</w:t>
        </w:r>
        <w:commentRangeEnd w:id="1699"/>
        <w:r w:rsidR="00D41937" w:rsidRPr="00EC1A46">
          <w:rPr>
            <w:rStyle w:val="CommentReference"/>
            <w:rFonts w:asciiTheme="majorHAnsi" w:hAnsiTheme="majorHAnsi"/>
          </w:rPr>
          <w:commentReference w:id="1699"/>
        </w:r>
      </w:moveTo>
    </w:p>
    <w:moveToRangeEnd w:id="1698"/>
    <w:p w:rsidR="00F42EB9" w:rsidRPr="00EC1A46" w:rsidRDefault="00F42EB9" w:rsidP="00F42EB9">
      <w:pPr>
        <w:pStyle w:val="ListParagraph"/>
        <w:spacing w:after="0"/>
        <w:rPr>
          <w:rFonts w:asciiTheme="majorHAnsi" w:hAnsiTheme="majorHAnsi" w:cs="Calibri"/>
          <w:bCs/>
          <w:color w:val="auto"/>
        </w:rPr>
      </w:pPr>
    </w:p>
    <w:p w:rsidR="00F42EB9" w:rsidRPr="00EC1A46" w:rsidRDefault="00F42EB9" w:rsidP="00F42EB9">
      <w:pPr>
        <w:pStyle w:val="ListParagraph"/>
        <w:spacing w:after="0"/>
        <w:rPr>
          <w:rFonts w:asciiTheme="majorHAnsi" w:hAnsiTheme="majorHAnsi" w:cs="Calibri"/>
          <w:bCs/>
          <w:color w:val="auto"/>
        </w:rPr>
      </w:pPr>
    </w:p>
    <w:p w:rsidR="00F42EB9" w:rsidRPr="00EC1A46" w:rsidRDefault="00F42EB9" w:rsidP="00F42EB9">
      <w:pPr>
        <w:pStyle w:val="1111Heading4-ILISSRS"/>
        <w:spacing w:line="276" w:lineRule="auto"/>
        <w:rPr>
          <w:rFonts w:asciiTheme="majorHAnsi" w:hAnsiTheme="majorHAnsi" w:cs="Calibri"/>
          <w:sz w:val="22"/>
          <w:szCs w:val="22"/>
        </w:rPr>
      </w:pPr>
      <w:r w:rsidRPr="00EC1A46">
        <w:rPr>
          <w:rFonts w:asciiTheme="majorHAnsi" w:hAnsiTheme="majorHAnsi" w:cs="Calibri"/>
          <w:sz w:val="22"/>
          <w:szCs w:val="22"/>
        </w:rPr>
        <w:t>Use Case Diagram</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tblPr>
      <w:tblGrid>
        <w:gridCol w:w="2088"/>
        <w:gridCol w:w="2160"/>
        <w:gridCol w:w="2340"/>
        <w:gridCol w:w="2430"/>
      </w:tblGrid>
      <w:tr w:rsidR="00F42EB9" w:rsidRPr="008C0E46" w:rsidTr="00F42EB9">
        <w:tc>
          <w:tcPr>
            <w:tcW w:w="2088" w:type="dxa"/>
            <w:tcBorders>
              <w:top w:val="single" w:sz="12" w:space="0" w:color="auto"/>
              <w:left w:val="single" w:sz="12" w:space="0" w:color="auto"/>
              <w:bottom w:val="single" w:sz="6" w:space="0" w:color="auto"/>
              <w:right w:val="single" w:sz="6" w:space="0" w:color="auto"/>
            </w:tcBorders>
            <w:hideMark/>
          </w:tcPr>
          <w:p w:rsidR="00F42EB9" w:rsidRPr="00EC1A46" w:rsidRDefault="00F42EB9" w:rsidP="00F42EB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Use Case ID:</w:t>
            </w:r>
          </w:p>
        </w:tc>
        <w:tc>
          <w:tcPr>
            <w:tcW w:w="2160" w:type="dxa"/>
            <w:tcBorders>
              <w:top w:val="single" w:sz="12" w:space="0" w:color="auto"/>
              <w:left w:val="single" w:sz="6" w:space="0" w:color="auto"/>
              <w:bottom w:val="single" w:sz="6" w:space="0" w:color="auto"/>
              <w:right w:val="single" w:sz="6" w:space="0" w:color="auto"/>
            </w:tcBorders>
            <w:hideMark/>
          </w:tcPr>
          <w:p w:rsidR="00F42EB9" w:rsidRPr="00EC1A46" w:rsidRDefault="00F42EB9" w:rsidP="00F42EB9">
            <w:pPr>
              <w:rPr>
                <w:rFonts w:asciiTheme="majorHAnsi" w:hAnsiTheme="majorHAnsi" w:cs="Calibri"/>
                <w:sz w:val="22"/>
              </w:rPr>
            </w:pPr>
            <w:r w:rsidRPr="00EC1A46">
              <w:rPr>
                <w:rFonts w:asciiTheme="majorHAnsi" w:hAnsiTheme="majorHAnsi" w:cs="Calibri"/>
                <w:sz w:val="22"/>
              </w:rPr>
              <w:t>BML_008</w:t>
            </w:r>
          </w:p>
        </w:tc>
        <w:tc>
          <w:tcPr>
            <w:tcW w:w="2340" w:type="dxa"/>
            <w:tcBorders>
              <w:top w:val="single" w:sz="12" w:space="0" w:color="auto"/>
              <w:left w:val="single" w:sz="6" w:space="0" w:color="auto"/>
              <w:bottom w:val="single" w:sz="6" w:space="0" w:color="auto"/>
              <w:right w:val="single" w:sz="6" w:space="0" w:color="auto"/>
            </w:tcBorders>
            <w:hideMark/>
          </w:tcPr>
          <w:p w:rsidR="00F42EB9" w:rsidRPr="00EC1A46" w:rsidRDefault="00F42EB9" w:rsidP="00F42EB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Req. ID:</w:t>
            </w:r>
          </w:p>
        </w:tc>
        <w:tc>
          <w:tcPr>
            <w:tcW w:w="2430" w:type="dxa"/>
            <w:tcBorders>
              <w:top w:val="single" w:sz="12" w:space="0" w:color="auto"/>
              <w:left w:val="single" w:sz="6" w:space="0" w:color="auto"/>
              <w:bottom w:val="single" w:sz="6" w:space="0" w:color="auto"/>
              <w:right w:val="single" w:sz="12" w:space="0" w:color="auto"/>
            </w:tcBorders>
            <w:hideMark/>
          </w:tcPr>
          <w:p w:rsidR="00F42EB9" w:rsidRPr="00EC1A46" w:rsidRDefault="00F42EB9" w:rsidP="00F42EB9">
            <w:pPr>
              <w:rPr>
                <w:rFonts w:asciiTheme="majorHAnsi" w:hAnsiTheme="majorHAnsi" w:cs="Calibri"/>
                <w:sz w:val="22"/>
              </w:rPr>
            </w:pPr>
            <w:r w:rsidRPr="00EC1A46">
              <w:rPr>
                <w:rFonts w:asciiTheme="majorHAnsi" w:hAnsiTheme="majorHAnsi" w:cs="Calibri"/>
                <w:b/>
                <w:sz w:val="22"/>
              </w:rPr>
              <w:t xml:space="preserve">FR </w:t>
            </w:r>
            <w:r>
              <w:rPr>
                <w:rFonts w:asciiTheme="majorHAnsi" w:hAnsiTheme="majorHAnsi" w:cs="Calibri"/>
                <w:b/>
                <w:sz w:val="22"/>
              </w:rPr>
              <w:t>2</w:t>
            </w:r>
            <w:r w:rsidRPr="00EC1A46">
              <w:rPr>
                <w:rFonts w:asciiTheme="majorHAnsi" w:hAnsiTheme="majorHAnsi" w:cs="Calibri"/>
                <w:b/>
                <w:sz w:val="22"/>
              </w:rPr>
              <w:t>.1</w:t>
            </w:r>
          </w:p>
        </w:tc>
      </w:tr>
      <w:tr w:rsidR="00F42EB9" w:rsidRPr="008C0E46" w:rsidTr="00F42EB9">
        <w:tc>
          <w:tcPr>
            <w:tcW w:w="2088" w:type="dxa"/>
            <w:tcBorders>
              <w:top w:val="single" w:sz="6" w:space="0" w:color="auto"/>
              <w:left w:val="single" w:sz="12" w:space="0" w:color="auto"/>
              <w:bottom w:val="single" w:sz="6" w:space="0" w:color="auto"/>
              <w:right w:val="single" w:sz="6" w:space="0" w:color="auto"/>
            </w:tcBorders>
            <w:hideMark/>
          </w:tcPr>
          <w:p w:rsidR="00F42EB9" w:rsidRPr="00EC1A46" w:rsidRDefault="00F42EB9" w:rsidP="00F42EB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Created By:</w:t>
            </w:r>
          </w:p>
        </w:tc>
        <w:tc>
          <w:tcPr>
            <w:tcW w:w="2160" w:type="dxa"/>
            <w:tcBorders>
              <w:top w:val="single" w:sz="6" w:space="0" w:color="auto"/>
              <w:left w:val="single" w:sz="6" w:space="0" w:color="auto"/>
              <w:bottom w:val="single" w:sz="6" w:space="0" w:color="auto"/>
              <w:right w:val="single" w:sz="6" w:space="0" w:color="auto"/>
            </w:tcBorders>
            <w:hideMark/>
          </w:tcPr>
          <w:p w:rsidR="00F42EB9" w:rsidRPr="00EC1A46" w:rsidRDefault="00F42EB9" w:rsidP="00F42EB9">
            <w:pPr>
              <w:pStyle w:val="ListParagraph"/>
              <w:spacing w:after="0" w:line="240" w:lineRule="auto"/>
              <w:contextualSpacing/>
              <w:rPr>
                <w:rFonts w:asciiTheme="majorHAnsi" w:hAnsiTheme="majorHAnsi" w:cs="Calibri"/>
                <w:color w:val="000000"/>
              </w:rPr>
            </w:pPr>
            <w:r w:rsidRPr="00EC1A46">
              <w:rPr>
                <w:rFonts w:asciiTheme="majorHAnsi" w:hAnsiTheme="majorHAnsi" w:cs="Calibri"/>
                <w:color w:val="000000"/>
              </w:rPr>
              <w:t>Bibhudutta</w:t>
            </w:r>
          </w:p>
        </w:tc>
        <w:tc>
          <w:tcPr>
            <w:tcW w:w="2340" w:type="dxa"/>
            <w:tcBorders>
              <w:top w:val="single" w:sz="6" w:space="0" w:color="auto"/>
              <w:left w:val="single" w:sz="6" w:space="0" w:color="auto"/>
              <w:bottom w:val="single" w:sz="6" w:space="0" w:color="auto"/>
              <w:right w:val="single" w:sz="6" w:space="0" w:color="auto"/>
            </w:tcBorders>
            <w:hideMark/>
          </w:tcPr>
          <w:p w:rsidR="00F42EB9" w:rsidRPr="00EC1A46" w:rsidRDefault="00F42EB9" w:rsidP="00F42EB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Last Updated By:</w:t>
            </w:r>
          </w:p>
        </w:tc>
        <w:tc>
          <w:tcPr>
            <w:tcW w:w="2430" w:type="dxa"/>
            <w:tcBorders>
              <w:top w:val="single" w:sz="6" w:space="0" w:color="auto"/>
              <w:left w:val="single" w:sz="6" w:space="0" w:color="auto"/>
              <w:bottom w:val="single" w:sz="6" w:space="0" w:color="auto"/>
              <w:right w:val="single" w:sz="12" w:space="0" w:color="auto"/>
            </w:tcBorders>
          </w:tcPr>
          <w:p w:rsidR="00F42EB9" w:rsidRPr="00EC1A46" w:rsidRDefault="00F42EB9" w:rsidP="00F42EB9">
            <w:pPr>
              <w:rPr>
                <w:rFonts w:asciiTheme="majorHAnsi" w:hAnsiTheme="majorHAnsi" w:cs="Calibri"/>
                <w:sz w:val="22"/>
              </w:rPr>
            </w:pPr>
          </w:p>
        </w:tc>
      </w:tr>
      <w:tr w:rsidR="00F42EB9" w:rsidRPr="008C0E46" w:rsidTr="00F42EB9">
        <w:tc>
          <w:tcPr>
            <w:tcW w:w="2088" w:type="dxa"/>
            <w:tcBorders>
              <w:top w:val="single" w:sz="6" w:space="0" w:color="auto"/>
              <w:left w:val="single" w:sz="12" w:space="0" w:color="auto"/>
              <w:bottom w:val="single" w:sz="6" w:space="0" w:color="auto"/>
              <w:right w:val="single" w:sz="6" w:space="0" w:color="auto"/>
            </w:tcBorders>
            <w:hideMark/>
          </w:tcPr>
          <w:p w:rsidR="00F42EB9" w:rsidRPr="00EC1A46" w:rsidRDefault="00F42EB9" w:rsidP="00F42EB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Date  Created:</w:t>
            </w:r>
          </w:p>
        </w:tc>
        <w:tc>
          <w:tcPr>
            <w:tcW w:w="2160" w:type="dxa"/>
            <w:tcBorders>
              <w:top w:val="single" w:sz="6" w:space="0" w:color="auto"/>
              <w:left w:val="single" w:sz="6" w:space="0" w:color="auto"/>
              <w:bottom w:val="single" w:sz="6" w:space="0" w:color="auto"/>
              <w:right w:val="single" w:sz="6" w:space="0" w:color="auto"/>
            </w:tcBorders>
          </w:tcPr>
          <w:p w:rsidR="00F42EB9" w:rsidRPr="00EC1A46" w:rsidRDefault="00F42EB9" w:rsidP="00F42EB9">
            <w:pPr>
              <w:pStyle w:val="ListParagraph"/>
              <w:spacing w:after="0" w:line="240" w:lineRule="auto"/>
              <w:contextualSpacing/>
              <w:rPr>
                <w:rFonts w:asciiTheme="majorHAnsi" w:hAnsiTheme="majorHAnsi" w:cs="Calibri"/>
                <w:color w:val="000000"/>
              </w:rPr>
            </w:pPr>
          </w:p>
        </w:tc>
        <w:tc>
          <w:tcPr>
            <w:tcW w:w="2340" w:type="dxa"/>
            <w:tcBorders>
              <w:top w:val="single" w:sz="6" w:space="0" w:color="auto"/>
              <w:left w:val="single" w:sz="6" w:space="0" w:color="auto"/>
              <w:bottom w:val="single" w:sz="6" w:space="0" w:color="auto"/>
              <w:right w:val="single" w:sz="6" w:space="0" w:color="auto"/>
            </w:tcBorders>
            <w:hideMark/>
          </w:tcPr>
          <w:p w:rsidR="00F42EB9" w:rsidRPr="00EC1A46" w:rsidRDefault="00F42EB9" w:rsidP="00F42EB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 xml:space="preserve">  Last Updated Date:</w:t>
            </w:r>
          </w:p>
        </w:tc>
        <w:tc>
          <w:tcPr>
            <w:tcW w:w="2430" w:type="dxa"/>
            <w:tcBorders>
              <w:top w:val="single" w:sz="6" w:space="0" w:color="auto"/>
              <w:left w:val="single" w:sz="6" w:space="0" w:color="auto"/>
              <w:bottom w:val="single" w:sz="6" w:space="0" w:color="auto"/>
              <w:right w:val="single" w:sz="12" w:space="0" w:color="auto"/>
            </w:tcBorders>
          </w:tcPr>
          <w:p w:rsidR="00F42EB9" w:rsidRPr="00EC1A46" w:rsidRDefault="00F42EB9" w:rsidP="00F42EB9">
            <w:pPr>
              <w:rPr>
                <w:rFonts w:asciiTheme="majorHAnsi" w:hAnsiTheme="majorHAnsi" w:cs="Calibri"/>
                <w:sz w:val="22"/>
              </w:rPr>
            </w:pPr>
          </w:p>
        </w:tc>
      </w:tr>
      <w:tr w:rsidR="00F42EB9" w:rsidRPr="008C0E46" w:rsidTr="00F42EB9">
        <w:tc>
          <w:tcPr>
            <w:tcW w:w="2088" w:type="dxa"/>
            <w:tcBorders>
              <w:top w:val="single" w:sz="6" w:space="0" w:color="auto"/>
              <w:left w:val="single" w:sz="12" w:space="0" w:color="auto"/>
              <w:bottom w:val="single" w:sz="12" w:space="0" w:color="auto"/>
              <w:right w:val="single" w:sz="6" w:space="0" w:color="auto"/>
            </w:tcBorders>
            <w:hideMark/>
          </w:tcPr>
          <w:p w:rsidR="00F42EB9" w:rsidRPr="00EC1A46" w:rsidRDefault="00F42EB9" w:rsidP="00F42EB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Use Case Name:</w:t>
            </w:r>
          </w:p>
        </w:tc>
        <w:tc>
          <w:tcPr>
            <w:tcW w:w="6930" w:type="dxa"/>
            <w:gridSpan w:val="3"/>
            <w:tcBorders>
              <w:top w:val="single" w:sz="6" w:space="0" w:color="auto"/>
              <w:left w:val="single" w:sz="6" w:space="0" w:color="auto"/>
              <w:bottom w:val="single" w:sz="12" w:space="0" w:color="auto"/>
              <w:right w:val="single" w:sz="12" w:space="0" w:color="auto"/>
            </w:tcBorders>
            <w:hideMark/>
          </w:tcPr>
          <w:p w:rsidR="00F42EB9" w:rsidRPr="00EC1A46" w:rsidRDefault="00F42EB9" w:rsidP="00F42EB9">
            <w:pPr>
              <w:pStyle w:val="ListParagraph"/>
              <w:spacing w:after="0" w:line="240" w:lineRule="auto"/>
              <w:contextualSpacing/>
              <w:rPr>
                <w:rFonts w:asciiTheme="majorHAnsi" w:hAnsiTheme="majorHAnsi" w:cs="Calibri"/>
                <w:color w:val="000000"/>
              </w:rPr>
            </w:pPr>
            <w:r w:rsidRPr="00EC1A46">
              <w:rPr>
                <w:rFonts w:asciiTheme="majorHAnsi" w:hAnsiTheme="majorHAnsi" w:cs="Calibri"/>
                <w:color w:val="000000"/>
              </w:rPr>
              <w:t xml:space="preserve">User registration </w:t>
            </w:r>
          </w:p>
        </w:tc>
      </w:tr>
    </w:tbl>
    <w:p w:rsidR="00F42EB9" w:rsidRPr="00EC1A46" w:rsidRDefault="00F42EB9" w:rsidP="00F42EB9">
      <w:pPr>
        <w:tabs>
          <w:tab w:val="left" w:pos="900"/>
          <w:tab w:val="num" w:pos="1746"/>
        </w:tabs>
        <w:autoSpaceDE w:val="0"/>
        <w:autoSpaceDN w:val="0"/>
        <w:adjustRightInd w:val="0"/>
        <w:spacing w:line="360" w:lineRule="auto"/>
        <w:ind w:left="90"/>
        <w:jc w:val="both"/>
        <w:rPr>
          <w:rFonts w:asciiTheme="majorHAnsi" w:hAnsiTheme="majorHAnsi" w:cs="Calibri"/>
          <w:sz w:val="20"/>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tblPr>
      <w:tblGrid>
        <w:gridCol w:w="2136"/>
        <w:gridCol w:w="6904"/>
      </w:tblGrid>
      <w:tr w:rsidR="00F42EB9" w:rsidRPr="008C0E46" w:rsidTr="00F42EB9">
        <w:trPr>
          <w:trHeight w:val="142"/>
        </w:trPr>
        <w:tc>
          <w:tcPr>
            <w:tcW w:w="2136" w:type="dxa"/>
            <w:tcBorders>
              <w:top w:val="single" w:sz="12" w:space="0" w:color="auto"/>
              <w:left w:val="single" w:sz="12" w:space="0" w:color="auto"/>
              <w:bottom w:val="single" w:sz="6" w:space="0" w:color="auto"/>
              <w:right w:val="single" w:sz="6" w:space="0" w:color="auto"/>
            </w:tcBorders>
            <w:hideMark/>
          </w:tcPr>
          <w:p w:rsidR="00F42EB9" w:rsidRPr="00EC1A46" w:rsidRDefault="00F42EB9" w:rsidP="00F42EB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Actor:</w:t>
            </w:r>
          </w:p>
        </w:tc>
        <w:tc>
          <w:tcPr>
            <w:tcW w:w="6904" w:type="dxa"/>
            <w:tcBorders>
              <w:top w:val="single" w:sz="12" w:space="0" w:color="auto"/>
              <w:left w:val="single" w:sz="6" w:space="0" w:color="auto"/>
              <w:bottom w:val="single" w:sz="6" w:space="0" w:color="auto"/>
              <w:right w:val="single" w:sz="12" w:space="0" w:color="auto"/>
            </w:tcBorders>
            <w:hideMark/>
          </w:tcPr>
          <w:p w:rsidR="00F42EB9" w:rsidRPr="00EC1A46" w:rsidRDefault="00F42EB9" w:rsidP="00F42EB9">
            <w:pPr>
              <w:rPr>
                <w:rFonts w:asciiTheme="majorHAnsi" w:hAnsiTheme="majorHAnsi" w:cs="Calibri"/>
                <w:sz w:val="22"/>
                <w:szCs w:val="22"/>
              </w:rPr>
            </w:pPr>
            <w:r w:rsidRPr="00EC1A46">
              <w:rPr>
                <w:rFonts w:asciiTheme="majorHAnsi" w:hAnsiTheme="majorHAnsi" w:cs="Calibri"/>
                <w:sz w:val="22"/>
                <w:szCs w:val="22"/>
              </w:rPr>
              <w:t>Public User/CIO User</w:t>
            </w:r>
          </w:p>
        </w:tc>
      </w:tr>
      <w:tr w:rsidR="00F42EB9" w:rsidRPr="008C0E46" w:rsidTr="00F42EB9">
        <w:trPr>
          <w:trHeight w:val="142"/>
        </w:trPr>
        <w:tc>
          <w:tcPr>
            <w:tcW w:w="2136" w:type="dxa"/>
            <w:tcBorders>
              <w:top w:val="single" w:sz="6" w:space="0" w:color="auto"/>
              <w:left w:val="single" w:sz="12" w:space="0" w:color="auto"/>
              <w:bottom w:val="single" w:sz="6" w:space="0" w:color="auto"/>
              <w:right w:val="single" w:sz="6" w:space="0" w:color="auto"/>
            </w:tcBorders>
            <w:hideMark/>
          </w:tcPr>
          <w:p w:rsidR="00F42EB9" w:rsidRPr="00EC1A46" w:rsidRDefault="00F42EB9" w:rsidP="00F42EB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Description:</w:t>
            </w:r>
          </w:p>
        </w:tc>
        <w:tc>
          <w:tcPr>
            <w:tcW w:w="6904" w:type="dxa"/>
            <w:tcBorders>
              <w:top w:val="single" w:sz="6" w:space="0" w:color="auto"/>
              <w:left w:val="single" w:sz="6" w:space="0" w:color="auto"/>
              <w:bottom w:val="single" w:sz="6" w:space="0" w:color="auto"/>
              <w:right w:val="single" w:sz="12" w:space="0" w:color="auto"/>
            </w:tcBorders>
          </w:tcPr>
          <w:p w:rsidR="00F42EB9" w:rsidRPr="00EC1A46" w:rsidDel="00601207" w:rsidRDefault="00F42EB9" w:rsidP="00F42EB9">
            <w:pPr>
              <w:tabs>
                <w:tab w:val="clear" w:pos="5760"/>
              </w:tabs>
              <w:ind w:right="-90"/>
              <w:rPr>
                <w:rFonts w:asciiTheme="majorHAnsi" w:hAnsiTheme="majorHAnsi" w:cs="Calibri"/>
                <w:sz w:val="22"/>
                <w:szCs w:val="22"/>
              </w:rPr>
            </w:pPr>
            <w:r w:rsidRPr="00EC1A46">
              <w:rPr>
                <w:rFonts w:asciiTheme="majorHAnsi" w:hAnsiTheme="majorHAnsi" w:cs="Calibri"/>
                <w:sz w:val="22"/>
                <w:szCs w:val="22"/>
              </w:rPr>
              <w:t xml:space="preserve">Application provides facility for user registration. User shall enter his details for registration. </w:t>
            </w:r>
            <w:ins w:id="1701" w:author=" " w:date="2014-05-24T20:03:00Z">
              <w:r w:rsidR="0044500C">
                <w:rPr>
                  <w:rFonts w:asciiTheme="majorHAnsi" w:hAnsiTheme="majorHAnsi" w:cs="Calibri"/>
                  <w:sz w:val="22"/>
                  <w:szCs w:val="22"/>
                </w:rPr>
                <w:t>User also facilitated with Tell a Friend to share the application bel</w:t>
              </w:r>
            </w:ins>
            <w:ins w:id="1702" w:author=" " w:date="2014-05-24T20:04:00Z">
              <w:r w:rsidR="0044500C">
                <w:rPr>
                  <w:rFonts w:asciiTheme="majorHAnsi" w:hAnsiTheme="majorHAnsi" w:cs="Calibri"/>
                  <w:sz w:val="22"/>
                  <w:szCs w:val="22"/>
                </w:rPr>
                <w:t>ow the registration.</w:t>
              </w:r>
            </w:ins>
          </w:p>
          <w:p w:rsidR="00F42EB9" w:rsidRPr="00EC1A46" w:rsidRDefault="00F42EB9" w:rsidP="00F42EB9">
            <w:pPr>
              <w:tabs>
                <w:tab w:val="clear" w:pos="5760"/>
              </w:tabs>
              <w:ind w:right="-90"/>
              <w:rPr>
                <w:rFonts w:asciiTheme="majorHAnsi" w:hAnsiTheme="majorHAnsi" w:cs="Calibri"/>
                <w:sz w:val="22"/>
                <w:szCs w:val="22"/>
              </w:rPr>
            </w:pPr>
          </w:p>
        </w:tc>
      </w:tr>
      <w:tr w:rsidR="00F42EB9" w:rsidRPr="008C0E46" w:rsidTr="00F42EB9">
        <w:trPr>
          <w:trHeight w:val="142"/>
        </w:trPr>
        <w:tc>
          <w:tcPr>
            <w:tcW w:w="2136" w:type="dxa"/>
            <w:tcBorders>
              <w:top w:val="single" w:sz="6" w:space="0" w:color="auto"/>
              <w:left w:val="single" w:sz="12" w:space="0" w:color="auto"/>
              <w:bottom w:val="single" w:sz="6" w:space="0" w:color="auto"/>
              <w:right w:val="single" w:sz="6" w:space="0" w:color="auto"/>
            </w:tcBorders>
            <w:hideMark/>
          </w:tcPr>
          <w:p w:rsidR="00F42EB9" w:rsidRPr="00EC1A46" w:rsidRDefault="00F42EB9" w:rsidP="00F42EB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Preconditions:</w:t>
            </w:r>
          </w:p>
        </w:tc>
        <w:tc>
          <w:tcPr>
            <w:tcW w:w="6904" w:type="dxa"/>
            <w:tcBorders>
              <w:top w:val="single" w:sz="6" w:space="0" w:color="auto"/>
              <w:left w:val="single" w:sz="6" w:space="0" w:color="auto"/>
              <w:bottom w:val="single" w:sz="6" w:space="0" w:color="auto"/>
              <w:right w:val="single" w:sz="12" w:space="0" w:color="auto"/>
            </w:tcBorders>
            <w:hideMark/>
          </w:tcPr>
          <w:p w:rsidR="00F42EB9" w:rsidRPr="00EC1A46" w:rsidRDefault="00F42EB9" w:rsidP="00770790">
            <w:pPr>
              <w:numPr>
                <w:ilvl w:val="0"/>
                <w:numId w:val="36"/>
              </w:numPr>
              <w:rPr>
                <w:rFonts w:asciiTheme="majorHAnsi" w:hAnsiTheme="majorHAnsi" w:cs="Calibri"/>
                <w:sz w:val="22"/>
                <w:szCs w:val="22"/>
              </w:rPr>
            </w:pPr>
            <w:r w:rsidRPr="00EC1A46">
              <w:rPr>
                <w:rFonts w:asciiTheme="majorHAnsi" w:hAnsiTheme="majorHAnsi" w:cs="Calibri"/>
                <w:sz w:val="22"/>
                <w:szCs w:val="22"/>
              </w:rPr>
              <w:t>Device should be on mode</w:t>
            </w:r>
          </w:p>
          <w:p w:rsidR="00F42EB9" w:rsidRPr="00EC1A46" w:rsidRDefault="00F42EB9" w:rsidP="00770790">
            <w:pPr>
              <w:numPr>
                <w:ilvl w:val="0"/>
                <w:numId w:val="36"/>
              </w:numPr>
              <w:rPr>
                <w:rFonts w:asciiTheme="majorHAnsi" w:hAnsiTheme="majorHAnsi" w:cs="Calibri"/>
                <w:sz w:val="22"/>
                <w:szCs w:val="22"/>
              </w:rPr>
            </w:pPr>
            <w:r w:rsidRPr="00EC1A46">
              <w:rPr>
                <w:rFonts w:asciiTheme="majorHAnsi" w:hAnsiTheme="majorHAnsi" w:cs="Calibri"/>
                <w:sz w:val="22"/>
                <w:szCs w:val="22"/>
              </w:rPr>
              <w:t>Bahrain locator app must be available on mobile or will be installed from the mobile market/play store.</w:t>
            </w:r>
          </w:p>
          <w:p w:rsidR="00F42EB9" w:rsidRPr="00EC1A46" w:rsidRDefault="00F42EB9" w:rsidP="00770790">
            <w:pPr>
              <w:numPr>
                <w:ilvl w:val="0"/>
                <w:numId w:val="36"/>
              </w:numPr>
              <w:rPr>
                <w:rFonts w:asciiTheme="majorHAnsi" w:hAnsiTheme="majorHAnsi" w:cs="Calibri"/>
                <w:sz w:val="22"/>
                <w:szCs w:val="22"/>
              </w:rPr>
            </w:pPr>
            <w:r w:rsidRPr="00EC1A46">
              <w:rPr>
                <w:rFonts w:asciiTheme="majorHAnsi" w:hAnsiTheme="majorHAnsi" w:cs="Calibri"/>
                <w:sz w:val="22"/>
                <w:szCs w:val="22"/>
              </w:rPr>
              <w:t>Device should connect to the internet.</w:t>
            </w:r>
          </w:p>
          <w:p w:rsidR="00F42EB9" w:rsidRPr="00EC1A46" w:rsidRDefault="00F42EB9" w:rsidP="00770790">
            <w:pPr>
              <w:numPr>
                <w:ilvl w:val="0"/>
                <w:numId w:val="36"/>
              </w:numPr>
              <w:rPr>
                <w:rFonts w:asciiTheme="majorHAnsi" w:hAnsiTheme="majorHAnsi" w:cs="Calibri"/>
                <w:sz w:val="22"/>
                <w:szCs w:val="22"/>
              </w:rPr>
            </w:pPr>
            <w:r w:rsidRPr="00EC1A46">
              <w:rPr>
                <w:rFonts w:asciiTheme="majorHAnsi" w:hAnsiTheme="majorHAnsi" w:cs="Calibri"/>
                <w:sz w:val="22"/>
                <w:szCs w:val="22"/>
              </w:rPr>
              <w:t>Device should establish a connection with the server</w:t>
            </w:r>
          </w:p>
        </w:tc>
      </w:tr>
      <w:tr w:rsidR="00F42EB9" w:rsidRPr="008C0E46" w:rsidTr="00F42EB9">
        <w:trPr>
          <w:trHeight w:val="142"/>
        </w:trPr>
        <w:tc>
          <w:tcPr>
            <w:tcW w:w="2136" w:type="dxa"/>
            <w:tcBorders>
              <w:top w:val="single" w:sz="6" w:space="0" w:color="auto"/>
              <w:left w:val="single" w:sz="12" w:space="0" w:color="auto"/>
              <w:bottom w:val="single" w:sz="6" w:space="0" w:color="auto"/>
              <w:right w:val="single" w:sz="6" w:space="0" w:color="auto"/>
            </w:tcBorders>
            <w:hideMark/>
          </w:tcPr>
          <w:p w:rsidR="00F42EB9" w:rsidRPr="00EC1A46" w:rsidRDefault="00F42EB9" w:rsidP="00F42EB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Normal Flow:</w:t>
            </w:r>
          </w:p>
        </w:tc>
        <w:tc>
          <w:tcPr>
            <w:tcW w:w="6904" w:type="dxa"/>
            <w:tcBorders>
              <w:top w:val="single" w:sz="6" w:space="0" w:color="auto"/>
              <w:left w:val="single" w:sz="6" w:space="0" w:color="auto"/>
              <w:bottom w:val="single" w:sz="6" w:space="0" w:color="auto"/>
              <w:right w:val="single" w:sz="12" w:space="0" w:color="auto"/>
            </w:tcBorders>
            <w:hideMark/>
          </w:tcPr>
          <w:p w:rsidR="00F42EB9" w:rsidRPr="00DB5BA7" w:rsidRDefault="00F42EB9" w:rsidP="00770790">
            <w:pPr>
              <w:numPr>
                <w:ilvl w:val="0"/>
                <w:numId w:val="37"/>
              </w:numPr>
              <w:ind w:right="0"/>
              <w:rPr>
                <w:rFonts w:ascii="Calibri" w:hAnsi="Calibri" w:cs="Calibri"/>
                <w:sz w:val="22"/>
                <w:szCs w:val="22"/>
              </w:rPr>
            </w:pPr>
            <w:r w:rsidRPr="00DB5BA7">
              <w:rPr>
                <w:rFonts w:ascii="Calibri" w:hAnsi="Calibri" w:cs="Calibri"/>
                <w:sz w:val="22"/>
                <w:szCs w:val="22"/>
              </w:rPr>
              <w:t>Start the Bahrain locator application</w:t>
            </w:r>
          </w:p>
          <w:p w:rsidR="00F42EB9" w:rsidRPr="00DB5BA7" w:rsidRDefault="00F42EB9" w:rsidP="00770790">
            <w:pPr>
              <w:numPr>
                <w:ilvl w:val="0"/>
                <w:numId w:val="37"/>
              </w:numPr>
              <w:ind w:right="0"/>
              <w:rPr>
                <w:rFonts w:ascii="Calibri" w:hAnsi="Calibri" w:cs="Calibri"/>
                <w:sz w:val="22"/>
                <w:szCs w:val="22"/>
              </w:rPr>
            </w:pPr>
            <w:r w:rsidRPr="00DB5BA7">
              <w:rPr>
                <w:rFonts w:ascii="Calibri" w:hAnsi="Calibri" w:cs="Calibri"/>
                <w:sz w:val="22"/>
                <w:szCs w:val="22"/>
              </w:rPr>
              <w:t>Click the user registration link.</w:t>
            </w:r>
          </w:p>
          <w:p w:rsidR="00F42EB9" w:rsidRPr="00DB5BA7" w:rsidRDefault="00F42EB9" w:rsidP="00770790">
            <w:pPr>
              <w:numPr>
                <w:ilvl w:val="0"/>
                <w:numId w:val="37"/>
              </w:numPr>
              <w:ind w:right="0"/>
              <w:rPr>
                <w:rFonts w:ascii="Calibri" w:hAnsi="Calibri" w:cs="Calibri"/>
                <w:sz w:val="22"/>
                <w:szCs w:val="22"/>
              </w:rPr>
            </w:pPr>
            <w:r w:rsidRPr="00DB5BA7">
              <w:rPr>
                <w:rFonts w:ascii="Calibri" w:hAnsi="Calibri" w:cs="Calibri"/>
                <w:sz w:val="22"/>
                <w:szCs w:val="22"/>
              </w:rPr>
              <w:t>Application will display the registration page.</w:t>
            </w:r>
          </w:p>
          <w:p w:rsidR="00F42EB9" w:rsidRPr="00DB5BA7" w:rsidRDefault="00F42EB9" w:rsidP="00770790">
            <w:pPr>
              <w:numPr>
                <w:ilvl w:val="0"/>
                <w:numId w:val="37"/>
              </w:numPr>
              <w:ind w:right="0"/>
              <w:rPr>
                <w:rFonts w:ascii="Calibri" w:hAnsi="Calibri" w:cs="Calibri"/>
                <w:sz w:val="22"/>
                <w:szCs w:val="22"/>
              </w:rPr>
            </w:pPr>
            <w:r w:rsidRPr="00DB5BA7">
              <w:rPr>
                <w:rFonts w:ascii="Calibri" w:hAnsi="Calibri" w:cs="Calibri"/>
                <w:sz w:val="22"/>
                <w:szCs w:val="22"/>
              </w:rPr>
              <w:t>Enter valid data in all text field(Email id,  password, Retype password, Mobile number, CPR number)</w:t>
            </w:r>
          </w:p>
          <w:p w:rsidR="00F42EB9" w:rsidRPr="00DB5BA7" w:rsidRDefault="00F42EB9" w:rsidP="00770790">
            <w:pPr>
              <w:numPr>
                <w:ilvl w:val="0"/>
                <w:numId w:val="37"/>
              </w:numPr>
              <w:ind w:right="0"/>
              <w:rPr>
                <w:rFonts w:ascii="Calibri" w:hAnsi="Calibri" w:cs="Calibri"/>
                <w:sz w:val="22"/>
                <w:szCs w:val="22"/>
              </w:rPr>
            </w:pPr>
            <w:r w:rsidRPr="00DB5BA7">
              <w:rPr>
                <w:rFonts w:ascii="Calibri" w:hAnsi="Calibri" w:cs="Calibri"/>
                <w:sz w:val="22"/>
                <w:szCs w:val="22"/>
              </w:rPr>
              <w:t>Click on the save button.</w:t>
            </w:r>
          </w:p>
          <w:p w:rsidR="00F42EB9" w:rsidRDefault="00F42EB9" w:rsidP="00770790">
            <w:pPr>
              <w:numPr>
                <w:ilvl w:val="0"/>
                <w:numId w:val="37"/>
              </w:numPr>
              <w:ind w:right="0"/>
              <w:rPr>
                <w:rFonts w:ascii="Calibri" w:hAnsi="Calibri" w:cs="Calibri"/>
                <w:sz w:val="22"/>
                <w:szCs w:val="22"/>
              </w:rPr>
            </w:pPr>
            <w:r w:rsidRPr="00DB5BA7">
              <w:rPr>
                <w:rFonts w:ascii="Calibri" w:hAnsi="Calibri" w:cs="Calibri"/>
                <w:sz w:val="22"/>
                <w:szCs w:val="22"/>
              </w:rPr>
              <w:t>Application will send a</w:t>
            </w:r>
            <w:r>
              <w:rPr>
                <w:rFonts w:ascii="Calibri" w:hAnsi="Calibri" w:cs="Calibri"/>
                <w:sz w:val="22"/>
                <w:szCs w:val="22"/>
              </w:rPr>
              <w:t>n</w:t>
            </w:r>
            <w:ins w:id="1703" w:author=" " w:date="2014-05-24T20:07:00Z">
              <w:r w:rsidR="0044500C">
                <w:rPr>
                  <w:rFonts w:ascii="Calibri" w:hAnsi="Calibri" w:cs="Calibri"/>
                  <w:sz w:val="22"/>
                  <w:szCs w:val="22"/>
                </w:rPr>
                <w:t xml:space="preserve"> </w:t>
              </w:r>
            </w:ins>
            <w:r>
              <w:rPr>
                <w:rFonts w:ascii="Calibri" w:hAnsi="Calibri" w:cs="Calibri"/>
                <w:sz w:val="22"/>
                <w:szCs w:val="22"/>
              </w:rPr>
              <w:t>e</w:t>
            </w:r>
            <w:r w:rsidRPr="00DB5BA7">
              <w:rPr>
                <w:rFonts w:ascii="Calibri" w:hAnsi="Calibri" w:cs="Calibri"/>
                <w:sz w:val="22"/>
                <w:szCs w:val="22"/>
              </w:rPr>
              <w:t>mail for conformation.</w:t>
            </w:r>
          </w:p>
          <w:p w:rsidR="00F42EB9" w:rsidRPr="00DB5BA7" w:rsidRDefault="00F42EB9" w:rsidP="00770790">
            <w:pPr>
              <w:numPr>
                <w:ilvl w:val="0"/>
                <w:numId w:val="37"/>
              </w:numPr>
              <w:ind w:right="0"/>
              <w:rPr>
                <w:rFonts w:ascii="Calibri" w:hAnsi="Calibri" w:cs="Calibri"/>
                <w:sz w:val="22"/>
                <w:szCs w:val="22"/>
              </w:rPr>
            </w:pPr>
            <w:r w:rsidRPr="00DB5BA7">
              <w:rPr>
                <w:rFonts w:ascii="Calibri" w:hAnsi="Calibri" w:cs="Calibri"/>
                <w:sz w:val="22"/>
                <w:szCs w:val="22"/>
              </w:rPr>
              <w:lastRenderedPageBreak/>
              <w:t>Enter your user id &amp; password</w:t>
            </w:r>
            <w:r>
              <w:rPr>
                <w:rFonts w:ascii="Calibri" w:hAnsi="Calibri" w:cs="Calibri"/>
                <w:sz w:val="22"/>
                <w:szCs w:val="22"/>
              </w:rPr>
              <w:t>&amp; tap on the login button</w:t>
            </w:r>
            <w:r w:rsidRPr="00DB5BA7">
              <w:rPr>
                <w:rFonts w:ascii="Calibri" w:hAnsi="Calibri" w:cs="Calibri"/>
                <w:sz w:val="22"/>
                <w:szCs w:val="22"/>
              </w:rPr>
              <w:t>.</w:t>
            </w:r>
          </w:p>
          <w:p w:rsidR="00F42EB9" w:rsidRPr="00EC1A46" w:rsidRDefault="00F42EB9" w:rsidP="00770790">
            <w:pPr>
              <w:numPr>
                <w:ilvl w:val="0"/>
                <w:numId w:val="37"/>
              </w:numPr>
              <w:ind w:right="0"/>
              <w:rPr>
                <w:rFonts w:asciiTheme="majorHAnsi" w:hAnsiTheme="majorHAnsi" w:cs="Calibri"/>
                <w:sz w:val="22"/>
                <w:szCs w:val="22"/>
              </w:rPr>
            </w:pPr>
            <w:r w:rsidRPr="00DB5BA7">
              <w:rPr>
                <w:rFonts w:ascii="Calibri" w:hAnsi="Calibri" w:cs="Calibri"/>
                <w:sz w:val="22"/>
                <w:szCs w:val="22"/>
              </w:rPr>
              <w:t>Application will allow to login.</w:t>
            </w:r>
          </w:p>
        </w:tc>
      </w:tr>
      <w:tr w:rsidR="00F42EB9" w:rsidRPr="008C0E46" w:rsidTr="00F42EB9">
        <w:trPr>
          <w:trHeight w:val="142"/>
        </w:trPr>
        <w:tc>
          <w:tcPr>
            <w:tcW w:w="2136" w:type="dxa"/>
            <w:tcBorders>
              <w:top w:val="single" w:sz="6" w:space="0" w:color="auto"/>
              <w:left w:val="single" w:sz="12" w:space="0" w:color="auto"/>
              <w:bottom w:val="single" w:sz="6" w:space="0" w:color="auto"/>
              <w:right w:val="single" w:sz="6" w:space="0" w:color="auto"/>
            </w:tcBorders>
            <w:hideMark/>
          </w:tcPr>
          <w:p w:rsidR="00F42EB9" w:rsidRPr="00EC1A46" w:rsidRDefault="00F42EB9" w:rsidP="00F42EB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lastRenderedPageBreak/>
              <w:t>Alternative Flow:</w:t>
            </w:r>
          </w:p>
        </w:tc>
        <w:tc>
          <w:tcPr>
            <w:tcW w:w="6904" w:type="dxa"/>
            <w:tcBorders>
              <w:top w:val="single" w:sz="6" w:space="0" w:color="auto"/>
              <w:left w:val="single" w:sz="6" w:space="0" w:color="auto"/>
              <w:bottom w:val="single" w:sz="6" w:space="0" w:color="auto"/>
              <w:right w:val="single" w:sz="12" w:space="0" w:color="auto"/>
            </w:tcBorders>
            <w:hideMark/>
          </w:tcPr>
          <w:p w:rsidR="00F42EB9" w:rsidRPr="00EC1A46" w:rsidRDefault="00F42EB9" w:rsidP="00F42EB9">
            <w:pPr>
              <w:ind w:right="0"/>
              <w:rPr>
                <w:rFonts w:asciiTheme="majorHAnsi" w:hAnsiTheme="majorHAnsi" w:cs="Calibri"/>
                <w:sz w:val="22"/>
                <w:szCs w:val="22"/>
              </w:rPr>
            </w:pPr>
            <w:r w:rsidRPr="00EC1A46">
              <w:rPr>
                <w:rFonts w:asciiTheme="majorHAnsi" w:hAnsiTheme="majorHAnsi" w:cs="Calibri"/>
                <w:sz w:val="22"/>
                <w:szCs w:val="22"/>
              </w:rPr>
              <w:t xml:space="preserve">Any network issues user needs to close the application &amp; start again. </w:t>
            </w:r>
          </w:p>
        </w:tc>
      </w:tr>
      <w:tr w:rsidR="00F42EB9" w:rsidRPr="008C0E46" w:rsidTr="00F42EB9">
        <w:trPr>
          <w:trHeight w:val="142"/>
        </w:trPr>
        <w:tc>
          <w:tcPr>
            <w:tcW w:w="2136" w:type="dxa"/>
            <w:tcBorders>
              <w:top w:val="single" w:sz="6" w:space="0" w:color="auto"/>
              <w:left w:val="single" w:sz="12" w:space="0" w:color="auto"/>
              <w:bottom w:val="single" w:sz="6" w:space="0" w:color="auto"/>
              <w:right w:val="single" w:sz="6" w:space="0" w:color="auto"/>
            </w:tcBorders>
          </w:tcPr>
          <w:p w:rsidR="00F42EB9" w:rsidRPr="00EC1A46" w:rsidRDefault="00F42EB9" w:rsidP="00F42EB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Business Rules</w:t>
            </w:r>
          </w:p>
        </w:tc>
        <w:tc>
          <w:tcPr>
            <w:tcW w:w="6904" w:type="dxa"/>
            <w:tcBorders>
              <w:top w:val="single" w:sz="6" w:space="0" w:color="auto"/>
              <w:left w:val="single" w:sz="6" w:space="0" w:color="auto"/>
              <w:bottom w:val="single" w:sz="6" w:space="0" w:color="auto"/>
              <w:right w:val="single" w:sz="12" w:space="0" w:color="auto"/>
            </w:tcBorders>
          </w:tcPr>
          <w:p w:rsidR="00F42EB9" w:rsidRPr="00C304E5" w:rsidRDefault="00F42EB9" w:rsidP="00770790">
            <w:pPr>
              <w:pStyle w:val="ListParagraph"/>
              <w:numPr>
                <w:ilvl w:val="0"/>
                <w:numId w:val="74"/>
              </w:numPr>
              <w:spacing w:after="0"/>
              <w:rPr>
                <w:rFonts w:asciiTheme="majorHAnsi" w:hAnsiTheme="majorHAnsi" w:cs="Calibri"/>
                <w:color w:val="auto"/>
              </w:rPr>
            </w:pPr>
            <w:r w:rsidRPr="00C304E5">
              <w:rPr>
                <w:rFonts w:asciiTheme="majorHAnsi" w:hAnsiTheme="majorHAnsi" w:cs="Calibri"/>
                <w:color w:val="auto"/>
              </w:rPr>
              <w:t>Email Id will be used for password recovery &amp; user feedback</w:t>
            </w:r>
          </w:p>
          <w:p w:rsidR="00F42EB9" w:rsidRPr="00C304E5" w:rsidRDefault="00F42EB9" w:rsidP="00770790">
            <w:pPr>
              <w:pStyle w:val="ListParagraph"/>
              <w:numPr>
                <w:ilvl w:val="0"/>
                <w:numId w:val="74"/>
              </w:numPr>
              <w:spacing w:after="0"/>
              <w:rPr>
                <w:rFonts w:asciiTheme="majorHAnsi" w:hAnsiTheme="majorHAnsi" w:cs="Calibri"/>
              </w:rPr>
            </w:pPr>
            <w:r w:rsidRPr="00C304E5">
              <w:rPr>
                <w:rFonts w:asciiTheme="majorHAnsi" w:hAnsiTheme="majorHAnsi" w:cs="Calibri"/>
                <w:color w:val="auto"/>
              </w:rPr>
              <w:t>Email id confirmation</w:t>
            </w:r>
          </w:p>
        </w:tc>
      </w:tr>
      <w:tr w:rsidR="00F42EB9" w:rsidRPr="008C0E46" w:rsidTr="00F42EB9">
        <w:trPr>
          <w:trHeight w:val="6297"/>
        </w:trPr>
        <w:tc>
          <w:tcPr>
            <w:tcW w:w="2136" w:type="dxa"/>
            <w:tcBorders>
              <w:top w:val="single" w:sz="6" w:space="0" w:color="auto"/>
              <w:left w:val="single" w:sz="12" w:space="0" w:color="auto"/>
              <w:bottom w:val="single" w:sz="6" w:space="0" w:color="auto"/>
              <w:right w:val="single" w:sz="6" w:space="0" w:color="auto"/>
            </w:tcBorders>
            <w:hideMark/>
          </w:tcPr>
          <w:p w:rsidR="00F42EB9" w:rsidRPr="00EC1A46" w:rsidRDefault="00F42EB9" w:rsidP="00F42EB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Flow Chat</w:t>
            </w:r>
          </w:p>
        </w:tc>
        <w:tc>
          <w:tcPr>
            <w:tcW w:w="6904" w:type="dxa"/>
            <w:tcBorders>
              <w:top w:val="single" w:sz="6" w:space="0" w:color="auto"/>
              <w:left w:val="single" w:sz="6" w:space="0" w:color="auto"/>
              <w:bottom w:val="single" w:sz="6" w:space="0" w:color="auto"/>
              <w:right w:val="single" w:sz="12" w:space="0" w:color="auto"/>
            </w:tcBorders>
            <w:hideMark/>
          </w:tcPr>
          <w:p w:rsidR="00F42EB9" w:rsidRPr="00EC1A46" w:rsidRDefault="00F42EB9" w:rsidP="00F42EB9">
            <w:pPr>
              <w:rPr>
                <w:rFonts w:asciiTheme="majorHAnsi" w:hAnsiTheme="majorHAnsi" w:cs="Calibri"/>
                <w:sz w:val="22"/>
                <w:szCs w:val="22"/>
              </w:rPr>
            </w:pPr>
            <w:r w:rsidRPr="00DB5BA7">
              <w:rPr>
                <w:rFonts w:ascii="Calibri" w:hAnsi="Calibri" w:cs="Calibri"/>
              </w:rPr>
              <w:object w:dxaOrig="4314" w:dyaOrig="10614">
                <v:shape id="_x0000_i1026" type="#_x0000_t75" style="width:129.6pt;height:318.7pt" o:ole="">
                  <v:imagedata r:id="rId19" o:title=""/>
                </v:shape>
                <o:OLEObject Type="Embed" ProgID="Visio.Drawing.11" ShapeID="_x0000_i1026" DrawAspect="Content" ObjectID="_1464609887" r:id="rId20"/>
              </w:object>
            </w:r>
          </w:p>
        </w:tc>
      </w:tr>
      <w:tr w:rsidR="00F42EB9" w:rsidRPr="008C0E46" w:rsidTr="00F42EB9">
        <w:trPr>
          <w:trHeight w:val="760"/>
        </w:trPr>
        <w:tc>
          <w:tcPr>
            <w:tcW w:w="2136" w:type="dxa"/>
            <w:tcBorders>
              <w:top w:val="single" w:sz="6" w:space="0" w:color="auto"/>
              <w:left w:val="single" w:sz="12" w:space="0" w:color="auto"/>
              <w:bottom w:val="single" w:sz="6" w:space="0" w:color="auto"/>
              <w:right w:val="single" w:sz="6" w:space="0" w:color="auto"/>
            </w:tcBorders>
            <w:hideMark/>
          </w:tcPr>
          <w:p w:rsidR="00F42EB9" w:rsidRPr="00EC1A46" w:rsidRDefault="00F42EB9" w:rsidP="00F42EB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Exceptions:</w:t>
            </w:r>
          </w:p>
        </w:tc>
        <w:tc>
          <w:tcPr>
            <w:tcW w:w="6904" w:type="dxa"/>
            <w:tcBorders>
              <w:top w:val="single" w:sz="6" w:space="0" w:color="auto"/>
              <w:left w:val="single" w:sz="6" w:space="0" w:color="auto"/>
              <w:bottom w:val="single" w:sz="6" w:space="0" w:color="auto"/>
              <w:right w:val="single" w:sz="12" w:space="0" w:color="auto"/>
            </w:tcBorders>
            <w:hideMark/>
          </w:tcPr>
          <w:p w:rsidR="00F42EB9" w:rsidRPr="00EC1A46" w:rsidRDefault="00F42EB9" w:rsidP="00F42EB9">
            <w:pPr>
              <w:rPr>
                <w:rFonts w:asciiTheme="majorHAnsi" w:hAnsiTheme="majorHAnsi" w:cs="Calibri"/>
                <w:sz w:val="22"/>
                <w:szCs w:val="22"/>
              </w:rPr>
            </w:pPr>
            <w:r w:rsidRPr="00EC1A46">
              <w:rPr>
                <w:rFonts w:asciiTheme="majorHAnsi" w:hAnsiTheme="majorHAnsi" w:cs="Calibri"/>
                <w:sz w:val="22"/>
                <w:szCs w:val="22"/>
              </w:rPr>
              <w:t>Out of network or poor network coverage area</w:t>
            </w:r>
          </w:p>
          <w:p w:rsidR="00F42EB9" w:rsidRPr="00EC1A46" w:rsidRDefault="00F42EB9" w:rsidP="00F42EB9">
            <w:pPr>
              <w:rPr>
                <w:rFonts w:asciiTheme="majorHAnsi" w:hAnsiTheme="majorHAnsi" w:cs="Calibri"/>
                <w:sz w:val="22"/>
                <w:szCs w:val="22"/>
              </w:rPr>
            </w:pPr>
            <w:r w:rsidRPr="00EC1A46">
              <w:rPr>
                <w:rFonts w:asciiTheme="majorHAnsi" w:hAnsiTheme="majorHAnsi" w:cs="Calibri"/>
                <w:sz w:val="22"/>
                <w:szCs w:val="22"/>
              </w:rPr>
              <w:t>Password &amp; retype password is not matching.</w:t>
            </w:r>
          </w:p>
          <w:p w:rsidR="00F42EB9" w:rsidRPr="00EC1A46" w:rsidRDefault="00F42EB9" w:rsidP="00F42EB9">
            <w:pPr>
              <w:rPr>
                <w:rFonts w:asciiTheme="majorHAnsi" w:hAnsiTheme="majorHAnsi" w:cs="Calibri"/>
                <w:sz w:val="22"/>
                <w:szCs w:val="22"/>
              </w:rPr>
            </w:pPr>
            <w:r w:rsidRPr="00EC1A46">
              <w:rPr>
                <w:rFonts w:asciiTheme="majorHAnsi" w:hAnsiTheme="majorHAnsi" w:cs="Calibri"/>
                <w:sz w:val="22"/>
                <w:szCs w:val="22"/>
              </w:rPr>
              <w:t>Invalid email ID</w:t>
            </w:r>
          </w:p>
        </w:tc>
      </w:tr>
      <w:tr w:rsidR="00F42EB9" w:rsidRPr="008C0E46" w:rsidTr="00F42EB9">
        <w:trPr>
          <w:trHeight w:val="281"/>
        </w:trPr>
        <w:tc>
          <w:tcPr>
            <w:tcW w:w="2136" w:type="dxa"/>
            <w:tcBorders>
              <w:top w:val="single" w:sz="6" w:space="0" w:color="auto"/>
              <w:left w:val="single" w:sz="12" w:space="0" w:color="auto"/>
              <w:bottom w:val="single" w:sz="6" w:space="0" w:color="auto"/>
              <w:right w:val="single" w:sz="6" w:space="0" w:color="auto"/>
            </w:tcBorders>
            <w:hideMark/>
          </w:tcPr>
          <w:p w:rsidR="00F42EB9" w:rsidRPr="00EC1A46" w:rsidRDefault="00F42EB9" w:rsidP="00F42EB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Includes:</w:t>
            </w:r>
          </w:p>
        </w:tc>
        <w:tc>
          <w:tcPr>
            <w:tcW w:w="6904" w:type="dxa"/>
            <w:tcBorders>
              <w:top w:val="single" w:sz="6" w:space="0" w:color="auto"/>
              <w:left w:val="single" w:sz="6" w:space="0" w:color="auto"/>
              <w:bottom w:val="single" w:sz="6" w:space="0" w:color="auto"/>
              <w:right w:val="single" w:sz="12" w:space="0" w:color="auto"/>
            </w:tcBorders>
            <w:hideMark/>
          </w:tcPr>
          <w:p w:rsidR="00F42EB9" w:rsidRPr="00EC1A46" w:rsidRDefault="00F42EB9" w:rsidP="00F42EB9">
            <w:pPr>
              <w:rPr>
                <w:rFonts w:asciiTheme="majorHAnsi" w:hAnsiTheme="majorHAnsi" w:cs="Calibri"/>
                <w:sz w:val="22"/>
                <w:szCs w:val="22"/>
              </w:rPr>
            </w:pPr>
          </w:p>
        </w:tc>
      </w:tr>
      <w:tr w:rsidR="00F42EB9" w:rsidRPr="008C0E46" w:rsidTr="00F42EB9">
        <w:trPr>
          <w:trHeight w:val="595"/>
        </w:trPr>
        <w:tc>
          <w:tcPr>
            <w:tcW w:w="2136" w:type="dxa"/>
            <w:tcBorders>
              <w:top w:val="single" w:sz="6" w:space="0" w:color="auto"/>
              <w:left w:val="single" w:sz="12" w:space="0" w:color="auto"/>
              <w:bottom w:val="single" w:sz="6" w:space="0" w:color="auto"/>
              <w:right w:val="single" w:sz="6" w:space="0" w:color="auto"/>
            </w:tcBorders>
            <w:hideMark/>
          </w:tcPr>
          <w:p w:rsidR="00F42EB9" w:rsidRPr="00EC1A46" w:rsidRDefault="00F42EB9" w:rsidP="00F42EB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Special Requirements:</w:t>
            </w:r>
          </w:p>
        </w:tc>
        <w:tc>
          <w:tcPr>
            <w:tcW w:w="6904" w:type="dxa"/>
            <w:tcBorders>
              <w:top w:val="single" w:sz="6" w:space="0" w:color="auto"/>
              <w:left w:val="single" w:sz="6" w:space="0" w:color="auto"/>
              <w:bottom w:val="single" w:sz="6" w:space="0" w:color="auto"/>
              <w:right w:val="single" w:sz="12" w:space="0" w:color="auto"/>
            </w:tcBorders>
            <w:hideMark/>
          </w:tcPr>
          <w:p w:rsidR="00F42EB9" w:rsidRDefault="00F42EB9" w:rsidP="00F42EB9">
            <w:pPr>
              <w:rPr>
                <w:ins w:id="1704" w:author=" " w:date="2014-05-24T20:08:00Z"/>
                <w:rFonts w:asciiTheme="majorHAnsi" w:hAnsiTheme="majorHAnsi" w:cs="Calibri"/>
                <w:sz w:val="22"/>
                <w:szCs w:val="22"/>
              </w:rPr>
            </w:pPr>
            <w:r w:rsidRPr="00EC1A46">
              <w:rPr>
                <w:rFonts w:asciiTheme="majorHAnsi" w:hAnsiTheme="majorHAnsi" w:cs="Calibri"/>
                <w:sz w:val="22"/>
                <w:szCs w:val="22"/>
              </w:rPr>
              <w:t>Email ID will be treated as User ID</w:t>
            </w:r>
          </w:p>
          <w:p w:rsidR="0044500C" w:rsidRPr="00EC1A46" w:rsidRDefault="0044500C" w:rsidP="00F42EB9">
            <w:pPr>
              <w:rPr>
                <w:rFonts w:asciiTheme="majorHAnsi" w:hAnsiTheme="majorHAnsi" w:cs="Calibri"/>
                <w:sz w:val="22"/>
                <w:szCs w:val="22"/>
              </w:rPr>
            </w:pPr>
            <w:ins w:id="1705" w:author=" " w:date="2014-05-24T20:09:00Z">
              <w:r>
                <w:rPr>
                  <w:rFonts w:asciiTheme="majorHAnsi" w:hAnsiTheme="majorHAnsi" w:cs="Calibri"/>
                  <w:sz w:val="22"/>
                  <w:szCs w:val="22"/>
                </w:rPr>
                <w:t>Tell me a friend link to be provided</w:t>
              </w:r>
            </w:ins>
          </w:p>
        </w:tc>
      </w:tr>
      <w:tr w:rsidR="00F42EB9" w:rsidRPr="008C0E46" w:rsidTr="00F42EB9">
        <w:trPr>
          <w:trHeight w:val="760"/>
        </w:trPr>
        <w:tc>
          <w:tcPr>
            <w:tcW w:w="2136" w:type="dxa"/>
            <w:tcBorders>
              <w:top w:val="single" w:sz="6" w:space="0" w:color="auto"/>
              <w:left w:val="single" w:sz="12" w:space="0" w:color="auto"/>
              <w:bottom w:val="single" w:sz="6" w:space="0" w:color="auto"/>
              <w:right w:val="single" w:sz="6" w:space="0" w:color="auto"/>
            </w:tcBorders>
            <w:hideMark/>
          </w:tcPr>
          <w:p w:rsidR="00F42EB9" w:rsidRPr="00EC1A46" w:rsidRDefault="00F42EB9" w:rsidP="00F42EB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Assumptions:</w:t>
            </w:r>
          </w:p>
        </w:tc>
        <w:tc>
          <w:tcPr>
            <w:tcW w:w="6904" w:type="dxa"/>
            <w:tcBorders>
              <w:top w:val="single" w:sz="6" w:space="0" w:color="auto"/>
              <w:left w:val="single" w:sz="6" w:space="0" w:color="auto"/>
              <w:bottom w:val="single" w:sz="6" w:space="0" w:color="auto"/>
              <w:right w:val="single" w:sz="12" w:space="0" w:color="auto"/>
            </w:tcBorders>
            <w:hideMark/>
          </w:tcPr>
          <w:p w:rsidR="00F42EB9" w:rsidRPr="00C304E5" w:rsidRDefault="00F42EB9" w:rsidP="00770790">
            <w:pPr>
              <w:pStyle w:val="ListParagraph"/>
              <w:numPr>
                <w:ilvl w:val="0"/>
                <w:numId w:val="75"/>
              </w:numPr>
              <w:spacing w:after="0"/>
              <w:rPr>
                <w:rFonts w:asciiTheme="majorHAnsi" w:hAnsiTheme="majorHAnsi" w:cs="Calibri"/>
                <w:color w:val="auto"/>
              </w:rPr>
            </w:pPr>
            <w:r w:rsidRPr="00C304E5">
              <w:rPr>
                <w:rFonts w:asciiTheme="majorHAnsi" w:hAnsiTheme="majorHAnsi" w:cs="Calibri"/>
                <w:color w:val="auto"/>
              </w:rPr>
              <w:t>Server will be facilitated with required services.</w:t>
            </w:r>
          </w:p>
          <w:p w:rsidR="00F42EB9" w:rsidRPr="00C304E5" w:rsidRDefault="00F42EB9" w:rsidP="00770790">
            <w:pPr>
              <w:pStyle w:val="ListParagraph"/>
              <w:numPr>
                <w:ilvl w:val="0"/>
                <w:numId w:val="75"/>
              </w:numPr>
              <w:spacing w:after="0"/>
              <w:ind w:right="72"/>
              <w:rPr>
                <w:rFonts w:asciiTheme="majorHAnsi" w:hAnsiTheme="majorHAnsi" w:cs="Calibri"/>
              </w:rPr>
            </w:pPr>
            <w:r w:rsidRPr="00C304E5">
              <w:rPr>
                <w:rFonts w:asciiTheme="majorHAnsi" w:hAnsiTheme="majorHAnsi" w:cs="Calibri"/>
                <w:color w:val="auto"/>
              </w:rPr>
              <w:t>Bahrain locator app must have registered in mobile market/play store.</w:t>
            </w:r>
          </w:p>
        </w:tc>
      </w:tr>
      <w:tr w:rsidR="00F42EB9" w:rsidRPr="008C0E46" w:rsidTr="00F42EB9">
        <w:trPr>
          <w:trHeight w:val="495"/>
        </w:trPr>
        <w:tc>
          <w:tcPr>
            <w:tcW w:w="2136" w:type="dxa"/>
            <w:tcBorders>
              <w:top w:val="single" w:sz="6" w:space="0" w:color="auto"/>
              <w:left w:val="single" w:sz="12" w:space="0" w:color="auto"/>
              <w:bottom w:val="single" w:sz="6" w:space="0" w:color="auto"/>
              <w:right w:val="single" w:sz="6" w:space="0" w:color="auto"/>
            </w:tcBorders>
            <w:hideMark/>
          </w:tcPr>
          <w:p w:rsidR="00F42EB9" w:rsidRPr="00EC1A46" w:rsidRDefault="00F42EB9" w:rsidP="00F42EB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Post conditions:</w:t>
            </w:r>
          </w:p>
        </w:tc>
        <w:tc>
          <w:tcPr>
            <w:tcW w:w="6904" w:type="dxa"/>
            <w:tcBorders>
              <w:top w:val="single" w:sz="6" w:space="0" w:color="auto"/>
              <w:left w:val="single" w:sz="6" w:space="0" w:color="auto"/>
              <w:bottom w:val="single" w:sz="6" w:space="0" w:color="auto"/>
              <w:right w:val="single" w:sz="12" w:space="0" w:color="auto"/>
            </w:tcBorders>
            <w:hideMark/>
          </w:tcPr>
          <w:p w:rsidR="00F42EB9" w:rsidRPr="00EC1A46" w:rsidRDefault="00F42EB9" w:rsidP="00F42EB9">
            <w:pPr>
              <w:rPr>
                <w:rFonts w:asciiTheme="majorHAnsi" w:hAnsiTheme="majorHAnsi" w:cs="Calibri"/>
                <w:sz w:val="22"/>
                <w:szCs w:val="22"/>
              </w:rPr>
            </w:pPr>
            <w:r w:rsidRPr="00EC1A46">
              <w:rPr>
                <w:rFonts w:asciiTheme="majorHAnsi" w:hAnsiTheme="majorHAnsi" w:cs="Calibri"/>
                <w:sz w:val="22"/>
                <w:szCs w:val="22"/>
              </w:rPr>
              <w:t>Application will register the user &amp; save the user details in the Database.</w:t>
            </w:r>
          </w:p>
        </w:tc>
      </w:tr>
      <w:tr w:rsidR="00F42EB9" w:rsidRPr="008C0E46" w:rsidTr="00F42EB9">
        <w:trPr>
          <w:trHeight w:val="264"/>
        </w:trPr>
        <w:tc>
          <w:tcPr>
            <w:tcW w:w="2136" w:type="dxa"/>
            <w:tcBorders>
              <w:top w:val="single" w:sz="6" w:space="0" w:color="auto"/>
              <w:left w:val="single" w:sz="12" w:space="0" w:color="auto"/>
              <w:bottom w:val="single" w:sz="6" w:space="0" w:color="auto"/>
              <w:right w:val="single" w:sz="6" w:space="0" w:color="auto"/>
            </w:tcBorders>
            <w:hideMark/>
          </w:tcPr>
          <w:p w:rsidR="00F42EB9" w:rsidRPr="00EC1A46" w:rsidRDefault="00F42EB9" w:rsidP="00F42EB9">
            <w:pPr>
              <w:jc w:val="right"/>
              <w:rPr>
                <w:rFonts w:asciiTheme="majorHAnsi" w:hAnsiTheme="majorHAnsi" w:cs="Calibri"/>
                <w:b/>
                <w:sz w:val="22"/>
                <w:szCs w:val="22"/>
              </w:rPr>
            </w:pPr>
            <w:r w:rsidRPr="00EC1A46">
              <w:rPr>
                <w:rFonts w:asciiTheme="majorHAnsi" w:hAnsiTheme="majorHAnsi" w:cs="Calibri"/>
                <w:b/>
                <w:sz w:val="22"/>
                <w:szCs w:val="22"/>
              </w:rPr>
              <w:t>Priority:</w:t>
            </w:r>
          </w:p>
        </w:tc>
        <w:tc>
          <w:tcPr>
            <w:tcW w:w="6904" w:type="dxa"/>
            <w:tcBorders>
              <w:top w:val="single" w:sz="6" w:space="0" w:color="auto"/>
              <w:left w:val="single" w:sz="6" w:space="0" w:color="auto"/>
              <w:bottom w:val="single" w:sz="6" w:space="0" w:color="auto"/>
              <w:right w:val="single" w:sz="12" w:space="0" w:color="auto"/>
            </w:tcBorders>
            <w:hideMark/>
          </w:tcPr>
          <w:p w:rsidR="00F42EB9" w:rsidRPr="00EC1A46" w:rsidRDefault="00F42EB9" w:rsidP="00F42EB9">
            <w:pPr>
              <w:rPr>
                <w:rFonts w:asciiTheme="majorHAnsi" w:hAnsiTheme="majorHAnsi" w:cs="Calibri"/>
                <w:sz w:val="22"/>
                <w:szCs w:val="22"/>
              </w:rPr>
            </w:pPr>
            <w:r w:rsidRPr="00EC1A46">
              <w:rPr>
                <w:rFonts w:asciiTheme="majorHAnsi" w:hAnsiTheme="majorHAnsi" w:cs="Calibri"/>
                <w:sz w:val="22"/>
                <w:szCs w:val="22"/>
              </w:rPr>
              <w:t>High.</w:t>
            </w:r>
          </w:p>
        </w:tc>
      </w:tr>
      <w:tr w:rsidR="00F42EB9" w:rsidRPr="008C0E46" w:rsidTr="00F42EB9">
        <w:trPr>
          <w:trHeight w:val="248"/>
        </w:trPr>
        <w:tc>
          <w:tcPr>
            <w:tcW w:w="2136" w:type="dxa"/>
            <w:tcBorders>
              <w:top w:val="single" w:sz="6" w:space="0" w:color="auto"/>
              <w:left w:val="single" w:sz="12" w:space="0" w:color="auto"/>
              <w:bottom w:val="single" w:sz="6" w:space="0" w:color="auto"/>
              <w:right w:val="single" w:sz="6" w:space="0" w:color="auto"/>
            </w:tcBorders>
            <w:hideMark/>
          </w:tcPr>
          <w:p w:rsidR="00F42EB9" w:rsidRPr="00EC1A46" w:rsidRDefault="00F42EB9" w:rsidP="00F42EB9">
            <w:pPr>
              <w:ind w:right="-108"/>
              <w:jc w:val="center"/>
              <w:rPr>
                <w:rFonts w:asciiTheme="majorHAnsi" w:hAnsiTheme="majorHAnsi" w:cs="Calibri"/>
                <w:b/>
                <w:sz w:val="22"/>
                <w:szCs w:val="22"/>
              </w:rPr>
            </w:pPr>
            <w:r w:rsidRPr="00EC1A46">
              <w:rPr>
                <w:rFonts w:asciiTheme="majorHAnsi" w:hAnsiTheme="majorHAnsi" w:cs="Calibri"/>
                <w:b/>
                <w:sz w:val="22"/>
                <w:szCs w:val="22"/>
              </w:rPr>
              <w:t>Frequency of Use:</w:t>
            </w:r>
          </w:p>
        </w:tc>
        <w:tc>
          <w:tcPr>
            <w:tcW w:w="6904" w:type="dxa"/>
            <w:tcBorders>
              <w:top w:val="single" w:sz="6" w:space="0" w:color="auto"/>
              <w:left w:val="single" w:sz="6" w:space="0" w:color="auto"/>
              <w:bottom w:val="single" w:sz="6" w:space="0" w:color="auto"/>
              <w:right w:val="single" w:sz="12" w:space="0" w:color="auto"/>
            </w:tcBorders>
            <w:hideMark/>
          </w:tcPr>
          <w:p w:rsidR="00F42EB9" w:rsidRPr="00EC1A46" w:rsidRDefault="00F42EB9" w:rsidP="00F42EB9">
            <w:pPr>
              <w:rPr>
                <w:rFonts w:asciiTheme="majorHAnsi" w:hAnsiTheme="majorHAnsi" w:cs="Calibri"/>
                <w:sz w:val="22"/>
                <w:szCs w:val="22"/>
              </w:rPr>
            </w:pPr>
            <w:r w:rsidRPr="00EC1A46">
              <w:rPr>
                <w:rFonts w:asciiTheme="majorHAnsi" w:hAnsiTheme="majorHAnsi" w:cs="Calibri"/>
                <w:sz w:val="22"/>
                <w:szCs w:val="22"/>
              </w:rPr>
              <w:t>High.</w:t>
            </w:r>
          </w:p>
        </w:tc>
      </w:tr>
      <w:tr w:rsidR="00F42EB9" w:rsidRPr="008C0E46" w:rsidTr="00F42EB9">
        <w:trPr>
          <w:trHeight w:val="264"/>
        </w:trPr>
        <w:tc>
          <w:tcPr>
            <w:tcW w:w="2136" w:type="dxa"/>
            <w:tcBorders>
              <w:top w:val="single" w:sz="6" w:space="0" w:color="auto"/>
              <w:left w:val="single" w:sz="12" w:space="0" w:color="auto"/>
              <w:bottom w:val="single" w:sz="12" w:space="0" w:color="auto"/>
              <w:right w:val="single" w:sz="6" w:space="0" w:color="auto"/>
            </w:tcBorders>
            <w:hideMark/>
          </w:tcPr>
          <w:p w:rsidR="00F42EB9" w:rsidRPr="00EC1A46" w:rsidRDefault="00F42EB9" w:rsidP="00F42EB9">
            <w:pPr>
              <w:tabs>
                <w:tab w:val="left" w:pos="1872"/>
              </w:tabs>
              <w:ind w:right="72"/>
              <w:jc w:val="right"/>
              <w:rPr>
                <w:rFonts w:asciiTheme="majorHAnsi" w:hAnsiTheme="majorHAnsi" w:cs="Calibri"/>
                <w:b/>
                <w:sz w:val="22"/>
                <w:szCs w:val="22"/>
              </w:rPr>
            </w:pPr>
            <w:r w:rsidRPr="00EC1A46">
              <w:rPr>
                <w:rFonts w:asciiTheme="majorHAnsi" w:hAnsiTheme="majorHAnsi" w:cs="Calibri"/>
                <w:b/>
                <w:sz w:val="22"/>
                <w:szCs w:val="22"/>
              </w:rPr>
              <w:t>Notes and Issues:</w:t>
            </w:r>
          </w:p>
        </w:tc>
        <w:tc>
          <w:tcPr>
            <w:tcW w:w="6904" w:type="dxa"/>
            <w:tcBorders>
              <w:top w:val="single" w:sz="6" w:space="0" w:color="auto"/>
              <w:left w:val="single" w:sz="6" w:space="0" w:color="auto"/>
              <w:bottom w:val="single" w:sz="12" w:space="0" w:color="auto"/>
              <w:right w:val="single" w:sz="12" w:space="0" w:color="auto"/>
            </w:tcBorders>
            <w:hideMark/>
          </w:tcPr>
          <w:p w:rsidR="00F42EB9" w:rsidRPr="00EC1A46" w:rsidRDefault="00F42EB9" w:rsidP="00F42EB9">
            <w:pPr>
              <w:rPr>
                <w:rFonts w:asciiTheme="majorHAnsi" w:hAnsiTheme="majorHAnsi" w:cs="Calibri"/>
                <w:sz w:val="22"/>
                <w:szCs w:val="22"/>
              </w:rPr>
            </w:pPr>
            <w:r w:rsidRPr="00EC1A46">
              <w:rPr>
                <w:rFonts w:asciiTheme="majorHAnsi" w:hAnsiTheme="majorHAnsi" w:cs="Calibri"/>
                <w:sz w:val="22"/>
                <w:szCs w:val="22"/>
              </w:rPr>
              <w:t>Nil.</w:t>
            </w:r>
          </w:p>
        </w:tc>
      </w:tr>
    </w:tbl>
    <w:p w:rsidR="00F42EB9" w:rsidRDefault="00F42EB9" w:rsidP="00F42EB9">
      <w:bookmarkStart w:id="1706" w:name="_Toc388179212"/>
      <w:bookmarkStart w:id="1707" w:name="_Toc388179764"/>
      <w:bookmarkStart w:id="1708" w:name="_Toc388180317"/>
      <w:bookmarkEnd w:id="1706"/>
      <w:bookmarkEnd w:id="1707"/>
      <w:bookmarkEnd w:id="1708"/>
    </w:p>
    <w:p w:rsidR="00F42EB9" w:rsidRPr="00EC1A46" w:rsidRDefault="00F42EB9" w:rsidP="00770790">
      <w:pPr>
        <w:pStyle w:val="Heading1"/>
        <w:numPr>
          <w:ilvl w:val="4"/>
          <w:numId w:val="61"/>
        </w:numPr>
        <w:tabs>
          <w:tab w:val="clear" w:pos="720"/>
          <w:tab w:val="clear" w:pos="5760"/>
        </w:tabs>
        <w:ind w:left="1080" w:right="29"/>
        <w:rPr>
          <w:sz w:val="24"/>
          <w:szCs w:val="24"/>
        </w:rPr>
      </w:pPr>
      <w:bookmarkStart w:id="1709" w:name="_Toc388529861"/>
      <w:r w:rsidRPr="00EC1A46">
        <w:rPr>
          <w:rFonts w:asciiTheme="majorHAnsi" w:hAnsiTheme="majorHAnsi" w:cs="Calibri"/>
          <w:i/>
          <w:sz w:val="24"/>
          <w:szCs w:val="24"/>
        </w:rPr>
        <w:t>Forget Password</w:t>
      </w:r>
      <w:bookmarkEnd w:id="1709"/>
    </w:p>
    <w:p w:rsidR="00F42EB9" w:rsidRPr="00EC1A46" w:rsidRDefault="00F42EB9" w:rsidP="00F42EB9"/>
    <w:p w:rsidR="00F42EB9" w:rsidRPr="00EC1A46" w:rsidRDefault="00F42EB9" w:rsidP="00F42EB9">
      <w:pPr>
        <w:pStyle w:val="ListParagraph"/>
        <w:spacing w:after="0" w:line="240" w:lineRule="auto"/>
        <w:rPr>
          <w:rFonts w:asciiTheme="majorHAnsi" w:hAnsiTheme="majorHAnsi" w:cs="Calibri"/>
          <w:bCs/>
          <w:color w:val="auto"/>
        </w:rPr>
      </w:pPr>
      <w:r w:rsidRPr="00EC1A46">
        <w:rPr>
          <w:rFonts w:asciiTheme="majorHAnsi" w:hAnsiTheme="majorHAnsi" w:cs="Calibri"/>
          <w:bCs/>
          <w:color w:val="auto"/>
        </w:rPr>
        <w:t>If user forgot password, application will be facilitated with recover the password. User have to enter the registered Email ID &amp; click on forgot password button. Application will send new password to registered Email id.  Like standard login page, user should have option for recover password. Both types (CIO &amp; Public of registered users can recover their password in the similar manner</w:t>
      </w:r>
      <w:r>
        <w:rPr>
          <w:rFonts w:asciiTheme="majorHAnsi" w:hAnsiTheme="majorHAnsi" w:cs="Calibri"/>
          <w:bCs/>
          <w:color w:val="auto"/>
        </w:rPr>
        <w:t>.</w:t>
      </w:r>
    </w:p>
    <w:p w:rsidR="00F42EB9" w:rsidRPr="00EC1A46" w:rsidRDefault="00F42EB9" w:rsidP="00F42EB9">
      <w:pPr>
        <w:pStyle w:val="ListParagraph"/>
        <w:spacing w:after="0"/>
        <w:jc w:val="left"/>
        <w:rPr>
          <w:color w:val="auto"/>
        </w:rPr>
      </w:pPr>
    </w:p>
    <w:p w:rsidR="00F42EB9" w:rsidRPr="00EC1A46" w:rsidRDefault="00F42EB9" w:rsidP="00F42EB9">
      <w:pPr>
        <w:pStyle w:val="ListParagraph"/>
        <w:spacing w:after="0"/>
        <w:jc w:val="left"/>
        <w:rPr>
          <w:rStyle w:val="Strong"/>
          <w:rFonts w:asciiTheme="majorHAnsi" w:hAnsiTheme="majorHAnsi" w:cs="Calibri"/>
        </w:rPr>
      </w:pPr>
    </w:p>
    <w:p w:rsidR="00F42EB9" w:rsidRPr="00EC1A46" w:rsidRDefault="00F42EB9" w:rsidP="00F42EB9">
      <w:pPr>
        <w:pStyle w:val="1111Heading4-ILISSRS"/>
        <w:spacing w:line="276" w:lineRule="auto"/>
        <w:rPr>
          <w:rFonts w:asciiTheme="majorHAnsi" w:hAnsiTheme="majorHAnsi" w:cs="Calibri"/>
          <w:sz w:val="22"/>
          <w:szCs w:val="22"/>
        </w:rPr>
      </w:pPr>
      <w:r w:rsidRPr="00EC1A46">
        <w:rPr>
          <w:rFonts w:asciiTheme="majorHAnsi" w:hAnsiTheme="majorHAnsi" w:cs="Calibri"/>
          <w:sz w:val="22"/>
          <w:szCs w:val="22"/>
        </w:rPr>
        <w:t>Use Case Diagram</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tblPr>
      <w:tblGrid>
        <w:gridCol w:w="2088"/>
        <w:gridCol w:w="2160"/>
        <w:gridCol w:w="2340"/>
        <w:gridCol w:w="2269"/>
      </w:tblGrid>
      <w:tr w:rsidR="00F42EB9" w:rsidRPr="008C0E46" w:rsidTr="00F42EB9">
        <w:tc>
          <w:tcPr>
            <w:tcW w:w="2088" w:type="dxa"/>
            <w:tcBorders>
              <w:top w:val="single" w:sz="12" w:space="0" w:color="auto"/>
              <w:left w:val="single" w:sz="12" w:space="0" w:color="auto"/>
              <w:bottom w:val="single" w:sz="6" w:space="0" w:color="auto"/>
              <w:right w:val="single" w:sz="6" w:space="0" w:color="auto"/>
            </w:tcBorders>
            <w:hideMark/>
          </w:tcPr>
          <w:p w:rsidR="00F42EB9" w:rsidRPr="00EC1A46" w:rsidRDefault="00F42EB9" w:rsidP="00F42EB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Use Case ID:</w:t>
            </w:r>
          </w:p>
        </w:tc>
        <w:tc>
          <w:tcPr>
            <w:tcW w:w="2160" w:type="dxa"/>
            <w:tcBorders>
              <w:top w:val="single" w:sz="12" w:space="0" w:color="auto"/>
              <w:left w:val="single" w:sz="6" w:space="0" w:color="auto"/>
              <w:bottom w:val="single" w:sz="6" w:space="0" w:color="auto"/>
              <w:right w:val="single" w:sz="6" w:space="0" w:color="auto"/>
            </w:tcBorders>
            <w:hideMark/>
          </w:tcPr>
          <w:p w:rsidR="00F42EB9" w:rsidRPr="00EC1A46" w:rsidRDefault="00F42EB9" w:rsidP="00F42EB9">
            <w:pPr>
              <w:rPr>
                <w:rFonts w:asciiTheme="majorHAnsi" w:hAnsiTheme="majorHAnsi" w:cs="Calibri"/>
                <w:sz w:val="22"/>
              </w:rPr>
            </w:pPr>
            <w:r w:rsidRPr="00EC1A46">
              <w:rPr>
                <w:rFonts w:asciiTheme="majorHAnsi" w:hAnsiTheme="majorHAnsi" w:cs="Calibri"/>
                <w:sz w:val="22"/>
              </w:rPr>
              <w:t>BML_009</w:t>
            </w:r>
          </w:p>
        </w:tc>
        <w:tc>
          <w:tcPr>
            <w:tcW w:w="2340" w:type="dxa"/>
            <w:tcBorders>
              <w:top w:val="single" w:sz="12" w:space="0" w:color="auto"/>
              <w:left w:val="single" w:sz="6" w:space="0" w:color="auto"/>
              <w:bottom w:val="single" w:sz="6" w:space="0" w:color="auto"/>
              <w:right w:val="single" w:sz="6" w:space="0" w:color="auto"/>
            </w:tcBorders>
            <w:hideMark/>
          </w:tcPr>
          <w:p w:rsidR="00F42EB9" w:rsidRPr="00EC1A46" w:rsidRDefault="00F42EB9" w:rsidP="00F42EB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Req. ID:</w:t>
            </w:r>
          </w:p>
        </w:tc>
        <w:tc>
          <w:tcPr>
            <w:tcW w:w="2269" w:type="dxa"/>
            <w:tcBorders>
              <w:top w:val="single" w:sz="12" w:space="0" w:color="auto"/>
              <w:left w:val="single" w:sz="6" w:space="0" w:color="auto"/>
              <w:bottom w:val="single" w:sz="6" w:space="0" w:color="auto"/>
              <w:right w:val="single" w:sz="12" w:space="0" w:color="auto"/>
            </w:tcBorders>
            <w:hideMark/>
          </w:tcPr>
          <w:p w:rsidR="00F42EB9" w:rsidRPr="00EC1A46" w:rsidRDefault="00F42EB9" w:rsidP="00F42EB9">
            <w:pPr>
              <w:rPr>
                <w:rFonts w:asciiTheme="majorHAnsi" w:hAnsiTheme="majorHAnsi" w:cs="Calibri"/>
                <w:sz w:val="22"/>
              </w:rPr>
            </w:pPr>
            <w:r w:rsidRPr="00EC1A46">
              <w:rPr>
                <w:rFonts w:asciiTheme="majorHAnsi" w:hAnsiTheme="majorHAnsi" w:cs="Calibri"/>
                <w:b/>
                <w:sz w:val="22"/>
              </w:rPr>
              <w:t xml:space="preserve">FR </w:t>
            </w:r>
            <w:r>
              <w:rPr>
                <w:rFonts w:asciiTheme="majorHAnsi" w:hAnsiTheme="majorHAnsi" w:cs="Calibri"/>
                <w:b/>
                <w:sz w:val="22"/>
              </w:rPr>
              <w:t>2</w:t>
            </w:r>
            <w:r w:rsidRPr="00EC1A46">
              <w:rPr>
                <w:rFonts w:asciiTheme="majorHAnsi" w:hAnsiTheme="majorHAnsi" w:cs="Calibri"/>
                <w:b/>
                <w:sz w:val="22"/>
              </w:rPr>
              <w:t>.2</w:t>
            </w:r>
          </w:p>
        </w:tc>
      </w:tr>
      <w:tr w:rsidR="00F42EB9" w:rsidRPr="008C0E46" w:rsidTr="00F42EB9">
        <w:tc>
          <w:tcPr>
            <w:tcW w:w="2088" w:type="dxa"/>
            <w:tcBorders>
              <w:top w:val="single" w:sz="6" w:space="0" w:color="auto"/>
              <w:left w:val="single" w:sz="12" w:space="0" w:color="auto"/>
              <w:bottom w:val="single" w:sz="6" w:space="0" w:color="auto"/>
              <w:right w:val="single" w:sz="6" w:space="0" w:color="auto"/>
            </w:tcBorders>
            <w:hideMark/>
          </w:tcPr>
          <w:p w:rsidR="00F42EB9" w:rsidRPr="00EC1A46" w:rsidRDefault="00F42EB9" w:rsidP="00F42EB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Created By:</w:t>
            </w:r>
          </w:p>
        </w:tc>
        <w:tc>
          <w:tcPr>
            <w:tcW w:w="2160" w:type="dxa"/>
            <w:tcBorders>
              <w:top w:val="single" w:sz="6" w:space="0" w:color="auto"/>
              <w:left w:val="single" w:sz="6" w:space="0" w:color="auto"/>
              <w:bottom w:val="single" w:sz="6" w:space="0" w:color="auto"/>
              <w:right w:val="single" w:sz="6" w:space="0" w:color="auto"/>
            </w:tcBorders>
            <w:hideMark/>
          </w:tcPr>
          <w:p w:rsidR="00F42EB9" w:rsidRPr="00EC1A46" w:rsidRDefault="00F42EB9" w:rsidP="00F42EB9">
            <w:pPr>
              <w:pStyle w:val="ListParagraph"/>
              <w:spacing w:after="0" w:line="240" w:lineRule="auto"/>
              <w:contextualSpacing/>
              <w:rPr>
                <w:rFonts w:asciiTheme="majorHAnsi" w:hAnsiTheme="majorHAnsi" w:cs="Calibri"/>
                <w:color w:val="000000"/>
              </w:rPr>
            </w:pPr>
            <w:r w:rsidRPr="00EC1A46">
              <w:rPr>
                <w:rFonts w:asciiTheme="majorHAnsi" w:hAnsiTheme="majorHAnsi" w:cs="Calibri"/>
                <w:color w:val="000000"/>
              </w:rPr>
              <w:t>Bibhudutta</w:t>
            </w:r>
          </w:p>
        </w:tc>
        <w:tc>
          <w:tcPr>
            <w:tcW w:w="2340" w:type="dxa"/>
            <w:tcBorders>
              <w:top w:val="single" w:sz="6" w:space="0" w:color="auto"/>
              <w:left w:val="single" w:sz="6" w:space="0" w:color="auto"/>
              <w:bottom w:val="single" w:sz="6" w:space="0" w:color="auto"/>
              <w:right w:val="single" w:sz="6" w:space="0" w:color="auto"/>
            </w:tcBorders>
            <w:hideMark/>
          </w:tcPr>
          <w:p w:rsidR="00F42EB9" w:rsidRPr="00EC1A46" w:rsidRDefault="00F42EB9" w:rsidP="00F42EB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Last Updated By:</w:t>
            </w:r>
          </w:p>
        </w:tc>
        <w:tc>
          <w:tcPr>
            <w:tcW w:w="2269" w:type="dxa"/>
            <w:tcBorders>
              <w:top w:val="single" w:sz="6" w:space="0" w:color="auto"/>
              <w:left w:val="single" w:sz="6" w:space="0" w:color="auto"/>
              <w:bottom w:val="single" w:sz="6" w:space="0" w:color="auto"/>
              <w:right w:val="single" w:sz="12" w:space="0" w:color="auto"/>
            </w:tcBorders>
          </w:tcPr>
          <w:p w:rsidR="00F42EB9" w:rsidRPr="00EC1A46" w:rsidRDefault="00F42EB9" w:rsidP="00F42EB9">
            <w:pPr>
              <w:rPr>
                <w:rFonts w:asciiTheme="majorHAnsi" w:hAnsiTheme="majorHAnsi" w:cs="Calibri"/>
                <w:sz w:val="22"/>
              </w:rPr>
            </w:pPr>
          </w:p>
        </w:tc>
      </w:tr>
      <w:tr w:rsidR="00F42EB9" w:rsidRPr="008C0E46" w:rsidTr="00F42EB9">
        <w:tc>
          <w:tcPr>
            <w:tcW w:w="2088" w:type="dxa"/>
            <w:tcBorders>
              <w:top w:val="single" w:sz="6" w:space="0" w:color="auto"/>
              <w:left w:val="single" w:sz="12" w:space="0" w:color="auto"/>
              <w:bottom w:val="single" w:sz="6" w:space="0" w:color="auto"/>
              <w:right w:val="single" w:sz="6" w:space="0" w:color="auto"/>
            </w:tcBorders>
            <w:hideMark/>
          </w:tcPr>
          <w:p w:rsidR="00F42EB9" w:rsidRPr="00EC1A46" w:rsidRDefault="00F42EB9" w:rsidP="00F42EB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Date  Created:</w:t>
            </w:r>
          </w:p>
        </w:tc>
        <w:tc>
          <w:tcPr>
            <w:tcW w:w="2160" w:type="dxa"/>
            <w:tcBorders>
              <w:top w:val="single" w:sz="6" w:space="0" w:color="auto"/>
              <w:left w:val="single" w:sz="6" w:space="0" w:color="auto"/>
              <w:bottom w:val="single" w:sz="6" w:space="0" w:color="auto"/>
              <w:right w:val="single" w:sz="6" w:space="0" w:color="auto"/>
            </w:tcBorders>
          </w:tcPr>
          <w:p w:rsidR="00F42EB9" w:rsidRPr="00EC1A46" w:rsidRDefault="00F42EB9" w:rsidP="00F42EB9">
            <w:pPr>
              <w:pStyle w:val="ListParagraph"/>
              <w:spacing w:after="0" w:line="240" w:lineRule="auto"/>
              <w:contextualSpacing/>
              <w:rPr>
                <w:rFonts w:asciiTheme="majorHAnsi" w:hAnsiTheme="majorHAnsi" w:cs="Calibri"/>
                <w:color w:val="000000"/>
              </w:rPr>
            </w:pPr>
          </w:p>
        </w:tc>
        <w:tc>
          <w:tcPr>
            <w:tcW w:w="2340" w:type="dxa"/>
            <w:tcBorders>
              <w:top w:val="single" w:sz="6" w:space="0" w:color="auto"/>
              <w:left w:val="single" w:sz="6" w:space="0" w:color="auto"/>
              <w:bottom w:val="single" w:sz="6" w:space="0" w:color="auto"/>
              <w:right w:val="single" w:sz="6" w:space="0" w:color="auto"/>
            </w:tcBorders>
            <w:hideMark/>
          </w:tcPr>
          <w:p w:rsidR="00F42EB9" w:rsidRPr="00EC1A46" w:rsidRDefault="00F42EB9" w:rsidP="00F42EB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 xml:space="preserve">  Last Updated Date:</w:t>
            </w:r>
          </w:p>
        </w:tc>
        <w:tc>
          <w:tcPr>
            <w:tcW w:w="2269" w:type="dxa"/>
            <w:tcBorders>
              <w:top w:val="single" w:sz="6" w:space="0" w:color="auto"/>
              <w:left w:val="single" w:sz="6" w:space="0" w:color="auto"/>
              <w:bottom w:val="single" w:sz="6" w:space="0" w:color="auto"/>
              <w:right w:val="single" w:sz="12" w:space="0" w:color="auto"/>
            </w:tcBorders>
          </w:tcPr>
          <w:p w:rsidR="00F42EB9" w:rsidRPr="00EC1A46" w:rsidRDefault="00F42EB9" w:rsidP="00F42EB9">
            <w:pPr>
              <w:rPr>
                <w:rFonts w:asciiTheme="majorHAnsi" w:hAnsiTheme="majorHAnsi" w:cs="Calibri"/>
                <w:sz w:val="22"/>
              </w:rPr>
            </w:pPr>
          </w:p>
        </w:tc>
      </w:tr>
      <w:tr w:rsidR="00F42EB9" w:rsidRPr="008C0E46" w:rsidTr="00F42EB9">
        <w:tc>
          <w:tcPr>
            <w:tcW w:w="2088" w:type="dxa"/>
            <w:tcBorders>
              <w:top w:val="single" w:sz="6" w:space="0" w:color="auto"/>
              <w:left w:val="single" w:sz="12" w:space="0" w:color="auto"/>
              <w:bottom w:val="single" w:sz="12" w:space="0" w:color="auto"/>
              <w:right w:val="single" w:sz="6" w:space="0" w:color="auto"/>
            </w:tcBorders>
            <w:hideMark/>
          </w:tcPr>
          <w:p w:rsidR="00F42EB9" w:rsidRPr="00EC1A46" w:rsidRDefault="00F42EB9" w:rsidP="00F42EB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Use Case Name:</w:t>
            </w:r>
          </w:p>
        </w:tc>
        <w:tc>
          <w:tcPr>
            <w:tcW w:w="6769" w:type="dxa"/>
            <w:gridSpan w:val="3"/>
            <w:tcBorders>
              <w:top w:val="single" w:sz="6" w:space="0" w:color="auto"/>
              <w:left w:val="single" w:sz="6" w:space="0" w:color="auto"/>
              <w:bottom w:val="single" w:sz="12" w:space="0" w:color="auto"/>
              <w:right w:val="single" w:sz="12" w:space="0" w:color="auto"/>
            </w:tcBorders>
            <w:hideMark/>
          </w:tcPr>
          <w:p w:rsidR="00F42EB9" w:rsidRPr="00EC1A46" w:rsidRDefault="00F42EB9" w:rsidP="00F42EB9">
            <w:pPr>
              <w:pStyle w:val="ListParagraph"/>
              <w:spacing w:after="0" w:line="240" w:lineRule="auto"/>
              <w:contextualSpacing/>
              <w:rPr>
                <w:rFonts w:asciiTheme="majorHAnsi" w:hAnsiTheme="majorHAnsi" w:cs="Calibri"/>
                <w:color w:val="000000"/>
              </w:rPr>
            </w:pPr>
            <w:r w:rsidRPr="00EC1A46">
              <w:rPr>
                <w:rFonts w:asciiTheme="majorHAnsi" w:hAnsiTheme="majorHAnsi" w:cs="Calibri"/>
                <w:color w:val="000000"/>
              </w:rPr>
              <w:t xml:space="preserve">Forgot Password </w:t>
            </w:r>
          </w:p>
        </w:tc>
      </w:tr>
    </w:tbl>
    <w:p w:rsidR="00F42EB9" w:rsidRPr="00EC1A46" w:rsidRDefault="00F42EB9" w:rsidP="00F42EB9">
      <w:pPr>
        <w:tabs>
          <w:tab w:val="left" w:pos="900"/>
          <w:tab w:val="num" w:pos="1746"/>
        </w:tabs>
        <w:autoSpaceDE w:val="0"/>
        <w:autoSpaceDN w:val="0"/>
        <w:adjustRightInd w:val="0"/>
        <w:spacing w:line="360" w:lineRule="auto"/>
        <w:ind w:left="90"/>
        <w:jc w:val="both"/>
        <w:rPr>
          <w:rFonts w:asciiTheme="majorHAnsi" w:hAnsiTheme="majorHAnsi" w:cs="Calibri"/>
          <w:sz w:val="20"/>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tblPr>
      <w:tblGrid>
        <w:gridCol w:w="2088"/>
        <w:gridCol w:w="6750"/>
      </w:tblGrid>
      <w:tr w:rsidR="00F42EB9" w:rsidRPr="008C0E46" w:rsidTr="00F42EB9">
        <w:tc>
          <w:tcPr>
            <w:tcW w:w="2088" w:type="dxa"/>
            <w:tcBorders>
              <w:top w:val="single" w:sz="12" w:space="0" w:color="auto"/>
              <w:left w:val="single" w:sz="12" w:space="0" w:color="auto"/>
              <w:bottom w:val="single" w:sz="6" w:space="0" w:color="auto"/>
              <w:right w:val="single" w:sz="6" w:space="0" w:color="auto"/>
            </w:tcBorders>
            <w:hideMark/>
          </w:tcPr>
          <w:p w:rsidR="00F42EB9" w:rsidRPr="00EC1A46" w:rsidRDefault="00F42EB9" w:rsidP="00F42EB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Actor:</w:t>
            </w:r>
          </w:p>
        </w:tc>
        <w:tc>
          <w:tcPr>
            <w:tcW w:w="6750" w:type="dxa"/>
            <w:tcBorders>
              <w:top w:val="single" w:sz="12" w:space="0" w:color="auto"/>
              <w:left w:val="single" w:sz="6" w:space="0" w:color="auto"/>
              <w:bottom w:val="single" w:sz="6" w:space="0" w:color="auto"/>
              <w:right w:val="single" w:sz="12" w:space="0" w:color="auto"/>
            </w:tcBorders>
            <w:hideMark/>
          </w:tcPr>
          <w:p w:rsidR="00F42EB9" w:rsidRPr="00EC1A46" w:rsidRDefault="00F42EB9" w:rsidP="00F42EB9">
            <w:pPr>
              <w:rPr>
                <w:rFonts w:asciiTheme="majorHAnsi" w:hAnsiTheme="majorHAnsi" w:cs="Calibri"/>
                <w:sz w:val="22"/>
                <w:szCs w:val="22"/>
              </w:rPr>
            </w:pPr>
            <w:r w:rsidRPr="00EC1A46">
              <w:rPr>
                <w:rFonts w:asciiTheme="majorHAnsi" w:hAnsiTheme="majorHAnsi" w:cs="Calibri"/>
                <w:sz w:val="22"/>
                <w:szCs w:val="22"/>
              </w:rPr>
              <w:t>Public User</w:t>
            </w:r>
          </w:p>
        </w:tc>
      </w:tr>
      <w:tr w:rsidR="00F42EB9" w:rsidRPr="008C0E46" w:rsidTr="00F42EB9">
        <w:tc>
          <w:tcPr>
            <w:tcW w:w="2088" w:type="dxa"/>
            <w:tcBorders>
              <w:top w:val="single" w:sz="6" w:space="0" w:color="auto"/>
              <w:left w:val="single" w:sz="12" w:space="0" w:color="auto"/>
              <w:bottom w:val="single" w:sz="6" w:space="0" w:color="auto"/>
              <w:right w:val="single" w:sz="6" w:space="0" w:color="auto"/>
            </w:tcBorders>
            <w:hideMark/>
          </w:tcPr>
          <w:p w:rsidR="00F42EB9" w:rsidRPr="00EC1A46" w:rsidRDefault="00F42EB9" w:rsidP="00F42EB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Description:</w:t>
            </w:r>
          </w:p>
        </w:tc>
        <w:tc>
          <w:tcPr>
            <w:tcW w:w="6750" w:type="dxa"/>
            <w:tcBorders>
              <w:top w:val="single" w:sz="6" w:space="0" w:color="auto"/>
              <w:left w:val="single" w:sz="6" w:space="0" w:color="auto"/>
              <w:bottom w:val="single" w:sz="6" w:space="0" w:color="auto"/>
              <w:right w:val="single" w:sz="12" w:space="0" w:color="auto"/>
            </w:tcBorders>
          </w:tcPr>
          <w:p w:rsidR="00F42EB9" w:rsidRPr="00EC1A46" w:rsidRDefault="00F42EB9" w:rsidP="00F42EB9">
            <w:pPr>
              <w:tabs>
                <w:tab w:val="clear" w:pos="5760"/>
              </w:tabs>
              <w:ind w:right="-90"/>
              <w:rPr>
                <w:rFonts w:asciiTheme="majorHAnsi" w:hAnsiTheme="majorHAnsi" w:cs="Calibri"/>
                <w:sz w:val="22"/>
                <w:szCs w:val="22"/>
              </w:rPr>
            </w:pPr>
            <w:r w:rsidRPr="00EC1A46">
              <w:rPr>
                <w:rFonts w:asciiTheme="majorHAnsi" w:hAnsiTheme="majorHAnsi" w:cs="Calibri"/>
                <w:sz w:val="22"/>
                <w:szCs w:val="22"/>
              </w:rPr>
              <w:t>User can recover password by click on forgot password link from the login page. Users have to enter registered Email id to get the new password. Application will send new password to the user registered Email id.</w:t>
            </w:r>
          </w:p>
        </w:tc>
      </w:tr>
      <w:tr w:rsidR="00F42EB9" w:rsidRPr="008C0E46" w:rsidTr="00F42EB9">
        <w:tc>
          <w:tcPr>
            <w:tcW w:w="2088" w:type="dxa"/>
            <w:tcBorders>
              <w:top w:val="single" w:sz="6" w:space="0" w:color="auto"/>
              <w:left w:val="single" w:sz="12" w:space="0" w:color="auto"/>
              <w:bottom w:val="single" w:sz="6" w:space="0" w:color="auto"/>
              <w:right w:val="single" w:sz="6" w:space="0" w:color="auto"/>
            </w:tcBorders>
            <w:hideMark/>
          </w:tcPr>
          <w:p w:rsidR="00F42EB9" w:rsidRPr="00EC1A46" w:rsidRDefault="00F42EB9" w:rsidP="00F42EB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Preconditions:</w:t>
            </w:r>
          </w:p>
        </w:tc>
        <w:tc>
          <w:tcPr>
            <w:tcW w:w="6750" w:type="dxa"/>
            <w:tcBorders>
              <w:top w:val="single" w:sz="6" w:space="0" w:color="auto"/>
              <w:left w:val="single" w:sz="6" w:space="0" w:color="auto"/>
              <w:bottom w:val="single" w:sz="6" w:space="0" w:color="auto"/>
              <w:right w:val="single" w:sz="12" w:space="0" w:color="auto"/>
            </w:tcBorders>
            <w:hideMark/>
          </w:tcPr>
          <w:p w:rsidR="00F42EB9" w:rsidRPr="00EC1A46" w:rsidRDefault="00F42EB9" w:rsidP="00770790">
            <w:pPr>
              <w:numPr>
                <w:ilvl w:val="0"/>
                <w:numId w:val="38"/>
              </w:numPr>
              <w:rPr>
                <w:rFonts w:asciiTheme="majorHAnsi" w:hAnsiTheme="majorHAnsi" w:cs="Calibri"/>
                <w:sz w:val="22"/>
                <w:szCs w:val="22"/>
              </w:rPr>
            </w:pPr>
            <w:r w:rsidRPr="00EC1A46">
              <w:rPr>
                <w:rFonts w:asciiTheme="majorHAnsi" w:hAnsiTheme="majorHAnsi" w:cs="Calibri"/>
                <w:sz w:val="22"/>
                <w:szCs w:val="22"/>
              </w:rPr>
              <w:t>Device should be on mode</w:t>
            </w:r>
          </w:p>
          <w:p w:rsidR="00F42EB9" w:rsidRPr="00EC1A46" w:rsidRDefault="00F42EB9" w:rsidP="00770790">
            <w:pPr>
              <w:numPr>
                <w:ilvl w:val="0"/>
                <w:numId w:val="38"/>
              </w:numPr>
              <w:rPr>
                <w:rFonts w:asciiTheme="majorHAnsi" w:hAnsiTheme="majorHAnsi" w:cs="Calibri"/>
                <w:sz w:val="22"/>
                <w:szCs w:val="22"/>
              </w:rPr>
            </w:pPr>
            <w:r w:rsidRPr="00EC1A46">
              <w:rPr>
                <w:rFonts w:asciiTheme="majorHAnsi" w:hAnsiTheme="majorHAnsi" w:cs="Calibri"/>
                <w:sz w:val="22"/>
                <w:szCs w:val="22"/>
              </w:rPr>
              <w:t>Bahrain locator app must be available on mobile or will be installed from the mobile market/play store.</w:t>
            </w:r>
          </w:p>
          <w:p w:rsidR="00F42EB9" w:rsidRPr="00EC1A46" w:rsidRDefault="00F42EB9" w:rsidP="00770790">
            <w:pPr>
              <w:numPr>
                <w:ilvl w:val="0"/>
                <w:numId w:val="38"/>
              </w:numPr>
              <w:rPr>
                <w:rFonts w:asciiTheme="majorHAnsi" w:hAnsiTheme="majorHAnsi" w:cs="Calibri"/>
                <w:sz w:val="22"/>
                <w:szCs w:val="22"/>
              </w:rPr>
            </w:pPr>
            <w:r w:rsidRPr="00EC1A46">
              <w:rPr>
                <w:rFonts w:asciiTheme="majorHAnsi" w:hAnsiTheme="majorHAnsi" w:cs="Calibri"/>
                <w:sz w:val="22"/>
                <w:szCs w:val="22"/>
              </w:rPr>
              <w:t>Device should connect to the internet.</w:t>
            </w:r>
          </w:p>
          <w:p w:rsidR="00F42EB9" w:rsidRPr="00EC1A46" w:rsidRDefault="00F42EB9" w:rsidP="00770790">
            <w:pPr>
              <w:numPr>
                <w:ilvl w:val="0"/>
                <w:numId w:val="38"/>
              </w:numPr>
              <w:rPr>
                <w:rFonts w:asciiTheme="majorHAnsi" w:hAnsiTheme="majorHAnsi" w:cs="Calibri"/>
                <w:sz w:val="22"/>
                <w:szCs w:val="22"/>
              </w:rPr>
            </w:pPr>
            <w:r w:rsidRPr="00EC1A46">
              <w:rPr>
                <w:rFonts w:asciiTheme="majorHAnsi" w:hAnsiTheme="majorHAnsi" w:cs="Calibri"/>
                <w:sz w:val="22"/>
                <w:szCs w:val="22"/>
              </w:rPr>
              <w:t>Device should establish a connection with the server</w:t>
            </w:r>
          </w:p>
        </w:tc>
      </w:tr>
      <w:tr w:rsidR="00F42EB9" w:rsidRPr="008C0E46" w:rsidTr="00F42EB9">
        <w:tc>
          <w:tcPr>
            <w:tcW w:w="2088" w:type="dxa"/>
            <w:tcBorders>
              <w:top w:val="single" w:sz="6" w:space="0" w:color="auto"/>
              <w:left w:val="single" w:sz="12" w:space="0" w:color="auto"/>
              <w:bottom w:val="single" w:sz="6" w:space="0" w:color="auto"/>
              <w:right w:val="single" w:sz="6" w:space="0" w:color="auto"/>
            </w:tcBorders>
            <w:hideMark/>
          </w:tcPr>
          <w:p w:rsidR="00F42EB9" w:rsidRPr="00EC1A46" w:rsidRDefault="00F42EB9" w:rsidP="00F42EB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Normal Flow:</w:t>
            </w:r>
          </w:p>
        </w:tc>
        <w:tc>
          <w:tcPr>
            <w:tcW w:w="6750" w:type="dxa"/>
            <w:tcBorders>
              <w:top w:val="single" w:sz="6" w:space="0" w:color="auto"/>
              <w:left w:val="single" w:sz="6" w:space="0" w:color="auto"/>
              <w:bottom w:val="single" w:sz="6" w:space="0" w:color="auto"/>
              <w:right w:val="single" w:sz="12" w:space="0" w:color="auto"/>
            </w:tcBorders>
            <w:hideMark/>
          </w:tcPr>
          <w:p w:rsidR="00F42EB9" w:rsidRPr="00EC1A46" w:rsidRDefault="00F42EB9" w:rsidP="00770790">
            <w:pPr>
              <w:numPr>
                <w:ilvl w:val="0"/>
                <w:numId w:val="39"/>
              </w:numPr>
              <w:ind w:right="0"/>
              <w:rPr>
                <w:rFonts w:asciiTheme="majorHAnsi" w:hAnsiTheme="majorHAnsi" w:cs="Calibri"/>
                <w:sz w:val="22"/>
                <w:szCs w:val="22"/>
              </w:rPr>
            </w:pPr>
            <w:r w:rsidRPr="00EC1A46">
              <w:rPr>
                <w:rFonts w:asciiTheme="majorHAnsi" w:hAnsiTheme="majorHAnsi" w:cs="Calibri"/>
                <w:sz w:val="22"/>
                <w:szCs w:val="22"/>
              </w:rPr>
              <w:t>Start the Bahrain locator application</w:t>
            </w:r>
          </w:p>
          <w:p w:rsidR="00F42EB9" w:rsidRPr="00EC1A46" w:rsidRDefault="00F42EB9" w:rsidP="00770790">
            <w:pPr>
              <w:numPr>
                <w:ilvl w:val="0"/>
                <w:numId w:val="39"/>
              </w:numPr>
              <w:ind w:right="0"/>
              <w:rPr>
                <w:rFonts w:asciiTheme="majorHAnsi" w:hAnsiTheme="majorHAnsi" w:cs="Calibri"/>
                <w:sz w:val="22"/>
                <w:szCs w:val="22"/>
              </w:rPr>
            </w:pPr>
            <w:r w:rsidRPr="00EC1A46">
              <w:rPr>
                <w:rFonts w:asciiTheme="majorHAnsi" w:hAnsiTheme="majorHAnsi" w:cs="Calibri"/>
                <w:sz w:val="22"/>
                <w:szCs w:val="22"/>
              </w:rPr>
              <w:t>Click the registered user button.</w:t>
            </w:r>
          </w:p>
          <w:p w:rsidR="00F42EB9" w:rsidRPr="00EC1A46" w:rsidRDefault="00F42EB9" w:rsidP="00770790">
            <w:pPr>
              <w:numPr>
                <w:ilvl w:val="0"/>
                <w:numId w:val="39"/>
              </w:numPr>
              <w:ind w:right="0"/>
              <w:rPr>
                <w:rFonts w:asciiTheme="majorHAnsi" w:hAnsiTheme="majorHAnsi" w:cs="Calibri"/>
                <w:sz w:val="22"/>
                <w:szCs w:val="22"/>
              </w:rPr>
            </w:pPr>
            <w:r w:rsidRPr="00EC1A46">
              <w:rPr>
                <w:rFonts w:asciiTheme="majorHAnsi" w:hAnsiTheme="majorHAnsi" w:cs="Calibri"/>
                <w:sz w:val="22"/>
                <w:szCs w:val="22"/>
              </w:rPr>
              <w:t>Application will display the login page.</w:t>
            </w:r>
          </w:p>
          <w:p w:rsidR="00F42EB9" w:rsidRPr="00EC1A46" w:rsidRDefault="00F42EB9" w:rsidP="00770790">
            <w:pPr>
              <w:numPr>
                <w:ilvl w:val="0"/>
                <w:numId w:val="39"/>
              </w:numPr>
              <w:ind w:right="0"/>
              <w:rPr>
                <w:rFonts w:asciiTheme="majorHAnsi" w:hAnsiTheme="majorHAnsi" w:cs="Calibri"/>
                <w:sz w:val="22"/>
                <w:szCs w:val="22"/>
              </w:rPr>
            </w:pPr>
            <w:r w:rsidRPr="00EC1A46">
              <w:rPr>
                <w:rFonts w:asciiTheme="majorHAnsi" w:hAnsiTheme="majorHAnsi" w:cs="Calibri"/>
                <w:sz w:val="22"/>
                <w:szCs w:val="22"/>
              </w:rPr>
              <w:t>Click on the Forgot password link.</w:t>
            </w:r>
          </w:p>
          <w:p w:rsidR="00F42EB9" w:rsidRPr="00EC1A46" w:rsidRDefault="00F42EB9" w:rsidP="00770790">
            <w:pPr>
              <w:numPr>
                <w:ilvl w:val="0"/>
                <w:numId w:val="39"/>
              </w:numPr>
              <w:ind w:right="0"/>
              <w:rPr>
                <w:rFonts w:asciiTheme="majorHAnsi" w:hAnsiTheme="majorHAnsi" w:cs="Calibri"/>
                <w:sz w:val="22"/>
                <w:szCs w:val="22"/>
              </w:rPr>
            </w:pPr>
            <w:r w:rsidRPr="00EC1A46">
              <w:rPr>
                <w:rFonts w:asciiTheme="majorHAnsi" w:hAnsiTheme="majorHAnsi" w:cs="Calibri"/>
                <w:sz w:val="22"/>
                <w:szCs w:val="22"/>
              </w:rPr>
              <w:t>Enter registered Email id.</w:t>
            </w:r>
          </w:p>
          <w:p w:rsidR="00F42EB9" w:rsidRPr="00EC1A46" w:rsidRDefault="00F42EB9" w:rsidP="00770790">
            <w:pPr>
              <w:numPr>
                <w:ilvl w:val="0"/>
                <w:numId w:val="39"/>
              </w:numPr>
              <w:ind w:right="0"/>
              <w:rPr>
                <w:rFonts w:asciiTheme="majorHAnsi" w:hAnsiTheme="majorHAnsi" w:cs="Calibri"/>
                <w:sz w:val="22"/>
                <w:szCs w:val="22"/>
              </w:rPr>
            </w:pPr>
            <w:r w:rsidRPr="00EC1A46">
              <w:rPr>
                <w:rFonts w:asciiTheme="majorHAnsi" w:hAnsiTheme="majorHAnsi" w:cs="Calibri"/>
                <w:sz w:val="22"/>
                <w:szCs w:val="22"/>
              </w:rPr>
              <w:t>Click on the Forgot password button.</w:t>
            </w:r>
          </w:p>
          <w:p w:rsidR="00F42EB9" w:rsidRPr="00EC1A46" w:rsidRDefault="00F42EB9" w:rsidP="00770790">
            <w:pPr>
              <w:numPr>
                <w:ilvl w:val="0"/>
                <w:numId w:val="39"/>
              </w:numPr>
              <w:ind w:right="0"/>
              <w:rPr>
                <w:rFonts w:asciiTheme="majorHAnsi" w:hAnsiTheme="majorHAnsi" w:cs="Calibri"/>
                <w:sz w:val="22"/>
                <w:szCs w:val="22"/>
              </w:rPr>
            </w:pPr>
            <w:r w:rsidRPr="00EC1A46">
              <w:rPr>
                <w:rFonts w:asciiTheme="majorHAnsi" w:hAnsiTheme="majorHAnsi" w:cs="Calibri"/>
                <w:sz w:val="22"/>
                <w:szCs w:val="22"/>
              </w:rPr>
              <w:t>Application will send new password to the registered mail id.</w:t>
            </w:r>
          </w:p>
          <w:p w:rsidR="00F42EB9" w:rsidRPr="00EC1A46" w:rsidRDefault="00F42EB9" w:rsidP="00770790">
            <w:pPr>
              <w:numPr>
                <w:ilvl w:val="0"/>
                <w:numId w:val="39"/>
              </w:numPr>
              <w:ind w:right="0"/>
              <w:rPr>
                <w:rFonts w:asciiTheme="majorHAnsi" w:hAnsiTheme="majorHAnsi" w:cs="Calibri"/>
                <w:sz w:val="22"/>
                <w:szCs w:val="22"/>
              </w:rPr>
            </w:pPr>
            <w:r w:rsidRPr="00EC1A46">
              <w:rPr>
                <w:rFonts w:asciiTheme="majorHAnsi" w:hAnsiTheme="majorHAnsi" w:cs="Calibri"/>
                <w:sz w:val="22"/>
                <w:szCs w:val="22"/>
              </w:rPr>
              <w:t>Now click on the register user button.</w:t>
            </w:r>
          </w:p>
          <w:p w:rsidR="00F42EB9" w:rsidRPr="00EC1A46" w:rsidRDefault="00F42EB9" w:rsidP="00770790">
            <w:pPr>
              <w:numPr>
                <w:ilvl w:val="0"/>
                <w:numId w:val="39"/>
              </w:numPr>
              <w:ind w:right="0"/>
              <w:rPr>
                <w:rFonts w:asciiTheme="majorHAnsi" w:hAnsiTheme="majorHAnsi" w:cs="Calibri"/>
                <w:sz w:val="22"/>
                <w:szCs w:val="22"/>
              </w:rPr>
            </w:pPr>
            <w:r w:rsidRPr="00EC1A46">
              <w:rPr>
                <w:rFonts w:asciiTheme="majorHAnsi" w:hAnsiTheme="majorHAnsi" w:cs="Calibri"/>
                <w:sz w:val="22"/>
                <w:szCs w:val="22"/>
              </w:rPr>
              <w:t>Enter your user id &amp; new password.</w:t>
            </w:r>
          </w:p>
          <w:p w:rsidR="00F42EB9" w:rsidRPr="00EC1A46" w:rsidRDefault="00F42EB9" w:rsidP="00770790">
            <w:pPr>
              <w:numPr>
                <w:ilvl w:val="0"/>
                <w:numId w:val="39"/>
              </w:numPr>
              <w:ind w:right="0"/>
              <w:rPr>
                <w:rFonts w:asciiTheme="majorHAnsi" w:hAnsiTheme="majorHAnsi" w:cs="Calibri"/>
                <w:sz w:val="22"/>
                <w:szCs w:val="22"/>
              </w:rPr>
            </w:pPr>
            <w:r w:rsidRPr="00EC1A46">
              <w:rPr>
                <w:rFonts w:asciiTheme="majorHAnsi" w:hAnsiTheme="majorHAnsi" w:cs="Calibri"/>
                <w:sz w:val="22"/>
                <w:szCs w:val="22"/>
              </w:rPr>
              <w:t xml:space="preserve">Application will allow to login. </w:t>
            </w:r>
          </w:p>
        </w:tc>
      </w:tr>
      <w:tr w:rsidR="00F42EB9" w:rsidRPr="008C0E46" w:rsidTr="00F42EB9">
        <w:tc>
          <w:tcPr>
            <w:tcW w:w="2088" w:type="dxa"/>
            <w:tcBorders>
              <w:top w:val="single" w:sz="6" w:space="0" w:color="auto"/>
              <w:left w:val="single" w:sz="12" w:space="0" w:color="auto"/>
              <w:bottom w:val="single" w:sz="6" w:space="0" w:color="auto"/>
              <w:right w:val="single" w:sz="6" w:space="0" w:color="auto"/>
            </w:tcBorders>
            <w:hideMark/>
          </w:tcPr>
          <w:p w:rsidR="00F42EB9" w:rsidRPr="00EC1A46" w:rsidRDefault="00F42EB9" w:rsidP="00F42EB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Alternative Flow:</w:t>
            </w:r>
          </w:p>
        </w:tc>
        <w:tc>
          <w:tcPr>
            <w:tcW w:w="6750" w:type="dxa"/>
            <w:tcBorders>
              <w:top w:val="single" w:sz="6" w:space="0" w:color="auto"/>
              <w:left w:val="single" w:sz="6" w:space="0" w:color="auto"/>
              <w:bottom w:val="single" w:sz="6" w:space="0" w:color="auto"/>
              <w:right w:val="single" w:sz="12" w:space="0" w:color="auto"/>
            </w:tcBorders>
            <w:hideMark/>
          </w:tcPr>
          <w:p w:rsidR="00F42EB9" w:rsidRPr="00EC1A46" w:rsidRDefault="00F42EB9" w:rsidP="00F42EB9">
            <w:pPr>
              <w:rPr>
                <w:rFonts w:asciiTheme="majorHAnsi" w:hAnsiTheme="majorHAnsi" w:cs="Calibri"/>
                <w:sz w:val="22"/>
                <w:szCs w:val="22"/>
              </w:rPr>
            </w:pPr>
            <w:r w:rsidRPr="00EC1A46">
              <w:rPr>
                <w:rFonts w:asciiTheme="majorHAnsi" w:hAnsiTheme="majorHAnsi" w:cs="Calibri"/>
                <w:sz w:val="22"/>
                <w:szCs w:val="22"/>
              </w:rPr>
              <w:t xml:space="preserve">Any network issue, user needs to close the application &amp; start again. </w:t>
            </w:r>
          </w:p>
          <w:p w:rsidR="00F42EB9" w:rsidRPr="00EC1A46" w:rsidRDefault="00F42EB9" w:rsidP="00F42EB9">
            <w:pPr>
              <w:ind w:right="0"/>
              <w:rPr>
                <w:rFonts w:asciiTheme="majorHAnsi" w:hAnsiTheme="majorHAnsi" w:cs="Calibri"/>
                <w:sz w:val="22"/>
                <w:szCs w:val="22"/>
              </w:rPr>
            </w:pPr>
          </w:p>
        </w:tc>
      </w:tr>
      <w:tr w:rsidR="00F42EB9" w:rsidRPr="008C0E46" w:rsidTr="00F42EB9">
        <w:tc>
          <w:tcPr>
            <w:tcW w:w="2088" w:type="dxa"/>
            <w:tcBorders>
              <w:top w:val="single" w:sz="6" w:space="0" w:color="auto"/>
              <w:left w:val="single" w:sz="12" w:space="0" w:color="auto"/>
              <w:bottom w:val="single" w:sz="6" w:space="0" w:color="auto"/>
              <w:right w:val="single" w:sz="6" w:space="0" w:color="auto"/>
            </w:tcBorders>
          </w:tcPr>
          <w:p w:rsidR="00F42EB9" w:rsidRPr="00EC1A46" w:rsidRDefault="00F42EB9" w:rsidP="00F42EB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Business Rules</w:t>
            </w:r>
          </w:p>
        </w:tc>
        <w:tc>
          <w:tcPr>
            <w:tcW w:w="6750" w:type="dxa"/>
            <w:tcBorders>
              <w:top w:val="single" w:sz="6" w:space="0" w:color="auto"/>
              <w:left w:val="single" w:sz="6" w:space="0" w:color="auto"/>
              <w:bottom w:val="single" w:sz="6" w:space="0" w:color="auto"/>
              <w:right w:val="single" w:sz="12" w:space="0" w:color="auto"/>
            </w:tcBorders>
          </w:tcPr>
          <w:p w:rsidR="00F42EB9" w:rsidRPr="00EC1A46" w:rsidRDefault="00F42EB9" w:rsidP="00F42EB9">
            <w:pPr>
              <w:ind w:right="0"/>
              <w:rPr>
                <w:rFonts w:asciiTheme="majorHAnsi" w:hAnsiTheme="majorHAnsi" w:cs="Calibri"/>
                <w:sz w:val="22"/>
                <w:szCs w:val="22"/>
              </w:rPr>
            </w:pPr>
            <w:r w:rsidRPr="00EC1A46">
              <w:rPr>
                <w:rFonts w:asciiTheme="majorHAnsi" w:hAnsiTheme="majorHAnsi" w:cs="Calibri"/>
                <w:sz w:val="22"/>
                <w:szCs w:val="22"/>
              </w:rPr>
              <w:t xml:space="preserve">System has to generate the random password. </w:t>
            </w:r>
          </w:p>
        </w:tc>
      </w:tr>
      <w:tr w:rsidR="00F42EB9" w:rsidRPr="008C0E46" w:rsidTr="00F42EB9">
        <w:tc>
          <w:tcPr>
            <w:tcW w:w="2088" w:type="dxa"/>
            <w:tcBorders>
              <w:top w:val="single" w:sz="6" w:space="0" w:color="auto"/>
              <w:left w:val="single" w:sz="12" w:space="0" w:color="auto"/>
              <w:bottom w:val="single" w:sz="6" w:space="0" w:color="auto"/>
              <w:right w:val="single" w:sz="6" w:space="0" w:color="auto"/>
            </w:tcBorders>
            <w:hideMark/>
          </w:tcPr>
          <w:p w:rsidR="00F42EB9" w:rsidRPr="00EC1A46" w:rsidRDefault="00F42EB9" w:rsidP="00F42EB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lastRenderedPageBreak/>
              <w:t>Flow Chat</w:t>
            </w:r>
          </w:p>
        </w:tc>
        <w:tc>
          <w:tcPr>
            <w:tcW w:w="6750" w:type="dxa"/>
            <w:tcBorders>
              <w:top w:val="single" w:sz="6" w:space="0" w:color="auto"/>
              <w:left w:val="single" w:sz="6" w:space="0" w:color="auto"/>
              <w:bottom w:val="single" w:sz="6" w:space="0" w:color="auto"/>
              <w:right w:val="single" w:sz="12" w:space="0" w:color="auto"/>
            </w:tcBorders>
            <w:hideMark/>
          </w:tcPr>
          <w:p w:rsidR="00F42EB9" w:rsidRPr="00EC1A46" w:rsidRDefault="00F42EB9" w:rsidP="00F42EB9">
            <w:pPr>
              <w:rPr>
                <w:rFonts w:asciiTheme="majorHAnsi" w:hAnsiTheme="majorHAnsi" w:cs="Calibri"/>
                <w:sz w:val="22"/>
                <w:szCs w:val="22"/>
              </w:rPr>
            </w:pPr>
            <w:r w:rsidRPr="00EA7074">
              <w:rPr>
                <w:rFonts w:asciiTheme="majorHAnsi" w:hAnsiTheme="majorHAnsi" w:cs="Calibri"/>
              </w:rPr>
              <w:object w:dxaOrig="4314" w:dyaOrig="10839">
                <v:shape id="_x0000_i1027" type="#_x0000_t75" style="width:120.2pt;height:300.5pt" o:ole="">
                  <v:imagedata r:id="rId21" o:title=""/>
                </v:shape>
                <o:OLEObject Type="Embed" ProgID="Visio.Drawing.11" ShapeID="_x0000_i1027" DrawAspect="Content" ObjectID="_1464609888" r:id="rId22"/>
              </w:object>
            </w:r>
          </w:p>
        </w:tc>
      </w:tr>
      <w:tr w:rsidR="00F42EB9" w:rsidRPr="008C0E46" w:rsidTr="00F42EB9">
        <w:tc>
          <w:tcPr>
            <w:tcW w:w="2088" w:type="dxa"/>
            <w:tcBorders>
              <w:top w:val="single" w:sz="6" w:space="0" w:color="auto"/>
              <w:left w:val="single" w:sz="12" w:space="0" w:color="auto"/>
              <w:bottom w:val="single" w:sz="6" w:space="0" w:color="auto"/>
              <w:right w:val="single" w:sz="6" w:space="0" w:color="auto"/>
            </w:tcBorders>
            <w:hideMark/>
          </w:tcPr>
          <w:p w:rsidR="00F42EB9" w:rsidRPr="00EC1A46" w:rsidRDefault="00F42EB9" w:rsidP="00F42EB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Exceptions:</w:t>
            </w:r>
          </w:p>
        </w:tc>
        <w:tc>
          <w:tcPr>
            <w:tcW w:w="6750" w:type="dxa"/>
            <w:tcBorders>
              <w:top w:val="single" w:sz="6" w:space="0" w:color="auto"/>
              <w:left w:val="single" w:sz="6" w:space="0" w:color="auto"/>
              <w:bottom w:val="single" w:sz="6" w:space="0" w:color="auto"/>
              <w:right w:val="single" w:sz="12" w:space="0" w:color="auto"/>
            </w:tcBorders>
            <w:hideMark/>
          </w:tcPr>
          <w:p w:rsidR="00F42EB9" w:rsidRPr="00EC1A46" w:rsidRDefault="00F42EB9" w:rsidP="00F42EB9">
            <w:pPr>
              <w:rPr>
                <w:rFonts w:asciiTheme="majorHAnsi" w:hAnsiTheme="majorHAnsi" w:cs="Calibri"/>
                <w:sz w:val="22"/>
                <w:szCs w:val="22"/>
              </w:rPr>
            </w:pPr>
            <w:r w:rsidRPr="00EC1A46">
              <w:rPr>
                <w:rFonts w:asciiTheme="majorHAnsi" w:hAnsiTheme="majorHAnsi" w:cs="Calibri"/>
                <w:sz w:val="22"/>
                <w:szCs w:val="22"/>
              </w:rPr>
              <w:t>Out of network or poor network coverage area</w:t>
            </w:r>
          </w:p>
          <w:p w:rsidR="00F42EB9" w:rsidRPr="00EC1A46" w:rsidRDefault="00F42EB9" w:rsidP="00F42EB9">
            <w:pPr>
              <w:rPr>
                <w:rFonts w:asciiTheme="majorHAnsi" w:hAnsiTheme="majorHAnsi" w:cs="Calibri"/>
                <w:sz w:val="22"/>
                <w:szCs w:val="22"/>
              </w:rPr>
            </w:pPr>
            <w:r w:rsidRPr="00EC1A46">
              <w:rPr>
                <w:rFonts w:asciiTheme="majorHAnsi" w:hAnsiTheme="majorHAnsi" w:cs="Calibri"/>
                <w:sz w:val="22"/>
                <w:szCs w:val="22"/>
              </w:rPr>
              <w:t>Password &amp; retype password is not matching.</w:t>
            </w:r>
          </w:p>
          <w:p w:rsidR="00F42EB9" w:rsidRPr="00EC1A46" w:rsidRDefault="00F42EB9" w:rsidP="00F42EB9">
            <w:pPr>
              <w:rPr>
                <w:rFonts w:asciiTheme="majorHAnsi" w:hAnsiTheme="majorHAnsi" w:cs="Calibri"/>
                <w:sz w:val="22"/>
                <w:szCs w:val="22"/>
              </w:rPr>
            </w:pPr>
            <w:r w:rsidRPr="00EC1A46">
              <w:rPr>
                <w:rFonts w:asciiTheme="majorHAnsi" w:hAnsiTheme="majorHAnsi" w:cs="Calibri"/>
                <w:sz w:val="22"/>
                <w:szCs w:val="22"/>
              </w:rPr>
              <w:t>Invalid email ID</w:t>
            </w:r>
          </w:p>
        </w:tc>
      </w:tr>
      <w:tr w:rsidR="00F42EB9" w:rsidRPr="008C0E46" w:rsidTr="00F42EB9">
        <w:tc>
          <w:tcPr>
            <w:tcW w:w="2088" w:type="dxa"/>
            <w:tcBorders>
              <w:top w:val="single" w:sz="6" w:space="0" w:color="auto"/>
              <w:left w:val="single" w:sz="12" w:space="0" w:color="auto"/>
              <w:bottom w:val="single" w:sz="6" w:space="0" w:color="auto"/>
              <w:right w:val="single" w:sz="6" w:space="0" w:color="auto"/>
            </w:tcBorders>
            <w:hideMark/>
          </w:tcPr>
          <w:p w:rsidR="00F42EB9" w:rsidRPr="00EC1A46" w:rsidRDefault="00F42EB9" w:rsidP="00F42EB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Includes:</w:t>
            </w:r>
          </w:p>
        </w:tc>
        <w:tc>
          <w:tcPr>
            <w:tcW w:w="6750" w:type="dxa"/>
            <w:tcBorders>
              <w:top w:val="single" w:sz="6" w:space="0" w:color="auto"/>
              <w:left w:val="single" w:sz="6" w:space="0" w:color="auto"/>
              <w:bottom w:val="single" w:sz="6" w:space="0" w:color="auto"/>
              <w:right w:val="single" w:sz="12" w:space="0" w:color="auto"/>
            </w:tcBorders>
            <w:hideMark/>
          </w:tcPr>
          <w:p w:rsidR="00F42EB9" w:rsidRPr="00EC1A46" w:rsidRDefault="00F42EB9" w:rsidP="00F42EB9">
            <w:pPr>
              <w:rPr>
                <w:rFonts w:asciiTheme="majorHAnsi" w:hAnsiTheme="majorHAnsi" w:cs="Calibri"/>
                <w:sz w:val="22"/>
                <w:szCs w:val="22"/>
              </w:rPr>
            </w:pPr>
          </w:p>
        </w:tc>
      </w:tr>
      <w:tr w:rsidR="00F42EB9" w:rsidRPr="008C0E46" w:rsidTr="00F42EB9">
        <w:tc>
          <w:tcPr>
            <w:tcW w:w="2088" w:type="dxa"/>
            <w:tcBorders>
              <w:top w:val="single" w:sz="6" w:space="0" w:color="auto"/>
              <w:left w:val="single" w:sz="12" w:space="0" w:color="auto"/>
              <w:bottom w:val="single" w:sz="6" w:space="0" w:color="auto"/>
              <w:right w:val="single" w:sz="6" w:space="0" w:color="auto"/>
            </w:tcBorders>
            <w:hideMark/>
          </w:tcPr>
          <w:p w:rsidR="00F42EB9" w:rsidRPr="00EC1A46" w:rsidRDefault="00F42EB9" w:rsidP="00F42EB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Special Requirements:</w:t>
            </w:r>
          </w:p>
        </w:tc>
        <w:tc>
          <w:tcPr>
            <w:tcW w:w="6750" w:type="dxa"/>
            <w:tcBorders>
              <w:top w:val="single" w:sz="6" w:space="0" w:color="auto"/>
              <w:left w:val="single" w:sz="6" w:space="0" w:color="auto"/>
              <w:bottom w:val="single" w:sz="6" w:space="0" w:color="auto"/>
              <w:right w:val="single" w:sz="12" w:space="0" w:color="auto"/>
            </w:tcBorders>
            <w:hideMark/>
          </w:tcPr>
          <w:p w:rsidR="00F42EB9" w:rsidRPr="00EC1A46" w:rsidRDefault="00F42EB9" w:rsidP="00F42EB9">
            <w:pPr>
              <w:rPr>
                <w:rFonts w:asciiTheme="majorHAnsi" w:hAnsiTheme="majorHAnsi" w:cs="Calibri"/>
                <w:sz w:val="22"/>
                <w:szCs w:val="22"/>
              </w:rPr>
            </w:pPr>
            <w:r w:rsidRPr="00EC1A46">
              <w:rPr>
                <w:rFonts w:asciiTheme="majorHAnsi" w:hAnsiTheme="majorHAnsi" w:cs="Calibri"/>
                <w:sz w:val="22"/>
                <w:szCs w:val="22"/>
              </w:rPr>
              <w:t>Nil</w:t>
            </w:r>
          </w:p>
        </w:tc>
      </w:tr>
      <w:tr w:rsidR="00F42EB9" w:rsidRPr="008C0E46" w:rsidTr="00F42EB9">
        <w:tc>
          <w:tcPr>
            <w:tcW w:w="2088" w:type="dxa"/>
            <w:tcBorders>
              <w:top w:val="single" w:sz="6" w:space="0" w:color="auto"/>
              <w:left w:val="single" w:sz="12" w:space="0" w:color="auto"/>
              <w:bottom w:val="single" w:sz="6" w:space="0" w:color="auto"/>
              <w:right w:val="single" w:sz="6" w:space="0" w:color="auto"/>
            </w:tcBorders>
            <w:hideMark/>
          </w:tcPr>
          <w:p w:rsidR="00F42EB9" w:rsidRPr="00EC1A46" w:rsidRDefault="00F42EB9" w:rsidP="00F42EB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Assumptions:</w:t>
            </w:r>
          </w:p>
        </w:tc>
        <w:tc>
          <w:tcPr>
            <w:tcW w:w="6750" w:type="dxa"/>
            <w:tcBorders>
              <w:top w:val="single" w:sz="6" w:space="0" w:color="auto"/>
              <w:left w:val="single" w:sz="6" w:space="0" w:color="auto"/>
              <w:bottom w:val="single" w:sz="6" w:space="0" w:color="auto"/>
              <w:right w:val="single" w:sz="12" w:space="0" w:color="auto"/>
            </w:tcBorders>
            <w:hideMark/>
          </w:tcPr>
          <w:p w:rsidR="00F42EB9" w:rsidRPr="00EC1A46" w:rsidRDefault="00F42EB9" w:rsidP="00F42EB9">
            <w:pPr>
              <w:rPr>
                <w:rFonts w:asciiTheme="majorHAnsi" w:hAnsiTheme="majorHAnsi" w:cs="Calibri"/>
                <w:sz w:val="22"/>
                <w:szCs w:val="22"/>
              </w:rPr>
            </w:pPr>
            <w:r w:rsidRPr="00EC1A46">
              <w:rPr>
                <w:rFonts w:asciiTheme="majorHAnsi" w:hAnsiTheme="majorHAnsi" w:cs="Calibri"/>
                <w:sz w:val="22"/>
                <w:szCs w:val="22"/>
              </w:rPr>
              <w:t>Server will be facilitated with required services.</w:t>
            </w:r>
          </w:p>
          <w:p w:rsidR="00F42EB9" w:rsidRPr="00EC1A46" w:rsidRDefault="00F42EB9" w:rsidP="00F42EB9">
            <w:pPr>
              <w:tabs>
                <w:tab w:val="clear" w:pos="5760"/>
              </w:tabs>
              <w:ind w:right="72"/>
              <w:rPr>
                <w:rFonts w:asciiTheme="majorHAnsi" w:hAnsiTheme="majorHAnsi" w:cs="Calibri"/>
                <w:sz w:val="22"/>
                <w:szCs w:val="22"/>
              </w:rPr>
            </w:pPr>
            <w:r w:rsidRPr="00EC1A46">
              <w:rPr>
                <w:rFonts w:asciiTheme="majorHAnsi" w:hAnsiTheme="majorHAnsi" w:cs="Calibri"/>
                <w:sz w:val="22"/>
                <w:szCs w:val="22"/>
              </w:rPr>
              <w:t>Bahrain locator app must have registered in mobile market/play store.</w:t>
            </w:r>
          </w:p>
        </w:tc>
      </w:tr>
      <w:tr w:rsidR="00F42EB9" w:rsidRPr="008C0E46" w:rsidTr="00F42EB9">
        <w:tc>
          <w:tcPr>
            <w:tcW w:w="2088" w:type="dxa"/>
            <w:tcBorders>
              <w:top w:val="single" w:sz="6" w:space="0" w:color="auto"/>
              <w:left w:val="single" w:sz="12" w:space="0" w:color="auto"/>
              <w:bottom w:val="single" w:sz="6" w:space="0" w:color="auto"/>
              <w:right w:val="single" w:sz="6" w:space="0" w:color="auto"/>
            </w:tcBorders>
            <w:hideMark/>
          </w:tcPr>
          <w:p w:rsidR="00F42EB9" w:rsidRPr="00EC1A46" w:rsidRDefault="00F42EB9" w:rsidP="00F42EB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Post conditions:</w:t>
            </w:r>
          </w:p>
        </w:tc>
        <w:tc>
          <w:tcPr>
            <w:tcW w:w="6750" w:type="dxa"/>
            <w:tcBorders>
              <w:top w:val="single" w:sz="6" w:space="0" w:color="auto"/>
              <w:left w:val="single" w:sz="6" w:space="0" w:color="auto"/>
              <w:bottom w:val="single" w:sz="6" w:space="0" w:color="auto"/>
              <w:right w:val="single" w:sz="12" w:space="0" w:color="auto"/>
            </w:tcBorders>
            <w:hideMark/>
          </w:tcPr>
          <w:p w:rsidR="00F42EB9" w:rsidRPr="00EC1A46" w:rsidRDefault="00F42EB9" w:rsidP="00F42EB9">
            <w:pPr>
              <w:ind w:right="0"/>
              <w:rPr>
                <w:rFonts w:asciiTheme="majorHAnsi" w:hAnsiTheme="majorHAnsi" w:cs="Calibri"/>
                <w:sz w:val="22"/>
                <w:szCs w:val="22"/>
              </w:rPr>
            </w:pPr>
            <w:r w:rsidRPr="00EC1A46">
              <w:rPr>
                <w:rFonts w:asciiTheme="majorHAnsi" w:hAnsiTheme="majorHAnsi" w:cs="Calibri"/>
                <w:sz w:val="22"/>
                <w:szCs w:val="22"/>
              </w:rPr>
              <w:t>Application will send new password to the registered mail id.</w:t>
            </w:r>
          </w:p>
          <w:p w:rsidR="00F42EB9" w:rsidRPr="00EC1A46" w:rsidRDefault="00F42EB9" w:rsidP="00F42EB9">
            <w:pPr>
              <w:ind w:right="0"/>
              <w:rPr>
                <w:rFonts w:asciiTheme="majorHAnsi" w:hAnsiTheme="majorHAnsi" w:cs="Calibri"/>
                <w:sz w:val="22"/>
                <w:szCs w:val="22"/>
              </w:rPr>
            </w:pPr>
            <w:r w:rsidRPr="00EC1A46">
              <w:rPr>
                <w:rFonts w:asciiTheme="majorHAnsi" w:hAnsiTheme="majorHAnsi" w:cs="Calibri"/>
                <w:sz w:val="22"/>
                <w:szCs w:val="22"/>
              </w:rPr>
              <w:t>Now click on the register user button.</w:t>
            </w:r>
          </w:p>
          <w:p w:rsidR="00F42EB9" w:rsidRPr="00EC1A46" w:rsidRDefault="00F42EB9" w:rsidP="00F42EB9">
            <w:pPr>
              <w:ind w:right="0"/>
              <w:rPr>
                <w:rFonts w:asciiTheme="majorHAnsi" w:hAnsiTheme="majorHAnsi" w:cs="Calibri"/>
                <w:sz w:val="22"/>
                <w:szCs w:val="22"/>
              </w:rPr>
            </w:pPr>
            <w:r w:rsidRPr="00EC1A46">
              <w:rPr>
                <w:rFonts w:asciiTheme="majorHAnsi" w:hAnsiTheme="majorHAnsi" w:cs="Calibri"/>
                <w:sz w:val="22"/>
                <w:szCs w:val="22"/>
              </w:rPr>
              <w:t>Enter your user id &amp; new password.</w:t>
            </w:r>
          </w:p>
          <w:p w:rsidR="00F42EB9" w:rsidRPr="00EC1A46" w:rsidRDefault="00F42EB9" w:rsidP="00F42EB9">
            <w:pPr>
              <w:rPr>
                <w:rFonts w:asciiTheme="majorHAnsi" w:hAnsiTheme="majorHAnsi" w:cs="Calibri"/>
                <w:sz w:val="22"/>
                <w:szCs w:val="22"/>
              </w:rPr>
            </w:pPr>
            <w:r w:rsidRPr="00EC1A46">
              <w:rPr>
                <w:rFonts w:asciiTheme="majorHAnsi" w:hAnsiTheme="majorHAnsi" w:cs="Calibri"/>
                <w:sz w:val="22"/>
                <w:szCs w:val="22"/>
              </w:rPr>
              <w:t>Application will allow to login.</w:t>
            </w:r>
          </w:p>
        </w:tc>
      </w:tr>
      <w:tr w:rsidR="00F42EB9" w:rsidRPr="008C0E46" w:rsidTr="00F42EB9">
        <w:tc>
          <w:tcPr>
            <w:tcW w:w="2088" w:type="dxa"/>
            <w:tcBorders>
              <w:top w:val="single" w:sz="6" w:space="0" w:color="auto"/>
              <w:left w:val="single" w:sz="12" w:space="0" w:color="auto"/>
              <w:bottom w:val="single" w:sz="6" w:space="0" w:color="auto"/>
              <w:right w:val="single" w:sz="6" w:space="0" w:color="auto"/>
            </w:tcBorders>
            <w:hideMark/>
          </w:tcPr>
          <w:p w:rsidR="00F42EB9" w:rsidRPr="00EC1A46" w:rsidRDefault="00F42EB9" w:rsidP="00F42EB9">
            <w:pPr>
              <w:jc w:val="right"/>
              <w:rPr>
                <w:rFonts w:asciiTheme="majorHAnsi" w:hAnsiTheme="majorHAnsi" w:cs="Calibri"/>
                <w:b/>
                <w:sz w:val="22"/>
                <w:szCs w:val="22"/>
              </w:rPr>
            </w:pPr>
            <w:r w:rsidRPr="00EC1A46">
              <w:rPr>
                <w:rFonts w:asciiTheme="majorHAnsi" w:hAnsiTheme="majorHAnsi" w:cs="Calibri"/>
                <w:b/>
                <w:sz w:val="22"/>
                <w:szCs w:val="22"/>
              </w:rPr>
              <w:t>Priority:</w:t>
            </w:r>
          </w:p>
        </w:tc>
        <w:tc>
          <w:tcPr>
            <w:tcW w:w="6750" w:type="dxa"/>
            <w:tcBorders>
              <w:top w:val="single" w:sz="6" w:space="0" w:color="auto"/>
              <w:left w:val="single" w:sz="6" w:space="0" w:color="auto"/>
              <w:bottom w:val="single" w:sz="6" w:space="0" w:color="auto"/>
              <w:right w:val="single" w:sz="12" w:space="0" w:color="auto"/>
            </w:tcBorders>
            <w:hideMark/>
          </w:tcPr>
          <w:p w:rsidR="00F42EB9" w:rsidRPr="00EC1A46" w:rsidRDefault="00F42EB9" w:rsidP="00F42EB9">
            <w:pPr>
              <w:rPr>
                <w:rFonts w:asciiTheme="majorHAnsi" w:hAnsiTheme="majorHAnsi" w:cs="Calibri"/>
                <w:sz w:val="22"/>
                <w:szCs w:val="22"/>
              </w:rPr>
            </w:pPr>
            <w:r w:rsidRPr="00EC1A46">
              <w:rPr>
                <w:rFonts w:asciiTheme="majorHAnsi" w:hAnsiTheme="majorHAnsi" w:cs="Calibri"/>
                <w:sz w:val="22"/>
                <w:szCs w:val="22"/>
              </w:rPr>
              <w:t>High.</w:t>
            </w:r>
          </w:p>
        </w:tc>
      </w:tr>
      <w:tr w:rsidR="00F42EB9" w:rsidRPr="008C0E46" w:rsidTr="00F42EB9">
        <w:tc>
          <w:tcPr>
            <w:tcW w:w="2088" w:type="dxa"/>
            <w:tcBorders>
              <w:top w:val="single" w:sz="6" w:space="0" w:color="auto"/>
              <w:left w:val="single" w:sz="12" w:space="0" w:color="auto"/>
              <w:bottom w:val="single" w:sz="6" w:space="0" w:color="auto"/>
              <w:right w:val="single" w:sz="6" w:space="0" w:color="auto"/>
            </w:tcBorders>
            <w:hideMark/>
          </w:tcPr>
          <w:p w:rsidR="00F42EB9" w:rsidRPr="00EC1A46" w:rsidRDefault="00F42EB9" w:rsidP="00F42EB9">
            <w:pPr>
              <w:ind w:right="-108"/>
              <w:jc w:val="center"/>
              <w:rPr>
                <w:rFonts w:asciiTheme="majorHAnsi" w:hAnsiTheme="majorHAnsi" w:cs="Calibri"/>
                <w:b/>
                <w:sz w:val="22"/>
                <w:szCs w:val="22"/>
              </w:rPr>
            </w:pPr>
            <w:r w:rsidRPr="00EC1A46">
              <w:rPr>
                <w:rFonts w:asciiTheme="majorHAnsi" w:hAnsiTheme="majorHAnsi" w:cs="Calibri"/>
                <w:b/>
                <w:sz w:val="22"/>
                <w:szCs w:val="22"/>
              </w:rPr>
              <w:t>Frequency of Use:</w:t>
            </w:r>
          </w:p>
        </w:tc>
        <w:tc>
          <w:tcPr>
            <w:tcW w:w="6750" w:type="dxa"/>
            <w:tcBorders>
              <w:top w:val="single" w:sz="6" w:space="0" w:color="auto"/>
              <w:left w:val="single" w:sz="6" w:space="0" w:color="auto"/>
              <w:bottom w:val="single" w:sz="6" w:space="0" w:color="auto"/>
              <w:right w:val="single" w:sz="12" w:space="0" w:color="auto"/>
            </w:tcBorders>
            <w:hideMark/>
          </w:tcPr>
          <w:p w:rsidR="00F42EB9" w:rsidRPr="00EC1A46" w:rsidRDefault="00F42EB9" w:rsidP="00F42EB9">
            <w:pPr>
              <w:rPr>
                <w:rFonts w:asciiTheme="majorHAnsi" w:hAnsiTheme="majorHAnsi" w:cs="Calibri"/>
                <w:sz w:val="22"/>
                <w:szCs w:val="22"/>
              </w:rPr>
            </w:pPr>
            <w:r w:rsidRPr="00EC1A46">
              <w:rPr>
                <w:rFonts w:asciiTheme="majorHAnsi" w:hAnsiTheme="majorHAnsi" w:cs="Calibri"/>
                <w:sz w:val="22"/>
                <w:szCs w:val="22"/>
              </w:rPr>
              <w:t>High.</w:t>
            </w:r>
          </w:p>
        </w:tc>
      </w:tr>
      <w:tr w:rsidR="00F42EB9" w:rsidRPr="008C0E46" w:rsidTr="00F42EB9">
        <w:tc>
          <w:tcPr>
            <w:tcW w:w="2088" w:type="dxa"/>
            <w:tcBorders>
              <w:top w:val="single" w:sz="6" w:space="0" w:color="auto"/>
              <w:left w:val="single" w:sz="12" w:space="0" w:color="auto"/>
              <w:bottom w:val="single" w:sz="12" w:space="0" w:color="auto"/>
              <w:right w:val="single" w:sz="6" w:space="0" w:color="auto"/>
            </w:tcBorders>
            <w:hideMark/>
          </w:tcPr>
          <w:p w:rsidR="00F42EB9" w:rsidRPr="00EC1A46" w:rsidRDefault="00F42EB9" w:rsidP="00F42EB9">
            <w:pPr>
              <w:tabs>
                <w:tab w:val="left" w:pos="1872"/>
              </w:tabs>
              <w:ind w:right="72"/>
              <w:jc w:val="right"/>
              <w:rPr>
                <w:rFonts w:asciiTheme="majorHAnsi" w:hAnsiTheme="majorHAnsi" w:cs="Calibri"/>
                <w:b/>
                <w:sz w:val="22"/>
                <w:szCs w:val="22"/>
              </w:rPr>
            </w:pPr>
            <w:r w:rsidRPr="00EC1A46">
              <w:rPr>
                <w:rFonts w:asciiTheme="majorHAnsi" w:hAnsiTheme="majorHAnsi" w:cs="Calibri"/>
                <w:b/>
                <w:sz w:val="22"/>
                <w:szCs w:val="22"/>
              </w:rPr>
              <w:t>Notes and Issues:</w:t>
            </w:r>
          </w:p>
        </w:tc>
        <w:tc>
          <w:tcPr>
            <w:tcW w:w="6750" w:type="dxa"/>
            <w:tcBorders>
              <w:top w:val="single" w:sz="6" w:space="0" w:color="auto"/>
              <w:left w:val="single" w:sz="6" w:space="0" w:color="auto"/>
              <w:bottom w:val="single" w:sz="12" w:space="0" w:color="auto"/>
              <w:right w:val="single" w:sz="12" w:space="0" w:color="auto"/>
            </w:tcBorders>
            <w:hideMark/>
          </w:tcPr>
          <w:p w:rsidR="00F42EB9" w:rsidRPr="00EC1A46" w:rsidRDefault="00F42EB9" w:rsidP="00F42EB9">
            <w:pPr>
              <w:rPr>
                <w:rFonts w:asciiTheme="majorHAnsi" w:hAnsiTheme="majorHAnsi" w:cs="Calibri"/>
                <w:sz w:val="22"/>
                <w:szCs w:val="22"/>
              </w:rPr>
            </w:pPr>
            <w:r w:rsidRPr="00EC1A46">
              <w:rPr>
                <w:rFonts w:asciiTheme="majorHAnsi" w:hAnsiTheme="majorHAnsi" w:cs="Calibri"/>
                <w:sz w:val="22"/>
                <w:szCs w:val="22"/>
              </w:rPr>
              <w:t>Nil.</w:t>
            </w:r>
          </w:p>
        </w:tc>
      </w:tr>
    </w:tbl>
    <w:p w:rsidR="00F42EB9" w:rsidRDefault="00F42EB9" w:rsidP="00F42EB9"/>
    <w:p w:rsidR="00F42EB9" w:rsidRPr="00EC1A46" w:rsidRDefault="00F42EB9" w:rsidP="00F42EB9">
      <w:pPr>
        <w:pStyle w:val="Heading1"/>
        <w:tabs>
          <w:tab w:val="clear" w:pos="720"/>
          <w:tab w:val="clear" w:pos="5760"/>
        </w:tabs>
        <w:ind w:right="29"/>
        <w:rPr>
          <w:rStyle w:val="Strong"/>
          <w:rFonts w:cs="Calibri"/>
          <w:i/>
          <w:sz w:val="24"/>
          <w:szCs w:val="24"/>
        </w:rPr>
      </w:pPr>
    </w:p>
    <w:p w:rsidR="00F42EB9" w:rsidRPr="00EC1A46" w:rsidRDefault="00F42EB9" w:rsidP="00770790">
      <w:pPr>
        <w:pStyle w:val="Heading1"/>
        <w:numPr>
          <w:ilvl w:val="4"/>
          <w:numId w:val="61"/>
        </w:numPr>
        <w:tabs>
          <w:tab w:val="clear" w:pos="720"/>
          <w:tab w:val="clear" w:pos="5760"/>
        </w:tabs>
        <w:ind w:left="1080" w:right="29"/>
        <w:rPr>
          <w:rFonts w:cs="Calibri"/>
          <w:i/>
          <w:szCs w:val="24"/>
        </w:rPr>
      </w:pPr>
      <w:bookmarkStart w:id="1710" w:name="_Toc388529862"/>
      <w:r w:rsidRPr="00EC1A46">
        <w:rPr>
          <w:rFonts w:asciiTheme="majorHAnsi" w:hAnsiTheme="majorHAnsi" w:cs="Calibri"/>
          <w:i/>
          <w:sz w:val="24"/>
          <w:szCs w:val="24"/>
        </w:rPr>
        <w:t>Change Password</w:t>
      </w:r>
      <w:bookmarkEnd w:id="1710"/>
    </w:p>
    <w:p w:rsidR="00F42EB9" w:rsidRDefault="00F42EB9" w:rsidP="00F42EB9">
      <w:pPr>
        <w:pStyle w:val="ListParagraph"/>
        <w:spacing w:after="0"/>
        <w:jc w:val="left"/>
        <w:rPr>
          <w:rStyle w:val="Strong"/>
          <w:rFonts w:asciiTheme="majorHAnsi" w:hAnsiTheme="majorHAnsi" w:cs="Calibri"/>
          <w:b w:val="0"/>
          <w:color w:val="auto"/>
        </w:rPr>
      </w:pPr>
    </w:p>
    <w:p w:rsidR="00F42EB9" w:rsidRPr="00EC1A46" w:rsidRDefault="00F42EB9" w:rsidP="00F42EB9">
      <w:pPr>
        <w:pStyle w:val="ListParagraph"/>
        <w:spacing w:after="0"/>
        <w:jc w:val="left"/>
        <w:rPr>
          <w:rStyle w:val="Strong"/>
          <w:rFonts w:asciiTheme="majorHAnsi" w:hAnsiTheme="majorHAnsi" w:cs="Calibri"/>
          <w:b w:val="0"/>
        </w:rPr>
      </w:pPr>
      <w:r w:rsidRPr="00EC1A46">
        <w:rPr>
          <w:rStyle w:val="Strong"/>
          <w:rFonts w:asciiTheme="majorHAnsi" w:hAnsiTheme="majorHAnsi" w:cs="Calibri"/>
          <w:b w:val="0"/>
          <w:color w:val="auto"/>
        </w:rPr>
        <w:t xml:space="preserve">Application will be facilitated with change password. </w:t>
      </w:r>
    </w:p>
    <w:p w:rsidR="00F42EB9" w:rsidRPr="00EC1A46" w:rsidRDefault="00F42EB9" w:rsidP="00F42EB9">
      <w:pPr>
        <w:pStyle w:val="ListParagraph"/>
        <w:spacing w:after="0"/>
        <w:jc w:val="left"/>
        <w:rPr>
          <w:rStyle w:val="Strong"/>
          <w:rFonts w:asciiTheme="majorHAnsi" w:hAnsiTheme="majorHAnsi" w:cs="Calibri"/>
          <w:b w:val="0"/>
        </w:rPr>
      </w:pPr>
    </w:p>
    <w:p w:rsidR="00F42EB9" w:rsidRPr="00EC1A46" w:rsidRDefault="00F42EB9" w:rsidP="00F42EB9">
      <w:pPr>
        <w:pStyle w:val="1111Heading4-ILISSRS"/>
        <w:spacing w:line="276" w:lineRule="auto"/>
        <w:rPr>
          <w:rFonts w:asciiTheme="majorHAnsi" w:hAnsiTheme="majorHAnsi" w:cs="Calibri"/>
          <w:sz w:val="22"/>
          <w:szCs w:val="22"/>
        </w:rPr>
      </w:pPr>
      <w:r w:rsidRPr="00EC1A46">
        <w:rPr>
          <w:rFonts w:asciiTheme="majorHAnsi" w:hAnsiTheme="majorHAnsi" w:cs="Calibri"/>
          <w:sz w:val="22"/>
          <w:szCs w:val="22"/>
        </w:rPr>
        <w:t>Use Case Diagram</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tblPr>
      <w:tblGrid>
        <w:gridCol w:w="2088"/>
        <w:gridCol w:w="2160"/>
        <w:gridCol w:w="2340"/>
        <w:gridCol w:w="2269"/>
      </w:tblGrid>
      <w:tr w:rsidR="00F42EB9" w:rsidRPr="008C0E46" w:rsidTr="00F42EB9">
        <w:tc>
          <w:tcPr>
            <w:tcW w:w="2088" w:type="dxa"/>
            <w:tcBorders>
              <w:top w:val="single" w:sz="12" w:space="0" w:color="auto"/>
              <w:left w:val="single" w:sz="12" w:space="0" w:color="auto"/>
              <w:bottom w:val="single" w:sz="6" w:space="0" w:color="auto"/>
              <w:right w:val="single" w:sz="6" w:space="0" w:color="auto"/>
            </w:tcBorders>
            <w:hideMark/>
          </w:tcPr>
          <w:p w:rsidR="00F42EB9" w:rsidRPr="00EC1A46" w:rsidRDefault="00F42EB9" w:rsidP="00F42EB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Use Case ID:</w:t>
            </w:r>
          </w:p>
        </w:tc>
        <w:tc>
          <w:tcPr>
            <w:tcW w:w="2160" w:type="dxa"/>
            <w:tcBorders>
              <w:top w:val="single" w:sz="12" w:space="0" w:color="auto"/>
              <w:left w:val="single" w:sz="6" w:space="0" w:color="auto"/>
              <w:bottom w:val="single" w:sz="6" w:space="0" w:color="auto"/>
              <w:right w:val="single" w:sz="6" w:space="0" w:color="auto"/>
            </w:tcBorders>
            <w:hideMark/>
          </w:tcPr>
          <w:p w:rsidR="00F42EB9" w:rsidRPr="00EC1A46" w:rsidRDefault="00F42EB9" w:rsidP="00F42EB9">
            <w:pPr>
              <w:rPr>
                <w:rFonts w:asciiTheme="majorHAnsi" w:hAnsiTheme="majorHAnsi" w:cs="Calibri"/>
                <w:sz w:val="22"/>
              </w:rPr>
            </w:pPr>
            <w:r w:rsidRPr="00EC1A46">
              <w:rPr>
                <w:rFonts w:asciiTheme="majorHAnsi" w:hAnsiTheme="majorHAnsi" w:cs="Calibri"/>
                <w:sz w:val="22"/>
              </w:rPr>
              <w:t>BML_010</w:t>
            </w:r>
          </w:p>
        </w:tc>
        <w:tc>
          <w:tcPr>
            <w:tcW w:w="2340" w:type="dxa"/>
            <w:tcBorders>
              <w:top w:val="single" w:sz="12" w:space="0" w:color="auto"/>
              <w:left w:val="single" w:sz="6" w:space="0" w:color="auto"/>
              <w:bottom w:val="single" w:sz="6" w:space="0" w:color="auto"/>
              <w:right w:val="single" w:sz="6" w:space="0" w:color="auto"/>
            </w:tcBorders>
            <w:hideMark/>
          </w:tcPr>
          <w:p w:rsidR="00F42EB9" w:rsidRPr="00EC1A46" w:rsidRDefault="00F42EB9" w:rsidP="00F42EB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Req. ID:</w:t>
            </w:r>
          </w:p>
        </w:tc>
        <w:tc>
          <w:tcPr>
            <w:tcW w:w="2269" w:type="dxa"/>
            <w:tcBorders>
              <w:top w:val="single" w:sz="12" w:space="0" w:color="auto"/>
              <w:left w:val="single" w:sz="6" w:space="0" w:color="auto"/>
              <w:bottom w:val="single" w:sz="6" w:space="0" w:color="auto"/>
              <w:right w:val="single" w:sz="12" w:space="0" w:color="auto"/>
            </w:tcBorders>
            <w:hideMark/>
          </w:tcPr>
          <w:p w:rsidR="00F42EB9" w:rsidRPr="00EC1A46" w:rsidRDefault="00F42EB9" w:rsidP="00F42EB9">
            <w:pPr>
              <w:rPr>
                <w:rFonts w:asciiTheme="majorHAnsi" w:hAnsiTheme="majorHAnsi" w:cs="Calibri"/>
                <w:sz w:val="22"/>
              </w:rPr>
            </w:pPr>
            <w:r w:rsidRPr="00EC1A46">
              <w:rPr>
                <w:rFonts w:asciiTheme="majorHAnsi" w:hAnsiTheme="majorHAnsi" w:cs="Calibri"/>
                <w:b/>
                <w:sz w:val="22"/>
              </w:rPr>
              <w:t xml:space="preserve">FR </w:t>
            </w:r>
            <w:r>
              <w:rPr>
                <w:rFonts w:asciiTheme="majorHAnsi" w:hAnsiTheme="majorHAnsi" w:cs="Calibri"/>
                <w:b/>
                <w:sz w:val="22"/>
              </w:rPr>
              <w:t>2</w:t>
            </w:r>
            <w:r w:rsidRPr="00EC1A46">
              <w:rPr>
                <w:rFonts w:asciiTheme="majorHAnsi" w:hAnsiTheme="majorHAnsi" w:cs="Calibri"/>
                <w:b/>
                <w:sz w:val="22"/>
              </w:rPr>
              <w:t>.3</w:t>
            </w:r>
          </w:p>
        </w:tc>
      </w:tr>
      <w:tr w:rsidR="00F42EB9" w:rsidRPr="008C0E46" w:rsidTr="00F42EB9">
        <w:tc>
          <w:tcPr>
            <w:tcW w:w="2088" w:type="dxa"/>
            <w:tcBorders>
              <w:top w:val="single" w:sz="6" w:space="0" w:color="auto"/>
              <w:left w:val="single" w:sz="12" w:space="0" w:color="auto"/>
              <w:bottom w:val="single" w:sz="6" w:space="0" w:color="auto"/>
              <w:right w:val="single" w:sz="6" w:space="0" w:color="auto"/>
            </w:tcBorders>
            <w:hideMark/>
          </w:tcPr>
          <w:p w:rsidR="00F42EB9" w:rsidRPr="00EC1A46" w:rsidRDefault="00F42EB9" w:rsidP="00F42EB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Created By:</w:t>
            </w:r>
          </w:p>
        </w:tc>
        <w:tc>
          <w:tcPr>
            <w:tcW w:w="2160" w:type="dxa"/>
            <w:tcBorders>
              <w:top w:val="single" w:sz="6" w:space="0" w:color="auto"/>
              <w:left w:val="single" w:sz="6" w:space="0" w:color="auto"/>
              <w:bottom w:val="single" w:sz="6" w:space="0" w:color="auto"/>
              <w:right w:val="single" w:sz="6" w:space="0" w:color="auto"/>
            </w:tcBorders>
            <w:hideMark/>
          </w:tcPr>
          <w:p w:rsidR="00F42EB9" w:rsidRPr="00EC1A46" w:rsidRDefault="00F42EB9" w:rsidP="00F42EB9">
            <w:pPr>
              <w:pStyle w:val="ListParagraph"/>
              <w:spacing w:after="0" w:line="240" w:lineRule="auto"/>
              <w:contextualSpacing/>
              <w:rPr>
                <w:rFonts w:asciiTheme="majorHAnsi" w:hAnsiTheme="majorHAnsi" w:cs="Calibri"/>
                <w:color w:val="000000"/>
              </w:rPr>
            </w:pPr>
            <w:r w:rsidRPr="00EC1A46">
              <w:rPr>
                <w:rFonts w:asciiTheme="majorHAnsi" w:hAnsiTheme="majorHAnsi" w:cs="Calibri"/>
                <w:color w:val="000000"/>
              </w:rPr>
              <w:t>Bibhudutta</w:t>
            </w:r>
          </w:p>
        </w:tc>
        <w:tc>
          <w:tcPr>
            <w:tcW w:w="2340" w:type="dxa"/>
            <w:tcBorders>
              <w:top w:val="single" w:sz="6" w:space="0" w:color="auto"/>
              <w:left w:val="single" w:sz="6" w:space="0" w:color="auto"/>
              <w:bottom w:val="single" w:sz="6" w:space="0" w:color="auto"/>
              <w:right w:val="single" w:sz="6" w:space="0" w:color="auto"/>
            </w:tcBorders>
            <w:hideMark/>
          </w:tcPr>
          <w:p w:rsidR="00F42EB9" w:rsidRPr="00EC1A46" w:rsidRDefault="00F42EB9" w:rsidP="00F42EB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Last Updated By:</w:t>
            </w:r>
          </w:p>
        </w:tc>
        <w:tc>
          <w:tcPr>
            <w:tcW w:w="2269" w:type="dxa"/>
            <w:tcBorders>
              <w:top w:val="single" w:sz="6" w:space="0" w:color="auto"/>
              <w:left w:val="single" w:sz="6" w:space="0" w:color="auto"/>
              <w:bottom w:val="single" w:sz="6" w:space="0" w:color="auto"/>
              <w:right w:val="single" w:sz="12" w:space="0" w:color="auto"/>
            </w:tcBorders>
          </w:tcPr>
          <w:p w:rsidR="00F42EB9" w:rsidRPr="00EC1A46" w:rsidRDefault="00F42EB9" w:rsidP="00F42EB9">
            <w:pPr>
              <w:rPr>
                <w:rFonts w:asciiTheme="majorHAnsi" w:hAnsiTheme="majorHAnsi" w:cs="Calibri"/>
                <w:sz w:val="22"/>
              </w:rPr>
            </w:pPr>
          </w:p>
        </w:tc>
      </w:tr>
      <w:tr w:rsidR="00F42EB9" w:rsidRPr="008C0E46" w:rsidTr="00F42EB9">
        <w:tc>
          <w:tcPr>
            <w:tcW w:w="2088" w:type="dxa"/>
            <w:tcBorders>
              <w:top w:val="single" w:sz="6" w:space="0" w:color="auto"/>
              <w:left w:val="single" w:sz="12" w:space="0" w:color="auto"/>
              <w:bottom w:val="single" w:sz="6" w:space="0" w:color="auto"/>
              <w:right w:val="single" w:sz="6" w:space="0" w:color="auto"/>
            </w:tcBorders>
            <w:hideMark/>
          </w:tcPr>
          <w:p w:rsidR="00F42EB9" w:rsidRPr="00EC1A46" w:rsidRDefault="00F42EB9" w:rsidP="00F42EB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Date  Created:</w:t>
            </w:r>
          </w:p>
        </w:tc>
        <w:tc>
          <w:tcPr>
            <w:tcW w:w="2160" w:type="dxa"/>
            <w:tcBorders>
              <w:top w:val="single" w:sz="6" w:space="0" w:color="auto"/>
              <w:left w:val="single" w:sz="6" w:space="0" w:color="auto"/>
              <w:bottom w:val="single" w:sz="6" w:space="0" w:color="auto"/>
              <w:right w:val="single" w:sz="6" w:space="0" w:color="auto"/>
            </w:tcBorders>
          </w:tcPr>
          <w:p w:rsidR="00F42EB9" w:rsidRPr="00EC1A46" w:rsidRDefault="00F42EB9" w:rsidP="00F42EB9">
            <w:pPr>
              <w:pStyle w:val="ListParagraph"/>
              <w:spacing w:after="0" w:line="240" w:lineRule="auto"/>
              <w:contextualSpacing/>
              <w:rPr>
                <w:rFonts w:asciiTheme="majorHAnsi" w:hAnsiTheme="majorHAnsi" w:cs="Calibri"/>
                <w:color w:val="000000"/>
              </w:rPr>
            </w:pPr>
          </w:p>
        </w:tc>
        <w:tc>
          <w:tcPr>
            <w:tcW w:w="2340" w:type="dxa"/>
            <w:tcBorders>
              <w:top w:val="single" w:sz="6" w:space="0" w:color="auto"/>
              <w:left w:val="single" w:sz="6" w:space="0" w:color="auto"/>
              <w:bottom w:val="single" w:sz="6" w:space="0" w:color="auto"/>
              <w:right w:val="single" w:sz="6" w:space="0" w:color="auto"/>
            </w:tcBorders>
            <w:hideMark/>
          </w:tcPr>
          <w:p w:rsidR="00F42EB9" w:rsidRPr="00EC1A46" w:rsidRDefault="00F42EB9" w:rsidP="00F42EB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 xml:space="preserve">  Last Updated Date:</w:t>
            </w:r>
          </w:p>
        </w:tc>
        <w:tc>
          <w:tcPr>
            <w:tcW w:w="2269" w:type="dxa"/>
            <w:tcBorders>
              <w:top w:val="single" w:sz="6" w:space="0" w:color="auto"/>
              <w:left w:val="single" w:sz="6" w:space="0" w:color="auto"/>
              <w:bottom w:val="single" w:sz="6" w:space="0" w:color="auto"/>
              <w:right w:val="single" w:sz="12" w:space="0" w:color="auto"/>
            </w:tcBorders>
          </w:tcPr>
          <w:p w:rsidR="00F42EB9" w:rsidRPr="00EC1A46" w:rsidRDefault="00F42EB9" w:rsidP="00F42EB9">
            <w:pPr>
              <w:rPr>
                <w:rFonts w:asciiTheme="majorHAnsi" w:hAnsiTheme="majorHAnsi" w:cs="Calibri"/>
                <w:sz w:val="22"/>
              </w:rPr>
            </w:pPr>
          </w:p>
        </w:tc>
      </w:tr>
      <w:tr w:rsidR="00F42EB9" w:rsidRPr="008C0E46" w:rsidTr="00F42EB9">
        <w:tc>
          <w:tcPr>
            <w:tcW w:w="2088" w:type="dxa"/>
            <w:tcBorders>
              <w:top w:val="single" w:sz="6" w:space="0" w:color="auto"/>
              <w:left w:val="single" w:sz="12" w:space="0" w:color="auto"/>
              <w:bottom w:val="single" w:sz="12" w:space="0" w:color="auto"/>
              <w:right w:val="single" w:sz="6" w:space="0" w:color="auto"/>
            </w:tcBorders>
            <w:hideMark/>
          </w:tcPr>
          <w:p w:rsidR="00F42EB9" w:rsidRPr="00EC1A46" w:rsidRDefault="00F42EB9" w:rsidP="00F42EB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lastRenderedPageBreak/>
              <w:t>Use Case Name:</w:t>
            </w:r>
          </w:p>
        </w:tc>
        <w:tc>
          <w:tcPr>
            <w:tcW w:w="6769" w:type="dxa"/>
            <w:gridSpan w:val="3"/>
            <w:tcBorders>
              <w:top w:val="single" w:sz="6" w:space="0" w:color="auto"/>
              <w:left w:val="single" w:sz="6" w:space="0" w:color="auto"/>
              <w:bottom w:val="single" w:sz="12" w:space="0" w:color="auto"/>
              <w:right w:val="single" w:sz="12" w:space="0" w:color="auto"/>
            </w:tcBorders>
            <w:hideMark/>
          </w:tcPr>
          <w:p w:rsidR="00F42EB9" w:rsidRPr="00EC1A46" w:rsidRDefault="00F42EB9" w:rsidP="00F42EB9">
            <w:pPr>
              <w:pStyle w:val="ListParagraph"/>
              <w:spacing w:after="0" w:line="240" w:lineRule="auto"/>
              <w:contextualSpacing/>
              <w:rPr>
                <w:rFonts w:asciiTheme="majorHAnsi" w:hAnsiTheme="majorHAnsi" w:cs="Calibri"/>
                <w:color w:val="000000"/>
              </w:rPr>
            </w:pPr>
            <w:r w:rsidRPr="00EC1A46">
              <w:rPr>
                <w:rFonts w:asciiTheme="majorHAnsi" w:hAnsiTheme="majorHAnsi" w:cs="Calibri"/>
                <w:color w:val="000000"/>
              </w:rPr>
              <w:t xml:space="preserve">Change Password </w:t>
            </w:r>
          </w:p>
        </w:tc>
      </w:tr>
    </w:tbl>
    <w:p w:rsidR="00F42EB9" w:rsidRPr="00EC1A46" w:rsidRDefault="00F42EB9" w:rsidP="00F42EB9">
      <w:pPr>
        <w:tabs>
          <w:tab w:val="left" w:pos="900"/>
          <w:tab w:val="num" w:pos="1746"/>
        </w:tabs>
        <w:autoSpaceDE w:val="0"/>
        <w:autoSpaceDN w:val="0"/>
        <w:adjustRightInd w:val="0"/>
        <w:spacing w:line="360" w:lineRule="auto"/>
        <w:ind w:left="90"/>
        <w:jc w:val="both"/>
        <w:rPr>
          <w:rFonts w:asciiTheme="majorHAnsi" w:hAnsiTheme="majorHAnsi" w:cs="Calibri"/>
          <w:sz w:val="20"/>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tblPr>
      <w:tblGrid>
        <w:gridCol w:w="2088"/>
        <w:gridCol w:w="6750"/>
      </w:tblGrid>
      <w:tr w:rsidR="00F42EB9" w:rsidRPr="008C0E46" w:rsidTr="00F42EB9">
        <w:tc>
          <w:tcPr>
            <w:tcW w:w="2088" w:type="dxa"/>
            <w:tcBorders>
              <w:top w:val="single" w:sz="12" w:space="0" w:color="auto"/>
              <w:left w:val="single" w:sz="12" w:space="0" w:color="auto"/>
              <w:bottom w:val="single" w:sz="6" w:space="0" w:color="auto"/>
              <w:right w:val="single" w:sz="6" w:space="0" w:color="auto"/>
            </w:tcBorders>
            <w:hideMark/>
          </w:tcPr>
          <w:p w:rsidR="00F42EB9" w:rsidRPr="00EC1A46" w:rsidRDefault="00F42EB9" w:rsidP="00F42EB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Actor:</w:t>
            </w:r>
          </w:p>
        </w:tc>
        <w:tc>
          <w:tcPr>
            <w:tcW w:w="6750" w:type="dxa"/>
            <w:tcBorders>
              <w:top w:val="single" w:sz="12" w:space="0" w:color="auto"/>
              <w:left w:val="single" w:sz="6" w:space="0" w:color="auto"/>
              <w:bottom w:val="single" w:sz="6" w:space="0" w:color="auto"/>
              <w:right w:val="single" w:sz="12" w:space="0" w:color="auto"/>
            </w:tcBorders>
            <w:hideMark/>
          </w:tcPr>
          <w:p w:rsidR="00F42EB9" w:rsidRPr="00EC1A46" w:rsidRDefault="00F42EB9" w:rsidP="00F42EB9">
            <w:pPr>
              <w:rPr>
                <w:rFonts w:asciiTheme="majorHAnsi" w:hAnsiTheme="majorHAnsi" w:cs="Calibri"/>
                <w:sz w:val="22"/>
                <w:szCs w:val="22"/>
              </w:rPr>
            </w:pPr>
            <w:r w:rsidRPr="00EC1A46">
              <w:rPr>
                <w:rFonts w:asciiTheme="majorHAnsi" w:hAnsiTheme="majorHAnsi" w:cs="Calibri"/>
                <w:sz w:val="22"/>
                <w:szCs w:val="22"/>
              </w:rPr>
              <w:t>Public/CIO User</w:t>
            </w:r>
          </w:p>
        </w:tc>
      </w:tr>
      <w:tr w:rsidR="00F42EB9" w:rsidRPr="008C0E46" w:rsidTr="00F42EB9">
        <w:tc>
          <w:tcPr>
            <w:tcW w:w="2088" w:type="dxa"/>
            <w:tcBorders>
              <w:top w:val="single" w:sz="6" w:space="0" w:color="auto"/>
              <w:left w:val="single" w:sz="12" w:space="0" w:color="auto"/>
              <w:bottom w:val="single" w:sz="6" w:space="0" w:color="auto"/>
              <w:right w:val="single" w:sz="6" w:space="0" w:color="auto"/>
            </w:tcBorders>
            <w:hideMark/>
          </w:tcPr>
          <w:p w:rsidR="00F42EB9" w:rsidRPr="00EC1A46" w:rsidRDefault="00F42EB9" w:rsidP="00F42EB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Description:</w:t>
            </w:r>
          </w:p>
        </w:tc>
        <w:tc>
          <w:tcPr>
            <w:tcW w:w="6750" w:type="dxa"/>
            <w:tcBorders>
              <w:top w:val="single" w:sz="6" w:space="0" w:color="auto"/>
              <w:left w:val="single" w:sz="6" w:space="0" w:color="auto"/>
              <w:bottom w:val="single" w:sz="6" w:space="0" w:color="auto"/>
              <w:right w:val="single" w:sz="12" w:space="0" w:color="auto"/>
            </w:tcBorders>
          </w:tcPr>
          <w:p w:rsidR="00F42EB9" w:rsidRPr="00EC1A46" w:rsidRDefault="00F42EB9" w:rsidP="00F42EB9">
            <w:pPr>
              <w:tabs>
                <w:tab w:val="clear" w:pos="5760"/>
                <w:tab w:val="left" w:pos="6102"/>
              </w:tabs>
              <w:ind w:right="-18"/>
              <w:rPr>
                <w:rFonts w:asciiTheme="majorHAnsi" w:hAnsiTheme="majorHAnsi" w:cs="Calibri"/>
                <w:sz w:val="22"/>
                <w:szCs w:val="22"/>
              </w:rPr>
            </w:pPr>
            <w:r w:rsidRPr="00EC1A46">
              <w:rPr>
                <w:rFonts w:asciiTheme="majorHAnsi" w:hAnsiTheme="majorHAnsi" w:cs="Calibri"/>
                <w:bCs/>
                <w:sz w:val="22"/>
                <w:szCs w:val="22"/>
              </w:rPr>
              <w:t xml:space="preserve">If user click on the change password link application request User  to provide the Email id, Old password, new password retype password while change the password. </w:t>
            </w:r>
          </w:p>
        </w:tc>
      </w:tr>
      <w:tr w:rsidR="00F42EB9" w:rsidRPr="008C0E46" w:rsidTr="00F42EB9">
        <w:tc>
          <w:tcPr>
            <w:tcW w:w="2088" w:type="dxa"/>
            <w:tcBorders>
              <w:top w:val="single" w:sz="6" w:space="0" w:color="auto"/>
              <w:left w:val="single" w:sz="12" w:space="0" w:color="auto"/>
              <w:bottom w:val="single" w:sz="6" w:space="0" w:color="auto"/>
              <w:right w:val="single" w:sz="6" w:space="0" w:color="auto"/>
            </w:tcBorders>
            <w:hideMark/>
          </w:tcPr>
          <w:p w:rsidR="00F42EB9" w:rsidRPr="00EC1A46" w:rsidRDefault="00F42EB9" w:rsidP="00F42EB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Preconditions:</w:t>
            </w:r>
          </w:p>
        </w:tc>
        <w:tc>
          <w:tcPr>
            <w:tcW w:w="6750" w:type="dxa"/>
            <w:tcBorders>
              <w:top w:val="single" w:sz="6" w:space="0" w:color="auto"/>
              <w:left w:val="single" w:sz="6" w:space="0" w:color="auto"/>
              <w:bottom w:val="single" w:sz="6" w:space="0" w:color="auto"/>
              <w:right w:val="single" w:sz="12" w:space="0" w:color="auto"/>
            </w:tcBorders>
            <w:hideMark/>
          </w:tcPr>
          <w:p w:rsidR="00F42EB9" w:rsidRPr="00EC1A46" w:rsidRDefault="00F42EB9" w:rsidP="00770790">
            <w:pPr>
              <w:numPr>
                <w:ilvl w:val="0"/>
                <w:numId w:val="40"/>
              </w:numPr>
              <w:rPr>
                <w:rFonts w:asciiTheme="majorHAnsi" w:hAnsiTheme="majorHAnsi" w:cs="Calibri"/>
                <w:sz w:val="22"/>
                <w:szCs w:val="22"/>
              </w:rPr>
            </w:pPr>
            <w:r w:rsidRPr="00EC1A46">
              <w:rPr>
                <w:rFonts w:asciiTheme="majorHAnsi" w:hAnsiTheme="majorHAnsi" w:cs="Calibri"/>
                <w:sz w:val="22"/>
                <w:szCs w:val="22"/>
              </w:rPr>
              <w:t>Device should be on mode</w:t>
            </w:r>
          </w:p>
          <w:p w:rsidR="00F42EB9" w:rsidRPr="00EC1A46" w:rsidRDefault="00F42EB9" w:rsidP="00770790">
            <w:pPr>
              <w:numPr>
                <w:ilvl w:val="0"/>
                <w:numId w:val="40"/>
              </w:numPr>
              <w:rPr>
                <w:rFonts w:asciiTheme="majorHAnsi" w:hAnsiTheme="majorHAnsi" w:cs="Calibri"/>
                <w:sz w:val="22"/>
                <w:szCs w:val="22"/>
              </w:rPr>
            </w:pPr>
            <w:r w:rsidRPr="00EC1A46">
              <w:rPr>
                <w:rFonts w:asciiTheme="majorHAnsi" w:hAnsiTheme="majorHAnsi" w:cs="Calibri"/>
                <w:sz w:val="22"/>
                <w:szCs w:val="22"/>
              </w:rPr>
              <w:t>Bahrain locator app must be available on mobile or will be installed from the mobile market/play store.</w:t>
            </w:r>
          </w:p>
          <w:p w:rsidR="00F42EB9" w:rsidRPr="00EC1A46" w:rsidRDefault="00F42EB9" w:rsidP="00770790">
            <w:pPr>
              <w:numPr>
                <w:ilvl w:val="0"/>
                <w:numId w:val="40"/>
              </w:numPr>
              <w:rPr>
                <w:rFonts w:asciiTheme="majorHAnsi" w:hAnsiTheme="majorHAnsi" w:cs="Calibri"/>
                <w:sz w:val="22"/>
                <w:szCs w:val="22"/>
              </w:rPr>
            </w:pPr>
            <w:r w:rsidRPr="00EC1A46">
              <w:rPr>
                <w:rFonts w:asciiTheme="majorHAnsi" w:hAnsiTheme="majorHAnsi" w:cs="Calibri"/>
                <w:sz w:val="22"/>
                <w:szCs w:val="22"/>
              </w:rPr>
              <w:t>Device should connect to the internet.</w:t>
            </w:r>
          </w:p>
          <w:p w:rsidR="00F42EB9" w:rsidRPr="00EC1A46" w:rsidRDefault="00F42EB9" w:rsidP="00770790">
            <w:pPr>
              <w:numPr>
                <w:ilvl w:val="0"/>
                <w:numId w:val="40"/>
              </w:numPr>
              <w:rPr>
                <w:rFonts w:asciiTheme="majorHAnsi" w:hAnsiTheme="majorHAnsi" w:cs="Calibri"/>
                <w:sz w:val="22"/>
                <w:szCs w:val="22"/>
              </w:rPr>
            </w:pPr>
            <w:r w:rsidRPr="00EC1A46">
              <w:rPr>
                <w:rFonts w:asciiTheme="majorHAnsi" w:hAnsiTheme="majorHAnsi" w:cs="Calibri"/>
                <w:sz w:val="22"/>
                <w:szCs w:val="22"/>
              </w:rPr>
              <w:t>Device should establish a connection with the server</w:t>
            </w:r>
          </w:p>
        </w:tc>
      </w:tr>
      <w:tr w:rsidR="00F42EB9" w:rsidRPr="008C0E46" w:rsidTr="00F42EB9">
        <w:tc>
          <w:tcPr>
            <w:tcW w:w="2088" w:type="dxa"/>
            <w:tcBorders>
              <w:top w:val="single" w:sz="6" w:space="0" w:color="auto"/>
              <w:left w:val="single" w:sz="12" w:space="0" w:color="auto"/>
              <w:bottom w:val="single" w:sz="6" w:space="0" w:color="auto"/>
              <w:right w:val="single" w:sz="6" w:space="0" w:color="auto"/>
            </w:tcBorders>
            <w:hideMark/>
          </w:tcPr>
          <w:p w:rsidR="00F42EB9" w:rsidRPr="00EC1A46" w:rsidRDefault="00F42EB9" w:rsidP="00F42EB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Normal Flow:</w:t>
            </w:r>
          </w:p>
        </w:tc>
        <w:tc>
          <w:tcPr>
            <w:tcW w:w="6750" w:type="dxa"/>
            <w:tcBorders>
              <w:top w:val="single" w:sz="6" w:space="0" w:color="auto"/>
              <w:left w:val="single" w:sz="6" w:space="0" w:color="auto"/>
              <w:bottom w:val="single" w:sz="6" w:space="0" w:color="auto"/>
              <w:right w:val="single" w:sz="12" w:space="0" w:color="auto"/>
            </w:tcBorders>
            <w:hideMark/>
          </w:tcPr>
          <w:p w:rsidR="00F42EB9" w:rsidRPr="00EC1A46" w:rsidRDefault="00F42EB9" w:rsidP="00770790">
            <w:pPr>
              <w:numPr>
                <w:ilvl w:val="0"/>
                <w:numId w:val="41"/>
              </w:numPr>
              <w:ind w:right="0"/>
              <w:rPr>
                <w:rFonts w:asciiTheme="majorHAnsi" w:hAnsiTheme="majorHAnsi" w:cs="Calibri"/>
                <w:sz w:val="22"/>
                <w:szCs w:val="22"/>
              </w:rPr>
            </w:pPr>
            <w:r w:rsidRPr="00EC1A46">
              <w:rPr>
                <w:rFonts w:asciiTheme="majorHAnsi" w:hAnsiTheme="majorHAnsi" w:cs="Calibri"/>
                <w:sz w:val="22"/>
                <w:szCs w:val="22"/>
              </w:rPr>
              <w:t>Start the Bahrain locator application</w:t>
            </w:r>
          </w:p>
          <w:p w:rsidR="00F42EB9" w:rsidRPr="00EC1A46" w:rsidRDefault="00F42EB9" w:rsidP="00770790">
            <w:pPr>
              <w:numPr>
                <w:ilvl w:val="0"/>
                <w:numId w:val="41"/>
              </w:numPr>
              <w:ind w:right="0"/>
              <w:rPr>
                <w:rFonts w:asciiTheme="majorHAnsi" w:hAnsiTheme="majorHAnsi" w:cs="Calibri"/>
                <w:bCs/>
                <w:sz w:val="22"/>
                <w:szCs w:val="22"/>
              </w:rPr>
            </w:pPr>
            <w:r w:rsidRPr="00EC1A46">
              <w:rPr>
                <w:rFonts w:asciiTheme="majorHAnsi" w:hAnsiTheme="majorHAnsi" w:cs="Calibri"/>
                <w:bCs/>
                <w:sz w:val="22"/>
                <w:szCs w:val="22"/>
              </w:rPr>
              <w:t>Click on the user profile from context menu.</w:t>
            </w:r>
          </w:p>
          <w:p w:rsidR="00F42EB9" w:rsidRPr="00EC1A46" w:rsidRDefault="00F42EB9" w:rsidP="00770790">
            <w:pPr>
              <w:numPr>
                <w:ilvl w:val="0"/>
                <w:numId w:val="41"/>
              </w:numPr>
              <w:ind w:right="0"/>
              <w:rPr>
                <w:rFonts w:asciiTheme="majorHAnsi" w:hAnsiTheme="majorHAnsi" w:cs="Calibri"/>
                <w:bCs/>
                <w:sz w:val="22"/>
                <w:szCs w:val="22"/>
              </w:rPr>
            </w:pPr>
            <w:r w:rsidRPr="00EC1A46">
              <w:rPr>
                <w:rFonts w:asciiTheme="majorHAnsi" w:hAnsiTheme="majorHAnsi" w:cs="Calibri"/>
                <w:bCs/>
                <w:sz w:val="22"/>
                <w:szCs w:val="22"/>
              </w:rPr>
              <w:t>Click on the change password link.</w:t>
            </w:r>
          </w:p>
          <w:p w:rsidR="00F42EB9" w:rsidRPr="00EC1A46" w:rsidRDefault="00F42EB9" w:rsidP="00770790">
            <w:pPr>
              <w:numPr>
                <w:ilvl w:val="0"/>
                <w:numId w:val="41"/>
              </w:numPr>
              <w:ind w:right="0"/>
              <w:rPr>
                <w:rFonts w:asciiTheme="majorHAnsi" w:hAnsiTheme="majorHAnsi" w:cs="Calibri"/>
                <w:bCs/>
                <w:sz w:val="22"/>
                <w:szCs w:val="22"/>
              </w:rPr>
            </w:pPr>
            <w:r w:rsidRPr="00EC1A46">
              <w:rPr>
                <w:rFonts w:asciiTheme="majorHAnsi" w:hAnsiTheme="majorHAnsi" w:cs="Calibri"/>
                <w:sz w:val="22"/>
                <w:szCs w:val="22"/>
              </w:rPr>
              <w:t xml:space="preserve">Enter </w:t>
            </w:r>
            <w:r w:rsidRPr="00EC1A46">
              <w:rPr>
                <w:rFonts w:asciiTheme="majorHAnsi" w:hAnsiTheme="majorHAnsi" w:cs="Calibri"/>
                <w:bCs/>
                <w:sz w:val="22"/>
                <w:szCs w:val="22"/>
              </w:rPr>
              <w:t>Email id, Old password, new password retype password.</w:t>
            </w:r>
          </w:p>
          <w:p w:rsidR="00F42EB9" w:rsidRPr="00EC1A46" w:rsidRDefault="00F42EB9" w:rsidP="00770790">
            <w:pPr>
              <w:numPr>
                <w:ilvl w:val="0"/>
                <w:numId w:val="41"/>
              </w:numPr>
              <w:ind w:right="0"/>
              <w:rPr>
                <w:rFonts w:asciiTheme="majorHAnsi" w:hAnsiTheme="majorHAnsi" w:cs="Calibri"/>
                <w:bCs/>
                <w:sz w:val="22"/>
                <w:szCs w:val="22"/>
              </w:rPr>
            </w:pPr>
            <w:r w:rsidRPr="00EC1A46">
              <w:rPr>
                <w:rFonts w:asciiTheme="majorHAnsi" w:hAnsiTheme="majorHAnsi" w:cs="Calibri"/>
                <w:bCs/>
                <w:sz w:val="22"/>
                <w:szCs w:val="22"/>
              </w:rPr>
              <w:t>Click on the change password button</w:t>
            </w:r>
          </w:p>
          <w:p w:rsidR="00F42EB9" w:rsidRPr="00EC1A46" w:rsidRDefault="00F42EB9" w:rsidP="00F42EB9">
            <w:pPr>
              <w:ind w:right="0"/>
              <w:rPr>
                <w:rFonts w:asciiTheme="majorHAnsi" w:hAnsiTheme="majorHAnsi" w:cs="Calibri"/>
                <w:sz w:val="22"/>
                <w:szCs w:val="22"/>
              </w:rPr>
            </w:pPr>
          </w:p>
        </w:tc>
      </w:tr>
      <w:tr w:rsidR="00F42EB9" w:rsidRPr="008C0E46" w:rsidTr="00F42EB9">
        <w:tc>
          <w:tcPr>
            <w:tcW w:w="2088" w:type="dxa"/>
            <w:tcBorders>
              <w:top w:val="single" w:sz="6" w:space="0" w:color="auto"/>
              <w:left w:val="single" w:sz="12" w:space="0" w:color="auto"/>
              <w:bottom w:val="single" w:sz="6" w:space="0" w:color="auto"/>
              <w:right w:val="single" w:sz="6" w:space="0" w:color="auto"/>
            </w:tcBorders>
            <w:hideMark/>
          </w:tcPr>
          <w:p w:rsidR="00F42EB9" w:rsidRPr="00EC1A46" w:rsidRDefault="00F42EB9" w:rsidP="00F42EB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Alternative Flow:</w:t>
            </w:r>
          </w:p>
        </w:tc>
        <w:tc>
          <w:tcPr>
            <w:tcW w:w="6750" w:type="dxa"/>
            <w:tcBorders>
              <w:top w:val="single" w:sz="6" w:space="0" w:color="auto"/>
              <w:left w:val="single" w:sz="6" w:space="0" w:color="auto"/>
              <w:bottom w:val="single" w:sz="6" w:space="0" w:color="auto"/>
              <w:right w:val="single" w:sz="12" w:space="0" w:color="auto"/>
            </w:tcBorders>
            <w:hideMark/>
          </w:tcPr>
          <w:p w:rsidR="00F42EB9" w:rsidRPr="00EC1A46" w:rsidRDefault="00F42EB9" w:rsidP="00F42EB9">
            <w:pPr>
              <w:rPr>
                <w:rFonts w:asciiTheme="majorHAnsi" w:hAnsiTheme="majorHAnsi" w:cs="Calibri"/>
                <w:sz w:val="22"/>
                <w:szCs w:val="22"/>
              </w:rPr>
            </w:pPr>
            <w:r w:rsidRPr="00EC1A46">
              <w:rPr>
                <w:rFonts w:asciiTheme="majorHAnsi" w:hAnsiTheme="majorHAnsi" w:cs="Calibri"/>
                <w:sz w:val="22"/>
                <w:szCs w:val="22"/>
              </w:rPr>
              <w:t xml:space="preserve">Any network issue, user needs to close the application &amp; start again. </w:t>
            </w:r>
          </w:p>
          <w:p w:rsidR="00F42EB9" w:rsidRPr="00EC1A46" w:rsidRDefault="00F42EB9" w:rsidP="00F42EB9">
            <w:pPr>
              <w:ind w:right="0"/>
              <w:rPr>
                <w:rFonts w:asciiTheme="majorHAnsi" w:hAnsiTheme="majorHAnsi" w:cs="Calibri"/>
                <w:sz w:val="22"/>
                <w:szCs w:val="22"/>
              </w:rPr>
            </w:pPr>
          </w:p>
        </w:tc>
      </w:tr>
      <w:tr w:rsidR="00F42EB9" w:rsidRPr="008C0E46" w:rsidTr="00F42EB9">
        <w:tc>
          <w:tcPr>
            <w:tcW w:w="2088" w:type="dxa"/>
            <w:tcBorders>
              <w:top w:val="single" w:sz="6" w:space="0" w:color="auto"/>
              <w:left w:val="single" w:sz="12" w:space="0" w:color="auto"/>
              <w:bottom w:val="single" w:sz="6" w:space="0" w:color="auto"/>
              <w:right w:val="single" w:sz="6" w:space="0" w:color="auto"/>
            </w:tcBorders>
          </w:tcPr>
          <w:p w:rsidR="00F42EB9" w:rsidRPr="00EC1A46" w:rsidRDefault="00F42EB9" w:rsidP="00F42EB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Business Rules</w:t>
            </w:r>
          </w:p>
        </w:tc>
        <w:tc>
          <w:tcPr>
            <w:tcW w:w="6750" w:type="dxa"/>
            <w:tcBorders>
              <w:top w:val="single" w:sz="6" w:space="0" w:color="auto"/>
              <w:left w:val="single" w:sz="6" w:space="0" w:color="auto"/>
              <w:bottom w:val="single" w:sz="6" w:space="0" w:color="auto"/>
              <w:right w:val="single" w:sz="12" w:space="0" w:color="auto"/>
            </w:tcBorders>
          </w:tcPr>
          <w:p w:rsidR="00F42EB9" w:rsidRPr="00EC1A46" w:rsidRDefault="00F42EB9" w:rsidP="00F42EB9">
            <w:pPr>
              <w:ind w:right="0"/>
              <w:rPr>
                <w:rFonts w:asciiTheme="majorHAnsi" w:hAnsiTheme="majorHAnsi" w:cs="Calibri"/>
                <w:sz w:val="22"/>
                <w:szCs w:val="22"/>
              </w:rPr>
            </w:pPr>
            <w:r w:rsidRPr="00EC1A46">
              <w:rPr>
                <w:rFonts w:asciiTheme="majorHAnsi" w:hAnsiTheme="majorHAnsi" w:cs="Calibri"/>
                <w:sz w:val="22"/>
                <w:szCs w:val="22"/>
              </w:rPr>
              <w:t>System has to allow the user to change the password &amp; save the changes to the DB.</w:t>
            </w:r>
          </w:p>
        </w:tc>
      </w:tr>
      <w:tr w:rsidR="00F42EB9" w:rsidRPr="008C0E46" w:rsidTr="00F42EB9">
        <w:tc>
          <w:tcPr>
            <w:tcW w:w="2088" w:type="dxa"/>
            <w:tcBorders>
              <w:top w:val="single" w:sz="6" w:space="0" w:color="auto"/>
              <w:left w:val="single" w:sz="12" w:space="0" w:color="auto"/>
              <w:bottom w:val="single" w:sz="6" w:space="0" w:color="auto"/>
              <w:right w:val="single" w:sz="6" w:space="0" w:color="auto"/>
            </w:tcBorders>
            <w:hideMark/>
          </w:tcPr>
          <w:p w:rsidR="00F42EB9" w:rsidRPr="00EC1A46" w:rsidRDefault="00F42EB9" w:rsidP="00F42EB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Flow Chat</w:t>
            </w:r>
          </w:p>
        </w:tc>
        <w:tc>
          <w:tcPr>
            <w:tcW w:w="6750" w:type="dxa"/>
            <w:tcBorders>
              <w:top w:val="single" w:sz="6" w:space="0" w:color="auto"/>
              <w:left w:val="single" w:sz="6" w:space="0" w:color="auto"/>
              <w:bottom w:val="single" w:sz="6" w:space="0" w:color="auto"/>
              <w:right w:val="single" w:sz="12" w:space="0" w:color="auto"/>
            </w:tcBorders>
            <w:hideMark/>
          </w:tcPr>
          <w:p w:rsidR="00F42EB9" w:rsidRPr="00EC1A46" w:rsidRDefault="00F42EB9" w:rsidP="00F42EB9">
            <w:pPr>
              <w:rPr>
                <w:rFonts w:asciiTheme="majorHAnsi" w:hAnsiTheme="majorHAnsi" w:cs="Calibri"/>
                <w:sz w:val="22"/>
                <w:szCs w:val="22"/>
              </w:rPr>
            </w:pPr>
            <w:r w:rsidRPr="00EA7074">
              <w:rPr>
                <w:rFonts w:asciiTheme="majorHAnsi" w:hAnsiTheme="majorHAnsi" w:cs="Calibri"/>
              </w:rPr>
              <w:object w:dxaOrig="4269" w:dyaOrig="11244">
                <v:shape id="_x0000_i1028" type="#_x0000_t75" style="width:124.6pt;height:328.05pt" o:ole="">
                  <v:imagedata r:id="rId23" o:title=""/>
                </v:shape>
                <o:OLEObject Type="Embed" ProgID="Visio.Drawing.11" ShapeID="_x0000_i1028" DrawAspect="Content" ObjectID="_1464609889" r:id="rId24"/>
              </w:object>
            </w:r>
          </w:p>
        </w:tc>
      </w:tr>
      <w:tr w:rsidR="00F42EB9" w:rsidRPr="008C0E46" w:rsidTr="00F42EB9">
        <w:tc>
          <w:tcPr>
            <w:tcW w:w="2088" w:type="dxa"/>
            <w:tcBorders>
              <w:top w:val="single" w:sz="6" w:space="0" w:color="auto"/>
              <w:left w:val="single" w:sz="12" w:space="0" w:color="auto"/>
              <w:bottom w:val="single" w:sz="6" w:space="0" w:color="auto"/>
              <w:right w:val="single" w:sz="6" w:space="0" w:color="auto"/>
            </w:tcBorders>
            <w:hideMark/>
          </w:tcPr>
          <w:p w:rsidR="00F42EB9" w:rsidRPr="00EC1A46" w:rsidRDefault="00F42EB9" w:rsidP="00F42EB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Exceptions:</w:t>
            </w:r>
          </w:p>
        </w:tc>
        <w:tc>
          <w:tcPr>
            <w:tcW w:w="6750" w:type="dxa"/>
            <w:tcBorders>
              <w:top w:val="single" w:sz="6" w:space="0" w:color="auto"/>
              <w:left w:val="single" w:sz="6" w:space="0" w:color="auto"/>
              <w:bottom w:val="single" w:sz="6" w:space="0" w:color="auto"/>
              <w:right w:val="single" w:sz="12" w:space="0" w:color="auto"/>
            </w:tcBorders>
            <w:hideMark/>
          </w:tcPr>
          <w:p w:rsidR="00F42EB9" w:rsidRPr="00EC1A46" w:rsidRDefault="00F42EB9" w:rsidP="00F42EB9">
            <w:pPr>
              <w:rPr>
                <w:rFonts w:asciiTheme="majorHAnsi" w:hAnsiTheme="majorHAnsi" w:cs="Calibri"/>
                <w:sz w:val="22"/>
                <w:szCs w:val="22"/>
              </w:rPr>
            </w:pPr>
            <w:r w:rsidRPr="00EC1A46">
              <w:rPr>
                <w:rFonts w:asciiTheme="majorHAnsi" w:hAnsiTheme="majorHAnsi" w:cs="Calibri"/>
                <w:sz w:val="22"/>
                <w:szCs w:val="22"/>
              </w:rPr>
              <w:t>Out of network or poor network coverage area</w:t>
            </w:r>
          </w:p>
          <w:p w:rsidR="00F42EB9" w:rsidRPr="00EC1A46" w:rsidRDefault="00F42EB9" w:rsidP="00F42EB9">
            <w:pPr>
              <w:rPr>
                <w:rFonts w:asciiTheme="majorHAnsi" w:hAnsiTheme="majorHAnsi" w:cs="Calibri"/>
                <w:sz w:val="22"/>
                <w:szCs w:val="22"/>
              </w:rPr>
            </w:pPr>
            <w:r w:rsidRPr="00EC1A46">
              <w:rPr>
                <w:rFonts w:asciiTheme="majorHAnsi" w:hAnsiTheme="majorHAnsi" w:cs="Calibri"/>
                <w:sz w:val="22"/>
                <w:szCs w:val="22"/>
              </w:rPr>
              <w:t>Password &amp; retype password is not matching.</w:t>
            </w:r>
          </w:p>
          <w:p w:rsidR="00F42EB9" w:rsidRPr="00EC1A46" w:rsidRDefault="00F42EB9" w:rsidP="00F42EB9">
            <w:pPr>
              <w:rPr>
                <w:rFonts w:asciiTheme="majorHAnsi" w:hAnsiTheme="majorHAnsi" w:cs="Calibri"/>
                <w:sz w:val="22"/>
                <w:szCs w:val="22"/>
              </w:rPr>
            </w:pPr>
            <w:r w:rsidRPr="00EC1A46">
              <w:rPr>
                <w:rFonts w:asciiTheme="majorHAnsi" w:hAnsiTheme="majorHAnsi" w:cs="Calibri"/>
                <w:sz w:val="22"/>
                <w:szCs w:val="22"/>
              </w:rPr>
              <w:t>Invalid email ID</w:t>
            </w:r>
          </w:p>
        </w:tc>
      </w:tr>
      <w:tr w:rsidR="00F42EB9" w:rsidRPr="008C0E46" w:rsidTr="00F42EB9">
        <w:tc>
          <w:tcPr>
            <w:tcW w:w="2088" w:type="dxa"/>
            <w:tcBorders>
              <w:top w:val="single" w:sz="6" w:space="0" w:color="auto"/>
              <w:left w:val="single" w:sz="12" w:space="0" w:color="auto"/>
              <w:bottom w:val="single" w:sz="6" w:space="0" w:color="auto"/>
              <w:right w:val="single" w:sz="6" w:space="0" w:color="auto"/>
            </w:tcBorders>
            <w:hideMark/>
          </w:tcPr>
          <w:p w:rsidR="00F42EB9" w:rsidRPr="00EC1A46" w:rsidRDefault="00F42EB9" w:rsidP="00F42EB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Includes:</w:t>
            </w:r>
          </w:p>
        </w:tc>
        <w:tc>
          <w:tcPr>
            <w:tcW w:w="6750" w:type="dxa"/>
            <w:tcBorders>
              <w:top w:val="single" w:sz="6" w:space="0" w:color="auto"/>
              <w:left w:val="single" w:sz="6" w:space="0" w:color="auto"/>
              <w:bottom w:val="single" w:sz="6" w:space="0" w:color="auto"/>
              <w:right w:val="single" w:sz="12" w:space="0" w:color="auto"/>
            </w:tcBorders>
            <w:hideMark/>
          </w:tcPr>
          <w:p w:rsidR="00F42EB9" w:rsidRPr="00EC1A46" w:rsidRDefault="00F42EB9" w:rsidP="00F42EB9">
            <w:pPr>
              <w:rPr>
                <w:rFonts w:asciiTheme="majorHAnsi" w:hAnsiTheme="majorHAnsi" w:cs="Calibri"/>
                <w:sz w:val="22"/>
                <w:szCs w:val="22"/>
              </w:rPr>
            </w:pPr>
          </w:p>
        </w:tc>
      </w:tr>
      <w:tr w:rsidR="00F42EB9" w:rsidRPr="008C0E46" w:rsidTr="00F42EB9">
        <w:tc>
          <w:tcPr>
            <w:tcW w:w="2088" w:type="dxa"/>
            <w:tcBorders>
              <w:top w:val="single" w:sz="6" w:space="0" w:color="auto"/>
              <w:left w:val="single" w:sz="12" w:space="0" w:color="auto"/>
              <w:bottom w:val="single" w:sz="6" w:space="0" w:color="auto"/>
              <w:right w:val="single" w:sz="6" w:space="0" w:color="auto"/>
            </w:tcBorders>
            <w:hideMark/>
          </w:tcPr>
          <w:p w:rsidR="00F42EB9" w:rsidRPr="00EC1A46" w:rsidRDefault="00F42EB9" w:rsidP="00F42EB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 xml:space="preserve">Special </w:t>
            </w:r>
            <w:r w:rsidRPr="00EC1A46">
              <w:rPr>
                <w:rFonts w:asciiTheme="majorHAnsi" w:hAnsiTheme="majorHAnsi" w:cs="Calibri"/>
                <w:sz w:val="22"/>
                <w:szCs w:val="22"/>
              </w:rPr>
              <w:lastRenderedPageBreak/>
              <w:t>Requirements:</w:t>
            </w:r>
          </w:p>
        </w:tc>
        <w:tc>
          <w:tcPr>
            <w:tcW w:w="6750" w:type="dxa"/>
            <w:tcBorders>
              <w:top w:val="single" w:sz="6" w:space="0" w:color="auto"/>
              <w:left w:val="single" w:sz="6" w:space="0" w:color="auto"/>
              <w:bottom w:val="single" w:sz="6" w:space="0" w:color="auto"/>
              <w:right w:val="single" w:sz="12" w:space="0" w:color="auto"/>
            </w:tcBorders>
            <w:hideMark/>
          </w:tcPr>
          <w:p w:rsidR="00F42EB9" w:rsidRPr="00EC1A46" w:rsidRDefault="00F42EB9" w:rsidP="00F42EB9">
            <w:pPr>
              <w:rPr>
                <w:rFonts w:asciiTheme="majorHAnsi" w:hAnsiTheme="majorHAnsi" w:cs="Calibri"/>
                <w:sz w:val="22"/>
                <w:szCs w:val="22"/>
              </w:rPr>
            </w:pPr>
            <w:r w:rsidRPr="00EC1A46">
              <w:rPr>
                <w:rFonts w:asciiTheme="majorHAnsi" w:hAnsiTheme="majorHAnsi" w:cs="Calibri"/>
                <w:sz w:val="22"/>
                <w:szCs w:val="22"/>
              </w:rPr>
              <w:lastRenderedPageBreak/>
              <w:t>Nil</w:t>
            </w:r>
          </w:p>
        </w:tc>
      </w:tr>
      <w:tr w:rsidR="00F42EB9" w:rsidRPr="008C0E46" w:rsidTr="00F42EB9">
        <w:tc>
          <w:tcPr>
            <w:tcW w:w="2088" w:type="dxa"/>
            <w:tcBorders>
              <w:top w:val="single" w:sz="6" w:space="0" w:color="auto"/>
              <w:left w:val="single" w:sz="12" w:space="0" w:color="auto"/>
              <w:bottom w:val="single" w:sz="6" w:space="0" w:color="auto"/>
              <w:right w:val="single" w:sz="6" w:space="0" w:color="auto"/>
            </w:tcBorders>
            <w:hideMark/>
          </w:tcPr>
          <w:p w:rsidR="00F42EB9" w:rsidRPr="00EC1A46" w:rsidRDefault="00F42EB9" w:rsidP="00F42EB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lastRenderedPageBreak/>
              <w:t>Assumptions:</w:t>
            </w:r>
          </w:p>
        </w:tc>
        <w:tc>
          <w:tcPr>
            <w:tcW w:w="6750" w:type="dxa"/>
            <w:tcBorders>
              <w:top w:val="single" w:sz="6" w:space="0" w:color="auto"/>
              <w:left w:val="single" w:sz="6" w:space="0" w:color="auto"/>
              <w:bottom w:val="single" w:sz="6" w:space="0" w:color="auto"/>
              <w:right w:val="single" w:sz="12" w:space="0" w:color="auto"/>
            </w:tcBorders>
            <w:hideMark/>
          </w:tcPr>
          <w:p w:rsidR="00F42EB9" w:rsidRPr="00EC1A46" w:rsidRDefault="00F42EB9" w:rsidP="00F42EB9">
            <w:pPr>
              <w:rPr>
                <w:rFonts w:asciiTheme="majorHAnsi" w:hAnsiTheme="majorHAnsi" w:cs="Calibri"/>
                <w:sz w:val="22"/>
                <w:szCs w:val="22"/>
              </w:rPr>
            </w:pPr>
            <w:r w:rsidRPr="00EC1A46">
              <w:rPr>
                <w:rFonts w:asciiTheme="majorHAnsi" w:hAnsiTheme="majorHAnsi" w:cs="Calibri"/>
                <w:sz w:val="22"/>
                <w:szCs w:val="22"/>
              </w:rPr>
              <w:t>Server will be facilitated with required services.</w:t>
            </w:r>
          </w:p>
          <w:p w:rsidR="00F42EB9" w:rsidRPr="00EC1A46" w:rsidRDefault="00F42EB9" w:rsidP="00F42EB9">
            <w:pPr>
              <w:tabs>
                <w:tab w:val="clear" w:pos="5760"/>
              </w:tabs>
              <w:ind w:right="72"/>
              <w:rPr>
                <w:rFonts w:asciiTheme="majorHAnsi" w:hAnsiTheme="majorHAnsi" w:cs="Calibri"/>
                <w:sz w:val="22"/>
                <w:szCs w:val="22"/>
              </w:rPr>
            </w:pPr>
            <w:r w:rsidRPr="00EC1A46">
              <w:rPr>
                <w:rFonts w:asciiTheme="majorHAnsi" w:hAnsiTheme="majorHAnsi" w:cs="Calibri"/>
                <w:sz w:val="22"/>
                <w:szCs w:val="22"/>
              </w:rPr>
              <w:t>Bahrain locator app must have registered in mobile market/play store.</w:t>
            </w:r>
          </w:p>
        </w:tc>
      </w:tr>
      <w:tr w:rsidR="00F42EB9" w:rsidRPr="008C0E46" w:rsidTr="00F42EB9">
        <w:tc>
          <w:tcPr>
            <w:tcW w:w="2088" w:type="dxa"/>
            <w:tcBorders>
              <w:top w:val="single" w:sz="6" w:space="0" w:color="auto"/>
              <w:left w:val="single" w:sz="12" w:space="0" w:color="auto"/>
              <w:bottom w:val="single" w:sz="6" w:space="0" w:color="auto"/>
              <w:right w:val="single" w:sz="6" w:space="0" w:color="auto"/>
            </w:tcBorders>
            <w:hideMark/>
          </w:tcPr>
          <w:p w:rsidR="00F42EB9" w:rsidRPr="00EC1A46" w:rsidRDefault="00F42EB9" w:rsidP="00F42EB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Post conditions:</w:t>
            </w:r>
          </w:p>
        </w:tc>
        <w:tc>
          <w:tcPr>
            <w:tcW w:w="6750" w:type="dxa"/>
            <w:tcBorders>
              <w:top w:val="single" w:sz="6" w:space="0" w:color="auto"/>
              <w:left w:val="single" w:sz="6" w:space="0" w:color="auto"/>
              <w:bottom w:val="single" w:sz="6" w:space="0" w:color="auto"/>
              <w:right w:val="single" w:sz="12" w:space="0" w:color="auto"/>
            </w:tcBorders>
            <w:hideMark/>
          </w:tcPr>
          <w:p w:rsidR="00F42EB9" w:rsidRPr="00EC1A46" w:rsidRDefault="00F42EB9" w:rsidP="00F42EB9">
            <w:pPr>
              <w:rPr>
                <w:rFonts w:asciiTheme="majorHAnsi" w:hAnsiTheme="majorHAnsi" w:cs="Calibri"/>
                <w:sz w:val="22"/>
                <w:szCs w:val="22"/>
              </w:rPr>
            </w:pPr>
            <w:r w:rsidRPr="00EC1A46">
              <w:rPr>
                <w:rFonts w:asciiTheme="majorHAnsi" w:hAnsiTheme="majorHAnsi" w:cs="Calibri"/>
                <w:sz w:val="22"/>
                <w:szCs w:val="22"/>
              </w:rPr>
              <w:t>Application will changes the password on user request &amp; save the password in DB</w:t>
            </w:r>
          </w:p>
        </w:tc>
      </w:tr>
      <w:tr w:rsidR="00F42EB9" w:rsidRPr="008C0E46" w:rsidTr="00F42EB9">
        <w:tc>
          <w:tcPr>
            <w:tcW w:w="2088" w:type="dxa"/>
            <w:tcBorders>
              <w:top w:val="single" w:sz="6" w:space="0" w:color="auto"/>
              <w:left w:val="single" w:sz="12" w:space="0" w:color="auto"/>
              <w:bottom w:val="single" w:sz="6" w:space="0" w:color="auto"/>
              <w:right w:val="single" w:sz="6" w:space="0" w:color="auto"/>
            </w:tcBorders>
            <w:hideMark/>
          </w:tcPr>
          <w:p w:rsidR="00F42EB9" w:rsidRPr="00EC1A46" w:rsidRDefault="00F42EB9" w:rsidP="00F42EB9">
            <w:pPr>
              <w:jc w:val="right"/>
              <w:rPr>
                <w:rFonts w:asciiTheme="majorHAnsi" w:hAnsiTheme="majorHAnsi" w:cs="Calibri"/>
                <w:b/>
                <w:sz w:val="22"/>
                <w:szCs w:val="22"/>
              </w:rPr>
            </w:pPr>
            <w:r w:rsidRPr="00EC1A46">
              <w:rPr>
                <w:rFonts w:asciiTheme="majorHAnsi" w:hAnsiTheme="majorHAnsi" w:cs="Calibri"/>
                <w:b/>
                <w:sz w:val="22"/>
                <w:szCs w:val="22"/>
              </w:rPr>
              <w:t>Priority:</w:t>
            </w:r>
          </w:p>
        </w:tc>
        <w:tc>
          <w:tcPr>
            <w:tcW w:w="6750" w:type="dxa"/>
            <w:tcBorders>
              <w:top w:val="single" w:sz="6" w:space="0" w:color="auto"/>
              <w:left w:val="single" w:sz="6" w:space="0" w:color="auto"/>
              <w:bottom w:val="single" w:sz="6" w:space="0" w:color="auto"/>
              <w:right w:val="single" w:sz="12" w:space="0" w:color="auto"/>
            </w:tcBorders>
            <w:hideMark/>
          </w:tcPr>
          <w:p w:rsidR="00F42EB9" w:rsidRPr="00EC1A46" w:rsidRDefault="00F42EB9" w:rsidP="00F42EB9">
            <w:pPr>
              <w:rPr>
                <w:rFonts w:asciiTheme="majorHAnsi" w:hAnsiTheme="majorHAnsi" w:cs="Calibri"/>
                <w:sz w:val="22"/>
                <w:szCs w:val="22"/>
              </w:rPr>
            </w:pPr>
            <w:r w:rsidRPr="00EC1A46">
              <w:rPr>
                <w:rFonts w:asciiTheme="majorHAnsi" w:hAnsiTheme="majorHAnsi" w:cs="Calibri"/>
                <w:sz w:val="22"/>
                <w:szCs w:val="22"/>
              </w:rPr>
              <w:t>High.</w:t>
            </w:r>
          </w:p>
        </w:tc>
      </w:tr>
      <w:tr w:rsidR="00F42EB9" w:rsidRPr="008C0E46" w:rsidTr="00F42EB9">
        <w:tc>
          <w:tcPr>
            <w:tcW w:w="2088" w:type="dxa"/>
            <w:tcBorders>
              <w:top w:val="single" w:sz="6" w:space="0" w:color="auto"/>
              <w:left w:val="single" w:sz="12" w:space="0" w:color="auto"/>
              <w:bottom w:val="single" w:sz="6" w:space="0" w:color="auto"/>
              <w:right w:val="single" w:sz="6" w:space="0" w:color="auto"/>
            </w:tcBorders>
            <w:hideMark/>
          </w:tcPr>
          <w:p w:rsidR="00F42EB9" w:rsidRPr="00EC1A46" w:rsidRDefault="00F42EB9" w:rsidP="00F42EB9">
            <w:pPr>
              <w:ind w:right="-108"/>
              <w:jc w:val="center"/>
              <w:rPr>
                <w:rFonts w:asciiTheme="majorHAnsi" w:hAnsiTheme="majorHAnsi" w:cs="Calibri"/>
                <w:b/>
                <w:sz w:val="22"/>
                <w:szCs w:val="22"/>
              </w:rPr>
            </w:pPr>
            <w:r w:rsidRPr="00EC1A46">
              <w:rPr>
                <w:rFonts w:asciiTheme="majorHAnsi" w:hAnsiTheme="majorHAnsi" w:cs="Calibri"/>
                <w:b/>
                <w:sz w:val="22"/>
                <w:szCs w:val="22"/>
              </w:rPr>
              <w:t>Frequency of Use:</w:t>
            </w:r>
          </w:p>
        </w:tc>
        <w:tc>
          <w:tcPr>
            <w:tcW w:w="6750" w:type="dxa"/>
            <w:tcBorders>
              <w:top w:val="single" w:sz="6" w:space="0" w:color="auto"/>
              <w:left w:val="single" w:sz="6" w:space="0" w:color="auto"/>
              <w:bottom w:val="single" w:sz="6" w:space="0" w:color="auto"/>
              <w:right w:val="single" w:sz="12" w:space="0" w:color="auto"/>
            </w:tcBorders>
            <w:hideMark/>
          </w:tcPr>
          <w:p w:rsidR="00F42EB9" w:rsidRPr="00EC1A46" w:rsidRDefault="00F42EB9" w:rsidP="00F42EB9">
            <w:pPr>
              <w:rPr>
                <w:rFonts w:asciiTheme="majorHAnsi" w:hAnsiTheme="majorHAnsi" w:cs="Calibri"/>
                <w:sz w:val="22"/>
                <w:szCs w:val="22"/>
              </w:rPr>
            </w:pPr>
            <w:r w:rsidRPr="00EC1A46">
              <w:rPr>
                <w:rFonts w:asciiTheme="majorHAnsi" w:hAnsiTheme="majorHAnsi" w:cs="Calibri"/>
                <w:sz w:val="22"/>
                <w:szCs w:val="22"/>
              </w:rPr>
              <w:t>High.</w:t>
            </w:r>
          </w:p>
        </w:tc>
      </w:tr>
      <w:tr w:rsidR="00F42EB9" w:rsidRPr="008C0E46" w:rsidTr="00F42EB9">
        <w:tc>
          <w:tcPr>
            <w:tcW w:w="2088" w:type="dxa"/>
            <w:tcBorders>
              <w:top w:val="single" w:sz="6" w:space="0" w:color="auto"/>
              <w:left w:val="single" w:sz="12" w:space="0" w:color="auto"/>
              <w:bottom w:val="single" w:sz="12" w:space="0" w:color="auto"/>
              <w:right w:val="single" w:sz="6" w:space="0" w:color="auto"/>
            </w:tcBorders>
            <w:hideMark/>
          </w:tcPr>
          <w:p w:rsidR="00F42EB9" w:rsidRPr="00EC1A46" w:rsidRDefault="00F42EB9" w:rsidP="00F42EB9">
            <w:pPr>
              <w:tabs>
                <w:tab w:val="left" w:pos="1872"/>
              </w:tabs>
              <w:ind w:right="72"/>
              <w:jc w:val="right"/>
              <w:rPr>
                <w:rFonts w:asciiTheme="majorHAnsi" w:hAnsiTheme="majorHAnsi" w:cs="Calibri"/>
                <w:b/>
                <w:sz w:val="22"/>
                <w:szCs w:val="22"/>
              </w:rPr>
            </w:pPr>
            <w:r w:rsidRPr="00EC1A46">
              <w:rPr>
                <w:rFonts w:asciiTheme="majorHAnsi" w:hAnsiTheme="majorHAnsi" w:cs="Calibri"/>
                <w:b/>
                <w:sz w:val="22"/>
                <w:szCs w:val="22"/>
              </w:rPr>
              <w:t>Notes and Issues:</w:t>
            </w:r>
          </w:p>
        </w:tc>
        <w:tc>
          <w:tcPr>
            <w:tcW w:w="6750" w:type="dxa"/>
            <w:tcBorders>
              <w:top w:val="single" w:sz="6" w:space="0" w:color="auto"/>
              <w:left w:val="single" w:sz="6" w:space="0" w:color="auto"/>
              <w:bottom w:val="single" w:sz="12" w:space="0" w:color="auto"/>
              <w:right w:val="single" w:sz="12" w:space="0" w:color="auto"/>
            </w:tcBorders>
            <w:hideMark/>
          </w:tcPr>
          <w:p w:rsidR="00F42EB9" w:rsidRPr="00EC1A46" w:rsidRDefault="00F42EB9" w:rsidP="00F42EB9">
            <w:pPr>
              <w:rPr>
                <w:rFonts w:asciiTheme="majorHAnsi" w:hAnsiTheme="majorHAnsi" w:cs="Calibri"/>
                <w:sz w:val="22"/>
                <w:szCs w:val="22"/>
              </w:rPr>
            </w:pPr>
            <w:r w:rsidRPr="00EC1A46">
              <w:rPr>
                <w:rFonts w:asciiTheme="majorHAnsi" w:hAnsiTheme="majorHAnsi" w:cs="Calibri"/>
                <w:sz w:val="22"/>
                <w:szCs w:val="22"/>
              </w:rPr>
              <w:t>Nil.</w:t>
            </w:r>
          </w:p>
        </w:tc>
      </w:tr>
    </w:tbl>
    <w:p w:rsidR="00F42EB9" w:rsidRDefault="00F42EB9" w:rsidP="00F42EB9">
      <w:pPr>
        <w:pStyle w:val="Heading1"/>
        <w:tabs>
          <w:tab w:val="clear" w:pos="720"/>
          <w:tab w:val="clear" w:pos="5760"/>
        </w:tabs>
        <w:ind w:left="2160" w:right="29"/>
        <w:rPr>
          <w:rFonts w:asciiTheme="majorHAnsi" w:hAnsiTheme="majorHAnsi" w:cs="Calibri"/>
          <w:sz w:val="24"/>
          <w:szCs w:val="24"/>
        </w:rPr>
      </w:pPr>
    </w:p>
    <w:p w:rsidR="00F42EB9" w:rsidRDefault="00F42EB9">
      <w:pPr>
        <w:tabs>
          <w:tab w:val="clear" w:pos="720"/>
          <w:tab w:val="clear" w:pos="5760"/>
        </w:tabs>
        <w:ind w:right="0"/>
        <w:rPr>
          <w:rFonts w:asciiTheme="majorHAnsi" w:hAnsiTheme="majorHAnsi" w:cs="Calibri"/>
          <w:b/>
          <w:bCs/>
          <w:kern w:val="32"/>
          <w:szCs w:val="24"/>
        </w:rPr>
      </w:pPr>
      <w:r>
        <w:rPr>
          <w:rFonts w:asciiTheme="majorHAnsi" w:hAnsiTheme="majorHAnsi" w:cs="Calibri"/>
          <w:szCs w:val="24"/>
        </w:rPr>
        <w:br w:type="page"/>
      </w:r>
    </w:p>
    <w:p w:rsidR="00305380" w:rsidRPr="00EC1A46" w:rsidRDefault="008E6DB8" w:rsidP="00770790">
      <w:pPr>
        <w:pStyle w:val="Heading1"/>
        <w:numPr>
          <w:ilvl w:val="3"/>
          <w:numId w:val="61"/>
        </w:numPr>
        <w:tabs>
          <w:tab w:val="clear" w:pos="720"/>
          <w:tab w:val="clear" w:pos="5760"/>
        </w:tabs>
        <w:ind w:left="720" w:right="29"/>
        <w:rPr>
          <w:rFonts w:asciiTheme="majorHAnsi" w:hAnsiTheme="majorHAnsi" w:cs="Calibri"/>
          <w:sz w:val="24"/>
          <w:szCs w:val="24"/>
        </w:rPr>
      </w:pPr>
      <w:bookmarkStart w:id="1711" w:name="_Toc388529863"/>
      <w:r w:rsidRPr="00EC1A46">
        <w:rPr>
          <w:rFonts w:asciiTheme="majorHAnsi" w:hAnsiTheme="majorHAnsi" w:cs="Calibri"/>
          <w:sz w:val="24"/>
          <w:szCs w:val="24"/>
        </w:rPr>
        <w:lastRenderedPageBreak/>
        <w:t>Select Layers</w:t>
      </w:r>
      <w:bookmarkEnd w:id="1674"/>
      <w:bookmarkEnd w:id="1675"/>
      <w:bookmarkEnd w:id="1711"/>
    </w:p>
    <w:p w:rsidR="0019204E" w:rsidRDefault="0019204E" w:rsidP="00556C7A">
      <w:pPr>
        <w:tabs>
          <w:tab w:val="left" w:pos="8640"/>
        </w:tabs>
        <w:spacing w:line="276" w:lineRule="auto"/>
        <w:ind w:right="0"/>
        <w:jc w:val="both"/>
        <w:rPr>
          <w:rFonts w:asciiTheme="majorHAnsi" w:hAnsiTheme="majorHAnsi" w:cs="Calibri"/>
          <w:sz w:val="22"/>
        </w:rPr>
      </w:pPr>
    </w:p>
    <w:p w:rsidR="005E5D0F" w:rsidRPr="00EC1A46" w:rsidRDefault="00556C7A" w:rsidP="00556C7A">
      <w:pPr>
        <w:tabs>
          <w:tab w:val="left" w:pos="8640"/>
        </w:tabs>
        <w:spacing w:line="276" w:lineRule="auto"/>
        <w:ind w:right="0"/>
        <w:jc w:val="both"/>
        <w:rPr>
          <w:rFonts w:asciiTheme="majorHAnsi" w:hAnsiTheme="majorHAnsi" w:cs="Calibri"/>
          <w:sz w:val="22"/>
        </w:rPr>
      </w:pPr>
      <w:r w:rsidRPr="00EC1A46">
        <w:rPr>
          <w:rFonts w:asciiTheme="majorHAnsi" w:hAnsiTheme="majorHAnsi" w:cs="Calibri"/>
          <w:sz w:val="22"/>
        </w:rPr>
        <w:t>After login</w:t>
      </w:r>
      <w:r w:rsidR="00EF3C76" w:rsidRPr="00EC1A46">
        <w:rPr>
          <w:rFonts w:asciiTheme="majorHAnsi" w:hAnsiTheme="majorHAnsi" w:cs="Calibri"/>
          <w:sz w:val="22"/>
        </w:rPr>
        <w:t xml:space="preserve"> or without login,</w:t>
      </w:r>
      <w:r w:rsidR="006501B1" w:rsidRPr="00EC1A46">
        <w:rPr>
          <w:rFonts w:asciiTheme="majorHAnsi" w:hAnsiTheme="majorHAnsi" w:cs="Calibri"/>
          <w:sz w:val="22"/>
        </w:rPr>
        <w:t>a</w:t>
      </w:r>
      <w:r w:rsidRPr="00EC1A46">
        <w:rPr>
          <w:rFonts w:asciiTheme="majorHAnsi" w:hAnsiTheme="majorHAnsi" w:cs="Calibri"/>
          <w:sz w:val="22"/>
        </w:rPr>
        <w:t>pplication will</w:t>
      </w:r>
      <w:r w:rsidR="000A1084" w:rsidRPr="00EC1A46">
        <w:rPr>
          <w:rFonts w:asciiTheme="majorHAnsi" w:hAnsiTheme="majorHAnsi" w:cs="Calibri"/>
          <w:sz w:val="22"/>
        </w:rPr>
        <w:t xml:space="preserve"> be</w:t>
      </w:r>
      <w:r w:rsidRPr="00EC1A46">
        <w:rPr>
          <w:rFonts w:asciiTheme="majorHAnsi" w:hAnsiTheme="majorHAnsi" w:cs="Calibri"/>
          <w:sz w:val="22"/>
        </w:rPr>
        <w:t xml:space="preserve"> facilitate</w:t>
      </w:r>
      <w:r w:rsidR="000A1084" w:rsidRPr="00EC1A46">
        <w:rPr>
          <w:rFonts w:asciiTheme="majorHAnsi" w:hAnsiTheme="majorHAnsi" w:cs="Calibri"/>
          <w:sz w:val="22"/>
        </w:rPr>
        <w:t xml:space="preserve">d with Bahrain base map </w:t>
      </w:r>
      <w:r w:rsidR="005304BE">
        <w:rPr>
          <w:rFonts w:asciiTheme="majorHAnsi" w:hAnsiTheme="majorHAnsi" w:cs="Calibri"/>
          <w:sz w:val="22"/>
        </w:rPr>
        <w:t>at 1:8000 scale</w:t>
      </w:r>
      <w:r w:rsidR="000A1084" w:rsidRPr="00EC1A46">
        <w:rPr>
          <w:rFonts w:asciiTheme="majorHAnsi" w:hAnsiTheme="majorHAnsi" w:cs="Calibri"/>
          <w:sz w:val="22"/>
        </w:rPr>
        <w:t>with current location</w:t>
      </w:r>
      <w:r w:rsidR="005304BE">
        <w:rPr>
          <w:rFonts w:asciiTheme="majorHAnsi" w:hAnsiTheme="majorHAnsi" w:cs="Calibri"/>
          <w:sz w:val="22"/>
        </w:rPr>
        <w:t xml:space="preserve"> plotted on the map</w:t>
      </w:r>
      <w:r w:rsidR="000A1084" w:rsidRPr="00EC1A46">
        <w:rPr>
          <w:rFonts w:asciiTheme="majorHAnsi" w:hAnsiTheme="majorHAnsi" w:cs="Calibri"/>
          <w:sz w:val="22"/>
        </w:rPr>
        <w:t xml:space="preserve">.  </w:t>
      </w:r>
      <w:r w:rsidR="00392AF5" w:rsidRPr="00EC1A46">
        <w:rPr>
          <w:rFonts w:asciiTheme="majorHAnsi" w:hAnsiTheme="majorHAnsi" w:cs="Calibri"/>
          <w:sz w:val="22"/>
        </w:rPr>
        <w:t>Users also have the</w:t>
      </w:r>
      <w:r w:rsidR="00696B9A" w:rsidRPr="00EC1A46">
        <w:rPr>
          <w:rFonts w:asciiTheme="majorHAnsi" w:hAnsiTheme="majorHAnsi" w:cs="Calibri"/>
          <w:sz w:val="22"/>
        </w:rPr>
        <w:t xml:space="preserve"> facility</w:t>
      </w:r>
      <w:r w:rsidRPr="00EC1A46">
        <w:rPr>
          <w:rFonts w:asciiTheme="majorHAnsi" w:hAnsiTheme="majorHAnsi" w:cs="Calibri"/>
          <w:sz w:val="22"/>
        </w:rPr>
        <w:t xml:space="preserve"> to change the layer </w:t>
      </w:r>
      <w:r w:rsidR="0045098C">
        <w:rPr>
          <w:rFonts w:asciiTheme="majorHAnsi" w:hAnsiTheme="majorHAnsi" w:cs="Calibri"/>
          <w:sz w:val="22"/>
        </w:rPr>
        <w:t>to</w:t>
      </w:r>
      <w:r w:rsidRPr="00EC1A46">
        <w:rPr>
          <w:rFonts w:asciiTheme="majorHAnsi" w:hAnsiTheme="majorHAnsi" w:cs="Calibri"/>
          <w:sz w:val="22"/>
        </w:rPr>
        <w:t xml:space="preserve"> Hybrid or Satellite imag</w:t>
      </w:r>
      <w:r w:rsidR="006501B1" w:rsidRPr="00EC1A46">
        <w:rPr>
          <w:rFonts w:asciiTheme="majorHAnsi" w:hAnsiTheme="majorHAnsi" w:cs="Calibri"/>
          <w:sz w:val="22"/>
        </w:rPr>
        <w:t>ery</w:t>
      </w:r>
      <w:r w:rsidRPr="00EC1A46">
        <w:rPr>
          <w:rFonts w:asciiTheme="majorHAnsi" w:hAnsiTheme="majorHAnsi" w:cs="Calibri"/>
          <w:sz w:val="22"/>
        </w:rPr>
        <w:t xml:space="preserve"> map</w:t>
      </w:r>
      <w:r w:rsidR="00171740" w:rsidRPr="00EC1A46">
        <w:rPr>
          <w:rFonts w:asciiTheme="majorHAnsi" w:hAnsiTheme="majorHAnsi" w:cs="Calibri"/>
          <w:sz w:val="22"/>
        </w:rPr>
        <w:t xml:space="preserve">. </w:t>
      </w:r>
    </w:p>
    <w:p w:rsidR="00171740" w:rsidRPr="00EC1A46" w:rsidRDefault="00171740" w:rsidP="00AE529C">
      <w:pPr>
        <w:pStyle w:val="1111Heading4-ILISSRS"/>
        <w:spacing w:line="276" w:lineRule="auto"/>
        <w:rPr>
          <w:rFonts w:asciiTheme="majorHAnsi" w:hAnsiTheme="majorHAnsi" w:cs="Calibri"/>
          <w:sz w:val="22"/>
          <w:szCs w:val="22"/>
        </w:rPr>
      </w:pPr>
    </w:p>
    <w:p w:rsidR="00AE529C" w:rsidRPr="00EC1A46" w:rsidRDefault="00305380" w:rsidP="00AE529C">
      <w:pPr>
        <w:pStyle w:val="1111Heading4-ILISSRS"/>
        <w:spacing w:line="276" w:lineRule="auto"/>
        <w:rPr>
          <w:rFonts w:asciiTheme="majorHAnsi" w:hAnsiTheme="majorHAnsi" w:cs="Calibri"/>
          <w:sz w:val="22"/>
          <w:szCs w:val="22"/>
        </w:rPr>
      </w:pPr>
      <w:r w:rsidRPr="00EC1A46">
        <w:rPr>
          <w:rFonts w:asciiTheme="majorHAnsi" w:hAnsiTheme="majorHAnsi" w:cs="Calibri"/>
          <w:sz w:val="22"/>
          <w:szCs w:val="22"/>
        </w:rPr>
        <w:t>Use Case Diagram</w:t>
      </w:r>
    </w:p>
    <w:p w:rsidR="00AE529C" w:rsidRPr="00EC1A46" w:rsidRDefault="00AE529C" w:rsidP="00AE529C">
      <w:pPr>
        <w:pStyle w:val="1111Heading4-ILISSRS"/>
        <w:spacing w:line="276" w:lineRule="auto"/>
        <w:rPr>
          <w:rFonts w:asciiTheme="majorHAnsi" w:hAnsiTheme="majorHAnsi" w:cs="Calibri"/>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tblPr>
      <w:tblGrid>
        <w:gridCol w:w="2088"/>
        <w:gridCol w:w="2160"/>
        <w:gridCol w:w="2340"/>
        <w:gridCol w:w="2269"/>
      </w:tblGrid>
      <w:tr w:rsidR="00CA7385" w:rsidRPr="008C0E46" w:rsidTr="00AE529C">
        <w:tc>
          <w:tcPr>
            <w:tcW w:w="2088" w:type="dxa"/>
            <w:shd w:val="clear" w:color="auto" w:fill="auto"/>
          </w:tcPr>
          <w:p w:rsidR="00CA7385" w:rsidRPr="00EC1A46" w:rsidRDefault="00CA7385" w:rsidP="00AE529C">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Use Case ID:</w:t>
            </w:r>
          </w:p>
        </w:tc>
        <w:tc>
          <w:tcPr>
            <w:tcW w:w="2160" w:type="dxa"/>
          </w:tcPr>
          <w:p w:rsidR="00CA7385" w:rsidRPr="00EC1A46" w:rsidRDefault="00CA7385" w:rsidP="00F85358">
            <w:pPr>
              <w:rPr>
                <w:rFonts w:asciiTheme="majorHAnsi" w:hAnsiTheme="majorHAnsi" w:cs="Calibri"/>
                <w:sz w:val="22"/>
              </w:rPr>
            </w:pPr>
            <w:r w:rsidRPr="00EC1A46">
              <w:rPr>
                <w:rFonts w:asciiTheme="majorHAnsi" w:hAnsiTheme="majorHAnsi" w:cs="Calibri"/>
                <w:sz w:val="22"/>
              </w:rPr>
              <w:t>BML_002</w:t>
            </w:r>
          </w:p>
        </w:tc>
        <w:tc>
          <w:tcPr>
            <w:tcW w:w="2340" w:type="dxa"/>
            <w:shd w:val="clear" w:color="auto" w:fill="auto"/>
          </w:tcPr>
          <w:p w:rsidR="00CA7385" w:rsidRPr="00EC1A46" w:rsidRDefault="00CA7385" w:rsidP="00AE529C">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Req. ID:</w:t>
            </w:r>
          </w:p>
        </w:tc>
        <w:tc>
          <w:tcPr>
            <w:tcW w:w="2269" w:type="dxa"/>
          </w:tcPr>
          <w:p w:rsidR="00CA7385" w:rsidRPr="00EC1A46" w:rsidRDefault="00CA7385" w:rsidP="00F42EB9">
            <w:pPr>
              <w:rPr>
                <w:rFonts w:asciiTheme="majorHAnsi" w:hAnsiTheme="majorHAnsi" w:cs="Calibri"/>
                <w:sz w:val="22"/>
              </w:rPr>
            </w:pPr>
            <w:r w:rsidRPr="00EC1A46">
              <w:rPr>
                <w:rFonts w:asciiTheme="majorHAnsi" w:hAnsiTheme="majorHAnsi" w:cs="Calibri"/>
                <w:b/>
                <w:sz w:val="22"/>
              </w:rPr>
              <w:t xml:space="preserve">FR </w:t>
            </w:r>
            <w:r w:rsidR="00F42EB9">
              <w:rPr>
                <w:rFonts w:asciiTheme="majorHAnsi" w:hAnsiTheme="majorHAnsi" w:cs="Calibri"/>
                <w:b/>
                <w:sz w:val="22"/>
              </w:rPr>
              <w:t>3</w:t>
            </w:r>
          </w:p>
        </w:tc>
      </w:tr>
      <w:tr w:rsidR="008711FF" w:rsidRPr="008C0E46" w:rsidTr="00AE529C">
        <w:tc>
          <w:tcPr>
            <w:tcW w:w="2088" w:type="dxa"/>
            <w:shd w:val="clear" w:color="auto" w:fill="auto"/>
          </w:tcPr>
          <w:p w:rsidR="008711FF" w:rsidRPr="00EC1A46" w:rsidRDefault="008711FF" w:rsidP="00AE529C">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Created By:</w:t>
            </w:r>
          </w:p>
        </w:tc>
        <w:tc>
          <w:tcPr>
            <w:tcW w:w="2160" w:type="dxa"/>
          </w:tcPr>
          <w:p w:rsidR="008711FF" w:rsidRPr="00EC1A46" w:rsidRDefault="008711FF" w:rsidP="00F85358">
            <w:pPr>
              <w:pStyle w:val="ListParagraph"/>
              <w:spacing w:after="0" w:line="240" w:lineRule="auto"/>
              <w:contextualSpacing/>
              <w:rPr>
                <w:rFonts w:asciiTheme="majorHAnsi" w:hAnsiTheme="majorHAnsi" w:cs="Calibri"/>
                <w:color w:val="000000"/>
              </w:rPr>
            </w:pPr>
            <w:r w:rsidRPr="00EC1A46">
              <w:rPr>
                <w:rFonts w:asciiTheme="majorHAnsi" w:hAnsiTheme="majorHAnsi" w:cs="Calibri"/>
                <w:color w:val="000000"/>
              </w:rPr>
              <w:t>Bibhudutta</w:t>
            </w:r>
          </w:p>
        </w:tc>
        <w:tc>
          <w:tcPr>
            <w:tcW w:w="2340" w:type="dxa"/>
            <w:shd w:val="clear" w:color="auto" w:fill="auto"/>
          </w:tcPr>
          <w:p w:rsidR="008711FF" w:rsidRPr="00EC1A46" w:rsidRDefault="00AE529C" w:rsidP="00AE529C">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Last Updated B</w:t>
            </w:r>
            <w:r w:rsidR="008711FF" w:rsidRPr="00EC1A46">
              <w:rPr>
                <w:rFonts w:asciiTheme="majorHAnsi" w:hAnsiTheme="majorHAnsi" w:cs="Calibri"/>
                <w:sz w:val="22"/>
                <w:szCs w:val="22"/>
              </w:rPr>
              <w:t>y:</w:t>
            </w:r>
          </w:p>
        </w:tc>
        <w:tc>
          <w:tcPr>
            <w:tcW w:w="2269" w:type="dxa"/>
          </w:tcPr>
          <w:p w:rsidR="008711FF" w:rsidRPr="00EC1A46" w:rsidRDefault="008711FF" w:rsidP="00F85358">
            <w:pPr>
              <w:rPr>
                <w:rFonts w:asciiTheme="majorHAnsi" w:hAnsiTheme="majorHAnsi" w:cs="Calibri"/>
                <w:sz w:val="22"/>
              </w:rPr>
            </w:pPr>
          </w:p>
        </w:tc>
      </w:tr>
      <w:tr w:rsidR="008711FF" w:rsidRPr="008C0E46" w:rsidTr="00C06F66">
        <w:tc>
          <w:tcPr>
            <w:tcW w:w="2088" w:type="dxa"/>
            <w:shd w:val="clear" w:color="auto" w:fill="auto"/>
          </w:tcPr>
          <w:p w:rsidR="008711FF" w:rsidRPr="00EC1A46" w:rsidRDefault="008711FF" w:rsidP="00AE529C">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 xml:space="preserve">Date </w:t>
            </w:r>
            <w:r w:rsidR="00AE529C" w:rsidRPr="00EC1A46">
              <w:rPr>
                <w:rFonts w:asciiTheme="majorHAnsi" w:hAnsiTheme="majorHAnsi" w:cs="Calibri"/>
                <w:sz w:val="22"/>
                <w:szCs w:val="22"/>
              </w:rPr>
              <w:t xml:space="preserve"> C</w:t>
            </w:r>
            <w:r w:rsidRPr="00EC1A46">
              <w:rPr>
                <w:rFonts w:asciiTheme="majorHAnsi" w:hAnsiTheme="majorHAnsi" w:cs="Calibri"/>
                <w:sz w:val="22"/>
                <w:szCs w:val="22"/>
              </w:rPr>
              <w:t>reated:</w:t>
            </w:r>
          </w:p>
        </w:tc>
        <w:tc>
          <w:tcPr>
            <w:tcW w:w="2160" w:type="dxa"/>
          </w:tcPr>
          <w:p w:rsidR="008711FF" w:rsidRPr="00EC1A46" w:rsidRDefault="008711FF" w:rsidP="00F85358">
            <w:pPr>
              <w:pStyle w:val="ListParagraph"/>
              <w:spacing w:after="0" w:line="240" w:lineRule="auto"/>
              <w:contextualSpacing/>
              <w:rPr>
                <w:rFonts w:asciiTheme="majorHAnsi" w:hAnsiTheme="majorHAnsi" w:cs="Calibri"/>
                <w:color w:val="000000"/>
              </w:rPr>
            </w:pPr>
          </w:p>
        </w:tc>
        <w:tc>
          <w:tcPr>
            <w:tcW w:w="2340" w:type="dxa"/>
            <w:shd w:val="clear" w:color="auto" w:fill="auto"/>
          </w:tcPr>
          <w:p w:rsidR="008711FF" w:rsidRPr="00EC1A46" w:rsidRDefault="008711FF" w:rsidP="00AE529C">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 xml:space="preserve">  Last Updated Date:</w:t>
            </w:r>
          </w:p>
        </w:tc>
        <w:tc>
          <w:tcPr>
            <w:tcW w:w="2269" w:type="dxa"/>
          </w:tcPr>
          <w:p w:rsidR="008711FF" w:rsidRPr="00EC1A46" w:rsidRDefault="008711FF" w:rsidP="00F85358">
            <w:pPr>
              <w:rPr>
                <w:rFonts w:asciiTheme="majorHAnsi" w:hAnsiTheme="majorHAnsi" w:cs="Calibri"/>
                <w:sz w:val="22"/>
              </w:rPr>
            </w:pPr>
          </w:p>
        </w:tc>
      </w:tr>
      <w:tr w:rsidR="008711FF" w:rsidRPr="008C0E46" w:rsidTr="00C06F66">
        <w:tc>
          <w:tcPr>
            <w:tcW w:w="2088" w:type="dxa"/>
            <w:shd w:val="clear" w:color="auto" w:fill="auto"/>
          </w:tcPr>
          <w:p w:rsidR="008711FF" w:rsidRPr="00EC1A46" w:rsidRDefault="008711FF" w:rsidP="00AE529C">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Use Case Name:</w:t>
            </w:r>
          </w:p>
        </w:tc>
        <w:tc>
          <w:tcPr>
            <w:tcW w:w="6769" w:type="dxa"/>
            <w:gridSpan w:val="3"/>
          </w:tcPr>
          <w:p w:rsidR="008711FF" w:rsidRPr="00EC1A46" w:rsidRDefault="00E33344" w:rsidP="00F85358">
            <w:pPr>
              <w:pStyle w:val="ListParagraph"/>
              <w:spacing w:after="0" w:line="240" w:lineRule="auto"/>
              <w:contextualSpacing/>
              <w:rPr>
                <w:rFonts w:asciiTheme="majorHAnsi" w:hAnsiTheme="majorHAnsi" w:cs="Calibri"/>
                <w:color w:val="000000"/>
              </w:rPr>
            </w:pPr>
            <w:r w:rsidRPr="00EC1A46">
              <w:rPr>
                <w:rFonts w:asciiTheme="majorHAnsi" w:hAnsiTheme="majorHAnsi" w:cs="Calibri"/>
                <w:color w:val="000000"/>
              </w:rPr>
              <w:t>Select Layer</w:t>
            </w:r>
          </w:p>
        </w:tc>
      </w:tr>
    </w:tbl>
    <w:p w:rsidR="008711FF" w:rsidRPr="00EC1A46" w:rsidRDefault="008711FF" w:rsidP="00AB6C94">
      <w:pPr>
        <w:tabs>
          <w:tab w:val="left" w:pos="900"/>
          <w:tab w:val="num" w:pos="1746"/>
        </w:tabs>
        <w:autoSpaceDE w:val="0"/>
        <w:autoSpaceDN w:val="0"/>
        <w:adjustRightInd w:val="0"/>
        <w:spacing w:line="360" w:lineRule="auto"/>
        <w:ind w:left="90"/>
        <w:jc w:val="both"/>
        <w:rPr>
          <w:rFonts w:asciiTheme="majorHAnsi" w:hAnsiTheme="majorHAnsi" w:cs="Calibri"/>
          <w:sz w:val="20"/>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tblPr>
      <w:tblGrid>
        <w:gridCol w:w="2088"/>
        <w:gridCol w:w="6768"/>
      </w:tblGrid>
      <w:tr w:rsidR="008711FF" w:rsidRPr="008C0E46" w:rsidTr="00F85358">
        <w:tc>
          <w:tcPr>
            <w:tcW w:w="2088" w:type="dxa"/>
          </w:tcPr>
          <w:p w:rsidR="008711FF" w:rsidRPr="00EC1A46" w:rsidRDefault="008711FF" w:rsidP="00AE529C">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Actor:</w:t>
            </w:r>
          </w:p>
        </w:tc>
        <w:tc>
          <w:tcPr>
            <w:tcW w:w="6768" w:type="dxa"/>
          </w:tcPr>
          <w:p w:rsidR="008711FF" w:rsidRPr="00EC1A46" w:rsidRDefault="006F6E42" w:rsidP="00F85358">
            <w:pPr>
              <w:rPr>
                <w:rFonts w:asciiTheme="majorHAnsi" w:hAnsiTheme="majorHAnsi" w:cs="Calibri"/>
                <w:sz w:val="22"/>
                <w:szCs w:val="22"/>
              </w:rPr>
            </w:pPr>
            <w:r w:rsidRPr="00EC1A46">
              <w:rPr>
                <w:rFonts w:asciiTheme="majorHAnsi" w:hAnsiTheme="majorHAnsi" w:cs="Calibri"/>
                <w:sz w:val="22"/>
                <w:szCs w:val="22"/>
              </w:rPr>
              <w:t xml:space="preserve">User </w:t>
            </w:r>
          </w:p>
        </w:tc>
      </w:tr>
      <w:tr w:rsidR="008711FF" w:rsidRPr="008C0E46" w:rsidTr="00F85358">
        <w:tc>
          <w:tcPr>
            <w:tcW w:w="2088" w:type="dxa"/>
          </w:tcPr>
          <w:p w:rsidR="008711FF" w:rsidRPr="00EC1A46" w:rsidRDefault="008711FF" w:rsidP="00AE529C">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Description:</w:t>
            </w:r>
          </w:p>
        </w:tc>
        <w:tc>
          <w:tcPr>
            <w:tcW w:w="6768" w:type="dxa"/>
          </w:tcPr>
          <w:p w:rsidR="008711FF" w:rsidRPr="00EC1A46" w:rsidRDefault="00E33344" w:rsidP="002053D2">
            <w:pPr>
              <w:tabs>
                <w:tab w:val="clear" w:pos="5760"/>
                <w:tab w:val="left" w:pos="6552"/>
              </w:tabs>
              <w:ind w:right="0"/>
              <w:rPr>
                <w:rFonts w:asciiTheme="majorHAnsi" w:hAnsiTheme="majorHAnsi" w:cs="Calibri"/>
                <w:sz w:val="22"/>
                <w:szCs w:val="22"/>
              </w:rPr>
            </w:pPr>
            <w:r w:rsidRPr="00EC1A46">
              <w:rPr>
                <w:rFonts w:asciiTheme="majorHAnsi" w:hAnsiTheme="majorHAnsi" w:cs="Calibri"/>
                <w:sz w:val="22"/>
                <w:szCs w:val="22"/>
              </w:rPr>
              <w:t xml:space="preserve">By click on the </w:t>
            </w:r>
            <w:r w:rsidR="00D929F9" w:rsidRPr="00EC1A46">
              <w:rPr>
                <w:rFonts w:asciiTheme="majorHAnsi" w:hAnsiTheme="majorHAnsi" w:cs="Calibri"/>
                <w:sz w:val="22"/>
                <w:szCs w:val="22"/>
              </w:rPr>
              <w:t>select</w:t>
            </w:r>
            <w:r w:rsidRPr="00EC1A46">
              <w:rPr>
                <w:rFonts w:asciiTheme="majorHAnsi" w:hAnsiTheme="majorHAnsi" w:cs="Calibri"/>
                <w:sz w:val="22"/>
                <w:szCs w:val="22"/>
              </w:rPr>
              <w:t xml:space="preserve"> layer icon, which is available at botto</w:t>
            </w:r>
            <w:r w:rsidR="002233F3" w:rsidRPr="00EC1A46">
              <w:rPr>
                <w:rFonts w:asciiTheme="majorHAnsi" w:hAnsiTheme="majorHAnsi" w:cs="Calibri"/>
                <w:sz w:val="22"/>
                <w:szCs w:val="22"/>
              </w:rPr>
              <w:t>m of the device user can select</w:t>
            </w:r>
            <w:r w:rsidRPr="00EC1A46">
              <w:rPr>
                <w:rFonts w:asciiTheme="majorHAnsi" w:hAnsiTheme="majorHAnsi" w:cs="Calibri"/>
                <w:sz w:val="22"/>
                <w:szCs w:val="22"/>
              </w:rPr>
              <w:t xml:space="preserve"> the hybrid map or satellite imag</w:t>
            </w:r>
            <w:r w:rsidR="006501B1" w:rsidRPr="00EC1A46">
              <w:rPr>
                <w:rFonts w:asciiTheme="majorHAnsi" w:hAnsiTheme="majorHAnsi" w:cs="Calibri"/>
                <w:sz w:val="22"/>
                <w:szCs w:val="22"/>
              </w:rPr>
              <w:t xml:space="preserve">ery </w:t>
            </w:r>
            <w:r w:rsidRPr="00EC1A46">
              <w:rPr>
                <w:rFonts w:asciiTheme="majorHAnsi" w:hAnsiTheme="majorHAnsi" w:cs="Calibri"/>
                <w:sz w:val="22"/>
                <w:szCs w:val="22"/>
              </w:rPr>
              <w:t>map apart from base map.</w:t>
            </w:r>
          </w:p>
        </w:tc>
      </w:tr>
      <w:tr w:rsidR="008711FF" w:rsidRPr="008C0E46" w:rsidTr="00F85358">
        <w:tc>
          <w:tcPr>
            <w:tcW w:w="2088" w:type="dxa"/>
          </w:tcPr>
          <w:p w:rsidR="008711FF" w:rsidRPr="00EC1A46" w:rsidRDefault="008711FF" w:rsidP="00AE529C">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Preconditions:</w:t>
            </w:r>
          </w:p>
        </w:tc>
        <w:tc>
          <w:tcPr>
            <w:tcW w:w="6768" w:type="dxa"/>
          </w:tcPr>
          <w:p w:rsidR="008711FF" w:rsidRPr="00EC1A46" w:rsidRDefault="008711FF" w:rsidP="00770790">
            <w:pPr>
              <w:numPr>
                <w:ilvl w:val="0"/>
                <w:numId w:val="23"/>
              </w:numPr>
              <w:rPr>
                <w:rFonts w:asciiTheme="majorHAnsi" w:hAnsiTheme="majorHAnsi" w:cs="Calibri"/>
                <w:sz w:val="22"/>
                <w:szCs w:val="22"/>
              </w:rPr>
            </w:pPr>
            <w:r w:rsidRPr="00EC1A46">
              <w:rPr>
                <w:rFonts w:asciiTheme="majorHAnsi" w:hAnsiTheme="majorHAnsi" w:cs="Calibri"/>
                <w:sz w:val="22"/>
                <w:szCs w:val="22"/>
              </w:rPr>
              <w:t>Device should be on mode</w:t>
            </w:r>
          </w:p>
          <w:p w:rsidR="008711FF" w:rsidRPr="00EC1A46" w:rsidRDefault="008711FF" w:rsidP="00770790">
            <w:pPr>
              <w:numPr>
                <w:ilvl w:val="0"/>
                <w:numId w:val="23"/>
              </w:numPr>
              <w:tabs>
                <w:tab w:val="clear" w:pos="5760"/>
                <w:tab w:val="left" w:pos="6642"/>
              </w:tabs>
              <w:ind w:right="0"/>
              <w:rPr>
                <w:rFonts w:asciiTheme="majorHAnsi" w:hAnsiTheme="majorHAnsi" w:cs="Calibri"/>
                <w:sz w:val="22"/>
                <w:szCs w:val="22"/>
              </w:rPr>
            </w:pPr>
            <w:r w:rsidRPr="00EC1A46">
              <w:rPr>
                <w:rFonts w:asciiTheme="majorHAnsi" w:hAnsiTheme="majorHAnsi" w:cs="Calibri"/>
                <w:sz w:val="22"/>
                <w:szCs w:val="22"/>
              </w:rPr>
              <w:t>Bahrain locator app must be available on mobile or will be installed from the mobile market/play store.</w:t>
            </w:r>
          </w:p>
          <w:p w:rsidR="008711FF" w:rsidRPr="00EC1A46" w:rsidRDefault="008711FF" w:rsidP="00770790">
            <w:pPr>
              <w:numPr>
                <w:ilvl w:val="0"/>
                <w:numId w:val="23"/>
              </w:numPr>
              <w:rPr>
                <w:rFonts w:asciiTheme="majorHAnsi" w:hAnsiTheme="majorHAnsi" w:cs="Calibri"/>
                <w:sz w:val="22"/>
                <w:szCs w:val="22"/>
              </w:rPr>
            </w:pPr>
            <w:r w:rsidRPr="00EC1A46">
              <w:rPr>
                <w:rFonts w:asciiTheme="majorHAnsi" w:hAnsiTheme="majorHAnsi" w:cs="Calibri"/>
                <w:sz w:val="22"/>
                <w:szCs w:val="22"/>
              </w:rPr>
              <w:t>Device should connect to the internet.</w:t>
            </w:r>
          </w:p>
          <w:p w:rsidR="008711FF" w:rsidRPr="00EC1A46" w:rsidRDefault="008711FF" w:rsidP="00770790">
            <w:pPr>
              <w:numPr>
                <w:ilvl w:val="0"/>
                <w:numId w:val="23"/>
              </w:numPr>
              <w:rPr>
                <w:rFonts w:asciiTheme="majorHAnsi" w:hAnsiTheme="majorHAnsi" w:cs="Calibri"/>
                <w:sz w:val="22"/>
                <w:szCs w:val="22"/>
              </w:rPr>
            </w:pPr>
            <w:r w:rsidRPr="00EC1A46">
              <w:rPr>
                <w:rFonts w:asciiTheme="majorHAnsi" w:hAnsiTheme="majorHAnsi" w:cs="Calibri"/>
                <w:sz w:val="22"/>
                <w:szCs w:val="22"/>
              </w:rPr>
              <w:t>Device should establish a connection with the server</w:t>
            </w:r>
          </w:p>
        </w:tc>
      </w:tr>
      <w:tr w:rsidR="008711FF" w:rsidRPr="008C0E46" w:rsidTr="00F85358">
        <w:tc>
          <w:tcPr>
            <w:tcW w:w="2088" w:type="dxa"/>
          </w:tcPr>
          <w:p w:rsidR="008711FF" w:rsidRPr="00EC1A46" w:rsidRDefault="008711FF" w:rsidP="00AE529C">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Normal Flow:</w:t>
            </w:r>
          </w:p>
        </w:tc>
        <w:tc>
          <w:tcPr>
            <w:tcW w:w="6768" w:type="dxa"/>
          </w:tcPr>
          <w:p w:rsidR="008711FF" w:rsidRPr="00EC1A46" w:rsidRDefault="008711FF" w:rsidP="00770790">
            <w:pPr>
              <w:numPr>
                <w:ilvl w:val="0"/>
                <w:numId w:val="24"/>
              </w:numPr>
              <w:tabs>
                <w:tab w:val="clear" w:pos="720"/>
                <w:tab w:val="clear" w:pos="5760"/>
              </w:tabs>
              <w:ind w:right="0"/>
              <w:rPr>
                <w:rFonts w:asciiTheme="majorHAnsi" w:hAnsiTheme="majorHAnsi" w:cs="Calibri"/>
                <w:sz w:val="22"/>
                <w:szCs w:val="22"/>
              </w:rPr>
            </w:pPr>
            <w:r w:rsidRPr="00EC1A46">
              <w:rPr>
                <w:rFonts w:asciiTheme="majorHAnsi" w:hAnsiTheme="majorHAnsi" w:cs="Calibri"/>
                <w:sz w:val="22"/>
                <w:szCs w:val="22"/>
              </w:rPr>
              <w:t>Start the Bahrain locator application</w:t>
            </w:r>
          </w:p>
          <w:p w:rsidR="00E33344" w:rsidRPr="00EC1A46" w:rsidRDefault="00E33344" w:rsidP="00770790">
            <w:pPr>
              <w:numPr>
                <w:ilvl w:val="0"/>
                <w:numId w:val="24"/>
              </w:numPr>
              <w:tabs>
                <w:tab w:val="clear" w:pos="720"/>
                <w:tab w:val="clear" w:pos="5760"/>
              </w:tabs>
              <w:ind w:right="0"/>
              <w:rPr>
                <w:rFonts w:asciiTheme="majorHAnsi" w:hAnsiTheme="majorHAnsi" w:cs="Calibri"/>
                <w:sz w:val="22"/>
                <w:szCs w:val="22"/>
              </w:rPr>
            </w:pPr>
            <w:r w:rsidRPr="00EC1A46">
              <w:rPr>
                <w:rFonts w:asciiTheme="majorHAnsi" w:hAnsiTheme="majorHAnsi" w:cs="Calibri"/>
                <w:sz w:val="22"/>
                <w:szCs w:val="22"/>
              </w:rPr>
              <w:t>Login as register</w:t>
            </w:r>
            <w:r w:rsidR="00EF3C76" w:rsidRPr="00EC1A46">
              <w:rPr>
                <w:rFonts w:asciiTheme="majorHAnsi" w:hAnsiTheme="majorHAnsi" w:cs="Calibri"/>
                <w:sz w:val="22"/>
                <w:szCs w:val="22"/>
              </w:rPr>
              <w:t xml:space="preserve"> user or click on the </w:t>
            </w:r>
            <w:r w:rsidR="00696B9A" w:rsidRPr="00EC1A46">
              <w:rPr>
                <w:rFonts w:asciiTheme="majorHAnsi" w:hAnsiTheme="majorHAnsi" w:cs="Calibri"/>
                <w:sz w:val="22"/>
                <w:szCs w:val="22"/>
              </w:rPr>
              <w:t>Non Register</w:t>
            </w:r>
            <w:r w:rsidRPr="00EC1A46">
              <w:rPr>
                <w:rFonts w:asciiTheme="majorHAnsi" w:hAnsiTheme="majorHAnsi" w:cs="Calibri"/>
                <w:sz w:val="22"/>
                <w:szCs w:val="22"/>
              </w:rPr>
              <w:t xml:space="preserve"> user</w:t>
            </w:r>
          </w:p>
          <w:p w:rsidR="008711FF" w:rsidRPr="00EC1A46" w:rsidRDefault="00E33344" w:rsidP="00770790">
            <w:pPr>
              <w:numPr>
                <w:ilvl w:val="0"/>
                <w:numId w:val="24"/>
              </w:numPr>
              <w:tabs>
                <w:tab w:val="clear" w:pos="720"/>
                <w:tab w:val="clear" w:pos="5760"/>
              </w:tabs>
              <w:ind w:right="0"/>
              <w:rPr>
                <w:rFonts w:asciiTheme="majorHAnsi" w:hAnsiTheme="majorHAnsi" w:cs="Calibri"/>
                <w:sz w:val="22"/>
                <w:szCs w:val="22"/>
              </w:rPr>
            </w:pPr>
            <w:r w:rsidRPr="00EC1A46">
              <w:rPr>
                <w:rFonts w:asciiTheme="majorHAnsi" w:hAnsiTheme="majorHAnsi" w:cs="Calibri"/>
                <w:sz w:val="22"/>
                <w:szCs w:val="22"/>
              </w:rPr>
              <w:t xml:space="preserve">Application will display the Bahrain base map. </w:t>
            </w:r>
          </w:p>
          <w:p w:rsidR="00E33344" w:rsidRPr="00EC1A46" w:rsidRDefault="00E33344" w:rsidP="00770790">
            <w:pPr>
              <w:numPr>
                <w:ilvl w:val="0"/>
                <w:numId w:val="24"/>
              </w:numPr>
              <w:tabs>
                <w:tab w:val="clear" w:pos="720"/>
                <w:tab w:val="clear" w:pos="5760"/>
              </w:tabs>
              <w:ind w:right="0"/>
              <w:rPr>
                <w:rFonts w:asciiTheme="majorHAnsi" w:hAnsiTheme="majorHAnsi" w:cs="Calibri"/>
                <w:sz w:val="22"/>
                <w:szCs w:val="22"/>
              </w:rPr>
            </w:pPr>
            <w:r w:rsidRPr="00EC1A46">
              <w:rPr>
                <w:rFonts w:asciiTheme="majorHAnsi" w:hAnsiTheme="majorHAnsi" w:cs="Calibri"/>
                <w:sz w:val="22"/>
                <w:szCs w:val="22"/>
              </w:rPr>
              <w:t xml:space="preserve">Click on the </w:t>
            </w:r>
            <w:r w:rsidR="00696B9A" w:rsidRPr="00EC1A46">
              <w:rPr>
                <w:rFonts w:asciiTheme="majorHAnsi" w:hAnsiTheme="majorHAnsi" w:cs="Calibri"/>
                <w:sz w:val="22"/>
                <w:szCs w:val="22"/>
              </w:rPr>
              <w:t xml:space="preserve">select </w:t>
            </w:r>
            <w:r w:rsidRPr="00EC1A46">
              <w:rPr>
                <w:rFonts w:asciiTheme="majorHAnsi" w:hAnsiTheme="majorHAnsi" w:cs="Calibri"/>
                <w:sz w:val="22"/>
                <w:szCs w:val="22"/>
              </w:rPr>
              <w:t>layer icon.</w:t>
            </w:r>
          </w:p>
          <w:p w:rsidR="00E33344" w:rsidRPr="00EC1A46" w:rsidRDefault="00E33344" w:rsidP="00770790">
            <w:pPr>
              <w:numPr>
                <w:ilvl w:val="0"/>
                <w:numId w:val="24"/>
              </w:numPr>
              <w:tabs>
                <w:tab w:val="clear" w:pos="720"/>
                <w:tab w:val="clear" w:pos="5760"/>
              </w:tabs>
              <w:ind w:right="0"/>
              <w:rPr>
                <w:rFonts w:asciiTheme="majorHAnsi" w:hAnsiTheme="majorHAnsi" w:cs="Calibri"/>
                <w:sz w:val="22"/>
                <w:szCs w:val="22"/>
              </w:rPr>
            </w:pPr>
            <w:r w:rsidRPr="00EC1A46">
              <w:rPr>
                <w:rFonts w:asciiTheme="majorHAnsi" w:hAnsiTheme="majorHAnsi" w:cs="Calibri"/>
                <w:sz w:val="22"/>
                <w:szCs w:val="22"/>
              </w:rPr>
              <w:t xml:space="preserve">Select the map </w:t>
            </w:r>
            <w:r w:rsidR="00696B9A" w:rsidRPr="00EC1A46">
              <w:rPr>
                <w:rFonts w:asciiTheme="majorHAnsi" w:hAnsiTheme="majorHAnsi" w:cs="Calibri"/>
                <w:sz w:val="22"/>
                <w:szCs w:val="22"/>
              </w:rPr>
              <w:t xml:space="preserve">base map/satellite/hybrid </w:t>
            </w:r>
            <w:r w:rsidR="00EF3C76" w:rsidRPr="00EC1A46">
              <w:rPr>
                <w:rFonts w:asciiTheme="majorHAnsi" w:hAnsiTheme="majorHAnsi" w:cs="Calibri"/>
                <w:sz w:val="22"/>
                <w:szCs w:val="22"/>
              </w:rPr>
              <w:t xml:space="preserve">map </w:t>
            </w:r>
            <w:r w:rsidRPr="00EC1A46">
              <w:rPr>
                <w:rFonts w:asciiTheme="majorHAnsi" w:hAnsiTheme="majorHAnsi" w:cs="Calibri"/>
                <w:sz w:val="22"/>
                <w:szCs w:val="22"/>
              </w:rPr>
              <w:t>layer.</w:t>
            </w:r>
          </w:p>
        </w:tc>
      </w:tr>
      <w:tr w:rsidR="008711FF" w:rsidRPr="008C0E46" w:rsidTr="00F85358">
        <w:tc>
          <w:tcPr>
            <w:tcW w:w="2088" w:type="dxa"/>
          </w:tcPr>
          <w:p w:rsidR="008711FF" w:rsidRPr="00EC1A46" w:rsidRDefault="008711FF" w:rsidP="00AE529C">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Alternative Flow:</w:t>
            </w:r>
          </w:p>
        </w:tc>
        <w:tc>
          <w:tcPr>
            <w:tcW w:w="6768" w:type="dxa"/>
          </w:tcPr>
          <w:p w:rsidR="008711FF" w:rsidRPr="00EC1A46" w:rsidRDefault="008711FF" w:rsidP="002053D2">
            <w:pPr>
              <w:tabs>
                <w:tab w:val="clear" w:pos="5760"/>
                <w:tab w:val="left" w:pos="6642"/>
              </w:tabs>
              <w:ind w:right="-90"/>
              <w:rPr>
                <w:rFonts w:asciiTheme="majorHAnsi" w:hAnsiTheme="majorHAnsi" w:cs="Calibri"/>
                <w:sz w:val="22"/>
                <w:szCs w:val="22"/>
              </w:rPr>
            </w:pPr>
            <w:r w:rsidRPr="00EC1A46">
              <w:rPr>
                <w:rFonts w:asciiTheme="majorHAnsi" w:hAnsiTheme="majorHAnsi" w:cs="Calibri"/>
                <w:sz w:val="22"/>
                <w:szCs w:val="22"/>
              </w:rPr>
              <w:t xml:space="preserve">Any network issue, </w:t>
            </w:r>
            <w:r w:rsidR="00E33344" w:rsidRPr="00EC1A46">
              <w:rPr>
                <w:rFonts w:asciiTheme="majorHAnsi" w:hAnsiTheme="majorHAnsi" w:cs="Calibri"/>
                <w:sz w:val="22"/>
                <w:szCs w:val="22"/>
              </w:rPr>
              <w:t>user</w:t>
            </w:r>
            <w:r w:rsidRPr="00EC1A46">
              <w:rPr>
                <w:rFonts w:asciiTheme="majorHAnsi" w:hAnsiTheme="majorHAnsi" w:cs="Calibri"/>
                <w:sz w:val="22"/>
                <w:szCs w:val="22"/>
              </w:rPr>
              <w:t xml:space="preserve"> needs to close the application &amp; start again. </w:t>
            </w:r>
          </w:p>
        </w:tc>
      </w:tr>
      <w:tr w:rsidR="00A35783" w:rsidRPr="008C0E46" w:rsidTr="00F85358">
        <w:tc>
          <w:tcPr>
            <w:tcW w:w="2088" w:type="dxa"/>
          </w:tcPr>
          <w:p w:rsidR="00A35783" w:rsidRPr="00EC1A46" w:rsidRDefault="00A35783" w:rsidP="00AE529C">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Business Rules</w:t>
            </w:r>
          </w:p>
        </w:tc>
        <w:tc>
          <w:tcPr>
            <w:tcW w:w="6768" w:type="dxa"/>
          </w:tcPr>
          <w:p w:rsidR="00A35783" w:rsidRPr="00EC1A46" w:rsidRDefault="00A35783" w:rsidP="00E33344">
            <w:pPr>
              <w:rPr>
                <w:rFonts w:asciiTheme="majorHAnsi" w:hAnsiTheme="majorHAnsi" w:cs="Calibri"/>
                <w:sz w:val="22"/>
                <w:szCs w:val="22"/>
              </w:rPr>
            </w:pPr>
            <w:r w:rsidRPr="00EC1A46">
              <w:rPr>
                <w:rFonts w:asciiTheme="majorHAnsi" w:hAnsiTheme="majorHAnsi" w:cs="Calibri"/>
                <w:sz w:val="22"/>
                <w:szCs w:val="22"/>
              </w:rPr>
              <w:t>Nil</w:t>
            </w:r>
          </w:p>
        </w:tc>
      </w:tr>
      <w:tr w:rsidR="008711FF" w:rsidRPr="008C0E46" w:rsidTr="00F85358">
        <w:tc>
          <w:tcPr>
            <w:tcW w:w="2088" w:type="dxa"/>
          </w:tcPr>
          <w:p w:rsidR="008711FF" w:rsidRPr="00EC1A46" w:rsidRDefault="008711FF" w:rsidP="00AE529C">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lastRenderedPageBreak/>
              <w:t>Flow Chat</w:t>
            </w:r>
          </w:p>
        </w:tc>
        <w:tc>
          <w:tcPr>
            <w:tcW w:w="6768" w:type="dxa"/>
          </w:tcPr>
          <w:p w:rsidR="008711FF" w:rsidRPr="00EC1A46" w:rsidRDefault="00485818" w:rsidP="00F85358">
            <w:pPr>
              <w:rPr>
                <w:rFonts w:asciiTheme="majorHAnsi" w:hAnsiTheme="majorHAnsi" w:cs="Calibri"/>
                <w:sz w:val="22"/>
                <w:szCs w:val="22"/>
              </w:rPr>
            </w:pPr>
            <w:r>
              <w:object w:dxaOrig="7194" w:dyaOrig="9444">
                <v:shape id="_x0000_i1029" type="#_x0000_t75" style="width:326.8pt;height:429.5pt" o:ole="">
                  <v:imagedata r:id="rId25" o:title=""/>
                </v:shape>
                <o:OLEObject Type="Embed" ProgID="Visio.Drawing.11" ShapeID="_x0000_i1029" DrawAspect="Content" ObjectID="_1464609890" r:id="rId26"/>
              </w:object>
            </w:r>
          </w:p>
        </w:tc>
      </w:tr>
      <w:tr w:rsidR="008711FF" w:rsidRPr="008C0E46" w:rsidTr="00F85358">
        <w:tc>
          <w:tcPr>
            <w:tcW w:w="2088" w:type="dxa"/>
          </w:tcPr>
          <w:p w:rsidR="008711FF" w:rsidRPr="00EC1A46" w:rsidRDefault="008711FF" w:rsidP="00AE529C">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Exceptions:</w:t>
            </w:r>
          </w:p>
        </w:tc>
        <w:tc>
          <w:tcPr>
            <w:tcW w:w="6768" w:type="dxa"/>
          </w:tcPr>
          <w:p w:rsidR="00696B9A" w:rsidRPr="00EC1A46" w:rsidRDefault="008711FF" w:rsidP="00F85358">
            <w:pPr>
              <w:rPr>
                <w:rFonts w:asciiTheme="majorHAnsi" w:hAnsiTheme="majorHAnsi" w:cs="Calibri"/>
                <w:sz w:val="22"/>
                <w:szCs w:val="22"/>
              </w:rPr>
            </w:pPr>
            <w:r w:rsidRPr="00EC1A46">
              <w:rPr>
                <w:rFonts w:asciiTheme="majorHAnsi" w:hAnsiTheme="majorHAnsi" w:cs="Calibri"/>
                <w:sz w:val="22"/>
                <w:szCs w:val="22"/>
              </w:rPr>
              <w:t>Out of network or poor network coverage area</w:t>
            </w:r>
          </w:p>
        </w:tc>
      </w:tr>
      <w:tr w:rsidR="008711FF" w:rsidRPr="008C0E46" w:rsidTr="00F85358">
        <w:tc>
          <w:tcPr>
            <w:tcW w:w="2088" w:type="dxa"/>
          </w:tcPr>
          <w:p w:rsidR="008711FF" w:rsidRPr="00EC1A46" w:rsidRDefault="008711FF" w:rsidP="00AE529C">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Includes:</w:t>
            </w:r>
          </w:p>
        </w:tc>
        <w:tc>
          <w:tcPr>
            <w:tcW w:w="6768" w:type="dxa"/>
          </w:tcPr>
          <w:p w:rsidR="008711FF" w:rsidRPr="00EC1A46" w:rsidRDefault="00D929F9" w:rsidP="00F85358">
            <w:pPr>
              <w:rPr>
                <w:rFonts w:asciiTheme="majorHAnsi" w:hAnsiTheme="majorHAnsi" w:cs="Calibri"/>
                <w:sz w:val="22"/>
                <w:szCs w:val="22"/>
              </w:rPr>
            </w:pPr>
            <w:r w:rsidRPr="00EC1A46">
              <w:rPr>
                <w:rFonts w:asciiTheme="majorHAnsi" w:hAnsiTheme="majorHAnsi" w:cs="Calibri"/>
                <w:sz w:val="22"/>
              </w:rPr>
              <w:t>BML_001</w:t>
            </w:r>
          </w:p>
        </w:tc>
      </w:tr>
      <w:tr w:rsidR="008711FF" w:rsidRPr="008C0E46" w:rsidTr="00F85358">
        <w:tc>
          <w:tcPr>
            <w:tcW w:w="2088" w:type="dxa"/>
          </w:tcPr>
          <w:p w:rsidR="008711FF" w:rsidRPr="00EC1A46" w:rsidRDefault="008711FF" w:rsidP="00AE529C">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Special Requirements:</w:t>
            </w:r>
          </w:p>
        </w:tc>
        <w:tc>
          <w:tcPr>
            <w:tcW w:w="6768" w:type="dxa"/>
          </w:tcPr>
          <w:p w:rsidR="008711FF" w:rsidRPr="00233A28" w:rsidRDefault="00D929F9" w:rsidP="00770790">
            <w:pPr>
              <w:pStyle w:val="ListParagraph"/>
              <w:numPr>
                <w:ilvl w:val="0"/>
                <w:numId w:val="66"/>
              </w:numPr>
              <w:spacing w:after="0"/>
              <w:rPr>
                <w:rFonts w:asciiTheme="majorHAnsi" w:hAnsiTheme="majorHAnsi" w:cs="Calibri"/>
                <w:color w:val="auto"/>
              </w:rPr>
            </w:pPr>
            <w:r w:rsidRPr="00233A28">
              <w:rPr>
                <w:rFonts w:asciiTheme="majorHAnsi" w:hAnsiTheme="majorHAnsi" w:cs="Calibri"/>
                <w:color w:val="auto"/>
              </w:rPr>
              <w:t>Display legend with map</w:t>
            </w:r>
          </w:p>
          <w:p w:rsidR="00696B9A" w:rsidRPr="00233A28" w:rsidRDefault="00696B9A" w:rsidP="00770790">
            <w:pPr>
              <w:pStyle w:val="ListParagraph"/>
              <w:numPr>
                <w:ilvl w:val="0"/>
                <w:numId w:val="66"/>
              </w:numPr>
              <w:spacing w:after="0"/>
              <w:rPr>
                <w:rFonts w:asciiTheme="majorHAnsi" w:hAnsiTheme="majorHAnsi" w:cs="Calibri"/>
              </w:rPr>
            </w:pPr>
            <w:r w:rsidRPr="00233A28">
              <w:rPr>
                <w:rFonts w:asciiTheme="majorHAnsi" w:hAnsiTheme="majorHAnsi" w:cs="Calibri"/>
                <w:color w:val="auto"/>
              </w:rPr>
              <w:t>Provide a loading symbol on network issue.</w:t>
            </w:r>
          </w:p>
        </w:tc>
      </w:tr>
      <w:tr w:rsidR="008711FF" w:rsidRPr="008C0E46" w:rsidTr="00F85358">
        <w:tc>
          <w:tcPr>
            <w:tcW w:w="2088" w:type="dxa"/>
          </w:tcPr>
          <w:p w:rsidR="008711FF" w:rsidRPr="00EC1A46" w:rsidRDefault="008711FF" w:rsidP="00AE529C">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Assumptions:</w:t>
            </w:r>
          </w:p>
        </w:tc>
        <w:tc>
          <w:tcPr>
            <w:tcW w:w="6768" w:type="dxa"/>
          </w:tcPr>
          <w:p w:rsidR="008711FF" w:rsidRPr="00233A28" w:rsidRDefault="008711FF" w:rsidP="00770790">
            <w:pPr>
              <w:pStyle w:val="ListParagraph"/>
              <w:numPr>
                <w:ilvl w:val="0"/>
                <w:numId w:val="67"/>
              </w:numPr>
              <w:spacing w:after="0"/>
              <w:rPr>
                <w:rFonts w:asciiTheme="majorHAnsi" w:hAnsiTheme="majorHAnsi" w:cs="Calibri"/>
                <w:color w:val="auto"/>
              </w:rPr>
            </w:pPr>
            <w:r w:rsidRPr="00233A28">
              <w:rPr>
                <w:rFonts w:asciiTheme="majorHAnsi" w:hAnsiTheme="majorHAnsi" w:cs="Calibri"/>
                <w:color w:val="auto"/>
              </w:rPr>
              <w:t>Server holding various types of data for the use.</w:t>
            </w:r>
          </w:p>
          <w:p w:rsidR="008711FF" w:rsidRPr="00233A28" w:rsidRDefault="008711FF" w:rsidP="00770790">
            <w:pPr>
              <w:pStyle w:val="ListParagraph"/>
              <w:numPr>
                <w:ilvl w:val="0"/>
                <w:numId w:val="67"/>
              </w:numPr>
              <w:spacing w:after="0"/>
              <w:rPr>
                <w:rFonts w:asciiTheme="majorHAnsi" w:hAnsiTheme="majorHAnsi" w:cs="Calibri"/>
                <w:color w:val="auto"/>
              </w:rPr>
            </w:pPr>
            <w:r w:rsidRPr="00233A28">
              <w:rPr>
                <w:rFonts w:asciiTheme="majorHAnsi" w:hAnsiTheme="majorHAnsi" w:cs="Calibri"/>
                <w:color w:val="auto"/>
              </w:rPr>
              <w:t xml:space="preserve">Server will be facilitated with required </w:t>
            </w:r>
            <w:r w:rsidR="006130C8" w:rsidRPr="00233A28">
              <w:rPr>
                <w:rFonts w:asciiTheme="majorHAnsi" w:hAnsiTheme="majorHAnsi" w:cs="Calibri"/>
                <w:color w:val="auto"/>
              </w:rPr>
              <w:t>ArcGIS</w:t>
            </w:r>
            <w:r w:rsidR="00696B9A" w:rsidRPr="00233A28">
              <w:rPr>
                <w:rFonts w:asciiTheme="majorHAnsi" w:hAnsiTheme="majorHAnsi" w:cs="Calibri"/>
                <w:color w:val="auto"/>
              </w:rPr>
              <w:t xml:space="preserve">REST </w:t>
            </w:r>
            <w:r w:rsidRPr="00233A28">
              <w:rPr>
                <w:rFonts w:asciiTheme="majorHAnsi" w:hAnsiTheme="majorHAnsi" w:cs="Calibri"/>
                <w:color w:val="auto"/>
              </w:rPr>
              <w:t>services.</w:t>
            </w:r>
          </w:p>
          <w:p w:rsidR="008711FF" w:rsidRPr="00233A28" w:rsidRDefault="008711FF" w:rsidP="00770790">
            <w:pPr>
              <w:pStyle w:val="ListParagraph"/>
              <w:numPr>
                <w:ilvl w:val="0"/>
                <w:numId w:val="67"/>
              </w:numPr>
              <w:spacing w:after="0"/>
              <w:rPr>
                <w:rFonts w:asciiTheme="majorHAnsi" w:hAnsiTheme="majorHAnsi" w:cs="Calibri"/>
              </w:rPr>
            </w:pPr>
            <w:r w:rsidRPr="00233A28">
              <w:rPr>
                <w:rFonts w:asciiTheme="majorHAnsi" w:hAnsiTheme="majorHAnsi" w:cs="Calibri"/>
                <w:color w:val="auto"/>
              </w:rPr>
              <w:t>Bahrain locator app must have registered in mobile market/play store.</w:t>
            </w:r>
          </w:p>
        </w:tc>
      </w:tr>
      <w:tr w:rsidR="008711FF" w:rsidRPr="008C0E46" w:rsidTr="00F85358">
        <w:tc>
          <w:tcPr>
            <w:tcW w:w="2088" w:type="dxa"/>
          </w:tcPr>
          <w:p w:rsidR="008711FF" w:rsidRPr="00EC1A46" w:rsidRDefault="008711FF" w:rsidP="00AE529C">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Post conditions:</w:t>
            </w:r>
          </w:p>
        </w:tc>
        <w:tc>
          <w:tcPr>
            <w:tcW w:w="6768" w:type="dxa"/>
          </w:tcPr>
          <w:p w:rsidR="008711FF" w:rsidRPr="00EC1A46" w:rsidRDefault="00D929F9" w:rsidP="00D929F9">
            <w:pPr>
              <w:rPr>
                <w:rFonts w:asciiTheme="majorHAnsi" w:hAnsiTheme="majorHAnsi" w:cs="Calibri"/>
                <w:sz w:val="22"/>
                <w:szCs w:val="22"/>
              </w:rPr>
            </w:pPr>
            <w:r w:rsidRPr="00EC1A46">
              <w:rPr>
                <w:rFonts w:asciiTheme="majorHAnsi" w:hAnsiTheme="majorHAnsi" w:cs="Calibri"/>
                <w:sz w:val="22"/>
                <w:szCs w:val="22"/>
              </w:rPr>
              <w:t>User can view the map layer with 3 different type based on the selection (Base map, Hybrid map, Satellite map)</w:t>
            </w:r>
          </w:p>
        </w:tc>
      </w:tr>
      <w:tr w:rsidR="008711FF" w:rsidRPr="008C0E46" w:rsidTr="00F85358">
        <w:tc>
          <w:tcPr>
            <w:tcW w:w="2088" w:type="dxa"/>
          </w:tcPr>
          <w:p w:rsidR="008711FF" w:rsidRPr="00EC1A46" w:rsidRDefault="008711FF" w:rsidP="00A35783">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Priority:</w:t>
            </w:r>
          </w:p>
        </w:tc>
        <w:tc>
          <w:tcPr>
            <w:tcW w:w="6768" w:type="dxa"/>
          </w:tcPr>
          <w:p w:rsidR="008711FF" w:rsidRPr="00EC1A46" w:rsidRDefault="008711FF" w:rsidP="00F85358">
            <w:pPr>
              <w:rPr>
                <w:rFonts w:asciiTheme="majorHAnsi" w:hAnsiTheme="majorHAnsi" w:cs="Calibri"/>
                <w:sz w:val="22"/>
                <w:szCs w:val="22"/>
              </w:rPr>
            </w:pPr>
            <w:r w:rsidRPr="00EC1A46">
              <w:rPr>
                <w:rFonts w:asciiTheme="majorHAnsi" w:hAnsiTheme="majorHAnsi" w:cs="Calibri"/>
                <w:sz w:val="22"/>
                <w:szCs w:val="22"/>
              </w:rPr>
              <w:t>High.</w:t>
            </w:r>
          </w:p>
        </w:tc>
      </w:tr>
      <w:tr w:rsidR="008711FF" w:rsidRPr="008C0E46" w:rsidTr="00F85358">
        <w:tc>
          <w:tcPr>
            <w:tcW w:w="2088" w:type="dxa"/>
          </w:tcPr>
          <w:p w:rsidR="008711FF" w:rsidRPr="00EC1A46" w:rsidRDefault="008711FF" w:rsidP="00A35783">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Frequency of Use:</w:t>
            </w:r>
          </w:p>
        </w:tc>
        <w:tc>
          <w:tcPr>
            <w:tcW w:w="6768" w:type="dxa"/>
          </w:tcPr>
          <w:p w:rsidR="008711FF" w:rsidRPr="00EC1A46" w:rsidRDefault="008711FF" w:rsidP="00F85358">
            <w:pPr>
              <w:rPr>
                <w:rFonts w:asciiTheme="majorHAnsi" w:hAnsiTheme="majorHAnsi" w:cs="Calibri"/>
                <w:sz w:val="22"/>
                <w:szCs w:val="22"/>
              </w:rPr>
            </w:pPr>
            <w:r w:rsidRPr="00EC1A46">
              <w:rPr>
                <w:rFonts w:asciiTheme="majorHAnsi" w:hAnsiTheme="majorHAnsi" w:cs="Calibri"/>
                <w:sz w:val="22"/>
                <w:szCs w:val="22"/>
              </w:rPr>
              <w:t>High.</w:t>
            </w:r>
          </w:p>
        </w:tc>
      </w:tr>
      <w:tr w:rsidR="008711FF" w:rsidRPr="008C0E46" w:rsidTr="00F85358">
        <w:tc>
          <w:tcPr>
            <w:tcW w:w="2088" w:type="dxa"/>
          </w:tcPr>
          <w:p w:rsidR="008711FF" w:rsidRPr="00EC1A46" w:rsidRDefault="008711FF" w:rsidP="00A35783">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Notes and Issues:</w:t>
            </w:r>
          </w:p>
        </w:tc>
        <w:tc>
          <w:tcPr>
            <w:tcW w:w="6768" w:type="dxa"/>
          </w:tcPr>
          <w:p w:rsidR="008711FF" w:rsidRPr="00EC1A46" w:rsidRDefault="008711FF" w:rsidP="00F85358">
            <w:pPr>
              <w:rPr>
                <w:rFonts w:asciiTheme="majorHAnsi" w:hAnsiTheme="majorHAnsi" w:cs="Calibri"/>
                <w:sz w:val="22"/>
                <w:szCs w:val="22"/>
              </w:rPr>
            </w:pPr>
            <w:r w:rsidRPr="00EC1A46">
              <w:rPr>
                <w:rFonts w:asciiTheme="majorHAnsi" w:hAnsiTheme="majorHAnsi" w:cs="Calibri"/>
                <w:sz w:val="22"/>
                <w:szCs w:val="22"/>
              </w:rPr>
              <w:t>Nil.</w:t>
            </w:r>
          </w:p>
        </w:tc>
      </w:tr>
      <w:tr w:rsidR="006501B1" w:rsidRPr="008C0E46" w:rsidTr="00F85358">
        <w:tc>
          <w:tcPr>
            <w:tcW w:w="2088" w:type="dxa"/>
          </w:tcPr>
          <w:p w:rsidR="006501B1" w:rsidRPr="00EC1A46" w:rsidRDefault="006501B1" w:rsidP="00A35783">
            <w:pPr>
              <w:pStyle w:val="1111Heading4-ILISSRS"/>
              <w:spacing w:line="276" w:lineRule="auto"/>
              <w:jc w:val="right"/>
              <w:rPr>
                <w:rFonts w:asciiTheme="majorHAnsi" w:hAnsiTheme="majorHAnsi" w:cs="Calibri"/>
                <w:sz w:val="22"/>
                <w:szCs w:val="22"/>
              </w:rPr>
            </w:pPr>
          </w:p>
        </w:tc>
        <w:tc>
          <w:tcPr>
            <w:tcW w:w="6768" w:type="dxa"/>
          </w:tcPr>
          <w:p w:rsidR="006501B1" w:rsidRPr="00EC1A46" w:rsidRDefault="006501B1" w:rsidP="00F85358">
            <w:pPr>
              <w:rPr>
                <w:rFonts w:asciiTheme="majorHAnsi" w:hAnsiTheme="majorHAnsi" w:cs="Calibri"/>
                <w:sz w:val="22"/>
                <w:szCs w:val="22"/>
              </w:rPr>
            </w:pPr>
          </w:p>
        </w:tc>
      </w:tr>
    </w:tbl>
    <w:p w:rsidR="0019204E" w:rsidRPr="00EA7074" w:rsidRDefault="0019204E" w:rsidP="00EC1A46">
      <w:pPr>
        <w:pStyle w:val="Heading1"/>
        <w:tabs>
          <w:tab w:val="clear" w:pos="720"/>
          <w:tab w:val="clear" w:pos="5760"/>
        </w:tabs>
        <w:ind w:left="720" w:right="29"/>
        <w:rPr>
          <w:rFonts w:asciiTheme="majorHAnsi" w:hAnsiTheme="majorHAnsi" w:cs="Calibri"/>
          <w:szCs w:val="24"/>
        </w:rPr>
      </w:pPr>
      <w:bookmarkStart w:id="1712" w:name="_Toc386805041"/>
      <w:bookmarkStart w:id="1713" w:name="_Toc386807038"/>
    </w:p>
    <w:p w:rsidR="00D929F9" w:rsidRPr="00EC1A46" w:rsidRDefault="00D929F9" w:rsidP="00770790">
      <w:pPr>
        <w:pStyle w:val="Heading1"/>
        <w:numPr>
          <w:ilvl w:val="3"/>
          <w:numId w:val="61"/>
        </w:numPr>
        <w:tabs>
          <w:tab w:val="clear" w:pos="720"/>
          <w:tab w:val="clear" w:pos="5760"/>
        </w:tabs>
        <w:ind w:left="720" w:right="29"/>
        <w:rPr>
          <w:rFonts w:asciiTheme="majorHAnsi" w:hAnsiTheme="majorHAnsi" w:cs="Calibri"/>
          <w:szCs w:val="24"/>
        </w:rPr>
      </w:pPr>
      <w:bookmarkStart w:id="1714" w:name="_Toc388529864"/>
      <w:del w:id="1715" w:author="Technowell" w:date="2014-06-18T11:30:00Z">
        <w:r w:rsidRPr="00EC1A46" w:rsidDel="00DB4DC9">
          <w:rPr>
            <w:rFonts w:asciiTheme="majorHAnsi" w:hAnsiTheme="majorHAnsi" w:cs="Calibri"/>
            <w:sz w:val="24"/>
            <w:szCs w:val="24"/>
          </w:rPr>
          <w:delText>Generic Search</w:delText>
        </w:r>
      </w:del>
      <w:bookmarkEnd w:id="1712"/>
      <w:bookmarkEnd w:id="1713"/>
      <w:bookmarkEnd w:id="1714"/>
      <w:ins w:id="1716" w:author="Technowell" w:date="2014-06-18T11:30:00Z">
        <w:r w:rsidR="00DB4DC9">
          <w:rPr>
            <w:rFonts w:asciiTheme="majorHAnsi" w:hAnsiTheme="majorHAnsi" w:cs="Calibri"/>
            <w:sz w:val="24"/>
            <w:szCs w:val="24"/>
          </w:rPr>
          <w:t xml:space="preserve"> </w:t>
        </w:r>
      </w:ins>
    </w:p>
    <w:p w:rsidR="006501B1" w:rsidRPr="00EC1A46" w:rsidRDefault="006501B1" w:rsidP="00087AE4">
      <w:pPr>
        <w:rPr>
          <w:rFonts w:asciiTheme="majorHAnsi" w:hAnsiTheme="majorHAnsi" w:cs="Calibri"/>
          <w:sz w:val="22"/>
          <w:szCs w:val="22"/>
        </w:rPr>
      </w:pPr>
    </w:p>
    <w:p w:rsidR="00F97400" w:rsidRPr="00EC1A46" w:rsidRDefault="00087AE4" w:rsidP="00087AE4">
      <w:pPr>
        <w:rPr>
          <w:rFonts w:asciiTheme="majorHAnsi" w:hAnsiTheme="majorHAnsi" w:cs="Calibri"/>
          <w:sz w:val="22"/>
          <w:szCs w:val="22"/>
        </w:rPr>
      </w:pPr>
      <w:r w:rsidRPr="00EC1A46">
        <w:rPr>
          <w:rFonts w:asciiTheme="majorHAnsi" w:hAnsiTheme="majorHAnsi" w:cs="Calibri"/>
          <w:sz w:val="22"/>
          <w:szCs w:val="22"/>
        </w:rPr>
        <w:t xml:space="preserve">After launching the application, user will view the generic search functionality &amp; Bahrain base map.by entering the valid data into the search text box application will display the search result </w:t>
      </w:r>
      <w:r w:rsidR="0045098C">
        <w:rPr>
          <w:rFonts w:asciiTheme="majorHAnsi" w:hAnsiTheme="majorHAnsi" w:cs="Calibri"/>
          <w:sz w:val="22"/>
          <w:szCs w:val="22"/>
        </w:rPr>
        <w:t xml:space="preserve">as a list view or </w:t>
      </w:r>
      <w:r w:rsidRPr="00EC1A46">
        <w:rPr>
          <w:rFonts w:asciiTheme="majorHAnsi" w:hAnsiTheme="majorHAnsi" w:cs="Calibri"/>
          <w:sz w:val="22"/>
          <w:szCs w:val="22"/>
        </w:rPr>
        <w:t>on the map</w:t>
      </w:r>
      <w:r w:rsidR="0045098C">
        <w:rPr>
          <w:rFonts w:asciiTheme="majorHAnsi" w:hAnsiTheme="majorHAnsi" w:cs="Calibri"/>
          <w:sz w:val="22"/>
          <w:szCs w:val="22"/>
        </w:rPr>
        <w:t xml:space="preserve"> as appropriate</w:t>
      </w:r>
      <w:r w:rsidRPr="00EC1A46">
        <w:rPr>
          <w:rFonts w:asciiTheme="majorHAnsi" w:hAnsiTheme="majorHAnsi" w:cs="Calibri"/>
          <w:sz w:val="22"/>
          <w:szCs w:val="22"/>
        </w:rPr>
        <w:t xml:space="preserve">.  </w:t>
      </w:r>
    </w:p>
    <w:p w:rsidR="00A35783" w:rsidRPr="00EC1A46" w:rsidRDefault="00A35783" w:rsidP="00087AE4">
      <w:pPr>
        <w:rPr>
          <w:rFonts w:asciiTheme="majorHAnsi" w:hAnsiTheme="majorHAnsi" w:cs="Calibri"/>
          <w:sz w:val="22"/>
          <w:szCs w:val="22"/>
        </w:rPr>
      </w:pPr>
    </w:p>
    <w:p w:rsidR="008B7C3C" w:rsidRPr="00EC1A46" w:rsidRDefault="008B7C3C" w:rsidP="008B7C3C">
      <w:pPr>
        <w:pStyle w:val="1111Heading4-ILISSRS"/>
        <w:spacing w:line="276" w:lineRule="auto"/>
        <w:rPr>
          <w:rFonts w:asciiTheme="majorHAnsi" w:hAnsiTheme="majorHAnsi" w:cs="Calibri"/>
          <w:sz w:val="22"/>
          <w:szCs w:val="22"/>
        </w:rPr>
      </w:pPr>
      <w:r w:rsidRPr="00EC1A46">
        <w:rPr>
          <w:rFonts w:asciiTheme="majorHAnsi" w:hAnsiTheme="majorHAnsi" w:cs="Calibri"/>
          <w:sz w:val="22"/>
          <w:szCs w:val="22"/>
        </w:rPr>
        <w:t>Use Case Diagram</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tblPr>
      <w:tblGrid>
        <w:gridCol w:w="2088"/>
        <w:gridCol w:w="2160"/>
        <w:gridCol w:w="2340"/>
        <w:gridCol w:w="2269"/>
      </w:tblGrid>
      <w:tr w:rsidR="00CA7385" w:rsidRPr="008C0E46" w:rsidTr="008B7C3C">
        <w:tc>
          <w:tcPr>
            <w:tcW w:w="2088" w:type="dxa"/>
            <w:tcBorders>
              <w:top w:val="single" w:sz="12" w:space="0" w:color="auto"/>
              <w:left w:val="single" w:sz="12" w:space="0" w:color="auto"/>
              <w:bottom w:val="single" w:sz="6" w:space="0" w:color="auto"/>
              <w:right w:val="single" w:sz="6" w:space="0" w:color="auto"/>
            </w:tcBorders>
            <w:hideMark/>
          </w:tcPr>
          <w:p w:rsidR="00CA7385" w:rsidRPr="00EC1A46" w:rsidRDefault="00CA7385">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Use Case ID:</w:t>
            </w:r>
          </w:p>
        </w:tc>
        <w:tc>
          <w:tcPr>
            <w:tcW w:w="2160" w:type="dxa"/>
            <w:tcBorders>
              <w:top w:val="single" w:sz="12" w:space="0" w:color="auto"/>
              <w:left w:val="single" w:sz="6" w:space="0" w:color="auto"/>
              <w:bottom w:val="single" w:sz="6" w:space="0" w:color="auto"/>
              <w:right w:val="single" w:sz="6" w:space="0" w:color="auto"/>
            </w:tcBorders>
            <w:hideMark/>
          </w:tcPr>
          <w:p w:rsidR="00CA7385" w:rsidRPr="00EC1A46" w:rsidRDefault="00CA7385">
            <w:pPr>
              <w:rPr>
                <w:rFonts w:asciiTheme="majorHAnsi" w:hAnsiTheme="majorHAnsi" w:cs="Calibri"/>
                <w:sz w:val="22"/>
              </w:rPr>
            </w:pPr>
            <w:r w:rsidRPr="00EC1A46">
              <w:rPr>
                <w:rFonts w:asciiTheme="majorHAnsi" w:hAnsiTheme="majorHAnsi" w:cs="Calibri"/>
                <w:sz w:val="22"/>
              </w:rPr>
              <w:t>BML_003</w:t>
            </w:r>
          </w:p>
        </w:tc>
        <w:tc>
          <w:tcPr>
            <w:tcW w:w="2340" w:type="dxa"/>
            <w:tcBorders>
              <w:top w:val="single" w:sz="12" w:space="0" w:color="auto"/>
              <w:left w:val="single" w:sz="6" w:space="0" w:color="auto"/>
              <w:bottom w:val="single" w:sz="6" w:space="0" w:color="auto"/>
              <w:right w:val="single" w:sz="6" w:space="0" w:color="auto"/>
            </w:tcBorders>
            <w:hideMark/>
          </w:tcPr>
          <w:p w:rsidR="00CA7385" w:rsidRPr="00EC1A46" w:rsidRDefault="00CA7385">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Req. ID:</w:t>
            </w:r>
          </w:p>
        </w:tc>
        <w:tc>
          <w:tcPr>
            <w:tcW w:w="2269" w:type="dxa"/>
            <w:tcBorders>
              <w:top w:val="single" w:sz="12" w:space="0" w:color="auto"/>
              <w:left w:val="single" w:sz="6" w:space="0" w:color="auto"/>
              <w:bottom w:val="single" w:sz="6" w:space="0" w:color="auto"/>
              <w:right w:val="single" w:sz="12" w:space="0" w:color="auto"/>
            </w:tcBorders>
            <w:hideMark/>
          </w:tcPr>
          <w:p w:rsidR="00CA7385" w:rsidRPr="00EC1A46" w:rsidRDefault="00CA7385" w:rsidP="00CA7385">
            <w:pPr>
              <w:rPr>
                <w:rFonts w:asciiTheme="majorHAnsi" w:hAnsiTheme="majorHAnsi" w:cs="Calibri"/>
                <w:sz w:val="22"/>
              </w:rPr>
            </w:pPr>
            <w:r w:rsidRPr="00EC1A46">
              <w:rPr>
                <w:rFonts w:asciiTheme="majorHAnsi" w:hAnsiTheme="majorHAnsi" w:cs="Calibri"/>
                <w:b/>
                <w:sz w:val="22"/>
              </w:rPr>
              <w:t xml:space="preserve">FR </w:t>
            </w:r>
            <w:r w:rsidR="00F42EB9">
              <w:rPr>
                <w:rFonts w:asciiTheme="majorHAnsi" w:hAnsiTheme="majorHAnsi" w:cs="Calibri"/>
                <w:b/>
                <w:sz w:val="22"/>
              </w:rPr>
              <w:t>4</w:t>
            </w:r>
          </w:p>
        </w:tc>
      </w:tr>
      <w:tr w:rsidR="008B7C3C" w:rsidRPr="008C0E46" w:rsidTr="008B7C3C">
        <w:tc>
          <w:tcPr>
            <w:tcW w:w="2088" w:type="dxa"/>
            <w:tcBorders>
              <w:top w:val="single" w:sz="6" w:space="0" w:color="auto"/>
              <w:left w:val="single" w:sz="12" w:space="0" w:color="auto"/>
              <w:bottom w:val="single" w:sz="6" w:space="0" w:color="auto"/>
              <w:right w:val="single" w:sz="6" w:space="0" w:color="auto"/>
            </w:tcBorders>
            <w:hideMark/>
          </w:tcPr>
          <w:p w:rsidR="008B7C3C" w:rsidRPr="00EC1A46" w:rsidRDefault="008B7C3C">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Created By:</w:t>
            </w:r>
          </w:p>
        </w:tc>
        <w:tc>
          <w:tcPr>
            <w:tcW w:w="2160" w:type="dxa"/>
            <w:tcBorders>
              <w:top w:val="single" w:sz="6" w:space="0" w:color="auto"/>
              <w:left w:val="single" w:sz="6" w:space="0" w:color="auto"/>
              <w:bottom w:val="single" w:sz="6" w:space="0" w:color="auto"/>
              <w:right w:val="single" w:sz="6" w:space="0" w:color="auto"/>
            </w:tcBorders>
            <w:hideMark/>
          </w:tcPr>
          <w:p w:rsidR="008B7C3C" w:rsidRPr="00EC1A46" w:rsidRDefault="008B7C3C">
            <w:pPr>
              <w:pStyle w:val="ListParagraph"/>
              <w:spacing w:after="0" w:line="240" w:lineRule="auto"/>
              <w:contextualSpacing/>
              <w:rPr>
                <w:rFonts w:asciiTheme="majorHAnsi" w:hAnsiTheme="majorHAnsi" w:cs="Calibri"/>
                <w:color w:val="000000"/>
              </w:rPr>
            </w:pPr>
            <w:r w:rsidRPr="00EC1A46">
              <w:rPr>
                <w:rFonts w:asciiTheme="majorHAnsi" w:hAnsiTheme="majorHAnsi" w:cs="Calibri"/>
                <w:color w:val="000000"/>
              </w:rPr>
              <w:t>Bibhudutta</w:t>
            </w:r>
          </w:p>
        </w:tc>
        <w:tc>
          <w:tcPr>
            <w:tcW w:w="2340" w:type="dxa"/>
            <w:tcBorders>
              <w:top w:val="single" w:sz="6" w:space="0" w:color="auto"/>
              <w:left w:val="single" w:sz="6" w:space="0" w:color="auto"/>
              <w:bottom w:val="single" w:sz="6" w:space="0" w:color="auto"/>
              <w:right w:val="single" w:sz="6" w:space="0" w:color="auto"/>
            </w:tcBorders>
            <w:hideMark/>
          </w:tcPr>
          <w:p w:rsidR="008B7C3C" w:rsidRPr="00EC1A46" w:rsidRDefault="008B7C3C">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Last Updated By:</w:t>
            </w:r>
          </w:p>
        </w:tc>
        <w:tc>
          <w:tcPr>
            <w:tcW w:w="2269" w:type="dxa"/>
            <w:tcBorders>
              <w:top w:val="single" w:sz="6" w:space="0" w:color="auto"/>
              <w:left w:val="single" w:sz="6" w:space="0" w:color="auto"/>
              <w:bottom w:val="single" w:sz="6" w:space="0" w:color="auto"/>
              <w:right w:val="single" w:sz="12" w:space="0" w:color="auto"/>
            </w:tcBorders>
          </w:tcPr>
          <w:p w:rsidR="008B7C3C" w:rsidRPr="00EC1A46" w:rsidRDefault="008B7C3C">
            <w:pPr>
              <w:rPr>
                <w:rFonts w:asciiTheme="majorHAnsi" w:hAnsiTheme="majorHAnsi" w:cs="Calibri"/>
                <w:sz w:val="22"/>
              </w:rPr>
            </w:pPr>
          </w:p>
        </w:tc>
      </w:tr>
      <w:tr w:rsidR="008B7C3C" w:rsidRPr="008C0E46" w:rsidTr="008B7C3C">
        <w:tc>
          <w:tcPr>
            <w:tcW w:w="2088" w:type="dxa"/>
            <w:tcBorders>
              <w:top w:val="single" w:sz="6" w:space="0" w:color="auto"/>
              <w:left w:val="single" w:sz="12" w:space="0" w:color="auto"/>
              <w:bottom w:val="single" w:sz="6" w:space="0" w:color="auto"/>
              <w:right w:val="single" w:sz="6" w:space="0" w:color="auto"/>
            </w:tcBorders>
            <w:hideMark/>
          </w:tcPr>
          <w:p w:rsidR="008B7C3C" w:rsidRPr="00EC1A46" w:rsidRDefault="008B7C3C">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Date  Created:</w:t>
            </w:r>
          </w:p>
        </w:tc>
        <w:tc>
          <w:tcPr>
            <w:tcW w:w="2160" w:type="dxa"/>
            <w:tcBorders>
              <w:top w:val="single" w:sz="6" w:space="0" w:color="auto"/>
              <w:left w:val="single" w:sz="6" w:space="0" w:color="auto"/>
              <w:bottom w:val="single" w:sz="6" w:space="0" w:color="auto"/>
              <w:right w:val="single" w:sz="6" w:space="0" w:color="auto"/>
            </w:tcBorders>
          </w:tcPr>
          <w:p w:rsidR="008B7C3C" w:rsidRPr="00EC1A46" w:rsidRDefault="008B7C3C">
            <w:pPr>
              <w:pStyle w:val="ListParagraph"/>
              <w:spacing w:after="0" w:line="240" w:lineRule="auto"/>
              <w:contextualSpacing/>
              <w:rPr>
                <w:rFonts w:asciiTheme="majorHAnsi" w:hAnsiTheme="majorHAnsi" w:cs="Calibri"/>
                <w:color w:val="000000"/>
              </w:rPr>
            </w:pPr>
          </w:p>
        </w:tc>
        <w:tc>
          <w:tcPr>
            <w:tcW w:w="2340" w:type="dxa"/>
            <w:tcBorders>
              <w:top w:val="single" w:sz="6" w:space="0" w:color="auto"/>
              <w:left w:val="single" w:sz="6" w:space="0" w:color="auto"/>
              <w:bottom w:val="single" w:sz="6" w:space="0" w:color="auto"/>
              <w:right w:val="single" w:sz="6" w:space="0" w:color="auto"/>
            </w:tcBorders>
            <w:hideMark/>
          </w:tcPr>
          <w:p w:rsidR="008B7C3C" w:rsidRPr="00EC1A46" w:rsidRDefault="008B7C3C">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 xml:space="preserve">  Last Updated Date:</w:t>
            </w:r>
          </w:p>
        </w:tc>
        <w:tc>
          <w:tcPr>
            <w:tcW w:w="2269" w:type="dxa"/>
            <w:tcBorders>
              <w:top w:val="single" w:sz="6" w:space="0" w:color="auto"/>
              <w:left w:val="single" w:sz="6" w:space="0" w:color="auto"/>
              <w:bottom w:val="single" w:sz="6" w:space="0" w:color="auto"/>
              <w:right w:val="single" w:sz="12" w:space="0" w:color="auto"/>
            </w:tcBorders>
          </w:tcPr>
          <w:p w:rsidR="008B7C3C" w:rsidRPr="00EC1A46" w:rsidRDefault="008B7C3C">
            <w:pPr>
              <w:rPr>
                <w:rFonts w:asciiTheme="majorHAnsi" w:hAnsiTheme="majorHAnsi" w:cs="Calibri"/>
                <w:sz w:val="22"/>
              </w:rPr>
            </w:pPr>
          </w:p>
        </w:tc>
      </w:tr>
      <w:tr w:rsidR="008B7C3C" w:rsidRPr="008C0E46" w:rsidTr="008B7C3C">
        <w:tc>
          <w:tcPr>
            <w:tcW w:w="2088" w:type="dxa"/>
            <w:tcBorders>
              <w:top w:val="single" w:sz="6" w:space="0" w:color="auto"/>
              <w:left w:val="single" w:sz="12" w:space="0" w:color="auto"/>
              <w:bottom w:val="single" w:sz="12" w:space="0" w:color="auto"/>
              <w:right w:val="single" w:sz="6" w:space="0" w:color="auto"/>
            </w:tcBorders>
            <w:hideMark/>
          </w:tcPr>
          <w:p w:rsidR="008B7C3C" w:rsidRPr="00EC1A46" w:rsidRDefault="008B7C3C">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Use Case Name:</w:t>
            </w:r>
          </w:p>
        </w:tc>
        <w:tc>
          <w:tcPr>
            <w:tcW w:w="6769" w:type="dxa"/>
            <w:gridSpan w:val="3"/>
            <w:tcBorders>
              <w:top w:val="single" w:sz="6" w:space="0" w:color="auto"/>
              <w:left w:val="single" w:sz="6" w:space="0" w:color="auto"/>
              <w:bottom w:val="single" w:sz="12" w:space="0" w:color="auto"/>
              <w:right w:val="single" w:sz="12" w:space="0" w:color="auto"/>
            </w:tcBorders>
            <w:hideMark/>
          </w:tcPr>
          <w:p w:rsidR="008B7C3C" w:rsidRPr="00EC1A46" w:rsidRDefault="00987D76">
            <w:pPr>
              <w:pStyle w:val="ListParagraph"/>
              <w:spacing w:after="0" w:line="240" w:lineRule="auto"/>
              <w:contextualSpacing/>
              <w:rPr>
                <w:rFonts w:asciiTheme="majorHAnsi" w:hAnsiTheme="majorHAnsi" w:cs="Calibri"/>
                <w:color w:val="000000"/>
              </w:rPr>
            </w:pPr>
            <w:r w:rsidRPr="00EC1A46">
              <w:rPr>
                <w:rFonts w:asciiTheme="majorHAnsi" w:hAnsiTheme="majorHAnsi" w:cs="Calibri"/>
                <w:color w:val="000000"/>
              </w:rPr>
              <w:t xml:space="preserve"> Generic Search</w:t>
            </w:r>
          </w:p>
        </w:tc>
      </w:tr>
    </w:tbl>
    <w:p w:rsidR="008B7C3C" w:rsidRPr="00EC1A46" w:rsidRDefault="008B7C3C" w:rsidP="008B7C3C">
      <w:pPr>
        <w:tabs>
          <w:tab w:val="left" w:pos="900"/>
          <w:tab w:val="num" w:pos="1746"/>
        </w:tabs>
        <w:autoSpaceDE w:val="0"/>
        <w:autoSpaceDN w:val="0"/>
        <w:adjustRightInd w:val="0"/>
        <w:spacing w:line="360" w:lineRule="auto"/>
        <w:ind w:left="90"/>
        <w:jc w:val="both"/>
        <w:rPr>
          <w:rFonts w:asciiTheme="majorHAnsi" w:hAnsiTheme="majorHAnsi" w:cs="Calibri"/>
          <w:sz w:val="20"/>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tblPr>
      <w:tblGrid>
        <w:gridCol w:w="2088"/>
        <w:gridCol w:w="6660"/>
      </w:tblGrid>
      <w:tr w:rsidR="008B7C3C" w:rsidRPr="008C0E46" w:rsidTr="008D723B">
        <w:tc>
          <w:tcPr>
            <w:tcW w:w="2088" w:type="dxa"/>
            <w:tcBorders>
              <w:top w:val="single" w:sz="12" w:space="0" w:color="auto"/>
              <w:left w:val="single" w:sz="12" w:space="0" w:color="auto"/>
              <w:bottom w:val="single" w:sz="6" w:space="0" w:color="auto"/>
              <w:right w:val="single" w:sz="6" w:space="0" w:color="auto"/>
            </w:tcBorders>
            <w:hideMark/>
          </w:tcPr>
          <w:p w:rsidR="008B7C3C" w:rsidRPr="00EC1A46" w:rsidRDefault="008B7C3C">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Actor:</w:t>
            </w:r>
          </w:p>
        </w:tc>
        <w:tc>
          <w:tcPr>
            <w:tcW w:w="6660" w:type="dxa"/>
            <w:tcBorders>
              <w:top w:val="single" w:sz="12" w:space="0" w:color="auto"/>
              <w:left w:val="single" w:sz="6" w:space="0" w:color="auto"/>
              <w:bottom w:val="single" w:sz="6" w:space="0" w:color="auto"/>
              <w:right w:val="single" w:sz="12" w:space="0" w:color="auto"/>
            </w:tcBorders>
            <w:hideMark/>
          </w:tcPr>
          <w:p w:rsidR="008B7C3C" w:rsidRPr="00EC1A46" w:rsidRDefault="00152C99">
            <w:pPr>
              <w:rPr>
                <w:rFonts w:asciiTheme="majorHAnsi" w:hAnsiTheme="majorHAnsi" w:cs="Calibri"/>
                <w:sz w:val="22"/>
                <w:szCs w:val="22"/>
              </w:rPr>
            </w:pPr>
            <w:r w:rsidRPr="00EC1A46">
              <w:rPr>
                <w:rFonts w:asciiTheme="majorHAnsi" w:hAnsiTheme="majorHAnsi" w:cs="Calibri"/>
                <w:sz w:val="22"/>
                <w:szCs w:val="22"/>
              </w:rPr>
              <w:t>Public/CIO User (Registered/Unregistered)</w:t>
            </w:r>
          </w:p>
        </w:tc>
      </w:tr>
      <w:tr w:rsidR="008B7C3C" w:rsidRPr="008C0E46" w:rsidTr="008D723B">
        <w:tc>
          <w:tcPr>
            <w:tcW w:w="2088" w:type="dxa"/>
            <w:tcBorders>
              <w:top w:val="single" w:sz="6" w:space="0" w:color="auto"/>
              <w:left w:val="single" w:sz="12" w:space="0" w:color="auto"/>
              <w:bottom w:val="single" w:sz="6" w:space="0" w:color="auto"/>
              <w:right w:val="single" w:sz="6" w:space="0" w:color="auto"/>
            </w:tcBorders>
            <w:hideMark/>
          </w:tcPr>
          <w:p w:rsidR="008B7C3C" w:rsidRPr="00EC1A46" w:rsidRDefault="008B7C3C">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Description:</w:t>
            </w:r>
          </w:p>
        </w:tc>
        <w:tc>
          <w:tcPr>
            <w:tcW w:w="6660" w:type="dxa"/>
            <w:tcBorders>
              <w:top w:val="single" w:sz="6" w:space="0" w:color="auto"/>
              <w:left w:val="single" w:sz="6" w:space="0" w:color="auto"/>
              <w:bottom w:val="single" w:sz="6" w:space="0" w:color="auto"/>
              <w:right w:val="single" w:sz="12" w:space="0" w:color="auto"/>
            </w:tcBorders>
          </w:tcPr>
          <w:p w:rsidR="008B7C3C" w:rsidRPr="00EC1A46" w:rsidRDefault="008B7C3C" w:rsidP="00F97400">
            <w:pPr>
              <w:tabs>
                <w:tab w:val="clear" w:pos="5760"/>
              </w:tabs>
              <w:ind w:right="-90"/>
              <w:rPr>
                <w:rFonts w:asciiTheme="majorHAnsi" w:hAnsiTheme="majorHAnsi" w:cs="Calibri"/>
                <w:sz w:val="22"/>
                <w:szCs w:val="22"/>
              </w:rPr>
            </w:pPr>
            <w:r w:rsidRPr="00EC1A46">
              <w:rPr>
                <w:rFonts w:asciiTheme="majorHAnsi" w:hAnsiTheme="majorHAnsi" w:cs="Calibri"/>
                <w:sz w:val="22"/>
                <w:szCs w:val="22"/>
              </w:rPr>
              <w:t>When user will start the Bah</w:t>
            </w:r>
            <w:r w:rsidR="00F97400" w:rsidRPr="00EC1A46">
              <w:rPr>
                <w:rFonts w:asciiTheme="majorHAnsi" w:hAnsiTheme="majorHAnsi" w:cs="Calibri"/>
                <w:sz w:val="22"/>
                <w:szCs w:val="22"/>
              </w:rPr>
              <w:t>rain mobile locator application</w:t>
            </w:r>
          </w:p>
          <w:p w:rsidR="008B7C3C" w:rsidRPr="00EC1A46" w:rsidRDefault="008B7C3C" w:rsidP="00987D76">
            <w:pPr>
              <w:tabs>
                <w:tab w:val="clear" w:pos="5760"/>
              </w:tabs>
              <w:ind w:right="-90"/>
              <w:rPr>
                <w:rFonts w:asciiTheme="majorHAnsi" w:hAnsiTheme="majorHAnsi" w:cs="Calibri"/>
                <w:sz w:val="22"/>
                <w:szCs w:val="22"/>
              </w:rPr>
            </w:pPr>
            <w:r w:rsidRPr="00EC1A46">
              <w:rPr>
                <w:rFonts w:asciiTheme="majorHAnsi" w:hAnsiTheme="majorHAnsi" w:cs="Calibri"/>
                <w:sz w:val="22"/>
                <w:szCs w:val="22"/>
              </w:rPr>
              <w:t>Application will display</w:t>
            </w:r>
            <w:r w:rsidR="002233F3" w:rsidRPr="00EC1A46">
              <w:rPr>
                <w:rFonts w:asciiTheme="majorHAnsi" w:hAnsiTheme="majorHAnsi" w:cs="Calibri"/>
                <w:sz w:val="22"/>
                <w:szCs w:val="22"/>
              </w:rPr>
              <w:t xml:space="preserve"> generic search</w:t>
            </w:r>
            <w:ins w:id="1717" w:author=" " w:date="2014-05-24T20:14:00Z">
              <w:r w:rsidR="00CA3759">
                <w:rPr>
                  <w:rFonts w:asciiTheme="majorHAnsi" w:hAnsiTheme="majorHAnsi" w:cs="Calibri"/>
                  <w:sz w:val="22"/>
                  <w:szCs w:val="22"/>
                </w:rPr>
                <w:t xml:space="preserve"> </w:t>
              </w:r>
            </w:ins>
            <w:r w:rsidR="00987D76" w:rsidRPr="00EC1A46">
              <w:rPr>
                <w:rFonts w:asciiTheme="majorHAnsi" w:hAnsiTheme="majorHAnsi" w:cs="Calibri"/>
                <w:sz w:val="22"/>
                <w:szCs w:val="22"/>
              </w:rPr>
              <w:t xml:space="preserve">with </w:t>
            </w:r>
            <w:r w:rsidRPr="00EC1A46">
              <w:rPr>
                <w:rFonts w:asciiTheme="majorHAnsi" w:hAnsiTheme="majorHAnsi" w:cs="Calibri"/>
                <w:sz w:val="22"/>
                <w:szCs w:val="22"/>
              </w:rPr>
              <w:t>the Bahrain base map.</w:t>
            </w:r>
            <w:r w:rsidR="00F97400" w:rsidRPr="00EC1A46">
              <w:rPr>
                <w:rFonts w:asciiTheme="majorHAnsi" w:hAnsiTheme="majorHAnsi" w:cs="Calibri"/>
                <w:sz w:val="22"/>
                <w:szCs w:val="22"/>
              </w:rPr>
              <w:t xml:space="preserve"> User will enter the valid data to get the result.</w:t>
            </w:r>
          </w:p>
        </w:tc>
      </w:tr>
      <w:tr w:rsidR="008B7C3C" w:rsidRPr="008C0E46" w:rsidTr="008D723B">
        <w:tc>
          <w:tcPr>
            <w:tcW w:w="2088" w:type="dxa"/>
            <w:tcBorders>
              <w:top w:val="single" w:sz="6" w:space="0" w:color="auto"/>
              <w:left w:val="single" w:sz="12" w:space="0" w:color="auto"/>
              <w:bottom w:val="single" w:sz="6" w:space="0" w:color="auto"/>
              <w:right w:val="single" w:sz="6" w:space="0" w:color="auto"/>
            </w:tcBorders>
            <w:hideMark/>
          </w:tcPr>
          <w:p w:rsidR="008B7C3C" w:rsidRPr="00EC1A46" w:rsidRDefault="008B7C3C">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Preconditions:</w:t>
            </w:r>
          </w:p>
        </w:tc>
        <w:tc>
          <w:tcPr>
            <w:tcW w:w="6660" w:type="dxa"/>
            <w:tcBorders>
              <w:top w:val="single" w:sz="6" w:space="0" w:color="auto"/>
              <w:left w:val="single" w:sz="6" w:space="0" w:color="auto"/>
              <w:bottom w:val="single" w:sz="6" w:space="0" w:color="auto"/>
              <w:right w:val="single" w:sz="12" w:space="0" w:color="auto"/>
            </w:tcBorders>
            <w:hideMark/>
          </w:tcPr>
          <w:p w:rsidR="008B7C3C" w:rsidRPr="00EC1A46" w:rsidRDefault="008B7C3C" w:rsidP="00770790">
            <w:pPr>
              <w:numPr>
                <w:ilvl w:val="0"/>
                <w:numId w:val="25"/>
              </w:numPr>
              <w:rPr>
                <w:rFonts w:asciiTheme="majorHAnsi" w:hAnsiTheme="majorHAnsi" w:cs="Calibri"/>
                <w:sz w:val="22"/>
                <w:szCs w:val="22"/>
              </w:rPr>
            </w:pPr>
            <w:r w:rsidRPr="00EC1A46">
              <w:rPr>
                <w:rFonts w:asciiTheme="majorHAnsi" w:hAnsiTheme="majorHAnsi" w:cs="Calibri"/>
                <w:sz w:val="22"/>
                <w:szCs w:val="22"/>
              </w:rPr>
              <w:t>Device should be on mode</w:t>
            </w:r>
          </w:p>
          <w:p w:rsidR="008B7C3C" w:rsidRPr="00EC1A46" w:rsidRDefault="008B7C3C" w:rsidP="00770790">
            <w:pPr>
              <w:numPr>
                <w:ilvl w:val="0"/>
                <w:numId w:val="25"/>
              </w:numPr>
              <w:rPr>
                <w:rFonts w:asciiTheme="majorHAnsi" w:hAnsiTheme="majorHAnsi" w:cs="Calibri"/>
                <w:sz w:val="22"/>
                <w:szCs w:val="22"/>
              </w:rPr>
            </w:pPr>
            <w:r w:rsidRPr="00EC1A46">
              <w:rPr>
                <w:rFonts w:asciiTheme="majorHAnsi" w:hAnsiTheme="majorHAnsi" w:cs="Calibri"/>
                <w:sz w:val="22"/>
                <w:szCs w:val="22"/>
              </w:rPr>
              <w:t>Bahrain locator app must be available on mobile or will be installed from the mobile market/play store.</w:t>
            </w:r>
          </w:p>
          <w:p w:rsidR="008B7C3C" w:rsidRPr="00EC1A46" w:rsidRDefault="008B7C3C" w:rsidP="00770790">
            <w:pPr>
              <w:numPr>
                <w:ilvl w:val="0"/>
                <w:numId w:val="25"/>
              </w:numPr>
              <w:rPr>
                <w:rFonts w:asciiTheme="majorHAnsi" w:hAnsiTheme="majorHAnsi" w:cs="Calibri"/>
                <w:sz w:val="22"/>
                <w:szCs w:val="22"/>
              </w:rPr>
            </w:pPr>
            <w:r w:rsidRPr="00EC1A46">
              <w:rPr>
                <w:rFonts w:asciiTheme="majorHAnsi" w:hAnsiTheme="majorHAnsi" w:cs="Calibri"/>
                <w:sz w:val="22"/>
                <w:szCs w:val="22"/>
              </w:rPr>
              <w:t>Device should connect to the internet.</w:t>
            </w:r>
          </w:p>
          <w:p w:rsidR="008B7C3C" w:rsidRPr="00EC1A46" w:rsidRDefault="008B7C3C" w:rsidP="00770790">
            <w:pPr>
              <w:numPr>
                <w:ilvl w:val="0"/>
                <w:numId w:val="25"/>
              </w:numPr>
              <w:rPr>
                <w:rFonts w:asciiTheme="majorHAnsi" w:hAnsiTheme="majorHAnsi" w:cs="Calibri"/>
                <w:sz w:val="22"/>
                <w:szCs w:val="22"/>
              </w:rPr>
            </w:pPr>
            <w:r w:rsidRPr="00EC1A46">
              <w:rPr>
                <w:rFonts w:asciiTheme="majorHAnsi" w:hAnsiTheme="majorHAnsi" w:cs="Calibri"/>
                <w:sz w:val="22"/>
                <w:szCs w:val="22"/>
              </w:rPr>
              <w:t>Device should establish a connection with the server</w:t>
            </w:r>
          </w:p>
        </w:tc>
      </w:tr>
      <w:tr w:rsidR="008B7C3C" w:rsidRPr="008C0E46" w:rsidTr="008D723B">
        <w:tc>
          <w:tcPr>
            <w:tcW w:w="2088" w:type="dxa"/>
            <w:tcBorders>
              <w:top w:val="single" w:sz="6" w:space="0" w:color="auto"/>
              <w:left w:val="single" w:sz="12" w:space="0" w:color="auto"/>
              <w:bottom w:val="single" w:sz="6" w:space="0" w:color="auto"/>
              <w:right w:val="single" w:sz="6" w:space="0" w:color="auto"/>
            </w:tcBorders>
            <w:hideMark/>
          </w:tcPr>
          <w:p w:rsidR="008B7C3C" w:rsidRPr="00EC1A46" w:rsidRDefault="008B7C3C">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Normal Flow:</w:t>
            </w:r>
          </w:p>
        </w:tc>
        <w:tc>
          <w:tcPr>
            <w:tcW w:w="6660" w:type="dxa"/>
            <w:tcBorders>
              <w:top w:val="single" w:sz="6" w:space="0" w:color="auto"/>
              <w:left w:val="single" w:sz="6" w:space="0" w:color="auto"/>
              <w:bottom w:val="single" w:sz="6" w:space="0" w:color="auto"/>
              <w:right w:val="single" w:sz="12" w:space="0" w:color="auto"/>
            </w:tcBorders>
            <w:hideMark/>
          </w:tcPr>
          <w:p w:rsidR="008B7C3C" w:rsidRPr="00EC1A46" w:rsidRDefault="008B7C3C" w:rsidP="00770790">
            <w:pPr>
              <w:numPr>
                <w:ilvl w:val="0"/>
                <w:numId w:val="26"/>
              </w:numPr>
              <w:ind w:right="0"/>
              <w:rPr>
                <w:rFonts w:asciiTheme="majorHAnsi" w:hAnsiTheme="majorHAnsi" w:cs="Calibri"/>
                <w:sz w:val="22"/>
                <w:szCs w:val="22"/>
              </w:rPr>
            </w:pPr>
            <w:r w:rsidRPr="00EC1A46">
              <w:rPr>
                <w:rFonts w:asciiTheme="majorHAnsi" w:hAnsiTheme="majorHAnsi" w:cs="Calibri"/>
                <w:sz w:val="22"/>
                <w:szCs w:val="22"/>
              </w:rPr>
              <w:t>Start the Bahrain locator application</w:t>
            </w:r>
          </w:p>
          <w:p w:rsidR="008B7C3C" w:rsidRPr="00EC1A46" w:rsidRDefault="000A038E" w:rsidP="00770790">
            <w:pPr>
              <w:numPr>
                <w:ilvl w:val="0"/>
                <w:numId w:val="26"/>
              </w:numPr>
              <w:ind w:right="0"/>
              <w:rPr>
                <w:rFonts w:asciiTheme="majorHAnsi" w:hAnsiTheme="majorHAnsi" w:cs="Calibri"/>
                <w:sz w:val="22"/>
                <w:szCs w:val="22"/>
              </w:rPr>
            </w:pPr>
            <w:r w:rsidRPr="00EC1A46">
              <w:rPr>
                <w:rFonts w:asciiTheme="majorHAnsi" w:hAnsiTheme="majorHAnsi" w:cs="Calibri"/>
                <w:sz w:val="22"/>
                <w:szCs w:val="22"/>
              </w:rPr>
              <w:t>Enter the valid data for search</w:t>
            </w:r>
          </w:p>
          <w:p w:rsidR="000A038E" w:rsidRPr="00EC1A46" w:rsidRDefault="000A038E" w:rsidP="00770790">
            <w:pPr>
              <w:numPr>
                <w:ilvl w:val="0"/>
                <w:numId w:val="26"/>
              </w:numPr>
              <w:ind w:right="0"/>
              <w:rPr>
                <w:rFonts w:asciiTheme="majorHAnsi" w:hAnsiTheme="majorHAnsi" w:cs="Calibri"/>
                <w:sz w:val="22"/>
                <w:szCs w:val="22"/>
              </w:rPr>
            </w:pPr>
            <w:r w:rsidRPr="00EC1A46">
              <w:rPr>
                <w:rFonts w:asciiTheme="majorHAnsi" w:hAnsiTheme="majorHAnsi" w:cs="Calibri"/>
                <w:sz w:val="22"/>
                <w:szCs w:val="22"/>
              </w:rPr>
              <w:t>Click on the search button</w:t>
            </w:r>
          </w:p>
          <w:p w:rsidR="000A038E" w:rsidRPr="00EC1A46" w:rsidRDefault="000A038E" w:rsidP="00770790">
            <w:pPr>
              <w:numPr>
                <w:ilvl w:val="0"/>
                <w:numId w:val="26"/>
              </w:numPr>
              <w:ind w:right="0"/>
              <w:rPr>
                <w:rFonts w:asciiTheme="majorHAnsi" w:hAnsiTheme="majorHAnsi" w:cs="Calibri"/>
                <w:sz w:val="22"/>
                <w:szCs w:val="22"/>
              </w:rPr>
            </w:pPr>
            <w:r w:rsidRPr="00EC1A46">
              <w:rPr>
                <w:rFonts w:asciiTheme="majorHAnsi" w:hAnsiTheme="majorHAnsi" w:cs="Calibri"/>
                <w:sz w:val="22"/>
                <w:szCs w:val="22"/>
              </w:rPr>
              <w:t>System will display the search result in the result panel.</w:t>
            </w:r>
          </w:p>
          <w:p w:rsidR="000A038E" w:rsidRPr="00EC1A46" w:rsidRDefault="000A038E" w:rsidP="00770790">
            <w:pPr>
              <w:numPr>
                <w:ilvl w:val="0"/>
                <w:numId w:val="26"/>
              </w:numPr>
              <w:ind w:right="0"/>
              <w:rPr>
                <w:rFonts w:asciiTheme="majorHAnsi" w:hAnsiTheme="majorHAnsi" w:cs="Calibri"/>
                <w:sz w:val="22"/>
                <w:szCs w:val="22"/>
              </w:rPr>
            </w:pPr>
            <w:r w:rsidRPr="00EC1A46">
              <w:rPr>
                <w:rFonts w:asciiTheme="majorHAnsi" w:hAnsiTheme="majorHAnsi" w:cs="Calibri"/>
                <w:sz w:val="22"/>
                <w:szCs w:val="22"/>
              </w:rPr>
              <w:t>By click on the result</w:t>
            </w:r>
            <w:r w:rsidR="00987D76" w:rsidRPr="00EC1A46">
              <w:rPr>
                <w:rFonts w:asciiTheme="majorHAnsi" w:hAnsiTheme="majorHAnsi" w:cs="Calibri"/>
                <w:sz w:val="22"/>
                <w:szCs w:val="22"/>
              </w:rPr>
              <w:t xml:space="preserve"> value,</w:t>
            </w:r>
            <w:r w:rsidRPr="00EC1A46">
              <w:rPr>
                <w:rFonts w:asciiTheme="majorHAnsi" w:hAnsiTheme="majorHAnsi" w:cs="Calibri"/>
                <w:sz w:val="22"/>
                <w:szCs w:val="22"/>
              </w:rPr>
              <w:t xml:space="preserve"> application will zoom </w:t>
            </w:r>
            <w:r w:rsidR="00987D76" w:rsidRPr="00EC1A46">
              <w:rPr>
                <w:rFonts w:asciiTheme="majorHAnsi" w:hAnsiTheme="majorHAnsi" w:cs="Calibri"/>
                <w:sz w:val="22"/>
                <w:szCs w:val="22"/>
              </w:rPr>
              <w:t xml:space="preserve">to </w:t>
            </w:r>
            <w:r w:rsidRPr="00EC1A46">
              <w:rPr>
                <w:rFonts w:asciiTheme="majorHAnsi" w:hAnsiTheme="majorHAnsi" w:cs="Calibri"/>
                <w:sz w:val="22"/>
                <w:szCs w:val="22"/>
              </w:rPr>
              <w:t>feature on the map.</w:t>
            </w:r>
          </w:p>
        </w:tc>
      </w:tr>
      <w:tr w:rsidR="008B7C3C" w:rsidRPr="008C0E46" w:rsidTr="008D723B">
        <w:tc>
          <w:tcPr>
            <w:tcW w:w="2088" w:type="dxa"/>
            <w:tcBorders>
              <w:top w:val="single" w:sz="6" w:space="0" w:color="auto"/>
              <w:left w:val="single" w:sz="12" w:space="0" w:color="auto"/>
              <w:bottom w:val="single" w:sz="6" w:space="0" w:color="auto"/>
              <w:right w:val="single" w:sz="6" w:space="0" w:color="auto"/>
            </w:tcBorders>
            <w:hideMark/>
          </w:tcPr>
          <w:p w:rsidR="008B7C3C" w:rsidRPr="00EC1A46" w:rsidRDefault="008B7C3C">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Alternative Flow:</w:t>
            </w:r>
          </w:p>
        </w:tc>
        <w:tc>
          <w:tcPr>
            <w:tcW w:w="6660" w:type="dxa"/>
            <w:tcBorders>
              <w:top w:val="single" w:sz="6" w:space="0" w:color="auto"/>
              <w:left w:val="single" w:sz="6" w:space="0" w:color="auto"/>
              <w:bottom w:val="single" w:sz="6" w:space="0" w:color="auto"/>
              <w:right w:val="single" w:sz="12" w:space="0" w:color="auto"/>
            </w:tcBorders>
            <w:hideMark/>
          </w:tcPr>
          <w:p w:rsidR="008B7C3C" w:rsidRPr="00EC1A46" w:rsidRDefault="008B7C3C">
            <w:pPr>
              <w:rPr>
                <w:rFonts w:asciiTheme="majorHAnsi" w:hAnsiTheme="majorHAnsi" w:cs="Calibri"/>
                <w:sz w:val="22"/>
                <w:szCs w:val="22"/>
              </w:rPr>
            </w:pPr>
            <w:r w:rsidRPr="00EC1A46">
              <w:rPr>
                <w:rFonts w:asciiTheme="majorHAnsi" w:hAnsiTheme="majorHAnsi" w:cs="Calibri"/>
                <w:sz w:val="22"/>
                <w:szCs w:val="22"/>
              </w:rPr>
              <w:t xml:space="preserve">Any network issue, user needs to close the application &amp; start again. </w:t>
            </w:r>
          </w:p>
        </w:tc>
      </w:tr>
      <w:tr w:rsidR="00A35783" w:rsidRPr="008C0E46" w:rsidTr="008D723B">
        <w:tc>
          <w:tcPr>
            <w:tcW w:w="2088" w:type="dxa"/>
            <w:tcBorders>
              <w:top w:val="single" w:sz="6" w:space="0" w:color="auto"/>
              <w:left w:val="single" w:sz="12" w:space="0" w:color="auto"/>
              <w:bottom w:val="single" w:sz="6" w:space="0" w:color="auto"/>
              <w:right w:val="single" w:sz="6" w:space="0" w:color="auto"/>
            </w:tcBorders>
          </w:tcPr>
          <w:p w:rsidR="00A35783" w:rsidRPr="00EC1A46" w:rsidRDefault="00A35783">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Business Rules</w:t>
            </w:r>
          </w:p>
        </w:tc>
        <w:tc>
          <w:tcPr>
            <w:tcW w:w="6660" w:type="dxa"/>
            <w:tcBorders>
              <w:top w:val="single" w:sz="6" w:space="0" w:color="auto"/>
              <w:left w:val="single" w:sz="6" w:space="0" w:color="auto"/>
              <w:bottom w:val="single" w:sz="6" w:space="0" w:color="auto"/>
              <w:right w:val="single" w:sz="12" w:space="0" w:color="auto"/>
            </w:tcBorders>
          </w:tcPr>
          <w:p w:rsidR="00A35783" w:rsidRDefault="00A35783">
            <w:pPr>
              <w:rPr>
                <w:rFonts w:asciiTheme="majorHAnsi" w:hAnsiTheme="majorHAnsi" w:cs="Calibri"/>
                <w:sz w:val="22"/>
                <w:szCs w:val="22"/>
              </w:rPr>
            </w:pPr>
            <w:r w:rsidRPr="00EC1A46">
              <w:rPr>
                <w:rFonts w:asciiTheme="majorHAnsi" w:hAnsiTheme="majorHAnsi" w:cs="Calibri"/>
                <w:sz w:val="22"/>
                <w:szCs w:val="22"/>
              </w:rPr>
              <w:t>The search keyword entered in the search text box would be looked up in Administration Layer</w:t>
            </w:r>
            <w:r w:rsidR="00152C99" w:rsidRPr="00EC1A46">
              <w:rPr>
                <w:rFonts w:asciiTheme="majorHAnsi" w:hAnsiTheme="majorHAnsi" w:cs="Calibri"/>
                <w:sz w:val="22"/>
                <w:szCs w:val="22"/>
              </w:rPr>
              <w:t xml:space="preserve"> (Block, Area, Governorate)</w:t>
            </w:r>
            <w:r w:rsidRPr="00EC1A46">
              <w:rPr>
                <w:rFonts w:asciiTheme="majorHAnsi" w:hAnsiTheme="majorHAnsi" w:cs="Calibri"/>
                <w:sz w:val="22"/>
                <w:szCs w:val="22"/>
              </w:rPr>
              <w:t xml:space="preserve">, Road network, POI </w:t>
            </w:r>
            <w:r w:rsidR="00BD2BB9" w:rsidRPr="00EC1A46">
              <w:rPr>
                <w:rFonts w:asciiTheme="majorHAnsi" w:hAnsiTheme="majorHAnsi" w:cs="Calibri"/>
                <w:sz w:val="22"/>
                <w:szCs w:val="22"/>
              </w:rPr>
              <w:t>and Address</w:t>
            </w:r>
            <w:r w:rsidRPr="00EC1A46">
              <w:rPr>
                <w:rFonts w:asciiTheme="majorHAnsi" w:hAnsiTheme="majorHAnsi" w:cs="Calibri"/>
                <w:sz w:val="22"/>
                <w:szCs w:val="22"/>
              </w:rPr>
              <w:t>. Apart from this it should have autocomplete functionality in which after typing the 4 character application should fetch the auto complete list from the server</w:t>
            </w:r>
          </w:p>
          <w:p w:rsidR="00E51C9C" w:rsidRDefault="00E51C9C">
            <w:pPr>
              <w:rPr>
                <w:rFonts w:asciiTheme="majorHAnsi" w:hAnsiTheme="majorHAnsi" w:cs="Calibri"/>
                <w:sz w:val="22"/>
                <w:szCs w:val="22"/>
              </w:rPr>
            </w:pPr>
          </w:p>
          <w:p w:rsidR="00E51C9C" w:rsidRPr="00233A28" w:rsidRDefault="00E51C9C">
            <w:pPr>
              <w:rPr>
                <w:rFonts w:asciiTheme="majorHAnsi" w:hAnsiTheme="majorHAnsi" w:cs="Calibri"/>
                <w:sz w:val="22"/>
                <w:szCs w:val="22"/>
              </w:rPr>
            </w:pPr>
            <w:r w:rsidRPr="00233A28">
              <w:rPr>
                <w:rFonts w:ascii="Calibri" w:hAnsi="Calibri" w:cs="Calibri"/>
                <w:color w:val="auto"/>
                <w:sz w:val="22"/>
                <w:szCs w:val="22"/>
              </w:rPr>
              <w:t>If search result are &gt;1000 records then showing alert to user to narrow down search</w:t>
            </w:r>
          </w:p>
        </w:tc>
      </w:tr>
      <w:tr w:rsidR="008B7C3C" w:rsidRPr="008C0E46" w:rsidTr="008D723B">
        <w:tc>
          <w:tcPr>
            <w:tcW w:w="2088" w:type="dxa"/>
            <w:tcBorders>
              <w:top w:val="single" w:sz="6" w:space="0" w:color="auto"/>
              <w:left w:val="single" w:sz="12" w:space="0" w:color="auto"/>
              <w:bottom w:val="single" w:sz="6" w:space="0" w:color="auto"/>
              <w:right w:val="single" w:sz="6" w:space="0" w:color="auto"/>
            </w:tcBorders>
            <w:hideMark/>
          </w:tcPr>
          <w:p w:rsidR="008B7C3C" w:rsidRPr="00EC1A46" w:rsidRDefault="008B7C3C">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lastRenderedPageBreak/>
              <w:t>Flow Chat</w:t>
            </w:r>
          </w:p>
        </w:tc>
        <w:tc>
          <w:tcPr>
            <w:tcW w:w="6660" w:type="dxa"/>
            <w:tcBorders>
              <w:top w:val="single" w:sz="6" w:space="0" w:color="auto"/>
              <w:left w:val="single" w:sz="6" w:space="0" w:color="auto"/>
              <w:bottom w:val="single" w:sz="6" w:space="0" w:color="auto"/>
              <w:right w:val="single" w:sz="12" w:space="0" w:color="auto"/>
            </w:tcBorders>
            <w:hideMark/>
          </w:tcPr>
          <w:p w:rsidR="008B7C3C" w:rsidRPr="00EC1A46" w:rsidRDefault="00E51C9C">
            <w:pPr>
              <w:rPr>
                <w:rFonts w:asciiTheme="majorHAnsi" w:hAnsiTheme="majorHAnsi" w:cs="Calibri"/>
                <w:sz w:val="22"/>
                <w:szCs w:val="22"/>
              </w:rPr>
            </w:pPr>
            <w:r>
              <w:object w:dxaOrig="4404" w:dyaOrig="10839">
                <v:shape id="_x0000_i1030" type="#_x0000_t75" style="width:132.75pt;height:326.2pt" o:ole="">
                  <v:imagedata r:id="rId27" o:title=""/>
                </v:shape>
                <o:OLEObject Type="Embed" ProgID="Visio.Drawing.11" ShapeID="_x0000_i1030" DrawAspect="Content" ObjectID="_1464609891" r:id="rId28"/>
              </w:object>
            </w:r>
          </w:p>
        </w:tc>
      </w:tr>
      <w:tr w:rsidR="008B7C3C" w:rsidRPr="008C0E46" w:rsidTr="008D723B">
        <w:tc>
          <w:tcPr>
            <w:tcW w:w="2088" w:type="dxa"/>
            <w:tcBorders>
              <w:top w:val="single" w:sz="6" w:space="0" w:color="auto"/>
              <w:left w:val="single" w:sz="12" w:space="0" w:color="auto"/>
              <w:bottom w:val="single" w:sz="6" w:space="0" w:color="auto"/>
              <w:right w:val="single" w:sz="6" w:space="0" w:color="auto"/>
            </w:tcBorders>
            <w:hideMark/>
          </w:tcPr>
          <w:p w:rsidR="008B7C3C" w:rsidRPr="00EC1A46" w:rsidRDefault="008B7C3C">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Exceptions:</w:t>
            </w:r>
          </w:p>
        </w:tc>
        <w:tc>
          <w:tcPr>
            <w:tcW w:w="6660" w:type="dxa"/>
            <w:tcBorders>
              <w:top w:val="single" w:sz="6" w:space="0" w:color="auto"/>
              <w:left w:val="single" w:sz="6" w:space="0" w:color="auto"/>
              <w:bottom w:val="single" w:sz="6" w:space="0" w:color="auto"/>
              <w:right w:val="single" w:sz="12" w:space="0" w:color="auto"/>
            </w:tcBorders>
            <w:hideMark/>
          </w:tcPr>
          <w:p w:rsidR="008B7C3C" w:rsidRPr="00EC1A46" w:rsidRDefault="008B7C3C">
            <w:pPr>
              <w:rPr>
                <w:rFonts w:asciiTheme="majorHAnsi" w:hAnsiTheme="majorHAnsi" w:cs="Calibri"/>
                <w:sz w:val="22"/>
                <w:szCs w:val="22"/>
              </w:rPr>
            </w:pPr>
            <w:r w:rsidRPr="00EC1A46">
              <w:rPr>
                <w:rFonts w:asciiTheme="majorHAnsi" w:hAnsiTheme="majorHAnsi" w:cs="Calibri"/>
                <w:sz w:val="22"/>
                <w:szCs w:val="22"/>
              </w:rPr>
              <w:t>Out of network or poor network coverage area</w:t>
            </w:r>
          </w:p>
          <w:p w:rsidR="00862F3D" w:rsidRPr="00EC1A46" w:rsidRDefault="00862F3D">
            <w:pPr>
              <w:rPr>
                <w:rFonts w:asciiTheme="majorHAnsi" w:hAnsiTheme="majorHAnsi" w:cs="Calibri"/>
                <w:sz w:val="22"/>
                <w:szCs w:val="22"/>
              </w:rPr>
            </w:pPr>
            <w:r w:rsidRPr="00EC1A46">
              <w:rPr>
                <w:rFonts w:asciiTheme="majorHAnsi" w:hAnsiTheme="majorHAnsi" w:cs="Calibri"/>
                <w:sz w:val="22"/>
                <w:szCs w:val="22"/>
              </w:rPr>
              <w:t xml:space="preserve">No  result found </w:t>
            </w:r>
          </w:p>
        </w:tc>
      </w:tr>
      <w:tr w:rsidR="008B7C3C" w:rsidRPr="008C0E46" w:rsidTr="008D723B">
        <w:tc>
          <w:tcPr>
            <w:tcW w:w="2088" w:type="dxa"/>
            <w:tcBorders>
              <w:top w:val="single" w:sz="6" w:space="0" w:color="auto"/>
              <w:left w:val="single" w:sz="12" w:space="0" w:color="auto"/>
              <w:bottom w:val="single" w:sz="6" w:space="0" w:color="auto"/>
              <w:right w:val="single" w:sz="6" w:space="0" w:color="auto"/>
            </w:tcBorders>
            <w:hideMark/>
          </w:tcPr>
          <w:p w:rsidR="008B7C3C" w:rsidRPr="00EC1A46" w:rsidRDefault="008B7C3C">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Includes:</w:t>
            </w:r>
          </w:p>
        </w:tc>
        <w:tc>
          <w:tcPr>
            <w:tcW w:w="6660" w:type="dxa"/>
            <w:tcBorders>
              <w:top w:val="single" w:sz="6" w:space="0" w:color="auto"/>
              <w:left w:val="single" w:sz="6" w:space="0" w:color="auto"/>
              <w:bottom w:val="single" w:sz="6" w:space="0" w:color="auto"/>
              <w:right w:val="single" w:sz="12" w:space="0" w:color="auto"/>
            </w:tcBorders>
            <w:hideMark/>
          </w:tcPr>
          <w:p w:rsidR="008B7C3C" w:rsidRPr="00EC1A46" w:rsidRDefault="008B7C3C">
            <w:pPr>
              <w:rPr>
                <w:rFonts w:asciiTheme="majorHAnsi" w:hAnsiTheme="majorHAnsi" w:cs="Calibri"/>
                <w:sz w:val="22"/>
                <w:szCs w:val="22"/>
              </w:rPr>
            </w:pPr>
            <w:r w:rsidRPr="00EC1A46">
              <w:rPr>
                <w:rFonts w:asciiTheme="majorHAnsi" w:hAnsiTheme="majorHAnsi" w:cs="Calibri"/>
                <w:sz w:val="22"/>
              </w:rPr>
              <w:t>BML_001</w:t>
            </w:r>
          </w:p>
        </w:tc>
      </w:tr>
      <w:tr w:rsidR="008B7C3C" w:rsidRPr="008C0E46" w:rsidTr="008D723B">
        <w:tc>
          <w:tcPr>
            <w:tcW w:w="2088" w:type="dxa"/>
            <w:tcBorders>
              <w:top w:val="single" w:sz="6" w:space="0" w:color="auto"/>
              <w:left w:val="single" w:sz="12" w:space="0" w:color="auto"/>
              <w:bottom w:val="single" w:sz="6" w:space="0" w:color="auto"/>
              <w:right w:val="single" w:sz="6" w:space="0" w:color="auto"/>
            </w:tcBorders>
            <w:hideMark/>
          </w:tcPr>
          <w:p w:rsidR="008B7C3C" w:rsidRPr="00EC1A46" w:rsidRDefault="008B7C3C">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Special Requirements:</w:t>
            </w:r>
          </w:p>
        </w:tc>
        <w:tc>
          <w:tcPr>
            <w:tcW w:w="6660" w:type="dxa"/>
            <w:tcBorders>
              <w:top w:val="single" w:sz="6" w:space="0" w:color="auto"/>
              <w:left w:val="single" w:sz="6" w:space="0" w:color="auto"/>
              <w:bottom w:val="single" w:sz="6" w:space="0" w:color="auto"/>
              <w:right w:val="single" w:sz="12" w:space="0" w:color="auto"/>
            </w:tcBorders>
            <w:hideMark/>
          </w:tcPr>
          <w:p w:rsidR="008B7C3C" w:rsidRPr="00EC1A46" w:rsidRDefault="008B7C3C">
            <w:pPr>
              <w:rPr>
                <w:rFonts w:asciiTheme="majorHAnsi" w:hAnsiTheme="majorHAnsi" w:cs="Calibri"/>
                <w:sz w:val="22"/>
                <w:szCs w:val="22"/>
              </w:rPr>
            </w:pPr>
          </w:p>
        </w:tc>
      </w:tr>
      <w:tr w:rsidR="008B7C3C" w:rsidRPr="008C0E46" w:rsidTr="008D723B">
        <w:tc>
          <w:tcPr>
            <w:tcW w:w="2088" w:type="dxa"/>
            <w:tcBorders>
              <w:top w:val="single" w:sz="6" w:space="0" w:color="auto"/>
              <w:left w:val="single" w:sz="12" w:space="0" w:color="auto"/>
              <w:bottom w:val="single" w:sz="6" w:space="0" w:color="auto"/>
              <w:right w:val="single" w:sz="6" w:space="0" w:color="auto"/>
            </w:tcBorders>
            <w:hideMark/>
          </w:tcPr>
          <w:p w:rsidR="008B7C3C" w:rsidRPr="00EC1A46" w:rsidRDefault="008B7C3C">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Assumptions:</w:t>
            </w:r>
          </w:p>
        </w:tc>
        <w:tc>
          <w:tcPr>
            <w:tcW w:w="6660" w:type="dxa"/>
            <w:tcBorders>
              <w:top w:val="single" w:sz="6" w:space="0" w:color="auto"/>
              <w:left w:val="single" w:sz="6" w:space="0" w:color="auto"/>
              <w:bottom w:val="single" w:sz="6" w:space="0" w:color="auto"/>
              <w:right w:val="single" w:sz="12" w:space="0" w:color="auto"/>
            </w:tcBorders>
            <w:hideMark/>
          </w:tcPr>
          <w:p w:rsidR="008B7C3C" w:rsidRPr="00EC1A46" w:rsidRDefault="008B7C3C">
            <w:pPr>
              <w:rPr>
                <w:rFonts w:asciiTheme="majorHAnsi" w:hAnsiTheme="majorHAnsi" w:cs="Calibri"/>
                <w:sz w:val="22"/>
                <w:szCs w:val="22"/>
              </w:rPr>
            </w:pPr>
            <w:r w:rsidRPr="00EC1A46">
              <w:rPr>
                <w:rFonts w:asciiTheme="majorHAnsi" w:hAnsiTheme="majorHAnsi" w:cs="Calibri"/>
                <w:sz w:val="22"/>
                <w:szCs w:val="22"/>
              </w:rPr>
              <w:t>Server holding various types of data for the use.</w:t>
            </w:r>
          </w:p>
          <w:p w:rsidR="008B7C3C" w:rsidRPr="00EC1A46" w:rsidRDefault="008B7C3C">
            <w:pPr>
              <w:rPr>
                <w:rFonts w:asciiTheme="majorHAnsi" w:hAnsiTheme="majorHAnsi" w:cs="Calibri"/>
                <w:sz w:val="22"/>
                <w:szCs w:val="22"/>
              </w:rPr>
            </w:pPr>
            <w:r w:rsidRPr="00EC1A46">
              <w:rPr>
                <w:rFonts w:asciiTheme="majorHAnsi" w:hAnsiTheme="majorHAnsi" w:cs="Calibri"/>
                <w:sz w:val="22"/>
                <w:szCs w:val="22"/>
              </w:rPr>
              <w:t xml:space="preserve">Server will be facilitated with required </w:t>
            </w:r>
            <w:r w:rsidR="006130C8" w:rsidRPr="00EC1A46">
              <w:rPr>
                <w:rFonts w:asciiTheme="majorHAnsi" w:hAnsiTheme="majorHAnsi" w:cs="Calibri"/>
                <w:sz w:val="22"/>
                <w:szCs w:val="22"/>
              </w:rPr>
              <w:t>ArcGIS</w:t>
            </w:r>
            <w:r w:rsidR="00810800" w:rsidRPr="00EC1A46">
              <w:rPr>
                <w:rFonts w:asciiTheme="majorHAnsi" w:hAnsiTheme="majorHAnsi" w:cs="Calibri"/>
                <w:sz w:val="22"/>
                <w:szCs w:val="22"/>
              </w:rPr>
              <w:t xml:space="preserve"> REST</w:t>
            </w:r>
            <w:r w:rsidRPr="00EC1A46">
              <w:rPr>
                <w:rFonts w:asciiTheme="majorHAnsi" w:hAnsiTheme="majorHAnsi" w:cs="Calibri"/>
                <w:sz w:val="22"/>
                <w:szCs w:val="22"/>
              </w:rPr>
              <w:t xml:space="preserve"> services.</w:t>
            </w:r>
          </w:p>
          <w:p w:rsidR="008B7C3C" w:rsidRPr="00EC1A46" w:rsidRDefault="008B7C3C">
            <w:pPr>
              <w:rPr>
                <w:rFonts w:asciiTheme="majorHAnsi" w:hAnsiTheme="majorHAnsi" w:cs="Calibri"/>
                <w:sz w:val="22"/>
                <w:szCs w:val="22"/>
              </w:rPr>
            </w:pPr>
            <w:r w:rsidRPr="00EC1A46">
              <w:rPr>
                <w:rFonts w:asciiTheme="majorHAnsi" w:hAnsiTheme="majorHAnsi" w:cs="Calibri"/>
                <w:sz w:val="22"/>
                <w:szCs w:val="22"/>
              </w:rPr>
              <w:t>Bahrain locator app must have registered in mobile market/play store.</w:t>
            </w:r>
          </w:p>
        </w:tc>
      </w:tr>
      <w:tr w:rsidR="008B7C3C" w:rsidRPr="008C0E46" w:rsidTr="008D723B">
        <w:tc>
          <w:tcPr>
            <w:tcW w:w="2088" w:type="dxa"/>
            <w:tcBorders>
              <w:top w:val="single" w:sz="6" w:space="0" w:color="auto"/>
              <w:left w:val="single" w:sz="12" w:space="0" w:color="auto"/>
              <w:bottom w:val="single" w:sz="6" w:space="0" w:color="auto"/>
              <w:right w:val="single" w:sz="6" w:space="0" w:color="auto"/>
            </w:tcBorders>
            <w:hideMark/>
          </w:tcPr>
          <w:p w:rsidR="008B7C3C" w:rsidRPr="00EC1A46" w:rsidRDefault="008B7C3C">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Post conditions:</w:t>
            </w:r>
          </w:p>
        </w:tc>
        <w:tc>
          <w:tcPr>
            <w:tcW w:w="6660" w:type="dxa"/>
            <w:tcBorders>
              <w:top w:val="single" w:sz="6" w:space="0" w:color="auto"/>
              <w:left w:val="single" w:sz="6" w:space="0" w:color="auto"/>
              <w:bottom w:val="single" w:sz="6" w:space="0" w:color="auto"/>
              <w:right w:val="single" w:sz="12" w:space="0" w:color="auto"/>
            </w:tcBorders>
            <w:hideMark/>
          </w:tcPr>
          <w:p w:rsidR="008B7C3C" w:rsidRDefault="00520E78" w:rsidP="00EC1A46">
            <w:pPr>
              <w:spacing w:line="276" w:lineRule="auto"/>
              <w:rPr>
                <w:rFonts w:asciiTheme="majorHAnsi" w:eastAsia="Calibri" w:hAnsiTheme="majorHAnsi" w:cs="Calibri"/>
                <w:sz w:val="22"/>
                <w:szCs w:val="22"/>
              </w:rPr>
            </w:pPr>
            <w:r w:rsidRPr="00EC1A46">
              <w:rPr>
                <w:rFonts w:asciiTheme="majorHAnsi" w:hAnsiTheme="majorHAnsi" w:cs="Calibri"/>
                <w:sz w:val="22"/>
                <w:szCs w:val="22"/>
              </w:rPr>
              <w:t xml:space="preserve">Application will display the result in result panel &amp; selected </w:t>
            </w:r>
            <w:r w:rsidR="00810800" w:rsidRPr="00EC1A46">
              <w:rPr>
                <w:rFonts w:asciiTheme="majorHAnsi" w:hAnsiTheme="majorHAnsi" w:cs="Calibri"/>
                <w:sz w:val="22"/>
                <w:szCs w:val="22"/>
              </w:rPr>
              <w:t xml:space="preserve">result </w:t>
            </w:r>
            <w:r w:rsidRPr="00EC1A46">
              <w:rPr>
                <w:rFonts w:asciiTheme="majorHAnsi" w:hAnsiTheme="majorHAnsi" w:cs="Calibri"/>
                <w:sz w:val="22"/>
                <w:szCs w:val="22"/>
              </w:rPr>
              <w:t>will</w:t>
            </w:r>
            <w:r w:rsidR="00810800" w:rsidRPr="00EC1A46">
              <w:rPr>
                <w:rFonts w:asciiTheme="majorHAnsi" w:hAnsiTheme="majorHAnsi" w:cs="Calibri"/>
                <w:sz w:val="22"/>
                <w:szCs w:val="22"/>
              </w:rPr>
              <w:t xml:space="preserve"> be</w:t>
            </w:r>
            <w:r w:rsidRPr="00EC1A46">
              <w:rPr>
                <w:rFonts w:asciiTheme="majorHAnsi" w:hAnsiTheme="majorHAnsi" w:cs="Calibri"/>
                <w:sz w:val="22"/>
                <w:szCs w:val="22"/>
              </w:rPr>
              <w:t xml:space="preserve"> highlighted on the map.</w:t>
            </w:r>
            <w:r w:rsidR="005304BE">
              <w:rPr>
                <w:rFonts w:asciiTheme="majorHAnsi" w:hAnsiTheme="majorHAnsi" w:cs="Calibri"/>
                <w:sz w:val="22"/>
                <w:szCs w:val="22"/>
              </w:rPr>
              <w:t xml:space="preserve"> The </w:t>
            </w:r>
            <w:r w:rsidR="00FC2FD6">
              <w:rPr>
                <w:rFonts w:asciiTheme="majorHAnsi" w:hAnsiTheme="majorHAnsi" w:cs="Calibri"/>
                <w:sz w:val="22"/>
                <w:szCs w:val="22"/>
              </w:rPr>
              <w:t>details of item in the Result Panel are</w:t>
            </w:r>
            <w:r w:rsidR="005304BE">
              <w:rPr>
                <w:rFonts w:asciiTheme="majorHAnsi" w:hAnsiTheme="majorHAnsi" w:cs="Calibri"/>
                <w:sz w:val="22"/>
                <w:szCs w:val="22"/>
              </w:rPr>
              <w:t xml:space="preserve"> given below.</w:t>
            </w:r>
          </w:p>
          <w:p w:rsidR="005304BE" w:rsidRPr="00EC1A46" w:rsidRDefault="005304BE" w:rsidP="005304BE">
            <w:pPr>
              <w:rPr>
                <w:rFonts w:asciiTheme="majorHAnsi" w:hAnsiTheme="majorHAnsi"/>
                <w:sz w:val="22"/>
                <w:szCs w:val="22"/>
              </w:rPr>
            </w:pPr>
            <w:r w:rsidRPr="00EC1A46">
              <w:rPr>
                <w:rFonts w:asciiTheme="majorHAnsi" w:hAnsiTheme="majorHAnsi"/>
                <w:sz w:val="22"/>
                <w:szCs w:val="22"/>
              </w:rPr>
              <w:t>Address:</w:t>
            </w:r>
          </w:p>
          <w:p w:rsidR="005304BE" w:rsidRPr="00EC1A46" w:rsidRDefault="005304BE" w:rsidP="005304BE">
            <w:pPr>
              <w:rPr>
                <w:rFonts w:asciiTheme="majorHAnsi" w:hAnsiTheme="majorHAnsi"/>
                <w:sz w:val="22"/>
                <w:szCs w:val="22"/>
              </w:rPr>
            </w:pPr>
            <w:r w:rsidRPr="00EC1A46">
              <w:rPr>
                <w:rFonts w:asciiTheme="majorHAnsi" w:hAnsiTheme="majorHAnsi"/>
                <w:sz w:val="22"/>
                <w:szCs w:val="22"/>
              </w:rPr>
              <w:t xml:space="preserve">     Block No</w:t>
            </w:r>
          </w:p>
          <w:p w:rsidR="005304BE" w:rsidRPr="00EC1A46" w:rsidRDefault="005304BE" w:rsidP="005304BE">
            <w:pPr>
              <w:rPr>
                <w:rFonts w:asciiTheme="majorHAnsi" w:hAnsiTheme="majorHAnsi"/>
                <w:sz w:val="22"/>
                <w:szCs w:val="22"/>
              </w:rPr>
            </w:pPr>
            <w:r w:rsidRPr="00EC1A46">
              <w:rPr>
                <w:rFonts w:asciiTheme="majorHAnsi" w:hAnsiTheme="majorHAnsi"/>
                <w:sz w:val="22"/>
                <w:szCs w:val="22"/>
              </w:rPr>
              <w:t xml:space="preserve">     Road No</w:t>
            </w:r>
          </w:p>
          <w:p w:rsidR="005304BE" w:rsidRPr="00EC1A46" w:rsidRDefault="005304BE" w:rsidP="005304BE">
            <w:pPr>
              <w:rPr>
                <w:rFonts w:asciiTheme="majorHAnsi" w:hAnsiTheme="majorHAnsi"/>
                <w:sz w:val="22"/>
                <w:szCs w:val="22"/>
              </w:rPr>
            </w:pPr>
            <w:r w:rsidRPr="00EC1A46">
              <w:rPr>
                <w:rFonts w:asciiTheme="majorHAnsi" w:hAnsiTheme="majorHAnsi"/>
                <w:sz w:val="22"/>
                <w:szCs w:val="22"/>
              </w:rPr>
              <w:t xml:space="preserve">     Building No</w:t>
            </w:r>
          </w:p>
          <w:p w:rsidR="005304BE" w:rsidRPr="00EC1A46" w:rsidRDefault="005304BE" w:rsidP="005304BE">
            <w:pPr>
              <w:rPr>
                <w:rFonts w:asciiTheme="majorHAnsi" w:hAnsiTheme="majorHAnsi"/>
                <w:sz w:val="22"/>
                <w:szCs w:val="22"/>
              </w:rPr>
            </w:pPr>
            <w:r w:rsidRPr="00EC1A46">
              <w:rPr>
                <w:rFonts w:asciiTheme="majorHAnsi" w:hAnsiTheme="majorHAnsi"/>
                <w:sz w:val="22"/>
                <w:szCs w:val="22"/>
              </w:rPr>
              <w:t xml:space="preserve">     Area Name (English /Arabic)</w:t>
            </w:r>
          </w:p>
          <w:p w:rsidR="005304BE" w:rsidRPr="00EC1A46" w:rsidRDefault="005304BE" w:rsidP="005304BE">
            <w:pPr>
              <w:rPr>
                <w:rFonts w:asciiTheme="majorHAnsi" w:hAnsiTheme="majorHAnsi"/>
                <w:sz w:val="22"/>
                <w:szCs w:val="22"/>
              </w:rPr>
            </w:pPr>
            <w:r w:rsidRPr="00EC1A46">
              <w:rPr>
                <w:rFonts w:asciiTheme="majorHAnsi" w:hAnsiTheme="majorHAnsi"/>
                <w:sz w:val="22"/>
                <w:szCs w:val="22"/>
              </w:rPr>
              <w:t>POI:</w:t>
            </w:r>
          </w:p>
          <w:p w:rsidR="005304BE" w:rsidRPr="00EC1A46" w:rsidRDefault="005304BE" w:rsidP="005304BE">
            <w:pPr>
              <w:rPr>
                <w:rFonts w:asciiTheme="majorHAnsi" w:hAnsiTheme="majorHAnsi"/>
                <w:sz w:val="22"/>
                <w:szCs w:val="22"/>
              </w:rPr>
            </w:pPr>
            <w:r w:rsidRPr="00EC1A46">
              <w:rPr>
                <w:rFonts w:asciiTheme="majorHAnsi" w:hAnsiTheme="majorHAnsi"/>
                <w:sz w:val="22"/>
                <w:szCs w:val="22"/>
              </w:rPr>
              <w:t xml:space="preserve">     POI Name (English /Arabic)</w:t>
            </w:r>
          </w:p>
          <w:p w:rsidR="005304BE" w:rsidRPr="00EC1A46" w:rsidRDefault="005304BE" w:rsidP="005304BE">
            <w:pPr>
              <w:rPr>
                <w:rFonts w:asciiTheme="majorHAnsi" w:hAnsiTheme="majorHAnsi"/>
                <w:sz w:val="22"/>
                <w:szCs w:val="22"/>
              </w:rPr>
            </w:pPr>
            <w:r w:rsidRPr="00EC1A46">
              <w:rPr>
                <w:rFonts w:asciiTheme="majorHAnsi" w:hAnsiTheme="majorHAnsi"/>
                <w:sz w:val="22"/>
                <w:szCs w:val="22"/>
              </w:rPr>
              <w:t xml:space="preserve">     POI Type</w:t>
            </w:r>
          </w:p>
          <w:p w:rsidR="005304BE" w:rsidRPr="00EC1A46" w:rsidRDefault="005304BE" w:rsidP="005304BE">
            <w:pPr>
              <w:rPr>
                <w:rFonts w:asciiTheme="majorHAnsi" w:hAnsiTheme="majorHAnsi"/>
                <w:sz w:val="22"/>
                <w:szCs w:val="22"/>
              </w:rPr>
            </w:pPr>
            <w:r w:rsidRPr="00EC1A46">
              <w:rPr>
                <w:rFonts w:asciiTheme="majorHAnsi" w:hAnsiTheme="majorHAnsi"/>
                <w:sz w:val="22"/>
                <w:szCs w:val="22"/>
              </w:rPr>
              <w:t xml:space="preserve">     Area Name (English /Arabic)</w:t>
            </w:r>
          </w:p>
          <w:p w:rsidR="005304BE" w:rsidRPr="00EC1A46" w:rsidRDefault="005304BE" w:rsidP="005304BE">
            <w:pPr>
              <w:rPr>
                <w:rFonts w:asciiTheme="majorHAnsi" w:hAnsiTheme="majorHAnsi"/>
                <w:sz w:val="22"/>
                <w:szCs w:val="22"/>
              </w:rPr>
            </w:pPr>
            <w:r w:rsidRPr="00EC1A46">
              <w:rPr>
                <w:rFonts w:asciiTheme="majorHAnsi" w:hAnsiTheme="majorHAnsi"/>
                <w:sz w:val="22"/>
                <w:szCs w:val="22"/>
              </w:rPr>
              <w:t>Road:</w:t>
            </w:r>
          </w:p>
          <w:p w:rsidR="005304BE" w:rsidRPr="00EC1A46" w:rsidRDefault="005304BE" w:rsidP="005304BE">
            <w:pPr>
              <w:rPr>
                <w:rFonts w:asciiTheme="majorHAnsi" w:hAnsiTheme="majorHAnsi"/>
                <w:sz w:val="22"/>
                <w:szCs w:val="22"/>
              </w:rPr>
            </w:pPr>
            <w:r w:rsidRPr="00EC1A46">
              <w:rPr>
                <w:rFonts w:asciiTheme="majorHAnsi" w:hAnsiTheme="majorHAnsi"/>
                <w:sz w:val="22"/>
                <w:szCs w:val="22"/>
              </w:rPr>
              <w:t xml:space="preserve">     Road Number</w:t>
            </w:r>
          </w:p>
          <w:p w:rsidR="005304BE" w:rsidRPr="00EC1A46" w:rsidRDefault="005304BE" w:rsidP="005304BE">
            <w:pPr>
              <w:rPr>
                <w:rFonts w:asciiTheme="majorHAnsi" w:hAnsiTheme="majorHAnsi"/>
                <w:sz w:val="22"/>
                <w:szCs w:val="22"/>
              </w:rPr>
            </w:pPr>
            <w:r w:rsidRPr="00EC1A46">
              <w:rPr>
                <w:rFonts w:asciiTheme="majorHAnsi" w:hAnsiTheme="majorHAnsi"/>
                <w:sz w:val="22"/>
                <w:szCs w:val="22"/>
              </w:rPr>
              <w:t xml:space="preserve">     Road Name (English /Arabic)</w:t>
            </w:r>
          </w:p>
          <w:p w:rsidR="005304BE" w:rsidRPr="00EC1A46" w:rsidRDefault="005304BE" w:rsidP="005304BE">
            <w:pPr>
              <w:rPr>
                <w:rFonts w:asciiTheme="majorHAnsi" w:hAnsiTheme="majorHAnsi"/>
                <w:sz w:val="22"/>
                <w:szCs w:val="22"/>
              </w:rPr>
            </w:pPr>
            <w:r w:rsidRPr="00EC1A46">
              <w:rPr>
                <w:rFonts w:asciiTheme="majorHAnsi" w:hAnsiTheme="majorHAnsi"/>
                <w:sz w:val="22"/>
                <w:szCs w:val="22"/>
              </w:rPr>
              <w:t xml:space="preserve">     Road Type</w:t>
            </w:r>
          </w:p>
          <w:p w:rsidR="005304BE" w:rsidRPr="00EC1A46" w:rsidRDefault="005304BE" w:rsidP="005304BE">
            <w:pPr>
              <w:rPr>
                <w:rFonts w:asciiTheme="majorHAnsi" w:hAnsiTheme="majorHAnsi"/>
                <w:sz w:val="22"/>
                <w:szCs w:val="22"/>
              </w:rPr>
            </w:pPr>
            <w:r w:rsidRPr="00EC1A46">
              <w:rPr>
                <w:rFonts w:asciiTheme="majorHAnsi" w:hAnsiTheme="majorHAnsi"/>
                <w:sz w:val="22"/>
                <w:szCs w:val="22"/>
              </w:rPr>
              <w:t xml:space="preserve">     Block Number</w:t>
            </w:r>
          </w:p>
          <w:p w:rsidR="005304BE" w:rsidRPr="00EC1A46" w:rsidRDefault="005304BE" w:rsidP="005304BE">
            <w:pPr>
              <w:rPr>
                <w:rFonts w:asciiTheme="majorHAnsi" w:hAnsiTheme="majorHAnsi"/>
                <w:sz w:val="22"/>
                <w:szCs w:val="22"/>
              </w:rPr>
            </w:pPr>
            <w:r w:rsidRPr="00EC1A46">
              <w:rPr>
                <w:rFonts w:asciiTheme="majorHAnsi" w:hAnsiTheme="majorHAnsi"/>
                <w:sz w:val="22"/>
                <w:szCs w:val="22"/>
              </w:rPr>
              <w:t>Governorate:</w:t>
            </w:r>
          </w:p>
          <w:p w:rsidR="005304BE" w:rsidRPr="00EC1A46" w:rsidRDefault="005304BE" w:rsidP="005304BE">
            <w:pPr>
              <w:rPr>
                <w:rFonts w:asciiTheme="majorHAnsi" w:hAnsiTheme="majorHAnsi"/>
                <w:sz w:val="22"/>
                <w:szCs w:val="22"/>
              </w:rPr>
            </w:pPr>
            <w:r w:rsidRPr="00EC1A46">
              <w:rPr>
                <w:rFonts w:asciiTheme="majorHAnsi" w:hAnsiTheme="majorHAnsi"/>
                <w:sz w:val="22"/>
                <w:szCs w:val="22"/>
              </w:rPr>
              <w:t xml:space="preserve">     Governorate Name (English /Arabic)</w:t>
            </w:r>
          </w:p>
          <w:p w:rsidR="005304BE" w:rsidRPr="00EC1A46" w:rsidRDefault="005304BE" w:rsidP="005304BE">
            <w:pPr>
              <w:rPr>
                <w:rFonts w:asciiTheme="majorHAnsi" w:hAnsiTheme="majorHAnsi"/>
                <w:sz w:val="22"/>
                <w:szCs w:val="22"/>
              </w:rPr>
            </w:pPr>
            <w:r w:rsidRPr="00EC1A46">
              <w:rPr>
                <w:rFonts w:asciiTheme="majorHAnsi" w:hAnsiTheme="majorHAnsi"/>
                <w:sz w:val="22"/>
                <w:szCs w:val="22"/>
              </w:rPr>
              <w:lastRenderedPageBreak/>
              <w:t xml:space="preserve">     Area in Sq. Km.</w:t>
            </w:r>
          </w:p>
          <w:p w:rsidR="005304BE" w:rsidRPr="00EC1A46" w:rsidRDefault="005304BE" w:rsidP="005304BE">
            <w:pPr>
              <w:rPr>
                <w:rFonts w:asciiTheme="majorHAnsi" w:hAnsiTheme="majorHAnsi"/>
                <w:sz w:val="22"/>
                <w:szCs w:val="22"/>
              </w:rPr>
            </w:pPr>
            <w:r w:rsidRPr="00EC1A46">
              <w:rPr>
                <w:rFonts w:asciiTheme="majorHAnsi" w:hAnsiTheme="majorHAnsi"/>
                <w:sz w:val="22"/>
                <w:szCs w:val="22"/>
              </w:rPr>
              <w:t>Area Name:</w:t>
            </w:r>
          </w:p>
          <w:p w:rsidR="005304BE" w:rsidRPr="00EC1A46" w:rsidRDefault="005304BE" w:rsidP="005304BE">
            <w:pPr>
              <w:rPr>
                <w:rFonts w:asciiTheme="majorHAnsi" w:hAnsiTheme="majorHAnsi"/>
                <w:sz w:val="22"/>
                <w:szCs w:val="22"/>
              </w:rPr>
            </w:pPr>
            <w:r w:rsidRPr="00EC1A46">
              <w:rPr>
                <w:rFonts w:asciiTheme="majorHAnsi" w:hAnsiTheme="majorHAnsi"/>
                <w:sz w:val="22"/>
                <w:szCs w:val="22"/>
              </w:rPr>
              <w:t xml:space="preserve">     Area Name (English /Arabic)</w:t>
            </w:r>
          </w:p>
          <w:p w:rsidR="005304BE" w:rsidRPr="00EC1A46" w:rsidRDefault="005304BE" w:rsidP="005304BE">
            <w:pPr>
              <w:rPr>
                <w:rFonts w:asciiTheme="majorHAnsi" w:hAnsiTheme="majorHAnsi"/>
                <w:sz w:val="22"/>
                <w:szCs w:val="22"/>
              </w:rPr>
            </w:pPr>
            <w:r w:rsidRPr="00EC1A46">
              <w:rPr>
                <w:rFonts w:asciiTheme="majorHAnsi" w:hAnsiTheme="majorHAnsi"/>
                <w:sz w:val="22"/>
                <w:szCs w:val="22"/>
              </w:rPr>
              <w:t xml:space="preserve">     Governorate (English /Arabic)</w:t>
            </w:r>
          </w:p>
          <w:p w:rsidR="005304BE" w:rsidRPr="00EC1A46" w:rsidRDefault="005304BE" w:rsidP="005304BE">
            <w:pPr>
              <w:rPr>
                <w:rFonts w:asciiTheme="majorHAnsi" w:hAnsiTheme="majorHAnsi"/>
                <w:sz w:val="22"/>
                <w:szCs w:val="22"/>
              </w:rPr>
            </w:pPr>
            <w:r w:rsidRPr="00EC1A46">
              <w:rPr>
                <w:rFonts w:asciiTheme="majorHAnsi" w:hAnsiTheme="majorHAnsi"/>
                <w:sz w:val="22"/>
                <w:szCs w:val="22"/>
              </w:rPr>
              <w:t xml:space="preserve">     Area in Sq. Km.</w:t>
            </w:r>
          </w:p>
          <w:p w:rsidR="005304BE" w:rsidRPr="00EC1A46" w:rsidRDefault="005304BE" w:rsidP="005304BE">
            <w:pPr>
              <w:rPr>
                <w:rFonts w:asciiTheme="majorHAnsi" w:hAnsiTheme="majorHAnsi"/>
                <w:sz w:val="22"/>
                <w:szCs w:val="22"/>
              </w:rPr>
            </w:pPr>
            <w:r w:rsidRPr="00EC1A46">
              <w:rPr>
                <w:rFonts w:asciiTheme="majorHAnsi" w:hAnsiTheme="majorHAnsi"/>
                <w:sz w:val="22"/>
                <w:szCs w:val="22"/>
              </w:rPr>
              <w:t>Block No:</w:t>
            </w:r>
          </w:p>
          <w:p w:rsidR="005304BE" w:rsidRPr="00EC1A46" w:rsidRDefault="005304BE" w:rsidP="005304BE">
            <w:pPr>
              <w:rPr>
                <w:rFonts w:asciiTheme="majorHAnsi" w:hAnsiTheme="majorHAnsi"/>
                <w:sz w:val="22"/>
                <w:szCs w:val="22"/>
              </w:rPr>
            </w:pPr>
            <w:r w:rsidRPr="00EC1A46">
              <w:rPr>
                <w:rFonts w:asciiTheme="majorHAnsi" w:hAnsiTheme="majorHAnsi"/>
                <w:sz w:val="22"/>
                <w:szCs w:val="22"/>
              </w:rPr>
              <w:t xml:space="preserve">     Block Number</w:t>
            </w:r>
          </w:p>
          <w:p w:rsidR="005304BE" w:rsidRPr="00EC1A46" w:rsidRDefault="005304BE" w:rsidP="005304BE">
            <w:pPr>
              <w:rPr>
                <w:rFonts w:asciiTheme="majorHAnsi" w:hAnsiTheme="majorHAnsi"/>
                <w:sz w:val="22"/>
                <w:szCs w:val="22"/>
              </w:rPr>
            </w:pPr>
            <w:r w:rsidRPr="00EC1A46">
              <w:rPr>
                <w:rFonts w:asciiTheme="majorHAnsi" w:hAnsiTheme="majorHAnsi"/>
                <w:sz w:val="22"/>
                <w:szCs w:val="22"/>
              </w:rPr>
              <w:t xml:space="preserve">     Area Name (English /Arabic)</w:t>
            </w:r>
          </w:p>
          <w:p w:rsidR="005304BE" w:rsidRPr="00EC1A46" w:rsidRDefault="005304BE" w:rsidP="005304BE">
            <w:pPr>
              <w:rPr>
                <w:rFonts w:asciiTheme="majorHAnsi" w:hAnsiTheme="majorHAnsi"/>
                <w:sz w:val="22"/>
                <w:szCs w:val="22"/>
              </w:rPr>
            </w:pPr>
            <w:r w:rsidRPr="00EC1A46">
              <w:rPr>
                <w:rFonts w:asciiTheme="majorHAnsi" w:hAnsiTheme="majorHAnsi"/>
                <w:sz w:val="22"/>
                <w:szCs w:val="22"/>
              </w:rPr>
              <w:t xml:space="preserve">     Governorate Name (English /Arabic)</w:t>
            </w:r>
          </w:p>
          <w:p w:rsidR="005304BE" w:rsidRPr="00EC1A46" w:rsidRDefault="005304BE" w:rsidP="00EC1A46">
            <w:pPr>
              <w:spacing w:line="276" w:lineRule="auto"/>
              <w:rPr>
                <w:rFonts w:asciiTheme="majorHAnsi" w:hAnsiTheme="majorHAnsi" w:cs="Calibri"/>
                <w:sz w:val="22"/>
                <w:szCs w:val="22"/>
              </w:rPr>
            </w:pPr>
            <w:r w:rsidRPr="00EC1A46">
              <w:rPr>
                <w:rFonts w:asciiTheme="majorHAnsi" w:hAnsiTheme="majorHAnsi"/>
                <w:sz w:val="22"/>
                <w:szCs w:val="22"/>
              </w:rPr>
              <w:t xml:space="preserve">     Area in Sq. Km.</w:t>
            </w:r>
          </w:p>
        </w:tc>
      </w:tr>
      <w:tr w:rsidR="008B7C3C" w:rsidRPr="008C0E46" w:rsidTr="008D723B">
        <w:tc>
          <w:tcPr>
            <w:tcW w:w="2088" w:type="dxa"/>
            <w:tcBorders>
              <w:top w:val="single" w:sz="6" w:space="0" w:color="auto"/>
              <w:left w:val="single" w:sz="12" w:space="0" w:color="auto"/>
              <w:bottom w:val="single" w:sz="6" w:space="0" w:color="auto"/>
              <w:right w:val="single" w:sz="6" w:space="0" w:color="auto"/>
            </w:tcBorders>
            <w:hideMark/>
          </w:tcPr>
          <w:p w:rsidR="008B7C3C" w:rsidRPr="00EC1A46" w:rsidRDefault="008B7C3C">
            <w:pPr>
              <w:jc w:val="right"/>
              <w:rPr>
                <w:rFonts w:asciiTheme="majorHAnsi" w:hAnsiTheme="majorHAnsi" w:cs="Calibri"/>
                <w:b/>
                <w:sz w:val="22"/>
                <w:szCs w:val="22"/>
              </w:rPr>
            </w:pPr>
            <w:r w:rsidRPr="00EC1A46">
              <w:rPr>
                <w:rFonts w:asciiTheme="majorHAnsi" w:hAnsiTheme="majorHAnsi" w:cs="Calibri"/>
                <w:b/>
                <w:sz w:val="22"/>
                <w:szCs w:val="22"/>
              </w:rPr>
              <w:lastRenderedPageBreak/>
              <w:t>Priority:</w:t>
            </w:r>
          </w:p>
        </w:tc>
        <w:tc>
          <w:tcPr>
            <w:tcW w:w="6660" w:type="dxa"/>
            <w:tcBorders>
              <w:top w:val="single" w:sz="6" w:space="0" w:color="auto"/>
              <w:left w:val="single" w:sz="6" w:space="0" w:color="auto"/>
              <w:bottom w:val="single" w:sz="6" w:space="0" w:color="auto"/>
              <w:right w:val="single" w:sz="12" w:space="0" w:color="auto"/>
            </w:tcBorders>
            <w:hideMark/>
          </w:tcPr>
          <w:p w:rsidR="008B7C3C" w:rsidRPr="00EC1A46" w:rsidRDefault="008B7C3C">
            <w:pPr>
              <w:rPr>
                <w:rFonts w:asciiTheme="majorHAnsi" w:hAnsiTheme="majorHAnsi" w:cs="Calibri"/>
                <w:sz w:val="22"/>
                <w:szCs w:val="22"/>
              </w:rPr>
            </w:pPr>
            <w:r w:rsidRPr="00EC1A46">
              <w:rPr>
                <w:rFonts w:asciiTheme="majorHAnsi" w:hAnsiTheme="majorHAnsi" w:cs="Calibri"/>
                <w:sz w:val="22"/>
                <w:szCs w:val="22"/>
              </w:rPr>
              <w:t>High.</w:t>
            </w:r>
          </w:p>
        </w:tc>
      </w:tr>
      <w:tr w:rsidR="008B7C3C" w:rsidRPr="008C0E46" w:rsidTr="008D723B">
        <w:tc>
          <w:tcPr>
            <w:tcW w:w="2088" w:type="dxa"/>
            <w:tcBorders>
              <w:top w:val="single" w:sz="6" w:space="0" w:color="auto"/>
              <w:left w:val="single" w:sz="12" w:space="0" w:color="auto"/>
              <w:bottom w:val="single" w:sz="6" w:space="0" w:color="auto"/>
              <w:right w:val="single" w:sz="6" w:space="0" w:color="auto"/>
            </w:tcBorders>
            <w:hideMark/>
          </w:tcPr>
          <w:p w:rsidR="008B7C3C" w:rsidRPr="00EC1A46" w:rsidRDefault="008B7C3C" w:rsidP="00862F3D">
            <w:pPr>
              <w:ind w:right="-108"/>
              <w:jc w:val="center"/>
              <w:rPr>
                <w:rFonts w:asciiTheme="majorHAnsi" w:hAnsiTheme="majorHAnsi" w:cs="Calibri"/>
                <w:b/>
                <w:sz w:val="22"/>
                <w:szCs w:val="22"/>
              </w:rPr>
            </w:pPr>
            <w:r w:rsidRPr="00EC1A46">
              <w:rPr>
                <w:rFonts w:asciiTheme="majorHAnsi" w:hAnsiTheme="majorHAnsi" w:cs="Calibri"/>
                <w:b/>
                <w:sz w:val="22"/>
                <w:szCs w:val="22"/>
              </w:rPr>
              <w:t>Frequency of Use:</w:t>
            </w:r>
          </w:p>
        </w:tc>
        <w:tc>
          <w:tcPr>
            <w:tcW w:w="6660" w:type="dxa"/>
            <w:tcBorders>
              <w:top w:val="single" w:sz="6" w:space="0" w:color="auto"/>
              <w:left w:val="single" w:sz="6" w:space="0" w:color="auto"/>
              <w:bottom w:val="single" w:sz="6" w:space="0" w:color="auto"/>
              <w:right w:val="single" w:sz="12" w:space="0" w:color="auto"/>
            </w:tcBorders>
            <w:hideMark/>
          </w:tcPr>
          <w:p w:rsidR="008B7C3C" w:rsidRPr="00EC1A46" w:rsidRDefault="008B7C3C">
            <w:pPr>
              <w:rPr>
                <w:rFonts w:asciiTheme="majorHAnsi" w:hAnsiTheme="majorHAnsi" w:cs="Calibri"/>
                <w:sz w:val="22"/>
                <w:szCs w:val="22"/>
              </w:rPr>
            </w:pPr>
            <w:r w:rsidRPr="00EC1A46">
              <w:rPr>
                <w:rFonts w:asciiTheme="majorHAnsi" w:hAnsiTheme="majorHAnsi" w:cs="Calibri"/>
                <w:sz w:val="22"/>
                <w:szCs w:val="22"/>
              </w:rPr>
              <w:t>High.</w:t>
            </w:r>
          </w:p>
        </w:tc>
      </w:tr>
      <w:tr w:rsidR="008B7C3C" w:rsidRPr="008C0E46" w:rsidTr="008D723B">
        <w:tc>
          <w:tcPr>
            <w:tcW w:w="2088" w:type="dxa"/>
            <w:tcBorders>
              <w:top w:val="single" w:sz="6" w:space="0" w:color="auto"/>
              <w:left w:val="single" w:sz="12" w:space="0" w:color="auto"/>
              <w:bottom w:val="single" w:sz="12" w:space="0" w:color="auto"/>
              <w:right w:val="single" w:sz="6" w:space="0" w:color="auto"/>
            </w:tcBorders>
            <w:hideMark/>
          </w:tcPr>
          <w:p w:rsidR="008B7C3C" w:rsidRPr="00EC1A46" w:rsidRDefault="008B7C3C" w:rsidP="00862F3D">
            <w:pPr>
              <w:tabs>
                <w:tab w:val="left" w:pos="1872"/>
              </w:tabs>
              <w:ind w:right="72"/>
              <w:jc w:val="right"/>
              <w:rPr>
                <w:rFonts w:asciiTheme="majorHAnsi" w:hAnsiTheme="majorHAnsi" w:cs="Calibri"/>
                <w:b/>
                <w:sz w:val="22"/>
                <w:szCs w:val="22"/>
              </w:rPr>
            </w:pPr>
            <w:r w:rsidRPr="00EC1A46">
              <w:rPr>
                <w:rFonts w:asciiTheme="majorHAnsi" w:hAnsiTheme="majorHAnsi" w:cs="Calibri"/>
                <w:b/>
                <w:sz w:val="22"/>
                <w:szCs w:val="22"/>
              </w:rPr>
              <w:t>Notes and Issues:</w:t>
            </w:r>
          </w:p>
        </w:tc>
        <w:tc>
          <w:tcPr>
            <w:tcW w:w="6660" w:type="dxa"/>
            <w:tcBorders>
              <w:top w:val="single" w:sz="6" w:space="0" w:color="auto"/>
              <w:left w:val="single" w:sz="6" w:space="0" w:color="auto"/>
              <w:bottom w:val="single" w:sz="12" w:space="0" w:color="auto"/>
              <w:right w:val="single" w:sz="12" w:space="0" w:color="auto"/>
            </w:tcBorders>
            <w:hideMark/>
          </w:tcPr>
          <w:p w:rsidR="008B7C3C" w:rsidRPr="00EC1A46" w:rsidRDefault="008B7C3C">
            <w:pPr>
              <w:rPr>
                <w:rFonts w:asciiTheme="majorHAnsi" w:hAnsiTheme="majorHAnsi" w:cs="Calibri"/>
                <w:sz w:val="22"/>
                <w:szCs w:val="22"/>
              </w:rPr>
            </w:pPr>
            <w:r w:rsidRPr="00EC1A46">
              <w:rPr>
                <w:rFonts w:asciiTheme="majorHAnsi" w:hAnsiTheme="majorHAnsi" w:cs="Calibri"/>
                <w:sz w:val="22"/>
                <w:szCs w:val="22"/>
              </w:rPr>
              <w:t>Nil.</w:t>
            </w:r>
          </w:p>
        </w:tc>
      </w:tr>
    </w:tbl>
    <w:p w:rsidR="00D929F9" w:rsidRPr="00EC1A46" w:rsidRDefault="00862F3D" w:rsidP="00770790">
      <w:pPr>
        <w:pStyle w:val="Heading1"/>
        <w:numPr>
          <w:ilvl w:val="3"/>
          <w:numId w:val="61"/>
        </w:numPr>
        <w:tabs>
          <w:tab w:val="clear" w:pos="720"/>
          <w:tab w:val="clear" w:pos="5760"/>
        </w:tabs>
        <w:ind w:left="720" w:right="29"/>
        <w:rPr>
          <w:rFonts w:asciiTheme="majorHAnsi" w:hAnsiTheme="majorHAnsi" w:cs="Calibri"/>
          <w:sz w:val="24"/>
          <w:szCs w:val="24"/>
        </w:rPr>
      </w:pPr>
      <w:bookmarkStart w:id="1718" w:name="_Toc388170896"/>
      <w:bookmarkStart w:id="1719" w:name="_Toc388171446"/>
      <w:bookmarkStart w:id="1720" w:name="_Toc388171996"/>
      <w:bookmarkStart w:id="1721" w:name="_Toc388172547"/>
      <w:bookmarkStart w:id="1722" w:name="_Toc388173098"/>
      <w:bookmarkStart w:id="1723" w:name="_Toc388173649"/>
      <w:bookmarkStart w:id="1724" w:name="_Toc388174200"/>
      <w:bookmarkStart w:id="1725" w:name="_Toc388174752"/>
      <w:bookmarkStart w:id="1726" w:name="_Toc388175304"/>
      <w:bookmarkStart w:id="1727" w:name="_Toc388175856"/>
      <w:bookmarkStart w:id="1728" w:name="_Toc388176407"/>
      <w:bookmarkStart w:id="1729" w:name="_Toc388176958"/>
      <w:bookmarkStart w:id="1730" w:name="_Toc388177509"/>
      <w:bookmarkStart w:id="1731" w:name="_Toc388178059"/>
      <w:bookmarkStart w:id="1732" w:name="_Toc388178609"/>
      <w:bookmarkStart w:id="1733" w:name="_Toc388179201"/>
      <w:bookmarkStart w:id="1734" w:name="_Toc388179753"/>
      <w:bookmarkStart w:id="1735" w:name="_Toc388180306"/>
      <w:bookmarkStart w:id="1736" w:name="_Toc388183772"/>
      <w:bookmarkStart w:id="1737" w:name="_Toc388337835"/>
      <w:bookmarkStart w:id="1738" w:name="_3.1.4_Address_Search"/>
      <w:bookmarkStart w:id="1739" w:name="_Toc386805042"/>
      <w:bookmarkStart w:id="1740" w:name="_Toc386807039"/>
      <w:bookmarkStart w:id="1741" w:name="_Toc388529865"/>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r w:rsidRPr="00EC1A46">
        <w:rPr>
          <w:rFonts w:asciiTheme="majorHAnsi" w:hAnsiTheme="majorHAnsi" w:cs="Calibri"/>
          <w:sz w:val="24"/>
          <w:szCs w:val="24"/>
        </w:rPr>
        <w:t>Address Search</w:t>
      </w:r>
      <w:bookmarkEnd w:id="1739"/>
      <w:bookmarkEnd w:id="1740"/>
      <w:bookmarkEnd w:id="1741"/>
    </w:p>
    <w:p w:rsidR="00152C99" w:rsidRPr="00EC1A46" w:rsidRDefault="00152C99" w:rsidP="00EC1A46">
      <w:pPr>
        <w:rPr>
          <w:rFonts w:asciiTheme="majorHAnsi" w:hAnsiTheme="majorHAnsi"/>
        </w:rPr>
      </w:pPr>
    </w:p>
    <w:p w:rsidR="00571DCB" w:rsidRDefault="00862F3D" w:rsidP="00571DCB">
      <w:pPr>
        <w:pStyle w:val="ListParagraph"/>
        <w:spacing w:after="0"/>
        <w:rPr>
          <w:color w:val="auto"/>
        </w:rPr>
      </w:pPr>
      <w:r w:rsidRPr="00571DCB">
        <w:rPr>
          <w:rFonts w:asciiTheme="majorHAnsi" w:hAnsiTheme="majorHAnsi" w:cs="Calibri"/>
          <w:color w:val="auto"/>
        </w:rPr>
        <w:t xml:space="preserve">Application will </w:t>
      </w:r>
      <w:r w:rsidR="000F3020" w:rsidRPr="00571DCB">
        <w:rPr>
          <w:rFonts w:asciiTheme="majorHAnsi" w:hAnsiTheme="majorHAnsi" w:cs="Calibri"/>
          <w:color w:val="auto"/>
        </w:rPr>
        <w:t xml:space="preserve">be </w:t>
      </w:r>
      <w:r w:rsidRPr="00571DCB">
        <w:rPr>
          <w:rFonts w:asciiTheme="majorHAnsi" w:hAnsiTheme="majorHAnsi" w:cs="Calibri"/>
          <w:color w:val="auto"/>
        </w:rPr>
        <w:t>facilitate</w:t>
      </w:r>
      <w:r w:rsidR="000F3020" w:rsidRPr="00571DCB">
        <w:rPr>
          <w:rFonts w:asciiTheme="majorHAnsi" w:hAnsiTheme="majorHAnsi" w:cs="Calibri"/>
          <w:color w:val="auto"/>
        </w:rPr>
        <w:t>dwith</w:t>
      </w:r>
      <w:r w:rsidR="00A35783" w:rsidRPr="00571DCB">
        <w:rPr>
          <w:rFonts w:asciiTheme="majorHAnsi" w:hAnsiTheme="majorHAnsi" w:cs="Calibri"/>
          <w:color w:val="auto"/>
        </w:rPr>
        <w:t xml:space="preserve"> address search</w:t>
      </w:r>
      <w:r w:rsidR="000F3020" w:rsidRPr="00571DCB">
        <w:rPr>
          <w:rFonts w:asciiTheme="majorHAnsi" w:hAnsiTheme="majorHAnsi" w:cs="Calibri"/>
          <w:color w:val="auto"/>
        </w:rPr>
        <w:t xml:space="preserve"> functionality</w:t>
      </w:r>
      <w:r w:rsidR="00A35783" w:rsidRPr="00571DCB">
        <w:rPr>
          <w:rFonts w:asciiTheme="majorHAnsi" w:hAnsiTheme="majorHAnsi" w:cs="Calibri"/>
          <w:color w:val="auto"/>
        </w:rPr>
        <w:t>.</w:t>
      </w:r>
      <w:r w:rsidR="003C26A4" w:rsidRPr="00571DCB">
        <w:rPr>
          <w:rFonts w:asciiTheme="majorHAnsi" w:hAnsiTheme="majorHAnsi" w:cs="Calibri"/>
          <w:color w:val="auto"/>
        </w:rPr>
        <w:t>Users have</w:t>
      </w:r>
      <w:r w:rsidR="008D723B" w:rsidRPr="00571DCB">
        <w:rPr>
          <w:rFonts w:asciiTheme="majorHAnsi" w:hAnsiTheme="majorHAnsi" w:cs="Calibri"/>
          <w:color w:val="auto"/>
        </w:rPr>
        <w:t xml:space="preserve"> to  </w:t>
      </w:r>
      <w:r w:rsidR="000F3020" w:rsidRPr="00571DCB">
        <w:rPr>
          <w:rFonts w:asciiTheme="majorHAnsi" w:hAnsiTheme="majorHAnsi" w:cs="Calibri"/>
          <w:color w:val="auto"/>
        </w:rPr>
        <w:t xml:space="preserve"> provide </w:t>
      </w:r>
      <w:r w:rsidR="00A35783" w:rsidRPr="00571DCB">
        <w:rPr>
          <w:rFonts w:asciiTheme="majorHAnsi" w:hAnsiTheme="majorHAnsi" w:cs="Calibri"/>
          <w:color w:val="auto"/>
        </w:rPr>
        <w:t>Building Number, Road No/Name &amp; Block number</w:t>
      </w:r>
      <w:r w:rsidR="000F3020" w:rsidRPr="00571DCB">
        <w:rPr>
          <w:rFonts w:asciiTheme="majorHAnsi" w:hAnsiTheme="majorHAnsi" w:cs="Calibri"/>
          <w:color w:val="auto"/>
        </w:rPr>
        <w:t xml:space="preserve"> for address search.</w:t>
      </w:r>
      <w:r w:rsidR="00571DCB" w:rsidRPr="00571DCB">
        <w:rPr>
          <w:color w:val="auto"/>
        </w:rPr>
        <w:t>All fields are Mandatory.</w:t>
      </w:r>
    </w:p>
    <w:p w:rsidR="00571DCB" w:rsidRDefault="00571DCB" w:rsidP="00571DCB">
      <w:pPr>
        <w:pStyle w:val="ListParagraph"/>
        <w:spacing w:after="0"/>
        <w:rPr>
          <w:color w:val="auto"/>
        </w:rPr>
      </w:pPr>
    </w:p>
    <w:p w:rsidR="00571DCB" w:rsidRDefault="00571DCB" w:rsidP="00571DCB">
      <w:pPr>
        <w:pStyle w:val="ListParagraph"/>
        <w:spacing w:after="0"/>
        <w:rPr>
          <w:color w:val="auto"/>
        </w:rPr>
      </w:pPr>
      <w:r w:rsidRPr="00571DCB">
        <w:rPr>
          <w:color w:val="auto"/>
        </w:rPr>
        <w:t xml:space="preserve">User has to select either road No or road name. Default will be road No &amp; it will be a numeric text with range between 1 to 5 characters. If user select the road name then app will allow the alphanumeric character in the road name text box with auto complete functionality. The source for this autocomplete text box will be the list of road names fetched from the server. On selection of road name application will display only the highway &amp; avenues name as user start entering the characters in the text box (auto complete). </w:t>
      </w:r>
    </w:p>
    <w:p w:rsidR="00571DCB" w:rsidRPr="00571DCB" w:rsidRDefault="00571DCB" w:rsidP="00571DCB">
      <w:pPr>
        <w:pStyle w:val="ListParagraph"/>
        <w:spacing w:after="0"/>
        <w:rPr>
          <w:color w:val="auto"/>
        </w:rPr>
      </w:pPr>
    </w:p>
    <w:p w:rsidR="00571DCB" w:rsidRPr="00571DCB" w:rsidRDefault="00571DCB" w:rsidP="00571DCB">
      <w:pPr>
        <w:pStyle w:val="ListParagraph"/>
        <w:spacing w:after="0"/>
        <w:rPr>
          <w:color w:val="auto"/>
        </w:rPr>
      </w:pPr>
      <w:r w:rsidRPr="00571DCB">
        <w:rPr>
          <w:color w:val="auto"/>
        </w:rPr>
        <w:t>All text box should be water marked for easy understanding for what have to be typed where.</w:t>
      </w:r>
    </w:p>
    <w:p w:rsidR="00571DCB" w:rsidRPr="00571DCB" w:rsidRDefault="00571DCB" w:rsidP="00571DCB">
      <w:pPr>
        <w:pStyle w:val="ListParagraph"/>
        <w:spacing w:after="0"/>
        <w:rPr>
          <w:color w:val="auto"/>
        </w:rPr>
      </w:pPr>
      <w:r w:rsidRPr="00571DCB">
        <w:rPr>
          <w:color w:val="auto"/>
        </w:rPr>
        <w:t xml:space="preserve">Block number text field is a free text field range between 1 to 4 characters. </w:t>
      </w:r>
    </w:p>
    <w:p w:rsidR="00571DCB" w:rsidRPr="00571DCB" w:rsidRDefault="00571DCB" w:rsidP="00571DCB">
      <w:pPr>
        <w:pStyle w:val="ListParagraph"/>
        <w:spacing w:after="0"/>
        <w:rPr>
          <w:color w:val="auto"/>
        </w:rPr>
      </w:pPr>
      <w:r w:rsidRPr="00571DCB">
        <w:rPr>
          <w:color w:val="auto"/>
        </w:rPr>
        <w:t xml:space="preserve">After filling all 3 required parameters to search, result should come in another screen. As the result will always only one so details of the address (need to freeze during schema discussion) shown on the screen available for the address. On tap on the result map screen will come up by zooming the feature on map including a Buffer Search Bar which will cover the Generic Search Bar to give the options for POI &amp;favorite buffer searching.  </w:t>
      </w:r>
    </w:p>
    <w:p w:rsidR="00571DCB" w:rsidRDefault="00571DCB" w:rsidP="00571DCB">
      <w:pPr>
        <w:pStyle w:val="ListParagraph"/>
        <w:spacing w:after="0"/>
        <w:rPr>
          <w:color w:val="auto"/>
        </w:rPr>
      </w:pPr>
    </w:p>
    <w:p w:rsidR="00571DCB" w:rsidRDefault="00571DCB" w:rsidP="00571DCB">
      <w:pPr>
        <w:pStyle w:val="ListParagraph"/>
        <w:spacing w:after="0"/>
        <w:rPr>
          <w:color w:val="auto"/>
        </w:rPr>
      </w:pPr>
    </w:p>
    <w:p w:rsidR="00571DCB" w:rsidRPr="00571DCB" w:rsidRDefault="00571DCB" w:rsidP="00571DCB">
      <w:pPr>
        <w:pStyle w:val="ListParagraph"/>
        <w:spacing w:after="0"/>
        <w:rPr>
          <w:color w:val="auto"/>
        </w:rPr>
      </w:pPr>
    </w:p>
    <w:p w:rsidR="00A35783" w:rsidRPr="00571DCB" w:rsidRDefault="00A35783" w:rsidP="008D723B">
      <w:pPr>
        <w:ind w:right="29"/>
        <w:rPr>
          <w:rFonts w:asciiTheme="majorHAnsi" w:hAnsiTheme="majorHAnsi" w:cs="Calibri"/>
          <w:color w:val="auto"/>
          <w:sz w:val="22"/>
          <w:szCs w:val="22"/>
        </w:rPr>
      </w:pPr>
    </w:p>
    <w:p w:rsidR="00D929F9" w:rsidRPr="00EC1A46" w:rsidRDefault="004F7566" w:rsidP="00AE529C">
      <w:pPr>
        <w:pStyle w:val="Heading1-ILIS"/>
        <w:tabs>
          <w:tab w:val="left" w:pos="8640"/>
        </w:tabs>
        <w:spacing w:line="360" w:lineRule="auto"/>
        <w:ind w:right="0"/>
        <w:jc w:val="both"/>
        <w:rPr>
          <w:rFonts w:asciiTheme="majorHAnsi" w:hAnsiTheme="majorHAnsi" w:cs="Calibri"/>
          <w:b w:val="0"/>
          <w:sz w:val="28"/>
          <w:szCs w:val="28"/>
        </w:rPr>
      </w:pPr>
      <w:r>
        <w:rPr>
          <w:rFonts w:asciiTheme="majorHAnsi" w:hAnsiTheme="majorHAnsi" w:cs="Calibri"/>
          <w:b w:val="0"/>
          <w:sz w:val="28"/>
          <w:szCs w:val="28"/>
        </w:rPr>
        <w:tab/>
      </w:r>
    </w:p>
    <w:p w:rsidR="008D723B" w:rsidRPr="00EC1A46" w:rsidRDefault="008D723B" w:rsidP="008D723B">
      <w:pPr>
        <w:pStyle w:val="1111Heading4-ILISSRS"/>
        <w:spacing w:line="276" w:lineRule="auto"/>
        <w:rPr>
          <w:rFonts w:asciiTheme="majorHAnsi" w:hAnsiTheme="majorHAnsi" w:cs="Calibri"/>
          <w:sz w:val="22"/>
          <w:szCs w:val="22"/>
        </w:rPr>
      </w:pPr>
      <w:r w:rsidRPr="00EC1A46">
        <w:rPr>
          <w:rFonts w:asciiTheme="majorHAnsi" w:hAnsiTheme="majorHAnsi" w:cs="Calibri"/>
          <w:sz w:val="22"/>
          <w:szCs w:val="22"/>
        </w:rPr>
        <w:t>Use Case Diagram</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tblPr>
      <w:tblGrid>
        <w:gridCol w:w="2088"/>
        <w:gridCol w:w="2160"/>
        <w:gridCol w:w="2340"/>
        <w:gridCol w:w="2269"/>
      </w:tblGrid>
      <w:tr w:rsidR="00CA7385" w:rsidRPr="008C0E46" w:rsidTr="00CF4115">
        <w:tc>
          <w:tcPr>
            <w:tcW w:w="2088" w:type="dxa"/>
            <w:tcBorders>
              <w:top w:val="single" w:sz="12" w:space="0" w:color="auto"/>
              <w:left w:val="single" w:sz="12" w:space="0" w:color="auto"/>
              <w:bottom w:val="single" w:sz="6" w:space="0" w:color="auto"/>
              <w:right w:val="single" w:sz="6" w:space="0" w:color="auto"/>
            </w:tcBorders>
            <w:hideMark/>
          </w:tcPr>
          <w:p w:rsidR="00CA7385" w:rsidRPr="00EC1A46" w:rsidRDefault="00CA7385" w:rsidP="00CF4115">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Use Case ID:</w:t>
            </w:r>
          </w:p>
        </w:tc>
        <w:tc>
          <w:tcPr>
            <w:tcW w:w="2160" w:type="dxa"/>
            <w:tcBorders>
              <w:top w:val="single" w:sz="12" w:space="0" w:color="auto"/>
              <w:left w:val="single" w:sz="6" w:space="0" w:color="auto"/>
              <w:bottom w:val="single" w:sz="6" w:space="0" w:color="auto"/>
              <w:right w:val="single" w:sz="6" w:space="0" w:color="auto"/>
            </w:tcBorders>
            <w:hideMark/>
          </w:tcPr>
          <w:p w:rsidR="00CA7385" w:rsidRPr="00EC1A46" w:rsidRDefault="00CA7385" w:rsidP="00CF4115">
            <w:pPr>
              <w:rPr>
                <w:rFonts w:asciiTheme="majorHAnsi" w:hAnsiTheme="majorHAnsi" w:cs="Calibri"/>
                <w:sz w:val="22"/>
              </w:rPr>
            </w:pPr>
            <w:r w:rsidRPr="00EC1A46">
              <w:rPr>
                <w:rFonts w:asciiTheme="majorHAnsi" w:hAnsiTheme="majorHAnsi" w:cs="Calibri"/>
                <w:sz w:val="22"/>
              </w:rPr>
              <w:t>BML_004</w:t>
            </w:r>
          </w:p>
        </w:tc>
        <w:tc>
          <w:tcPr>
            <w:tcW w:w="2340" w:type="dxa"/>
            <w:tcBorders>
              <w:top w:val="single" w:sz="12" w:space="0" w:color="auto"/>
              <w:left w:val="single" w:sz="6" w:space="0" w:color="auto"/>
              <w:bottom w:val="single" w:sz="6" w:space="0" w:color="auto"/>
              <w:right w:val="single" w:sz="6" w:space="0" w:color="auto"/>
            </w:tcBorders>
            <w:hideMark/>
          </w:tcPr>
          <w:p w:rsidR="00CA7385" w:rsidRPr="00EC1A46" w:rsidRDefault="00CA7385" w:rsidP="00CF4115">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Req. ID:</w:t>
            </w:r>
          </w:p>
        </w:tc>
        <w:tc>
          <w:tcPr>
            <w:tcW w:w="2269" w:type="dxa"/>
            <w:tcBorders>
              <w:top w:val="single" w:sz="12" w:space="0" w:color="auto"/>
              <w:left w:val="single" w:sz="6" w:space="0" w:color="auto"/>
              <w:bottom w:val="single" w:sz="6" w:space="0" w:color="auto"/>
              <w:right w:val="single" w:sz="12" w:space="0" w:color="auto"/>
            </w:tcBorders>
            <w:hideMark/>
          </w:tcPr>
          <w:p w:rsidR="00CA7385" w:rsidRPr="00EC1A46" w:rsidRDefault="00CA7385" w:rsidP="00CF4115">
            <w:pPr>
              <w:rPr>
                <w:rFonts w:asciiTheme="majorHAnsi" w:hAnsiTheme="majorHAnsi" w:cs="Calibri"/>
                <w:sz w:val="22"/>
              </w:rPr>
            </w:pPr>
            <w:r w:rsidRPr="00EC1A46">
              <w:rPr>
                <w:rFonts w:asciiTheme="majorHAnsi" w:hAnsiTheme="majorHAnsi" w:cs="Calibri"/>
                <w:b/>
                <w:sz w:val="22"/>
              </w:rPr>
              <w:t xml:space="preserve">FR </w:t>
            </w:r>
            <w:r w:rsidR="00F42EB9">
              <w:rPr>
                <w:rFonts w:asciiTheme="majorHAnsi" w:hAnsiTheme="majorHAnsi" w:cs="Calibri"/>
                <w:b/>
                <w:sz w:val="22"/>
              </w:rPr>
              <w:t>5</w:t>
            </w:r>
          </w:p>
        </w:tc>
      </w:tr>
      <w:tr w:rsidR="008D723B" w:rsidRPr="008C0E46" w:rsidTr="00CF4115">
        <w:tc>
          <w:tcPr>
            <w:tcW w:w="2088" w:type="dxa"/>
            <w:tcBorders>
              <w:top w:val="single" w:sz="6" w:space="0" w:color="auto"/>
              <w:left w:val="single" w:sz="12" w:space="0" w:color="auto"/>
              <w:bottom w:val="single" w:sz="6" w:space="0" w:color="auto"/>
              <w:right w:val="single" w:sz="6" w:space="0" w:color="auto"/>
            </w:tcBorders>
            <w:hideMark/>
          </w:tcPr>
          <w:p w:rsidR="008D723B" w:rsidRPr="00EC1A46" w:rsidRDefault="008D723B" w:rsidP="00CF4115">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Created By:</w:t>
            </w:r>
          </w:p>
        </w:tc>
        <w:tc>
          <w:tcPr>
            <w:tcW w:w="2160" w:type="dxa"/>
            <w:tcBorders>
              <w:top w:val="single" w:sz="6" w:space="0" w:color="auto"/>
              <w:left w:val="single" w:sz="6" w:space="0" w:color="auto"/>
              <w:bottom w:val="single" w:sz="6" w:space="0" w:color="auto"/>
              <w:right w:val="single" w:sz="6" w:space="0" w:color="auto"/>
            </w:tcBorders>
            <w:hideMark/>
          </w:tcPr>
          <w:p w:rsidR="008D723B" w:rsidRPr="00EC1A46" w:rsidRDefault="008D723B" w:rsidP="00CF4115">
            <w:pPr>
              <w:pStyle w:val="ListParagraph"/>
              <w:spacing w:after="0" w:line="240" w:lineRule="auto"/>
              <w:contextualSpacing/>
              <w:rPr>
                <w:rFonts w:asciiTheme="majorHAnsi" w:hAnsiTheme="majorHAnsi" w:cs="Calibri"/>
                <w:color w:val="000000"/>
              </w:rPr>
            </w:pPr>
            <w:r w:rsidRPr="00EC1A46">
              <w:rPr>
                <w:rFonts w:asciiTheme="majorHAnsi" w:hAnsiTheme="majorHAnsi" w:cs="Calibri"/>
                <w:color w:val="000000"/>
              </w:rPr>
              <w:t>Bibhudutta</w:t>
            </w:r>
          </w:p>
        </w:tc>
        <w:tc>
          <w:tcPr>
            <w:tcW w:w="2340" w:type="dxa"/>
            <w:tcBorders>
              <w:top w:val="single" w:sz="6" w:space="0" w:color="auto"/>
              <w:left w:val="single" w:sz="6" w:space="0" w:color="auto"/>
              <w:bottom w:val="single" w:sz="6" w:space="0" w:color="auto"/>
              <w:right w:val="single" w:sz="6" w:space="0" w:color="auto"/>
            </w:tcBorders>
            <w:hideMark/>
          </w:tcPr>
          <w:p w:rsidR="008D723B" w:rsidRPr="00EC1A46" w:rsidRDefault="008D723B" w:rsidP="00CF4115">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Last Updated By:</w:t>
            </w:r>
          </w:p>
        </w:tc>
        <w:tc>
          <w:tcPr>
            <w:tcW w:w="2269" w:type="dxa"/>
            <w:tcBorders>
              <w:top w:val="single" w:sz="6" w:space="0" w:color="auto"/>
              <w:left w:val="single" w:sz="6" w:space="0" w:color="auto"/>
              <w:bottom w:val="single" w:sz="6" w:space="0" w:color="auto"/>
              <w:right w:val="single" w:sz="12" w:space="0" w:color="auto"/>
            </w:tcBorders>
          </w:tcPr>
          <w:p w:rsidR="008D723B" w:rsidRPr="00EC1A46" w:rsidRDefault="008D723B" w:rsidP="00CF4115">
            <w:pPr>
              <w:rPr>
                <w:rFonts w:asciiTheme="majorHAnsi" w:hAnsiTheme="majorHAnsi" w:cs="Calibri"/>
                <w:sz w:val="22"/>
              </w:rPr>
            </w:pPr>
          </w:p>
        </w:tc>
      </w:tr>
      <w:tr w:rsidR="008D723B" w:rsidRPr="008C0E46" w:rsidTr="00CF4115">
        <w:tc>
          <w:tcPr>
            <w:tcW w:w="2088" w:type="dxa"/>
            <w:tcBorders>
              <w:top w:val="single" w:sz="6" w:space="0" w:color="auto"/>
              <w:left w:val="single" w:sz="12" w:space="0" w:color="auto"/>
              <w:bottom w:val="single" w:sz="6" w:space="0" w:color="auto"/>
              <w:right w:val="single" w:sz="6" w:space="0" w:color="auto"/>
            </w:tcBorders>
            <w:hideMark/>
          </w:tcPr>
          <w:p w:rsidR="008D723B" w:rsidRPr="00EC1A46" w:rsidRDefault="008D723B" w:rsidP="00CF4115">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Date  Created:</w:t>
            </w:r>
          </w:p>
        </w:tc>
        <w:tc>
          <w:tcPr>
            <w:tcW w:w="2160" w:type="dxa"/>
            <w:tcBorders>
              <w:top w:val="single" w:sz="6" w:space="0" w:color="auto"/>
              <w:left w:val="single" w:sz="6" w:space="0" w:color="auto"/>
              <w:bottom w:val="single" w:sz="6" w:space="0" w:color="auto"/>
              <w:right w:val="single" w:sz="6" w:space="0" w:color="auto"/>
            </w:tcBorders>
          </w:tcPr>
          <w:p w:rsidR="008D723B" w:rsidRPr="00EC1A46" w:rsidRDefault="008D723B" w:rsidP="00CF4115">
            <w:pPr>
              <w:pStyle w:val="ListParagraph"/>
              <w:spacing w:after="0" w:line="240" w:lineRule="auto"/>
              <w:contextualSpacing/>
              <w:rPr>
                <w:rFonts w:asciiTheme="majorHAnsi" w:hAnsiTheme="majorHAnsi" w:cs="Calibri"/>
                <w:color w:val="000000"/>
              </w:rPr>
            </w:pPr>
          </w:p>
        </w:tc>
        <w:tc>
          <w:tcPr>
            <w:tcW w:w="2340" w:type="dxa"/>
            <w:tcBorders>
              <w:top w:val="single" w:sz="6" w:space="0" w:color="auto"/>
              <w:left w:val="single" w:sz="6" w:space="0" w:color="auto"/>
              <w:bottom w:val="single" w:sz="6" w:space="0" w:color="auto"/>
              <w:right w:val="single" w:sz="6" w:space="0" w:color="auto"/>
            </w:tcBorders>
            <w:hideMark/>
          </w:tcPr>
          <w:p w:rsidR="008D723B" w:rsidRPr="00EC1A46" w:rsidRDefault="008D723B" w:rsidP="00CF4115">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 xml:space="preserve">  Last Updated Date:</w:t>
            </w:r>
          </w:p>
        </w:tc>
        <w:tc>
          <w:tcPr>
            <w:tcW w:w="2269" w:type="dxa"/>
            <w:tcBorders>
              <w:top w:val="single" w:sz="6" w:space="0" w:color="auto"/>
              <w:left w:val="single" w:sz="6" w:space="0" w:color="auto"/>
              <w:bottom w:val="single" w:sz="6" w:space="0" w:color="auto"/>
              <w:right w:val="single" w:sz="12" w:space="0" w:color="auto"/>
            </w:tcBorders>
          </w:tcPr>
          <w:p w:rsidR="008D723B" w:rsidRPr="00EC1A46" w:rsidRDefault="008D723B" w:rsidP="00CF4115">
            <w:pPr>
              <w:rPr>
                <w:rFonts w:asciiTheme="majorHAnsi" w:hAnsiTheme="majorHAnsi" w:cs="Calibri"/>
                <w:sz w:val="22"/>
              </w:rPr>
            </w:pPr>
          </w:p>
        </w:tc>
      </w:tr>
      <w:tr w:rsidR="008D723B" w:rsidRPr="008C0E46" w:rsidTr="00CF4115">
        <w:tc>
          <w:tcPr>
            <w:tcW w:w="2088" w:type="dxa"/>
            <w:tcBorders>
              <w:top w:val="single" w:sz="6" w:space="0" w:color="auto"/>
              <w:left w:val="single" w:sz="12" w:space="0" w:color="auto"/>
              <w:bottom w:val="single" w:sz="12" w:space="0" w:color="auto"/>
              <w:right w:val="single" w:sz="6" w:space="0" w:color="auto"/>
            </w:tcBorders>
            <w:hideMark/>
          </w:tcPr>
          <w:p w:rsidR="008D723B" w:rsidRPr="00EC1A46" w:rsidRDefault="008D723B" w:rsidP="00CF4115">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Use Case Name:</w:t>
            </w:r>
          </w:p>
        </w:tc>
        <w:tc>
          <w:tcPr>
            <w:tcW w:w="6769" w:type="dxa"/>
            <w:gridSpan w:val="3"/>
            <w:tcBorders>
              <w:top w:val="single" w:sz="6" w:space="0" w:color="auto"/>
              <w:left w:val="single" w:sz="6" w:space="0" w:color="auto"/>
              <w:bottom w:val="single" w:sz="12" w:space="0" w:color="auto"/>
              <w:right w:val="single" w:sz="12" w:space="0" w:color="auto"/>
            </w:tcBorders>
            <w:hideMark/>
          </w:tcPr>
          <w:p w:rsidR="008D723B" w:rsidRPr="00EC1A46" w:rsidRDefault="009B238F" w:rsidP="009B238F">
            <w:pPr>
              <w:pStyle w:val="ListParagraph"/>
              <w:spacing w:after="0" w:line="240" w:lineRule="auto"/>
              <w:contextualSpacing/>
              <w:rPr>
                <w:rFonts w:asciiTheme="majorHAnsi" w:hAnsiTheme="majorHAnsi" w:cs="Calibri"/>
                <w:color w:val="000000"/>
              </w:rPr>
            </w:pPr>
            <w:r w:rsidRPr="00EC1A46">
              <w:rPr>
                <w:rFonts w:asciiTheme="majorHAnsi" w:hAnsiTheme="majorHAnsi" w:cs="Calibri"/>
                <w:color w:val="000000"/>
              </w:rPr>
              <w:t>Address search by Block, Road &amp; Building</w:t>
            </w:r>
          </w:p>
        </w:tc>
      </w:tr>
    </w:tbl>
    <w:p w:rsidR="008D723B" w:rsidRPr="00EC1A46" w:rsidRDefault="008D723B" w:rsidP="008D723B">
      <w:pPr>
        <w:tabs>
          <w:tab w:val="left" w:pos="900"/>
          <w:tab w:val="num" w:pos="1746"/>
        </w:tabs>
        <w:autoSpaceDE w:val="0"/>
        <w:autoSpaceDN w:val="0"/>
        <w:adjustRightInd w:val="0"/>
        <w:spacing w:line="360" w:lineRule="auto"/>
        <w:ind w:left="90"/>
        <w:jc w:val="both"/>
        <w:rPr>
          <w:rFonts w:asciiTheme="majorHAnsi" w:hAnsiTheme="majorHAnsi" w:cs="Calibri"/>
          <w:sz w:val="20"/>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tblPr>
      <w:tblGrid>
        <w:gridCol w:w="2088"/>
        <w:gridCol w:w="6660"/>
      </w:tblGrid>
      <w:tr w:rsidR="008D723B" w:rsidRPr="008C0E46" w:rsidTr="00CF4115">
        <w:tc>
          <w:tcPr>
            <w:tcW w:w="2088" w:type="dxa"/>
            <w:tcBorders>
              <w:top w:val="single" w:sz="12" w:space="0" w:color="auto"/>
              <w:left w:val="single" w:sz="12" w:space="0" w:color="auto"/>
              <w:bottom w:val="single" w:sz="6" w:space="0" w:color="auto"/>
              <w:right w:val="single" w:sz="6" w:space="0" w:color="auto"/>
            </w:tcBorders>
            <w:hideMark/>
          </w:tcPr>
          <w:p w:rsidR="008D723B" w:rsidRPr="00EC1A46" w:rsidRDefault="008D723B" w:rsidP="00CF4115">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Actor:</w:t>
            </w:r>
          </w:p>
        </w:tc>
        <w:tc>
          <w:tcPr>
            <w:tcW w:w="6660" w:type="dxa"/>
            <w:tcBorders>
              <w:top w:val="single" w:sz="12" w:space="0" w:color="auto"/>
              <w:left w:val="single" w:sz="6" w:space="0" w:color="auto"/>
              <w:bottom w:val="single" w:sz="6" w:space="0" w:color="auto"/>
              <w:right w:val="single" w:sz="12" w:space="0" w:color="auto"/>
            </w:tcBorders>
            <w:hideMark/>
          </w:tcPr>
          <w:p w:rsidR="008D723B" w:rsidRPr="00EC1A46" w:rsidRDefault="000F3020" w:rsidP="00CF4115">
            <w:pPr>
              <w:rPr>
                <w:rFonts w:asciiTheme="majorHAnsi" w:hAnsiTheme="majorHAnsi" w:cs="Calibri"/>
                <w:sz w:val="22"/>
                <w:szCs w:val="22"/>
              </w:rPr>
            </w:pPr>
            <w:r w:rsidRPr="00EC1A46">
              <w:rPr>
                <w:rFonts w:asciiTheme="majorHAnsi" w:hAnsiTheme="majorHAnsi" w:cs="Calibri"/>
                <w:sz w:val="22"/>
                <w:szCs w:val="22"/>
              </w:rPr>
              <w:t xml:space="preserve">Public/CIO </w:t>
            </w:r>
            <w:r w:rsidR="006F6E42" w:rsidRPr="00EC1A46">
              <w:rPr>
                <w:rFonts w:asciiTheme="majorHAnsi" w:hAnsiTheme="majorHAnsi" w:cs="Calibri"/>
                <w:sz w:val="22"/>
                <w:szCs w:val="22"/>
              </w:rPr>
              <w:t>User</w:t>
            </w:r>
            <w:r w:rsidR="00152C99" w:rsidRPr="00EC1A46">
              <w:rPr>
                <w:rFonts w:asciiTheme="majorHAnsi" w:hAnsiTheme="majorHAnsi" w:cs="Calibri"/>
                <w:sz w:val="22"/>
                <w:szCs w:val="22"/>
              </w:rPr>
              <w:t xml:space="preserve"> (Registered/Unregistered)</w:t>
            </w:r>
          </w:p>
        </w:tc>
      </w:tr>
      <w:tr w:rsidR="008D723B" w:rsidRPr="008C0E46" w:rsidTr="00CF4115">
        <w:tc>
          <w:tcPr>
            <w:tcW w:w="2088" w:type="dxa"/>
            <w:tcBorders>
              <w:top w:val="single" w:sz="6" w:space="0" w:color="auto"/>
              <w:left w:val="single" w:sz="12" w:space="0" w:color="auto"/>
              <w:bottom w:val="single" w:sz="6" w:space="0" w:color="auto"/>
              <w:right w:val="single" w:sz="6" w:space="0" w:color="auto"/>
            </w:tcBorders>
            <w:hideMark/>
          </w:tcPr>
          <w:p w:rsidR="008D723B" w:rsidRPr="00EC1A46" w:rsidRDefault="008D723B" w:rsidP="00CF4115">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Description:</w:t>
            </w:r>
          </w:p>
        </w:tc>
        <w:tc>
          <w:tcPr>
            <w:tcW w:w="6660" w:type="dxa"/>
            <w:tcBorders>
              <w:top w:val="single" w:sz="6" w:space="0" w:color="auto"/>
              <w:left w:val="single" w:sz="6" w:space="0" w:color="auto"/>
              <w:bottom w:val="single" w:sz="6" w:space="0" w:color="auto"/>
              <w:right w:val="single" w:sz="12" w:space="0" w:color="auto"/>
            </w:tcBorders>
          </w:tcPr>
          <w:p w:rsidR="008D723B" w:rsidRPr="00EC1A46" w:rsidRDefault="008D723B" w:rsidP="002C0687">
            <w:pPr>
              <w:tabs>
                <w:tab w:val="clear" w:pos="5760"/>
              </w:tabs>
              <w:ind w:right="-90"/>
              <w:rPr>
                <w:rFonts w:asciiTheme="majorHAnsi" w:hAnsiTheme="majorHAnsi" w:cs="Calibri"/>
                <w:sz w:val="22"/>
                <w:szCs w:val="22"/>
              </w:rPr>
            </w:pPr>
            <w:r w:rsidRPr="00EC1A46">
              <w:rPr>
                <w:rFonts w:asciiTheme="majorHAnsi" w:hAnsiTheme="majorHAnsi" w:cs="Calibri"/>
                <w:sz w:val="22"/>
                <w:szCs w:val="22"/>
              </w:rPr>
              <w:t>In address search pop up, User ha</w:t>
            </w:r>
            <w:r w:rsidR="000F3020" w:rsidRPr="00EC1A46">
              <w:rPr>
                <w:rFonts w:asciiTheme="majorHAnsi" w:hAnsiTheme="majorHAnsi" w:cs="Calibri"/>
                <w:sz w:val="22"/>
                <w:szCs w:val="22"/>
              </w:rPr>
              <w:t>ve</w:t>
            </w:r>
            <w:r w:rsidRPr="00EC1A46">
              <w:rPr>
                <w:rFonts w:asciiTheme="majorHAnsi" w:hAnsiTheme="majorHAnsi" w:cs="Calibri"/>
                <w:sz w:val="22"/>
                <w:szCs w:val="22"/>
              </w:rPr>
              <w:t xml:space="preserve"> to provide the Block number, Road number</w:t>
            </w:r>
            <w:r w:rsidR="00152C99" w:rsidRPr="00EC1A46">
              <w:rPr>
                <w:rFonts w:asciiTheme="majorHAnsi" w:hAnsiTheme="majorHAnsi" w:cs="Calibri"/>
                <w:sz w:val="22"/>
                <w:szCs w:val="22"/>
              </w:rPr>
              <w:t>/Road Name</w:t>
            </w:r>
            <w:r w:rsidRPr="00EC1A46">
              <w:rPr>
                <w:rFonts w:asciiTheme="majorHAnsi" w:hAnsiTheme="majorHAnsi" w:cs="Calibri"/>
                <w:sz w:val="22"/>
                <w:szCs w:val="22"/>
              </w:rPr>
              <w:t>, Building number</w:t>
            </w:r>
            <w:r w:rsidR="000F3020" w:rsidRPr="00EC1A46">
              <w:rPr>
                <w:rFonts w:asciiTheme="majorHAnsi" w:hAnsiTheme="majorHAnsi" w:cs="Calibri"/>
                <w:sz w:val="22"/>
                <w:szCs w:val="22"/>
              </w:rPr>
              <w:t>.</w:t>
            </w:r>
            <w:r w:rsidRPr="00EC1A46">
              <w:rPr>
                <w:rFonts w:asciiTheme="majorHAnsi" w:hAnsiTheme="majorHAnsi" w:cs="Calibri"/>
                <w:sz w:val="22"/>
                <w:szCs w:val="22"/>
              </w:rPr>
              <w:t xml:space="preserve"> By click</w:t>
            </w:r>
            <w:r w:rsidR="000F3020" w:rsidRPr="00EC1A46">
              <w:rPr>
                <w:rFonts w:asciiTheme="majorHAnsi" w:hAnsiTheme="majorHAnsi" w:cs="Calibri"/>
                <w:sz w:val="22"/>
                <w:szCs w:val="22"/>
              </w:rPr>
              <w:t>ing</w:t>
            </w:r>
            <w:r w:rsidRPr="00EC1A46">
              <w:rPr>
                <w:rFonts w:asciiTheme="majorHAnsi" w:hAnsiTheme="majorHAnsi" w:cs="Calibri"/>
                <w:sz w:val="22"/>
                <w:szCs w:val="22"/>
              </w:rPr>
              <w:t xml:space="preserve"> on the </w:t>
            </w:r>
            <w:r w:rsidRPr="00EC1A46">
              <w:rPr>
                <w:rFonts w:asciiTheme="majorHAnsi" w:hAnsiTheme="majorHAnsi" w:cs="Calibri"/>
                <w:sz w:val="22"/>
                <w:szCs w:val="22"/>
              </w:rPr>
              <w:lastRenderedPageBreak/>
              <w:t>search button</w:t>
            </w:r>
            <w:r w:rsidR="000F3020" w:rsidRPr="00EC1A46">
              <w:rPr>
                <w:rFonts w:asciiTheme="majorHAnsi" w:hAnsiTheme="majorHAnsi" w:cs="Calibri"/>
                <w:sz w:val="22"/>
                <w:szCs w:val="22"/>
              </w:rPr>
              <w:t>,a</w:t>
            </w:r>
            <w:r w:rsidRPr="00EC1A46">
              <w:rPr>
                <w:rFonts w:asciiTheme="majorHAnsi" w:hAnsiTheme="majorHAnsi" w:cs="Calibri"/>
                <w:sz w:val="22"/>
                <w:szCs w:val="22"/>
              </w:rPr>
              <w:t>pplication will zoom to the location &amp; display info</w:t>
            </w:r>
            <w:r w:rsidR="000F3020" w:rsidRPr="00EC1A46">
              <w:rPr>
                <w:rFonts w:asciiTheme="majorHAnsi" w:hAnsiTheme="majorHAnsi" w:cs="Calibri"/>
                <w:sz w:val="22"/>
                <w:szCs w:val="22"/>
              </w:rPr>
              <w:t>. In tag.</w:t>
            </w:r>
          </w:p>
        </w:tc>
      </w:tr>
      <w:tr w:rsidR="008D723B" w:rsidRPr="008C0E46" w:rsidTr="00CF4115">
        <w:tc>
          <w:tcPr>
            <w:tcW w:w="2088" w:type="dxa"/>
            <w:tcBorders>
              <w:top w:val="single" w:sz="6" w:space="0" w:color="auto"/>
              <w:left w:val="single" w:sz="12" w:space="0" w:color="auto"/>
              <w:bottom w:val="single" w:sz="6" w:space="0" w:color="auto"/>
              <w:right w:val="single" w:sz="6" w:space="0" w:color="auto"/>
            </w:tcBorders>
            <w:hideMark/>
          </w:tcPr>
          <w:p w:rsidR="008D723B" w:rsidRPr="00EC1A46" w:rsidRDefault="008D723B" w:rsidP="00CF4115">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lastRenderedPageBreak/>
              <w:t>Preconditions:</w:t>
            </w:r>
          </w:p>
        </w:tc>
        <w:tc>
          <w:tcPr>
            <w:tcW w:w="6660" w:type="dxa"/>
            <w:tcBorders>
              <w:top w:val="single" w:sz="6" w:space="0" w:color="auto"/>
              <w:left w:val="single" w:sz="6" w:space="0" w:color="auto"/>
              <w:bottom w:val="single" w:sz="6" w:space="0" w:color="auto"/>
              <w:right w:val="single" w:sz="12" w:space="0" w:color="auto"/>
            </w:tcBorders>
            <w:hideMark/>
          </w:tcPr>
          <w:p w:rsidR="008D723B" w:rsidRPr="00EC1A46" w:rsidRDefault="008D723B" w:rsidP="00770790">
            <w:pPr>
              <w:numPr>
                <w:ilvl w:val="0"/>
                <w:numId w:val="27"/>
              </w:numPr>
              <w:rPr>
                <w:rFonts w:asciiTheme="majorHAnsi" w:hAnsiTheme="majorHAnsi" w:cs="Calibri"/>
                <w:sz w:val="22"/>
                <w:szCs w:val="22"/>
              </w:rPr>
            </w:pPr>
            <w:r w:rsidRPr="00EC1A46">
              <w:rPr>
                <w:rFonts w:asciiTheme="majorHAnsi" w:hAnsiTheme="majorHAnsi" w:cs="Calibri"/>
                <w:sz w:val="22"/>
                <w:szCs w:val="22"/>
              </w:rPr>
              <w:t>Device should be on mode</w:t>
            </w:r>
          </w:p>
          <w:p w:rsidR="008D723B" w:rsidRPr="00EC1A46" w:rsidRDefault="008D723B" w:rsidP="00770790">
            <w:pPr>
              <w:numPr>
                <w:ilvl w:val="0"/>
                <w:numId w:val="27"/>
              </w:numPr>
              <w:rPr>
                <w:rFonts w:asciiTheme="majorHAnsi" w:hAnsiTheme="majorHAnsi" w:cs="Calibri"/>
                <w:sz w:val="22"/>
                <w:szCs w:val="22"/>
              </w:rPr>
            </w:pPr>
            <w:r w:rsidRPr="00EC1A46">
              <w:rPr>
                <w:rFonts w:asciiTheme="majorHAnsi" w:hAnsiTheme="majorHAnsi" w:cs="Calibri"/>
                <w:sz w:val="22"/>
                <w:szCs w:val="22"/>
              </w:rPr>
              <w:t>Bahrain locator app must be available on mobile or will be installed from the mobile market/play store.</w:t>
            </w:r>
          </w:p>
          <w:p w:rsidR="008D723B" w:rsidRPr="00EC1A46" w:rsidRDefault="008D723B" w:rsidP="00770790">
            <w:pPr>
              <w:numPr>
                <w:ilvl w:val="0"/>
                <w:numId w:val="27"/>
              </w:numPr>
              <w:rPr>
                <w:rFonts w:asciiTheme="majorHAnsi" w:hAnsiTheme="majorHAnsi" w:cs="Calibri"/>
                <w:sz w:val="22"/>
                <w:szCs w:val="22"/>
              </w:rPr>
            </w:pPr>
            <w:r w:rsidRPr="00EC1A46">
              <w:rPr>
                <w:rFonts w:asciiTheme="majorHAnsi" w:hAnsiTheme="majorHAnsi" w:cs="Calibri"/>
                <w:sz w:val="22"/>
                <w:szCs w:val="22"/>
              </w:rPr>
              <w:t>Device should connect to the internet.</w:t>
            </w:r>
          </w:p>
          <w:p w:rsidR="008D723B" w:rsidRPr="00EC1A46" w:rsidRDefault="008D723B" w:rsidP="00770790">
            <w:pPr>
              <w:numPr>
                <w:ilvl w:val="0"/>
                <w:numId w:val="27"/>
              </w:numPr>
              <w:rPr>
                <w:rFonts w:asciiTheme="majorHAnsi" w:hAnsiTheme="majorHAnsi" w:cs="Calibri"/>
                <w:sz w:val="22"/>
                <w:szCs w:val="22"/>
              </w:rPr>
            </w:pPr>
            <w:r w:rsidRPr="00EC1A46">
              <w:rPr>
                <w:rFonts w:asciiTheme="majorHAnsi" w:hAnsiTheme="majorHAnsi" w:cs="Calibri"/>
                <w:sz w:val="22"/>
                <w:szCs w:val="22"/>
              </w:rPr>
              <w:t>Device should establish a connection with the server</w:t>
            </w:r>
          </w:p>
        </w:tc>
      </w:tr>
      <w:tr w:rsidR="008D723B" w:rsidRPr="008C0E46" w:rsidTr="00CF4115">
        <w:tc>
          <w:tcPr>
            <w:tcW w:w="2088" w:type="dxa"/>
            <w:tcBorders>
              <w:top w:val="single" w:sz="6" w:space="0" w:color="auto"/>
              <w:left w:val="single" w:sz="12" w:space="0" w:color="auto"/>
              <w:bottom w:val="single" w:sz="6" w:space="0" w:color="auto"/>
              <w:right w:val="single" w:sz="6" w:space="0" w:color="auto"/>
            </w:tcBorders>
            <w:hideMark/>
          </w:tcPr>
          <w:p w:rsidR="008D723B" w:rsidRPr="00EC1A46" w:rsidRDefault="008D723B" w:rsidP="00CF4115">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Normal Flow:</w:t>
            </w:r>
          </w:p>
        </w:tc>
        <w:tc>
          <w:tcPr>
            <w:tcW w:w="6660" w:type="dxa"/>
            <w:tcBorders>
              <w:top w:val="single" w:sz="6" w:space="0" w:color="auto"/>
              <w:left w:val="single" w:sz="6" w:space="0" w:color="auto"/>
              <w:bottom w:val="single" w:sz="6" w:space="0" w:color="auto"/>
              <w:right w:val="single" w:sz="12" w:space="0" w:color="auto"/>
            </w:tcBorders>
            <w:hideMark/>
          </w:tcPr>
          <w:p w:rsidR="008D723B" w:rsidRPr="00EC1A46" w:rsidRDefault="008D723B" w:rsidP="00770790">
            <w:pPr>
              <w:numPr>
                <w:ilvl w:val="0"/>
                <w:numId w:val="28"/>
              </w:numPr>
              <w:ind w:right="0"/>
              <w:rPr>
                <w:rFonts w:asciiTheme="majorHAnsi" w:hAnsiTheme="majorHAnsi" w:cs="Calibri"/>
                <w:sz w:val="22"/>
                <w:szCs w:val="22"/>
              </w:rPr>
            </w:pPr>
            <w:r w:rsidRPr="00EC1A46">
              <w:rPr>
                <w:rFonts w:asciiTheme="majorHAnsi" w:hAnsiTheme="majorHAnsi" w:cs="Calibri"/>
                <w:sz w:val="22"/>
                <w:szCs w:val="22"/>
              </w:rPr>
              <w:t>Start the Bahrain locator application</w:t>
            </w:r>
          </w:p>
          <w:p w:rsidR="008D723B" w:rsidRPr="00EC1A46" w:rsidRDefault="00687151" w:rsidP="00770790">
            <w:pPr>
              <w:numPr>
                <w:ilvl w:val="0"/>
                <w:numId w:val="28"/>
              </w:numPr>
              <w:ind w:right="0"/>
              <w:rPr>
                <w:rFonts w:asciiTheme="majorHAnsi" w:hAnsiTheme="majorHAnsi" w:cs="Calibri"/>
                <w:sz w:val="22"/>
                <w:szCs w:val="22"/>
              </w:rPr>
            </w:pPr>
            <w:r w:rsidRPr="00EC1A46">
              <w:rPr>
                <w:rFonts w:asciiTheme="majorHAnsi" w:hAnsiTheme="majorHAnsi" w:cs="Calibri"/>
                <w:sz w:val="22"/>
                <w:szCs w:val="22"/>
              </w:rPr>
              <w:t>Click on the menu context &amp; select Address Search.</w:t>
            </w:r>
          </w:p>
          <w:p w:rsidR="00687151" w:rsidRPr="00EC1A46" w:rsidRDefault="00687151" w:rsidP="00770790">
            <w:pPr>
              <w:numPr>
                <w:ilvl w:val="0"/>
                <w:numId w:val="28"/>
              </w:numPr>
              <w:ind w:right="0"/>
              <w:rPr>
                <w:rFonts w:asciiTheme="majorHAnsi" w:hAnsiTheme="majorHAnsi" w:cs="Calibri"/>
                <w:sz w:val="22"/>
                <w:szCs w:val="22"/>
              </w:rPr>
            </w:pPr>
            <w:r w:rsidRPr="00EC1A46">
              <w:rPr>
                <w:rFonts w:asciiTheme="majorHAnsi" w:hAnsiTheme="majorHAnsi" w:cs="Calibri"/>
                <w:sz w:val="22"/>
                <w:szCs w:val="22"/>
              </w:rPr>
              <w:t>Application will open the address search pop up.</w:t>
            </w:r>
          </w:p>
          <w:p w:rsidR="00687151" w:rsidRPr="00EC1A46" w:rsidRDefault="00687151" w:rsidP="00770790">
            <w:pPr>
              <w:numPr>
                <w:ilvl w:val="0"/>
                <w:numId w:val="28"/>
              </w:numPr>
              <w:ind w:right="0"/>
              <w:rPr>
                <w:rFonts w:asciiTheme="majorHAnsi" w:hAnsiTheme="majorHAnsi" w:cs="Calibri"/>
                <w:sz w:val="22"/>
                <w:szCs w:val="22"/>
              </w:rPr>
            </w:pPr>
            <w:r w:rsidRPr="00EC1A46">
              <w:rPr>
                <w:rFonts w:asciiTheme="majorHAnsi" w:hAnsiTheme="majorHAnsi" w:cs="Calibri"/>
                <w:sz w:val="22"/>
                <w:szCs w:val="22"/>
              </w:rPr>
              <w:t>User has to enter the Block No, Road No/Name and Building No.</w:t>
            </w:r>
          </w:p>
          <w:p w:rsidR="00687151" w:rsidRPr="00EC1A46" w:rsidRDefault="00687151" w:rsidP="00770790">
            <w:pPr>
              <w:numPr>
                <w:ilvl w:val="0"/>
                <w:numId w:val="28"/>
              </w:numPr>
              <w:ind w:right="0"/>
              <w:rPr>
                <w:rFonts w:asciiTheme="majorHAnsi" w:hAnsiTheme="majorHAnsi" w:cs="Calibri"/>
                <w:sz w:val="22"/>
                <w:szCs w:val="22"/>
              </w:rPr>
            </w:pPr>
            <w:r w:rsidRPr="00EC1A46">
              <w:rPr>
                <w:rFonts w:asciiTheme="majorHAnsi" w:hAnsiTheme="majorHAnsi" w:cs="Calibri"/>
                <w:sz w:val="22"/>
                <w:szCs w:val="22"/>
              </w:rPr>
              <w:t xml:space="preserve">By click on the search button application will </w:t>
            </w:r>
            <w:r w:rsidR="000F3020" w:rsidRPr="00EC1A46">
              <w:rPr>
                <w:rFonts w:asciiTheme="majorHAnsi" w:hAnsiTheme="majorHAnsi" w:cs="Calibri"/>
                <w:sz w:val="22"/>
                <w:szCs w:val="22"/>
              </w:rPr>
              <w:t>display map with result</w:t>
            </w:r>
          </w:p>
        </w:tc>
      </w:tr>
      <w:tr w:rsidR="008D723B" w:rsidRPr="008C0E46" w:rsidTr="00CF4115">
        <w:tc>
          <w:tcPr>
            <w:tcW w:w="2088" w:type="dxa"/>
            <w:tcBorders>
              <w:top w:val="single" w:sz="6" w:space="0" w:color="auto"/>
              <w:left w:val="single" w:sz="12" w:space="0" w:color="auto"/>
              <w:bottom w:val="single" w:sz="6" w:space="0" w:color="auto"/>
              <w:right w:val="single" w:sz="6" w:space="0" w:color="auto"/>
            </w:tcBorders>
            <w:hideMark/>
          </w:tcPr>
          <w:p w:rsidR="008D723B" w:rsidRPr="00EC1A46" w:rsidRDefault="008D723B" w:rsidP="00CF4115">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Alternative Flow:</w:t>
            </w:r>
          </w:p>
        </w:tc>
        <w:tc>
          <w:tcPr>
            <w:tcW w:w="6660" w:type="dxa"/>
            <w:tcBorders>
              <w:top w:val="single" w:sz="6" w:space="0" w:color="auto"/>
              <w:left w:val="single" w:sz="6" w:space="0" w:color="auto"/>
              <w:bottom w:val="single" w:sz="6" w:space="0" w:color="auto"/>
              <w:right w:val="single" w:sz="12" w:space="0" w:color="auto"/>
            </w:tcBorders>
            <w:hideMark/>
          </w:tcPr>
          <w:p w:rsidR="008D723B" w:rsidRPr="00EC1A46" w:rsidRDefault="008D723B" w:rsidP="00CF4115">
            <w:pPr>
              <w:rPr>
                <w:rFonts w:asciiTheme="majorHAnsi" w:hAnsiTheme="majorHAnsi" w:cs="Calibri"/>
                <w:sz w:val="22"/>
                <w:szCs w:val="22"/>
              </w:rPr>
            </w:pPr>
            <w:r w:rsidRPr="00EC1A46">
              <w:rPr>
                <w:rFonts w:asciiTheme="majorHAnsi" w:hAnsiTheme="majorHAnsi" w:cs="Calibri"/>
                <w:sz w:val="22"/>
                <w:szCs w:val="22"/>
              </w:rPr>
              <w:t xml:space="preserve">Any network issue, user needs to close the application &amp; start again. </w:t>
            </w:r>
          </w:p>
          <w:p w:rsidR="00687151" w:rsidRPr="00EC1A46" w:rsidRDefault="00687151" w:rsidP="00CF4115">
            <w:pPr>
              <w:rPr>
                <w:rFonts w:asciiTheme="majorHAnsi" w:hAnsiTheme="majorHAnsi" w:cs="Calibri"/>
                <w:sz w:val="22"/>
                <w:szCs w:val="22"/>
              </w:rPr>
            </w:pPr>
            <w:r w:rsidRPr="00EC1A46">
              <w:rPr>
                <w:rFonts w:asciiTheme="majorHAnsi" w:hAnsiTheme="majorHAnsi" w:cs="Calibri"/>
                <w:sz w:val="22"/>
                <w:szCs w:val="22"/>
              </w:rPr>
              <w:t>Click on the cancel button to cancel the search.</w:t>
            </w:r>
          </w:p>
        </w:tc>
      </w:tr>
      <w:tr w:rsidR="008D723B" w:rsidRPr="008C0E46" w:rsidTr="00CF4115">
        <w:tc>
          <w:tcPr>
            <w:tcW w:w="2088" w:type="dxa"/>
            <w:tcBorders>
              <w:top w:val="single" w:sz="6" w:space="0" w:color="auto"/>
              <w:left w:val="single" w:sz="12" w:space="0" w:color="auto"/>
              <w:bottom w:val="single" w:sz="6" w:space="0" w:color="auto"/>
              <w:right w:val="single" w:sz="6" w:space="0" w:color="auto"/>
            </w:tcBorders>
          </w:tcPr>
          <w:p w:rsidR="008D723B" w:rsidRPr="00EC1A46" w:rsidRDefault="008D723B" w:rsidP="00CF4115">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Business Rules</w:t>
            </w:r>
          </w:p>
        </w:tc>
        <w:tc>
          <w:tcPr>
            <w:tcW w:w="6660" w:type="dxa"/>
            <w:tcBorders>
              <w:top w:val="single" w:sz="6" w:space="0" w:color="auto"/>
              <w:left w:val="single" w:sz="6" w:space="0" w:color="auto"/>
              <w:bottom w:val="single" w:sz="6" w:space="0" w:color="auto"/>
              <w:right w:val="single" w:sz="12" w:space="0" w:color="auto"/>
            </w:tcBorders>
          </w:tcPr>
          <w:p w:rsidR="00687151" w:rsidRPr="00571DCB" w:rsidRDefault="00687151" w:rsidP="00770790">
            <w:pPr>
              <w:pStyle w:val="ListParagraph"/>
              <w:numPr>
                <w:ilvl w:val="0"/>
                <w:numId w:val="68"/>
              </w:numPr>
              <w:spacing w:after="0"/>
              <w:rPr>
                <w:rFonts w:asciiTheme="majorHAnsi" w:hAnsiTheme="majorHAnsi" w:cs="Calibri"/>
                <w:color w:val="auto"/>
              </w:rPr>
            </w:pPr>
            <w:r w:rsidRPr="00571DCB">
              <w:rPr>
                <w:rFonts w:asciiTheme="majorHAnsi" w:hAnsiTheme="majorHAnsi" w:cs="Calibri"/>
                <w:color w:val="auto"/>
              </w:rPr>
              <w:t xml:space="preserve">On selection of road name application will display only the highway &amp; avenues name as user start entering the characters in the text box (auto complete). </w:t>
            </w:r>
          </w:p>
          <w:p w:rsidR="008D723B" w:rsidRPr="00571DCB" w:rsidRDefault="00687151" w:rsidP="00770790">
            <w:pPr>
              <w:pStyle w:val="ListParagraph"/>
              <w:numPr>
                <w:ilvl w:val="0"/>
                <w:numId w:val="68"/>
              </w:numPr>
              <w:spacing w:after="0"/>
              <w:rPr>
                <w:rFonts w:asciiTheme="majorHAnsi" w:hAnsiTheme="majorHAnsi" w:cs="Calibri"/>
                <w:color w:val="auto"/>
              </w:rPr>
            </w:pPr>
            <w:r w:rsidRPr="00571DCB">
              <w:rPr>
                <w:rFonts w:asciiTheme="majorHAnsi" w:hAnsiTheme="majorHAnsi" w:cs="Calibri"/>
                <w:color w:val="auto"/>
              </w:rPr>
              <w:t xml:space="preserve">Block number text field is a free text field range between 1 to 4 characters. </w:t>
            </w:r>
          </w:p>
          <w:p w:rsidR="00571DCB" w:rsidRPr="00571DCB" w:rsidRDefault="00571DCB" w:rsidP="00770790">
            <w:pPr>
              <w:pStyle w:val="ListParagraph"/>
              <w:numPr>
                <w:ilvl w:val="0"/>
                <w:numId w:val="68"/>
              </w:numPr>
              <w:spacing w:after="0"/>
              <w:rPr>
                <w:rFonts w:asciiTheme="majorHAnsi" w:hAnsiTheme="majorHAnsi" w:cs="Calibri"/>
              </w:rPr>
            </w:pPr>
            <w:r w:rsidRPr="00571DCB">
              <w:rPr>
                <w:color w:val="auto"/>
              </w:rPr>
              <w:t>Building text box will allow only alphanumeric character, no special character</w:t>
            </w:r>
          </w:p>
        </w:tc>
      </w:tr>
      <w:tr w:rsidR="008D723B" w:rsidRPr="008C0E46" w:rsidTr="00CF4115">
        <w:tc>
          <w:tcPr>
            <w:tcW w:w="2088" w:type="dxa"/>
            <w:tcBorders>
              <w:top w:val="single" w:sz="6" w:space="0" w:color="auto"/>
              <w:left w:val="single" w:sz="12" w:space="0" w:color="auto"/>
              <w:bottom w:val="single" w:sz="6" w:space="0" w:color="auto"/>
              <w:right w:val="single" w:sz="6" w:space="0" w:color="auto"/>
            </w:tcBorders>
            <w:hideMark/>
          </w:tcPr>
          <w:p w:rsidR="008D723B" w:rsidRPr="00EC1A46" w:rsidRDefault="008D723B" w:rsidP="00CF4115">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lastRenderedPageBreak/>
              <w:t>Flow Chat</w:t>
            </w:r>
          </w:p>
        </w:tc>
        <w:tc>
          <w:tcPr>
            <w:tcW w:w="6660" w:type="dxa"/>
            <w:tcBorders>
              <w:top w:val="single" w:sz="6" w:space="0" w:color="auto"/>
              <w:left w:val="single" w:sz="6" w:space="0" w:color="auto"/>
              <w:bottom w:val="single" w:sz="6" w:space="0" w:color="auto"/>
              <w:right w:val="single" w:sz="12" w:space="0" w:color="auto"/>
            </w:tcBorders>
            <w:hideMark/>
          </w:tcPr>
          <w:p w:rsidR="008D723B" w:rsidRPr="00EC1A46" w:rsidRDefault="00DA443B" w:rsidP="00CF4115">
            <w:pPr>
              <w:rPr>
                <w:rFonts w:asciiTheme="majorHAnsi" w:hAnsiTheme="majorHAnsi" w:cs="Calibri"/>
                <w:sz w:val="22"/>
                <w:szCs w:val="22"/>
              </w:rPr>
            </w:pPr>
            <w:r>
              <w:object w:dxaOrig="8849" w:dyaOrig="12912">
                <v:shape id="_x0000_i1031" type="#_x0000_t75" style="width:288.65pt;height:420.75pt" o:ole="">
                  <v:imagedata r:id="rId29" o:title=""/>
                </v:shape>
                <o:OLEObject Type="Embed" ProgID="Visio.Drawing.11" ShapeID="_x0000_i1031" DrawAspect="Content" ObjectID="_1464609892" r:id="rId30"/>
              </w:object>
            </w:r>
          </w:p>
        </w:tc>
      </w:tr>
      <w:tr w:rsidR="008D723B" w:rsidRPr="008C0E46" w:rsidTr="00CF4115">
        <w:tc>
          <w:tcPr>
            <w:tcW w:w="2088" w:type="dxa"/>
            <w:tcBorders>
              <w:top w:val="single" w:sz="6" w:space="0" w:color="auto"/>
              <w:left w:val="single" w:sz="12" w:space="0" w:color="auto"/>
              <w:bottom w:val="single" w:sz="6" w:space="0" w:color="auto"/>
              <w:right w:val="single" w:sz="6" w:space="0" w:color="auto"/>
            </w:tcBorders>
            <w:hideMark/>
          </w:tcPr>
          <w:p w:rsidR="008D723B" w:rsidRPr="00EC1A46" w:rsidRDefault="008D723B" w:rsidP="00CF4115">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Exceptions:</w:t>
            </w:r>
          </w:p>
        </w:tc>
        <w:tc>
          <w:tcPr>
            <w:tcW w:w="6660" w:type="dxa"/>
            <w:tcBorders>
              <w:top w:val="single" w:sz="6" w:space="0" w:color="auto"/>
              <w:left w:val="single" w:sz="6" w:space="0" w:color="auto"/>
              <w:bottom w:val="single" w:sz="6" w:space="0" w:color="auto"/>
              <w:right w:val="single" w:sz="12" w:space="0" w:color="auto"/>
            </w:tcBorders>
            <w:hideMark/>
          </w:tcPr>
          <w:p w:rsidR="008D723B" w:rsidRPr="00571DCB" w:rsidRDefault="008D723B" w:rsidP="00770790">
            <w:pPr>
              <w:pStyle w:val="ListParagraph"/>
              <w:numPr>
                <w:ilvl w:val="0"/>
                <w:numId w:val="69"/>
              </w:numPr>
              <w:spacing w:after="0"/>
              <w:rPr>
                <w:rFonts w:asciiTheme="majorHAnsi" w:hAnsiTheme="majorHAnsi" w:cs="Calibri"/>
                <w:color w:val="auto"/>
              </w:rPr>
            </w:pPr>
            <w:r w:rsidRPr="00571DCB">
              <w:rPr>
                <w:rFonts w:asciiTheme="majorHAnsi" w:hAnsiTheme="majorHAnsi" w:cs="Calibri"/>
                <w:color w:val="auto"/>
              </w:rPr>
              <w:t>Out of network or poor network coverage area</w:t>
            </w:r>
          </w:p>
          <w:p w:rsidR="008D723B" w:rsidRPr="00571DCB" w:rsidRDefault="008D723B" w:rsidP="00770790">
            <w:pPr>
              <w:pStyle w:val="ListParagraph"/>
              <w:numPr>
                <w:ilvl w:val="0"/>
                <w:numId w:val="69"/>
              </w:numPr>
              <w:spacing w:after="0"/>
              <w:rPr>
                <w:rFonts w:asciiTheme="majorHAnsi" w:hAnsiTheme="majorHAnsi" w:cs="Calibri"/>
                <w:color w:val="auto"/>
              </w:rPr>
            </w:pPr>
            <w:r w:rsidRPr="00571DCB">
              <w:rPr>
                <w:rFonts w:asciiTheme="majorHAnsi" w:hAnsiTheme="majorHAnsi" w:cs="Calibri"/>
                <w:color w:val="auto"/>
              </w:rPr>
              <w:t xml:space="preserve">No  result found </w:t>
            </w:r>
          </w:p>
          <w:p w:rsidR="00AA034B" w:rsidRPr="00571DCB" w:rsidRDefault="00AA034B" w:rsidP="00770790">
            <w:pPr>
              <w:pStyle w:val="ListParagraph"/>
              <w:numPr>
                <w:ilvl w:val="0"/>
                <w:numId w:val="69"/>
              </w:numPr>
              <w:spacing w:after="0"/>
              <w:rPr>
                <w:rFonts w:asciiTheme="majorHAnsi" w:hAnsiTheme="majorHAnsi" w:cs="Calibri"/>
              </w:rPr>
            </w:pPr>
            <w:r w:rsidRPr="00571DCB">
              <w:rPr>
                <w:rFonts w:cs="Calibri"/>
                <w:color w:val="auto"/>
              </w:rPr>
              <w:t>Too much result found (&gt;1000 records)</w:t>
            </w:r>
          </w:p>
        </w:tc>
      </w:tr>
      <w:tr w:rsidR="008D723B" w:rsidRPr="008C0E46" w:rsidTr="00CF4115">
        <w:tc>
          <w:tcPr>
            <w:tcW w:w="2088" w:type="dxa"/>
            <w:tcBorders>
              <w:top w:val="single" w:sz="6" w:space="0" w:color="auto"/>
              <w:left w:val="single" w:sz="12" w:space="0" w:color="auto"/>
              <w:bottom w:val="single" w:sz="6" w:space="0" w:color="auto"/>
              <w:right w:val="single" w:sz="6" w:space="0" w:color="auto"/>
            </w:tcBorders>
            <w:hideMark/>
          </w:tcPr>
          <w:p w:rsidR="008D723B" w:rsidRPr="00EC1A46" w:rsidRDefault="008D723B" w:rsidP="00CF4115">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Includes:</w:t>
            </w:r>
          </w:p>
        </w:tc>
        <w:tc>
          <w:tcPr>
            <w:tcW w:w="6660" w:type="dxa"/>
            <w:tcBorders>
              <w:top w:val="single" w:sz="6" w:space="0" w:color="auto"/>
              <w:left w:val="single" w:sz="6" w:space="0" w:color="auto"/>
              <w:bottom w:val="single" w:sz="6" w:space="0" w:color="auto"/>
              <w:right w:val="single" w:sz="12" w:space="0" w:color="auto"/>
            </w:tcBorders>
            <w:hideMark/>
          </w:tcPr>
          <w:p w:rsidR="008D723B" w:rsidRPr="00EC1A46" w:rsidRDefault="008D723B" w:rsidP="00CF4115">
            <w:pPr>
              <w:rPr>
                <w:rFonts w:asciiTheme="majorHAnsi" w:hAnsiTheme="majorHAnsi" w:cs="Calibri"/>
                <w:sz w:val="22"/>
                <w:szCs w:val="22"/>
              </w:rPr>
            </w:pPr>
            <w:r w:rsidRPr="00EC1A46">
              <w:rPr>
                <w:rFonts w:asciiTheme="majorHAnsi" w:hAnsiTheme="majorHAnsi" w:cs="Calibri"/>
                <w:sz w:val="22"/>
              </w:rPr>
              <w:t>BML_001</w:t>
            </w:r>
          </w:p>
        </w:tc>
      </w:tr>
      <w:tr w:rsidR="008D723B" w:rsidRPr="008C0E46" w:rsidTr="00CF4115">
        <w:tc>
          <w:tcPr>
            <w:tcW w:w="2088" w:type="dxa"/>
            <w:tcBorders>
              <w:top w:val="single" w:sz="6" w:space="0" w:color="auto"/>
              <w:left w:val="single" w:sz="12" w:space="0" w:color="auto"/>
              <w:bottom w:val="single" w:sz="6" w:space="0" w:color="auto"/>
              <w:right w:val="single" w:sz="6" w:space="0" w:color="auto"/>
            </w:tcBorders>
            <w:hideMark/>
          </w:tcPr>
          <w:p w:rsidR="008D723B" w:rsidRPr="00EC1A46" w:rsidRDefault="008D723B" w:rsidP="00CF4115">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Special Requirements:</w:t>
            </w:r>
          </w:p>
        </w:tc>
        <w:tc>
          <w:tcPr>
            <w:tcW w:w="6660" w:type="dxa"/>
            <w:tcBorders>
              <w:top w:val="single" w:sz="6" w:space="0" w:color="auto"/>
              <w:left w:val="single" w:sz="6" w:space="0" w:color="auto"/>
              <w:bottom w:val="single" w:sz="6" w:space="0" w:color="auto"/>
              <w:right w:val="single" w:sz="12" w:space="0" w:color="auto"/>
            </w:tcBorders>
            <w:hideMark/>
          </w:tcPr>
          <w:p w:rsidR="008D723B" w:rsidRPr="00EC1A46" w:rsidRDefault="008D723B" w:rsidP="00CF4115">
            <w:pPr>
              <w:rPr>
                <w:rFonts w:asciiTheme="majorHAnsi" w:hAnsiTheme="majorHAnsi" w:cs="Calibri"/>
                <w:sz w:val="22"/>
                <w:szCs w:val="22"/>
              </w:rPr>
            </w:pPr>
          </w:p>
        </w:tc>
      </w:tr>
      <w:tr w:rsidR="008D723B" w:rsidRPr="008C0E46" w:rsidTr="00CF4115">
        <w:tc>
          <w:tcPr>
            <w:tcW w:w="2088" w:type="dxa"/>
            <w:tcBorders>
              <w:top w:val="single" w:sz="6" w:space="0" w:color="auto"/>
              <w:left w:val="single" w:sz="12" w:space="0" w:color="auto"/>
              <w:bottom w:val="single" w:sz="6" w:space="0" w:color="auto"/>
              <w:right w:val="single" w:sz="6" w:space="0" w:color="auto"/>
            </w:tcBorders>
            <w:hideMark/>
          </w:tcPr>
          <w:p w:rsidR="008D723B" w:rsidRPr="00EC1A46" w:rsidRDefault="008D723B" w:rsidP="00CF4115">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Assumptions:</w:t>
            </w:r>
          </w:p>
        </w:tc>
        <w:tc>
          <w:tcPr>
            <w:tcW w:w="6660" w:type="dxa"/>
            <w:tcBorders>
              <w:top w:val="single" w:sz="6" w:space="0" w:color="auto"/>
              <w:left w:val="single" w:sz="6" w:space="0" w:color="auto"/>
              <w:bottom w:val="single" w:sz="6" w:space="0" w:color="auto"/>
              <w:right w:val="single" w:sz="12" w:space="0" w:color="auto"/>
            </w:tcBorders>
            <w:hideMark/>
          </w:tcPr>
          <w:p w:rsidR="008D723B" w:rsidRPr="0040503A" w:rsidRDefault="008D723B" w:rsidP="00770790">
            <w:pPr>
              <w:pStyle w:val="ListParagraph"/>
              <w:numPr>
                <w:ilvl w:val="0"/>
                <w:numId w:val="70"/>
              </w:numPr>
              <w:spacing w:after="0" w:line="240" w:lineRule="auto"/>
              <w:rPr>
                <w:rFonts w:asciiTheme="majorHAnsi" w:hAnsiTheme="majorHAnsi" w:cs="Calibri"/>
                <w:color w:val="auto"/>
              </w:rPr>
            </w:pPr>
            <w:r w:rsidRPr="0040503A">
              <w:rPr>
                <w:rFonts w:asciiTheme="majorHAnsi" w:hAnsiTheme="majorHAnsi" w:cs="Calibri"/>
                <w:color w:val="auto"/>
              </w:rPr>
              <w:t>Server holding various types of data for the use.</w:t>
            </w:r>
          </w:p>
          <w:p w:rsidR="008D723B" w:rsidRPr="0040503A" w:rsidRDefault="008D723B" w:rsidP="00770790">
            <w:pPr>
              <w:pStyle w:val="ListParagraph"/>
              <w:numPr>
                <w:ilvl w:val="0"/>
                <w:numId w:val="70"/>
              </w:numPr>
              <w:spacing w:after="0" w:line="240" w:lineRule="auto"/>
              <w:rPr>
                <w:rFonts w:asciiTheme="majorHAnsi" w:hAnsiTheme="majorHAnsi" w:cs="Calibri"/>
                <w:color w:val="auto"/>
              </w:rPr>
            </w:pPr>
            <w:r w:rsidRPr="0040503A">
              <w:rPr>
                <w:rFonts w:asciiTheme="majorHAnsi" w:hAnsiTheme="majorHAnsi" w:cs="Calibri"/>
                <w:color w:val="auto"/>
              </w:rPr>
              <w:t xml:space="preserve">Server will be facilitated with required </w:t>
            </w:r>
            <w:r w:rsidR="006130C8" w:rsidRPr="0040503A">
              <w:rPr>
                <w:rFonts w:asciiTheme="majorHAnsi" w:hAnsiTheme="majorHAnsi" w:cs="Calibri"/>
                <w:color w:val="auto"/>
              </w:rPr>
              <w:t>ArcGIS</w:t>
            </w:r>
            <w:r w:rsidRPr="0040503A">
              <w:rPr>
                <w:rFonts w:asciiTheme="majorHAnsi" w:hAnsiTheme="majorHAnsi" w:cs="Calibri"/>
                <w:color w:val="auto"/>
              </w:rPr>
              <w:t xml:space="preserve"> services.</w:t>
            </w:r>
          </w:p>
          <w:p w:rsidR="008D723B" w:rsidRPr="00571DCB" w:rsidRDefault="008D723B" w:rsidP="00770790">
            <w:pPr>
              <w:pStyle w:val="ListParagraph"/>
              <w:numPr>
                <w:ilvl w:val="0"/>
                <w:numId w:val="70"/>
              </w:numPr>
              <w:spacing w:after="0" w:line="240" w:lineRule="auto"/>
              <w:ind w:right="72"/>
              <w:rPr>
                <w:rFonts w:asciiTheme="majorHAnsi" w:hAnsiTheme="majorHAnsi" w:cs="Calibri"/>
              </w:rPr>
            </w:pPr>
            <w:r w:rsidRPr="0040503A">
              <w:rPr>
                <w:rFonts w:asciiTheme="majorHAnsi" w:hAnsiTheme="majorHAnsi" w:cs="Calibri"/>
                <w:color w:val="auto"/>
              </w:rPr>
              <w:t>Bahrain locator app</w:t>
            </w:r>
            <w:r w:rsidR="005C23C7" w:rsidRPr="0040503A">
              <w:rPr>
                <w:rFonts w:asciiTheme="majorHAnsi" w:hAnsiTheme="majorHAnsi" w:cs="Calibri"/>
                <w:color w:val="auto"/>
              </w:rPr>
              <w:t xml:space="preserve"> must have registered in mobile </w:t>
            </w:r>
            <w:r w:rsidRPr="0040503A">
              <w:rPr>
                <w:rFonts w:asciiTheme="majorHAnsi" w:hAnsiTheme="majorHAnsi" w:cs="Calibri"/>
                <w:color w:val="auto"/>
              </w:rPr>
              <w:t>market/play store.</w:t>
            </w:r>
          </w:p>
        </w:tc>
      </w:tr>
      <w:tr w:rsidR="008D723B" w:rsidRPr="008C0E46" w:rsidTr="00CF4115">
        <w:tc>
          <w:tcPr>
            <w:tcW w:w="2088" w:type="dxa"/>
            <w:tcBorders>
              <w:top w:val="single" w:sz="6" w:space="0" w:color="auto"/>
              <w:left w:val="single" w:sz="12" w:space="0" w:color="auto"/>
              <w:bottom w:val="single" w:sz="6" w:space="0" w:color="auto"/>
              <w:right w:val="single" w:sz="6" w:space="0" w:color="auto"/>
            </w:tcBorders>
            <w:hideMark/>
          </w:tcPr>
          <w:p w:rsidR="008D723B" w:rsidRPr="00EC1A46" w:rsidRDefault="008D723B" w:rsidP="00CF4115">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Post conditions:</w:t>
            </w:r>
          </w:p>
        </w:tc>
        <w:tc>
          <w:tcPr>
            <w:tcW w:w="6660" w:type="dxa"/>
            <w:tcBorders>
              <w:top w:val="single" w:sz="6" w:space="0" w:color="auto"/>
              <w:left w:val="single" w:sz="6" w:space="0" w:color="auto"/>
              <w:bottom w:val="single" w:sz="6" w:space="0" w:color="auto"/>
              <w:right w:val="single" w:sz="12" w:space="0" w:color="auto"/>
            </w:tcBorders>
            <w:hideMark/>
          </w:tcPr>
          <w:p w:rsidR="00D5349C" w:rsidRPr="0040503A" w:rsidRDefault="00520E78" w:rsidP="00770790">
            <w:pPr>
              <w:pStyle w:val="ListParagraph"/>
              <w:numPr>
                <w:ilvl w:val="0"/>
                <w:numId w:val="71"/>
              </w:numPr>
              <w:autoSpaceDE w:val="0"/>
              <w:autoSpaceDN w:val="0"/>
              <w:adjustRightInd w:val="0"/>
              <w:spacing w:after="0" w:line="288" w:lineRule="auto"/>
              <w:rPr>
                <w:rFonts w:asciiTheme="majorHAnsi" w:hAnsiTheme="majorHAnsi" w:cs="Calibri"/>
                <w:color w:val="auto"/>
              </w:rPr>
            </w:pPr>
            <w:r w:rsidRPr="0040503A">
              <w:rPr>
                <w:rFonts w:asciiTheme="majorHAnsi" w:hAnsiTheme="majorHAnsi" w:cs="Calibri"/>
                <w:color w:val="auto"/>
              </w:rPr>
              <w:t>Application will display the</w:t>
            </w:r>
            <w:r w:rsidR="000F3020" w:rsidRPr="0040503A">
              <w:rPr>
                <w:rFonts w:asciiTheme="majorHAnsi" w:hAnsiTheme="majorHAnsi" w:cs="Calibri"/>
                <w:color w:val="auto"/>
              </w:rPr>
              <w:t xml:space="preserve"> map with searched</w:t>
            </w:r>
            <w:r w:rsidRPr="0040503A">
              <w:rPr>
                <w:rFonts w:asciiTheme="majorHAnsi" w:hAnsiTheme="majorHAnsi" w:cs="Calibri"/>
                <w:color w:val="auto"/>
              </w:rPr>
              <w:t xml:space="preserve"> address</w:t>
            </w:r>
            <w:r w:rsidR="00D5349C" w:rsidRPr="0040503A">
              <w:rPr>
                <w:rFonts w:asciiTheme="majorHAnsi" w:hAnsiTheme="majorHAnsi" w:cs="Calibri"/>
                <w:color w:val="auto"/>
              </w:rPr>
              <w:t>.</w:t>
            </w:r>
          </w:p>
          <w:p w:rsidR="00D5349C" w:rsidRPr="0040503A" w:rsidRDefault="00D5349C" w:rsidP="00770790">
            <w:pPr>
              <w:pStyle w:val="ListParagraph"/>
              <w:numPr>
                <w:ilvl w:val="0"/>
                <w:numId w:val="71"/>
              </w:numPr>
              <w:autoSpaceDE w:val="0"/>
              <w:autoSpaceDN w:val="0"/>
              <w:adjustRightInd w:val="0"/>
              <w:spacing w:after="0" w:line="288" w:lineRule="auto"/>
              <w:rPr>
                <w:rFonts w:asciiTheme="majorHAnsi" w:hAnsiTheme="majorHAnsi" w:cs="Calibri"/>
                <w:color w:val="auto"/>
              </w:rPr>
            </w:pPr>
            <w:r w:rsidRPr="0040503A">
              <w:rPr>
                <w:rFonts w:asciiTheme="majorHAnsi" w:hAnsiTheme="majorHAnsi" w:cs="Calibri"/>
                <w:color w:val="auto"/>
              </w:rPr>
              <w:t>Based on the Language Selection, either English or Arabic Content will be shown as map tips after search</w:t>
            </w:r>
          </w:p>
          <w:p w:rsidR="00D5349C" w:rsidRPr="00EC1A46" w:rsidRDefault="00D5349C" w:rsidP="00D5349C">
            <w:pPr>
              <w:rPr>
                <w:rFonts w:asciiTheme="majorHAnsi" w:hAnsiTheme="majorHAnsi"/>
                <w:sz w:val="22"/>
                <w:szCs w:val="22"/>
              </w:rPr>
            </w:pPr>
            <w:r w:rsidRPr="00EC1A46">
              <w:rPr>
                <w:rFonts w:asciiTheme="majorHAnsi" w:hAnsiTheme="majorHAnsi"/>
                <w:sz w:val="22"/>
                <w:szCs w:val="22"/>
              </w:rPr>
              <w:t>Address:</w:t>
            </w:r>
          </w:p>
          <w:p w:rsidR="00D5349C" w:rsidRPr="00EC1A46" w:rsidRDefault="00D5349C" w:rsidP="00D5349C">
            <w:pPr>
              <w:rPr>
                <w:rFonts w:asciiTheme="majorHAnsi" w:hAnsiTheme="majorHAnsi"/>
                <w:sz w:val="22"/>
                <w:szCs w:val="22"/>
              </w:rPr>
            </w:pPr>
            <w:r w:rsidRPr="00EC1A46">
              <w:rPr>
                <w:rFonts w:asciiTheme="majorHAnsi" w:hAnsiTheme="majorHAnsi"/>
                <w:sz w:val="22"/>
                <w:szCs w:val="22"/>
              </w:rPr>
              <w:t xml:space="preserve">     Block No</w:t>
            </w:r>
          </w:p>
          <w:p w:rsidR="00D5349C" w:rsidRPr="00EC1A46" w:rsidRDefault="00D5349C" w:rsidP="00D5349C">
            <w:pPr>
              <w:rPr>
                <w:rFonts w:asciiTheme="majorHAnsi" w:hAnsiTheme="majorHAnsi"/>
                <w:sz w:val="22"/>
                <w:szCs w:val="22"/>
              </w:rPr>
            </w:pPr>
            <w:r w:rsidRPr="00EC1A46">
              <w:rPr>
                <w:rFonts w:asciiTheme="majorHAnsi" w:hAnsiTheme="majorHAnsi"/>
                <w:sz w:val="22"/>
                <w:szCs w:val="22"/>
              </w:rPr>
              <w:t xml:space="preserve">     Road No</w:t>
            </w:r>
          </w:p>
          <w:p w:rsidR="00D5349C" w:rsidRPr="00EC1A46" w:rsidRDefault="00D5349C" w:rsidP="00D5349C">
            <w:pPr>
              <w:rPr>
                <w:rFonts w:asciiTheme="majorHAnsi" w:hAnsiTheme="majorHAnsi"/>
                <w:sz w:val="22"/>
                <w:szCs w:val="22"/>
              </w:rPr>
            </w:pPr>
            <w:r w:rsidRPr="00EC1A46">
              <w:rPr>
                <w:rFonts w:asciiTheme="majorHAnsi" w:hAnsiTheme="majorHAnsi"/>
                <w:sz w:val="22"/>
                <w:szCs w:val="22"/>
              </w:rPr>
              <w:t xml:space="preserve">     Building No</w:t>
            </w:r>
          </w:p>
          <w:p w:rsidR="008D723B" w:rsidRPr="00EC1A46" w:rsidRDefault="00D5349C" w:rsidP="00EC1A46">
            <w:pPr>
              <w:rPr>
                <w:rFonts w:asciiTheme="majorHAnsi" w:hAnsiTheme="majorHAnsi"/>
                <w:sz w:val="22"/>
                <w:szCs w:val="22"/>
              </w:rPr>
            </w:pPr>
            <w:r w:rsidRPr="00EC1A46">
              <w:rPr>
                <w:rFonts w:asciiTheme="majorHAnsi" w:hAnsiTheme="majorHAnsi"/>
                <w:sz w:val="22"/>
                <w:szCs w:val="22"/>
              </w:rPr>
              <w:t xml:space="preserve">     Area Name (English /Arabic)</w:t>
            </w:r>
          </w:p>
        </w:tc>
      </w:tr>
      <w:tr w:rsidR="008D723B" w:rsidRPr="008C0E46" w:rsidTr="00CF4115">
        <w:tc>
          <w:tcPr>
            <w:tcW w:w="2088" w:type="dxa"/>
            <w:tcBorders>
              <w:top w:val="single" w:sz="6" w:space="0" w:color="auto"/>
              <w:left w:val="single" w:sz="12" w:space="0" w:color="auto"/>
              <w:bottom w:val="single" w:sz="6" w:space="0" w:color="auto"/>
              <w:right w:val="single" w:sz="6" w:space="0" w:color="auto"/>
            </w:tcBorders>
            <w:hideMark/>
          </w:tcPr>
          <w:p w:rsidR="008D723B" w:rsidRPr="00EC1A46" w:rsidRDefault="008D723B" w:rsidP="00CF4115">
            <w:pPr>
              <w:jc w:val="right"/>
              <w:rPr>
                <w:rFonts w:asciiTheme="majorHAnsi" w:hAnsiTheme="majorHAnsi" w:cs="Calibri"/>
                <w:b/>
                <w:sz w:val="22"/>
                <w:szCs w:val="22"/>
              </w:rPr>
            </w:pPr>
            <w:r w:rsidRPr="00EC1A46">
              <w:rPr>
                <w:rFonts w:asciiTheme="majorHAnsi" w:hAnsiTheme="majorHAnsi" w:cs="Calibri"/>
                <w:b/>
                <w:sz w:val="22"/>
                <w:szCs w:val="22"/>
              </w:rPr>
              <w:t>Priority:</w:t>
            </w:r>
          </w:p>
        </w:tc>
        <w:tc>
          <w:tcPr>
            <w:tcW w:w="6660" w:type="dxa"/>
            <w:tcBorders>
              <w:top w:val="single" w:sz="6" w:space="0" w:color="auto"/>
              <w:left w:val="single" w:sz="6" w:space="0" w:color="auto"/>
              <w:bottom w:val="single" w:sz="6" w:space="0" w:color="auto"/>
              <w:right w:val="single" w:sz="12" w:space="0" w:color="auto"/>
            </w:tcBorders>
            <w:hideMark/>
          </w:tcPr>
          <w:p w:rsidR="008D723B" w:rsidRPr="00EC1A46" w:rsidRDefault="008D723B" w:rsidP="00CF4115">
            <w:pPr>
              <w:rPr>
                <w:rFonts w:asciiTheme="majorHAnsi" w:hAnsiTheme="majorHAnsi" w:cs="Calibri"/>
                <w:sz w:val="22"/>
                <w:szCs w:val="22"/>
              </w:rPr>
            </w:pPr>
            <w:r w:rsidRPr="00EC1A46">
              <w:rPr>
                <w:rFonts w:asciiTheme="majorHAnsi" w:hAnsiTheme="majorHAnsi" w:cs="Calibri"/>
                <w:sz w:val="22"/>
                <w:szCs w:val="22"/>
              </w:rPr>
              <w:t>High.</w:t>
            </w:r>
          </w:p>
        </w:tc>
      </w:tr>
      <w:tr w:rsidR="008D723B" w:rsidRPr="008C0E46" w:rsidTr="00CF4115">
        <w:tc>
          <w:tcPr>
            <w:tcW w:w="2088" w:type="dxa"/>
            <w:tcBorders>
              <w:top w:val="single" w:sz="6" w:space="0" w:color="auto"/>
              <w:left w:val="single" w:sz="12" w:space="0" w:color="auto"/>
              <w:bottom w:val="single" w:sz="6" w:space="0" w:color="auto"/>
              <w:right w:val="single" w:sz="6" w:space="0" w:color="auto"/>
            </w:tcBorders>
            <w:hideMark/>
          </w:tcPr>
          <w:p w:rsidR="008D723B" w:rsidRPr="00EC1A46" w:rsidRDefault="008D723B" w:rsidP="00CF4115">
            <w:pPr>
              <w:ind w:right="-108"/>
              <w:jc w:val="center"/>
              <w:rPr>
                <w:rFonts w:asciiTheme="majorHAnsi" w:hAnsiTheme="majorHAnsi" w:cs="Calibri"/>
                <w:b/>
                <w:sz w:val="22"/>
                <w:szCs w:val="22"/>
              </w:rPr>
            </w:pPr>
            <w:r w:rsidRPr="00EC1A46">
              <w:rPr>
                <w:rFonts w:asciiTheme="majorHAnsi" w:hAnsiTheme="majorHAnsi" w:cs="Calibri"/>
                <w:b/>
                <w:sz w:val="22"/>
                <w:szCs w:val="22"/>
              </w:rPr>
              <w:lastRenderedPageBreak/>
              <w:t>Frequency of Use:</w:t>
            </w:r>
          </w:p>
        </w:tc>
        <w:tc>
          <w:tcPr>
            <w:tcW w:w="6660" w:type="dxa"/>
            <w:tcBorders>
              <w:top w:val="single" w:sz="6" w:space="0" w:color="auto"/>
              <w:left w:val="single" w:sz="6" w:space="0" w:color="auto"/>
              <w:bottom w:val="single" w:sz="6" w:space="0" w:color="auto"/>
              <w:right w:val="single" w:sz="12" w:space="0" w:color="auto"/>
            </w:tcBorders>
            <w:hideMark/>
          </w:tcPr>
          <w:p w:rsidR="008D723B" w:rsidRPr="00EC1A46" w:rsidRDefault="008D723B" w:rsidP="00CF4115">
            <w:pPr>
              <w:rPr>
                <w:rFonts w:asciiTheme="majorHAnsi" w:hAnsiTheme="majorHAnsi" w:cs="Calibri"/>
                <w:sz w:val="22"/>
                <w:szCs w:val="22"/>
              </w:rPr>
            </w:pPr>
            <w:r w:rsidRPr="00EC1A46">
              <w:rPr>
                <w:rFonts w:asciiTheme="majorHAnsi" w:hAnsiTheme="majorHAnsi" w:cs="Calibri"/>
                <w:sz w:val="22"/>
                <w:szCs w:val="22"/>
              </w:rPr>
              <w:t>High.</w:t>
            </w:r>
          </w:p>
        </w:tc>
      </w:tr>
      <w:tr w:rsidR="008D723B" w:rsidRPr="008C0E46" w:rsidTr="00CF4115">
        <w:tc>
          <w:tcPr>
            <w:tcW w:w="2088" w:type="dxa"/>
            <w:tcBorders>
              <w:top w:val="single" w:sz="6" w:space="0" w:color="auto"/>
              <w:left w:val="single" w:sz="12" w:space="0" w:color="auto"/>
              <w:bottom w:val="single" w:sz="12" w:space="0" w:color="auto"/>
              <w:right w:val="single" w:sz="6" w:space="0" w:color="auto"/>
            </w:tcBorders>
            <w:hideMark/>
          </w:tcPr>
          <w:p w:rsidR="008D723B" w:rsidRPr="00EC1A46" w:rsidRDefault="008D723B" w:rsidP="00CF4115">
            <w:pPr>
              <w:tabs>
                <w:tab w:val="left" w:pos="1872"/>
              </w:tabs>
              <w:ind w:right="72"/>
              <w:jc w:val="right"/>
              <w:rPr>
                <w:rFonts w:asciiTheme="majorHAnsi" w:hAnsiTheme="majorHAnsi" w:cs="Calibri"/>
                <w:b/>
                <w:sz w:val="22"/>
                <w:szCs w:val="22"/>
              </w:rPr>
            </w:pPr>
            <w:r w:rsidRPr="00EC1A46">
              <w:rPr>
                <w:rFonts w:asciiTheme="majorHAnsi" w:hAnsiTheme="majorHAnsi" w:cs="Calibri"/>
                <w:b/>
                <w:sz w:val="22"/>
                <w:szCs w:val="22"/>
              </w:rPr>
              <w:t>Notes and Issues:</w:t>
            </w:r>
          </w:p>
        </w:tc>
        <w:tc>
          <w:tcPr>
            <w:tcW w:w="6660" w:type="dxa"/>
            <w:tcBorders>
              <w:top w:val="single" w:sz="6" w:space="0" w:color="auto"/>
              <w:left w:val="single" w:sz="6" w:space="0" w:color="auto"/>
              <w:bottom w:val="single" w:sz="12" w:space="0" w:color="auto"/>
              <w:right w:val="single" w:sz="12" w:space="0" w:color="auto"/>
            </w:tcBorders>
            <w:hideMark/>
          </w:tcPr>
          <w:p w:rsidR="008D723B" w:rsidRPr="00EC1A46" w:rsidRDefault="008D723B" w:rsidP="00CF4115">
            <w:pPr>
              <w:rPr>
                <w:rFonts w:asciiTheme="majorHAnsi" w:hAnsiTheme="majorHAnsi" w:cs="Calibri"/>
                <w:sz w:val="22"/>
                <w:szCs w:val="22"/>
              </w:rPr>
            </w:pPr>
            <w:r w:rsidRPr="00EC1A46">
              <w:rPr>
                <w:rFonts w:asciiTheme="majorHAnsi" w:hAnsiTheme="majorHAnsi" w:cs="Calibri"/>
                <w:sz w:val="22"/>
                <w:szCs w:val="22"/>
              </w:rPr>
              <w:t>Nil.</w:t>
            </w:r>
          </w:p>
        </w:tc>
      </w:tr>
    </w:tbl>
    <w:p w:rsidR="005C23C7" w:rsidRPr="00EC1A46" w:rsidRDefault="005C23C7" w:rsidP="00770790">
      <w:pPr>
        <w:pStyle w:val="Heading1"/>
        <w:numPr>
          <w:ilvl w:val="3"/>
          <w:numId w:val="61"/>
        </w:numPr>
        <w:tabs>
          <w:tab w:val="clear" w:pos="720"/>
          <w:tab w:val="clear" w:pos="5760"/>
        </w:tabs>
        <w:ind w:left="720" w:right="29"/>
        <w:rPr>
          <w:rFonts w:asciiTheme="majorHAnsi" w:hAnsiTheme="majorHAnsi" w:cs="Calibri"/>
          <w:sz w:val="24"/>
          <w:szCs w:val="24"/>
        </w:rPr>
      </w:pPr>
      <w:bookmarkStart w:id="1742" w:name="_Toc388170898"/>
      <w:bookmarkStart w:id="1743" w:name="_Toc388171448"/>
      <w:bookmarkStart w:id="1744" w:name="_Toc388171998"/>
      <w:bookmarkStart w:id="1745" w:name="_Toc388172549"/>
      <w:bookmarkStart w:id="1746" w:name="_Toc388173100"/>
      <w:bookmarkStart w:id="1747" w:name="_Toc388173651"/>
      <w:bookmarkStart w:id="1748" w:name="_Toc388174202"/>
      <w:bookmarkStart w:id="1749" w:name="_Toc388174754"/>
      <w:bookmarkStart w:id="1750" w:name="_Toc388175306"/>
      <w:bookmarkStart w:id="1751" w:name="_Toc388175858"/>
      <w:bookmarkStart w:id="1752" w:name="_Toc388176409"/>
      <w:bookmarkStart w:id="1753" w:name="_Toc388176960"/>
      <w:bookmarkStart w:id="1754" w:name="_Toc388177511"/>
      <w:bookmarkStart w:id="1755" w:name="_Toc388178061"/>
      <w:bookmarkStart w:id="1756" w:name="_Toc388178611"/>
      <w:bookmarkStart w:id="1757" w:name="_Toc388179203"/>
      <w:bookmarkStart w:id="1758" w:name="_Toc388179755"/>
      <w:bookmarkStart w:id="1759" w:name="_Toc388180308"/>
      <w:bookmarkStart w:id="1760" w:name="_Toc388183774"/>
      <w:bookmarkStart w:id="1761" w:name="_Toc388337837"/>
      <w:bookmarkStart w:id="1762" w:name="_3.1.5._Administrative_boundary"/>
      <w:bookmarkStart w:id="1763" w:name="_Toc386805043"/>
      <w:bookmarkStart w:id="1764" w:name="_Toc386807040"/>
      <w:bookmarkStart w:id="1765" w:name="_Toc388529866"/>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r w:rsidRPr="00EC1A46">
        <w:rPr>
          <w:rFonts w:asciiTheme="majorHAnsi" w:hAnsiTheme="majorHAnsi" w:cs="Calibri"/>
          <w:sz w:val="24"/>
          <w:szCs w:val="24"/>
        </w:rPr>
        <w:t>Administrative boundary search</w:t>
      </w:r>
      <w:bookmarkEnd w:id="1763"/>
      <w:bookmarkEnd w:id="1764"/>
      <w:bookmarkEnd w:id="1765"/>
    </w:p>
    <w:p w:rsidR="00286797" w:rsidRPr="00EC1A46" w:rsidRDefault="00286797" w:rsidP="00EC1A46">
      <w:pPr>
        <w:rPr>
          <w:rFonts w:asciiTheme="majorHAnsi" w:hAnsiTheme="majorHAnsi"/>
        </w:rPr>
      </w:pPr>
    </w:p>
    <w:p w:rsidR="009B238F" w:rsidRDefault="005C23C7" w:rsidP="005C23C7">
      <w:pPr>
        <w:tabs>
          <w:tab w:val="clear" w:pos="5760"/>
          <w:tab w:val="left" w:pos="6102"/>
          <w:tab w:val="left" w:pos="6372"/>
          <w:tab w:val="left" w:pos="6552"/>
        </w:tabs>
        <w:ind w:right="29"/>
        <w:rPr>
          <w:rFonts w:asciiTheme="majorHAnsi" w:hAnsiTheme="majorHAnsi" w:cs="Calibri"/>
          <w:sz w:val="22"/>
          <w:szCs w:val="22"/>
        </w:rPr>
      </w:pPr>
      <w:r w:rsidRPr="00EC1A46">
        <w:rPr>
          <w:rFonts w:asciiTheme="majorHAnsi" w:hAnsiTheme="majorHAnsi" w:cs="Calibri"/>
          <w:sz w:val="22"/>
          <w:szCs w:val="22"/>
        </w:rPr>
        <w:t>Application will</w:t>
      </w:r>
      <w:r w:rsidR="003B1C2A" w:rsidRPr="00EC1A46">
        <w:rPr>
          <w:rFonts w:asciiTheme="majorHAnsi" w:hAnsiTheme="majorHAnsi" w:cs="Calibri"/>
          <w:sz w:val="22"/>
          <w:szCs w:val="22"/>
        </w:rPr>
        <w:t xml:space="preserve"> be</w:t>
      </w:r>
      <w:r w:rsidRPr="00EC1A46">
        <w:rPr>
          <w:rFonts w:asciiTheme="majorHAnsi" w:hAnsiTheme="majorHAnsi" w:cs="Calibri"/>
          <w:sz w:val="22"/>
          <w:szCs w:val="22"/>
        </w:rPr>
        <w:t xml:space="preserve"> facilitate</w:t>
      </w:r>
      <w:r w:rsidR="003B1C2A" w:rsidRPr="00EC1A46">
        <w:rPr>
          <w:rFonts w:asciiTheme="majorHAnsi" w:hAnsiTheme="majorHAnsi" w:cs="Calibri"/>
          <w:sz w:val="22"/>
          <w:szCs w:val="22"/>
        </w:rPr>
        <w:t>dwith</w:t>
      </w:r>
      <w:r w:rsidRPr="00EC1A46">
        <w:rPr>
          <w:rFonts w:asciiTheme="majorHAnsi" w:hAnsiTheme="majorHAnsi" w:cs="Calibri"/>
          <w:sz w:val="22"/>
          <w:szCs w:val="22"/>
        </w:rPr>
        <w:t xml:space="preserve"> user to search the administrative units (Governorate, Area and/or block no) by providing the requested inputs. Click on the context menu &amp; select the Administrative search icon</w:t>
      </w:r>
      <w:r w:rsidR="00107E2A" w:rsidRPr="00EC1A46">
        <w:rPr>
          <w:rFonts w:asciiTheme="majorHAnsi" w:hAnsiTheme="majorHAnsi" w:cs="Calibri"/>
          <w:sz w:val="22"/>
          <w:szCs w:val="22"/>
        </w:rPr>
        <w:t xml:space="preserve">. Application will </w:t>
      </w:r>
      <w:r w:rsidR="0040245E" w:rsidRPr="00EC1A46">
        <w:rPr>
          <w:rFonts w:asciiTheme="majorHAnsi" w:hAnsiTheme="majorHAnsi" w:cs="Calibri"/>
          <w:sz w:val="22"/>
          <w:szCs w:val="22"/>
        </w:rPr>
        <w:t>overlap</w:t>
      </w:r>
      <w:r w:rsidR="00107E2A" w:rsidRPr="00EC1A46">
        <w:rPr>
          <w:rFonts w:asciiTheme="majorHAnsi" w:hAnsiTheme="majorHAnsi" w:cs="Calibri"/>
          <w:sz w:val="22"/>
          <w:szCs w:val="22"/>
        </w:rPr>
        <w:t xml:space="preserve"> the </w:t>
      </w:r>
      <w:r w:rsidR="0040245E" w:rsidRPr="00EC1A46">
        <w:rPr>
          <w:rFonts w:asciiTheme="majorHAnsi" w:hAnsiTheme="majorHAnsi" w:cs="Calibri"/>
          <w:sz w:val="22"/>
          <w:szCs w:val="22"/>
        </w:rPr>
        <w:t>map page with admin search pop up.</w:t>
      </w:r>
      <w:r w:rsidR="00107E2A" w:rsidRPr="00EC1A46">
        <w:rPr>
          <w:rFonts w:asciiTheme="majorHAnsi" w:hAnsiTheme="majorHAnsi" w:cs="Calibri"/>
          <w:sz w:val="22"/>
          <w:szCs w:val="22"/>
        </w:rPr>
        <w:t xml:space="preserve"> Where user need to </w:t>
      </w:r>
      <w:r w:rsidR="0040245E" w:rsidRPr="00EC1A46">
        <w:rPr>
          <w:rFonts w:asciiTheme="majorHAnsi" w:hAnsiTheme="majorHAnsi" w:cs="Calibri"/>
          <w:sz w:val="22"/>
          <w:szCs w:val="22"/>
        </w:rPr>
        <w:t>provide the Governorate</w:t>
      </w:r>
      <w:r w:rsidR="00286797" w:rsidRPr="00EC1A46">
        <w:rPr>
          <w:rFonts w:asciiTheme="majorHAnsi" w:hAnsiTheme="majorHAnsi" w:cs="Calibri"/>
          <w:b/>
          <w:sz w:val="22"/>
          <w:szCs w:val="22"/>
        </w:rPr>
        <w:t>and/or</w:t>
      </w:r>
      <w:r w:rsidR="0040245E" w:rsidRPr="00EC1A46">
        <w:rPr>
          <w:rFonts w:asciiTheme="majorHAnsi" w:hAnsiTheme="majorHAnsi" w:cs="Calibri"/>
          <w:sz w:val="22"/>
          <w:szCs w:val="22"/>
        </w:rPr>
        <w:t xml:space="preserve"> Area </w:t>
      </w:r>
      <w:r w:rsidR="0040245E" w:rsidRPr="00EC1A46">
        <w:rPr>
          <w:rFonts w:asciiTheme="majorHAnsi" w:hAnsiTheme="majorHAnsi" w:cs="Calibri"/>
          <w:b/>
          <w:sz w:val="22"/>
          <w:szCs w:val="22"/>
        </w:rPr>
        <w:t>and/or</w:t>
      </w:r>
      <w:r w:rsidR="0040245E" w:rsidRPr="00EC1A46">
        <w:rPr>
          <w:rFonts w:asciiTheme="majorHAnsi" w:hAnsiTheme="majorHAnsi" w:cs="Calibri"/>
          <w:sz w:val="22"/>
          <w:szCs w:val="22"/>
        </w:rPr>
        <w:t xml:space="preserve"> block no. By click on the search button application will highlight the search result on the map. </w:t>
      </w:r>
    </w:p>
    <w:p w:rsidR="00435E2E" w:rsidRDefault="00435E2E" w:rsidP="005C23C7">
      <w:pPr>
        <w:tabs>
          <w:tab w:val="clear" w:pos="5760"/>
          <w:tab w:val="left" w:pos="6102"/>
          <w:tab w:val="left" w:pos="6372"/>
          <w:tab w:val="left" w:pos="6552"/>
        </w:tabs>
        <w:ind w:right="29"/>
        <w:rPr>
          <w:rFonts w:asciiTheme="majorHAnsi" w:hAnsiTheme="majorHAnsi" w:cs="Calibri"/>
          <w:sz w:val="22"/>
          <w:szCs w:val="22"/>
        </w:rPr>
      </w:pPr>
    </w:p>
    <w:p w:rsidR="00435E2E" w:rsidRPr="00EC1A46" w:rsidRDefault="00435E2E" w:rsidP="005C23C7">
      <w:pPr>
        <w:tabs>
          <w:tab w:val="clear" w:pos="5760"/>
          <w:tab w:val="left" w:pos="6102"/>
          <w:tab w:val="left" w:pos="6372"/>
          <w:tab w:val="left" w:pos="6552"/>
        </w:tabs>
        <w:ind w:right="29"/>
        <w:rPr>
          <w:rFonts w:asciiTheme="majorHAnsi" w:hAnsiTheme="majorHAnsi" w:cs="Calibri"/>
          <w:sz w:val="22"/>
          <w:szCs w:val="22"/>
        </w:rPr>
      </w:pPr>
      <w:r w:rsidRPr="00435E2E">
        <w:rPr>
          <w:rFonts w:asciiTheme="majorHAnsi" w:hAnsiTheme="majorHAnsi" w:cs="Calibri"/>
          <w:sz w:val="22"/>
          <w:szCs w:val="22"/>
        </w:rPr>
        <w:t>Once the requested parameters selected / filled then user can Click on the search button to search the administrative unit. If query returns more than one record then an intermediate window will appear with a listview which will showing all the results. Here, user can select one record. On selection of admin unit, this intermediate window will swipe with map window and the polygon of selected admin unit will be highlighted on the map including a pop-up window showing the details of the admin unit</w:t>
      </w:r>
    </w:p>
    <w:p w:rsidR="00D929F9" w:rsidRPr="00EC1A46" w:rsidRDefault="00D929F9" w:rsidP="00AE529C">
      <w:pPr>
        <w:pStyle w:val="Heading1-ILIS"/>
        <w:tabs>
          <w:tab w:val="left" w:pos="8640"/>
        </w:tabs>
        <w:spacing w:line="360" w:lineRule="auto"/>
        <w:ind w:right="0"/>
        <w:jc w:val="both"/>
        <w:rPr>
          <w:rFonts w:asciiTheme="majorHAnsi" w:hAnsiTheme="majorHAnsi" w:cs="Calibri"/>
          <w:b w:val="0"/>
          <w:sz w:val="28"/>
          <w:szCs w:val="28"/>
        </w:rPr>
      </w:pPr>
    </w:p>
    <w:p w:rsidR="0040245E" w:rsidRPr="00EC1A46" w:rsidRDefault="0040245E" w:rsidP="0040245E">
      <w:pPr>
        <w:pStyle w:val="1111Heading4-ILISSRS"/>
        <w:spacing w:line="276" w:lineRule="auto"/>
        <w:rPr>
          <w:rFonts w:asciiTheme="majorHAnsi" w:hAnsiTheme="majorHAnsi" w:cs="Calibri"/>
          <w:sz w:val="22"/>
          <w:szCs w:val="22"/>
        </w:rPr>
      </w:pPr>
      <w:r w:rsidRPr="00EC1A46">
        <w:rPr>
          <w:rFonts w:asciiTheme="majorHAnsi" w:hAnsiTheme="majorHAnsi" w:cs="Calibri"/>
          <w:sz w:val="22"/>
          <w:szCs w:val="22"/>
        </w:rPr>
        <w:t>Use Case Diagram</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tblPr>
      <w:tblGrid>
        <w:gridCol w:w="2088"/>
        <w:gridCol w:w="2160"/>
        <w:gridCol w:w="2340"/>
        <w:gridCol w:w="2269"/>
      </w:tblGrid>
      <w:tr w:rsidR="00CA7385" w:rsidRPr="008C0E46" w:rsidTr="00CF4115">
        <w:tc>
          <w:tcPr>
            <w:tcW w:w="2088" w:type="dxa"/>
            <w:tcBorders>
              <w:top w:val="single" w:sz="12" w:space="0" w:color="auto"/>
              <w:left w:val="single" w:sz="12" w:space="0" w:color="auto"/>
              <w:bottom w:val="single" w:sz="6" w:space="0" w:color="auto"/>
              <w:right w:val="single" w:sz="6" w:space="0" w:color="auto"/>
            </w:tcBorders>
            <w:hideMark/>
          </w:tcPr>
          <w:p w:rsidR="00CA7385" w:rsidRPr="00EC1A46" w:rsidRDefault="00CA7385" w:rsidP="00CF4115">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Use Case ID:</w:t>
            </w:r>
          </w:p>
        </w:tc>
        <w:tc>
          <w:tcPr>
            <w:tcW w:w="2160" w:type="dxa"/>
            <w:tcBorders>
              <w:top w:val="single" w:sz="12" w:space="0" w:color="auto"/>
              <w:left w:val="single" w:sz="6" w:space="0" w:color="auto"/>
              <w:bottom w:val="single" w:sz="6" w:space="0" w:color="auto"/>
              <w:right w:val="single" w:sz="6" w:space="0" w:color="auto"/>
            </w:tcBorders>
            <w:hideMark/>
          </w:tcPr>
          <w:p w:rsidR="00CA7385" w:rsidRPr="00EC1A46" w:rsidRDefault="00CA7385" w:rsidP="00CF4115">
            <w:pPr>
              <w:rPr>
                <w:rFonts w:asciiTheme="majorHAnsi" w:hAnsiTheme="majorHAnsi" w:cs="Calibri"/>
                <w:sz w:val="22"/>
              </w:rPr>
            </w:pPr>
            <w:r w:rsidRPr="00EC1A46">
              <w:rPr>
                <w:rFonts w:asciiTheme="majorHAnsi" w:hAnsiTheme="majorHAnsi" w:cs="Calibri"/>
                <w:sz w:val="22"/>
              </w:rPr>
              <w:t>BML_005</w:t>
            </w:r>
          </w:p>
        </w:tc>
        <w:tc>
          <w:tcPr>
            <w:tcW w:w="2340" w:type="dxa"/>
            <w:tcBorders>
              <w:top w:val="single" w:sz="12" w:space="0" w:color="auto"/>
              <w:left w:val="single" w:sz="6" w:space="0" w:color="auto"/>
              <w:bottom w:val="single" w:sz="6" w:space="0" w:color="auto"/>
              <w:right w:val="single" w:sz="6" w:space="0" w:color="auto"/>
            </w:tcBorders>
            <w:hideMark/>
          </w:tcPr>
          <w:p w:rsidR="00CA7385" w:rsidRPr="00EC1A46" w:rsidRDefault="00CA7385" w:rsidP="00CF4115">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Req. ID:</w:t>
            </w:r>
          </w:p>
        </w:tc>
        <w:tc>
          <w:tcPr>
            <w:tcW w:w="2269" w:type="dxa"/>
            <w:tcBorders>
              <w:top w:val="single" w:sz="12" w:space="0" w:color="auto"/>
              <w:left w:val="single" w:sz="6" w:space="0" w:color="auto"/>
              <w:bottom w:val="single" w:sz="6" w:space="0" w:color="auto"/>
              <w:right w:val="single" w:sz="12" w:space="0" w:color="auto"/>
            </w:tcBorders>
            <w:hideMark/>
          </w:tcPr>
          <w:p w:rsidR="00CA7385" w:rsidRPr="00EC1A46" w:rsidRDefault="00CA7385" w:rsidP="00CF4115">
            <w:pPr>
              <w:rPr>
                <w:rFonts w:asciiTheme="majorHAnsi" w:hAnsiTheme="majorHAnsi" w:cs="Calibri"/>
                <w:sz w:val="22"/>
              </w:rPr>
            </w:pPr>
            <w:r w:rsidRPr="00EC1A46">
              <w:rPr>
                <w:rFonts w:asciiTheme="majorHAnsi" w:hAnsiTheme="majorHAnsi" w:cs="Calibri"/>
                <w:b/>
                <w:sz w:val="22"/>
              </w:rPr>
              <w:t xml:space="preserve">FR </w:t>
            </w:r>
            <w:r w:rsidR="00F42EB9">
              <w:rPr>
                <w:rFonts w:asciiTheme="majorHAnsi" w:hAnsiTheme="majorHAnsi" w:cs="Calibri"/>
                <w:b/>
                <w:sz w:val="22"/>
              </w:rPr>
              <w:t>6</w:t>
            </w:r>
          </w:p>
        </w:tc>
      </w:tr>
      <w:tr w:rsidR="0040245E" w:rsidRPr="008C0E46" w:rsidTr="00CF4115">
        <w:tc>
          <w:tcPr>
            <w:tcW w:w="2088" w:type="dxa"/>
            <w:tcBorders>
              <w:top w:val="single" w:sz="6" w:space="0" w:color="auto"/>
              <w:left w:val="single" w:sz="12" w:space="0" w:color="auto"/>
              <w:bottom w:val="single" w:sz="6" w:space="0" w:color="auto"/>
              <w:right w:val="single" w:sz="6" w:space="0" w:color="auto"/>
            </w:tcBorders>
            <w:hideMark/>
          </w:tcPr>
          <w:p w:rsidR="0040245E" w:rsidRPr="00EC1A46" w:rsidRDefault="0040245E" w:rsidP="00CF4115">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Created By:</w:t>
            </w:r>
          </w:p>
        </w:tc>
        <w:tc>
          <w:tcPr>
            <w:tcW w:w="2160" w:type="dxa"/>
            <w:tcBorders>
              <w:top w:val="single" w:sz="6" w:space="0" w:color="auto"/>
              <w:left w:val="single" w:sz="6" w:space="0" w:color="auto"/>
              <w:bottom w:val="single" w:sz="6" w:space="0" w:color="auto"/>
              <w:right w:val="single" w:sz="6" w:space="0" w:color="auto"/>
            </w:tcBorders>
            <w:hideMark/>
          </w:tcPr>
          <w:p w:rsidR="0040245E" w:rsidRPr="00EC1A46" w:rsidRDefault="0040245E" w:rsidP="00CF4115">
            <w:pPr>
              <w:pStyle w:val="ListParagraph"/>
              <w:spacing w:after="0" w:line="240" w:lineRule="auto"/>
              <w:contextualSpacing/>
              <w:rPr>
                <w:rFonts w:asciiTheme="majorHAnsi" w:hAnsiTheme="majorHAnsi" w:cs="Calibri"/>
                <w:color w:val="000000"/>
              </w:rPr>
            </w:pPr>
            <w:r w:rsidRPr="00EC1A46">
              <w:rPr>
                <w:rFonts w:asciiTheme="majorHAnsi" w:hAnsiTheme="majorHAnsi" w:cs="Calibri"/>
                <w:color w:val="000000"/>
              </w:rPr>
              <w:t>Bibhudutta</w:t>
            </w:r>
          </w:p>
        </w:tc>
        <w:tc>
          <w:tcPr>
            <w:tcW w:w="2340" w:type="dxa"/>
            <w:tcBorders>
              <w:top w:val="single" w:sz="6" w:space="0" w:color="auto"/>
              <w:left w:val="single" w:sz="6" w:space="0" w:color="auto"/>
              <w:bottom w:val="single" w:sz="6" w:space="0" w:color="auto"/>
              <w:right w:val="single" w:sz="6" w:space="0" w:color="auto"/>
            </w:tcBorders>
            <w:hideMark/>
          </w:tcPr>
          <w:p w:rsidR="0040245E" w:rsidRPr="00EC1A46" w:rsidRDefault="0040245E" w:rsidP="00CF4115">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Last Updated By:</w:t>
            </w:r>
          </w:p>
        </w:tc>
        <w:tc>
          <w:tcPr>
            <w:tcW w:w="2269" w:type="dxa"/>
            <w:tcBorders>
              <w:top w:val="single" w:sz="6" w:space="0" w:color="auto"/>
              <w:left w:val="single" w:sz="6" w:space="0" w:color="auto"/>
              <w:bottom w:val="single" w:sz="6" w:space="0" w:color="auto"/>
              <w:right w:val="single" w:sz="12" w:space="0" w:color="auto"/>
            </w:tcBorders>
          </w:tcPr>
          <w:p w:rsidR="0040245E" w:rsidRPr="00EC1A46" w:rsidRDefault="0040245E" w:rsidP="00CF4115">
            <w:pPr>
              <w:rPr>
                <w:rFonts w:asciiTheme="majorHAnsi" w:hAnsiTheme="majorHAnsi" w:cs="Calibri"/>
                <w:sz w:val="22"/>
              </w:rPr>
            </w:pPr>
          </w:p>
        </w:tc>
      </w:tr>
      <w:tr w:rsidR="0040245E" w:rsidRPr="008C0E46" w:rsidTr="00CF4115">
        <w:tc>
          <w:tcPr>
            <w:tcW w:w="2088" w:type="dxa"/>
            <w:tcBorders>
              <w:top w:val="single" w:sz="6" w:space="0" w:color="auto"/>
              <w:left w:val="single" w:sz="12" w:space="0" w:color="auto"/>
              <w:bottom w:val="single" w:sz="6" w:space="0" w:color="auto"/>
              <w:right w:val="single" w:sz="6" w:space="0" w:color="auto"/>
            </w:tcBorders>
            <w:hideMark/>
          </w:tcPr>
          <w:p w:rsidR="0040245E" w:rsidRPr="00EC1A46" w:rsidRDefault="0040245E" w:rsidP="00CF4115">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Date  Created:</w:t>
            </w:r>
          </w:p>
        </w:tc>
        <w:tc>
          <w:tcPr>
            <w:tcW w:w="2160" w:type="dxa"/>
            <w:tcBorders>
              <w:top w:val="single" w:sz="6" w:space="0" w:color="auto"/>
              <w:left w:val="single" w:sz="6" w:space="0" w:color="auto"/>
              <w:bottom w:val="single" w:sz="6" w:space="0" w:color="auto"/>
              <w:right w:val="single" w:sz="6" w:space="0" w:color="auto"/>
            </w:tcBorders>
          </w:tcPr>
          <w:p w:rsidR="0040245E" w:rsidRPr="00EC1A46" w:rsidRDefault="0040245E" w:rsidP="00CF4115">
            <w:pPr>
              <w:pStyle w:val="ListParagraph"/>
              <w:spacing w:after="0" w:line="240" w:lineRule="auto"/>
              <w:contextualSpacing/>
              <w:rPr>
                <w:rFonts w:asciiTheme="majorHAnsi" w:hAnsiTheme="majorHAnsi" w:cs="Calibri"/>
                <w:color w:val="000000"/>
              </w:rPr>
            </w:pPr>
          </w:p>
        </w:tc>
        <w:tc>
          <w:tcPr>
            <w:tcW w:w="2340" w:type="dxa"/>
            <w:tcBorders>
              <w:top w:val="single" w:sz="6" w:space="0" w:color="auto"/>
              <w:left w:val="single" w:sz="6" w:space="0" w:color="auto"/>
              <w:bottom w:val="single" w:sz="6" w:space="0" w:color="auto"/>
              <w:right w:val="single" w:sz="6" w:space="0" w:color="auto"/>
            </w:tcBorders>
            <w:hideMark/>
          </w:tcPr>
          <w:p w:rsidR="0040245E" w:rsidRPr="00EC1A46" w:rsidRDefault="0040245E" w:rsidP="00CF4115">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 xml:space="preserve">  Last Updated Date:</w:t>
            </w:r>
          </w:p>
        </w:tc>
        <w:tc>
          <w:tcPr>
            <w:tcW w:w="2269" w:type="dxa"/>
            <w:tcBorders>
              <w:top w:val="single" w:sz="6" w:space="0" w:color="auto"/>
              <w:left w:val="single" w:sz="6" w:space="0" w:color="auto"/>
              <w:bottom w:val="single" w:sz="6" w:space="0" w:color="auto"/>
              <w:right w:val="single" w:sz="12" w:space="0" w:color="auto"/>
            </w:tcBorders>
          </w:tcPr>
          <w:p w:rsidR="0040245E" w:rsidRPr="00EC1A46" w:rsidRDefault="0040245E" w:rsidP="00CF4115">
            <w:pPr>
              <w:rPr>
                <w:rFonts w:asciiTheme="majorHAnsi" w:hAnsiTheme="majorHAnsi" w:cs="Calibri"/>
                <w:sz w:val="22"/>
              </w:rPr>
            </w:pPr>
          </w:p>
        </w:tc>
      </w:tr>
      <w:tr w:rsidR="0040245E" w:rsidRPr="008C0E46" w:rsidTr="00CF4115">
        <w:tc>
          <w:tcPr>
            <w:tcW w:w="2088" w:type="dxa"/>
            <w:tcBorders>
              <w:top w:val="single" w:sz="6" w:space="0" w:color="auto"/>
              <w:left w:val="single" w:sz="12" w:space="0" w:color="auto"/>
              <w:bottom w:val="single" w:sz="12" w:space="0" w:color="auto"/>
              <w:right w:val="single" w:sz="6" w:space="0" w:color="auto"/>
            </w:tcBorders>
            <w:hideMark/>
          </w:tcPr>
          <w:p w:rsidR="0040245E" w:rsidRPr="00EC1A46" w:rsidRDefault="0040245E" w:rsidP="00CF4115">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Use Case Name:</w:t>
            </w:r>
          </w:p>
        </w:tc>
        <w:tc>
          <w:tcPr>
            <w:tcW w:w="6769" w:type="dxa"/>
            <w:gridSpan w:val="3"/>
            <w:tcBorders>
              <w:top w:val="single" w:sz="6" w:space="0" w:color="auto"/>
              <w:left w:val="single" w:sz="6" w:space="0" w:color="auto"/>
              <w:bottom w:val="single" w:sz="12" w:space="0" w:color="auto"/>
              <w:right w:val="single" w:sz="12" w:space="0" w:color="auto"/>
            </w:tcBorders>
            <w:hideMark/>
          </w:tcPr>
          <w:p w:rsidR="0040245E" w:rsidRPr="00EC1A46" w:rsidRDefault="00B37560" w:rsidP="00CF4115">
            <w:pPr>
              <w:pStyle w:val="ListParagraph"/>
              <w:spacing w:after="0" w:line="240" w:lineRule="auto"/>
              <w:contextualSpacing/>
              <w:rPr>
                <w:rFonts w:asciiTheme="majorHAnsi" w:hAnsiTheme="majorHAnsi" w:cs="Calibri"/>
                <w:color w:val="000000"/>
              </w:rPr>
            </w:pPr>
            <w:r w:rsidRPr="00EC1A46">
              <w:rPr>
                <w:rFonts w:asciiTheme="majorHAnsi" w:hAnsiTheme="majorHAnsi" w:cs="Calibri"/>
                <w:color w:val="000000"/>
              </w:rPr>
              <w:t>Administrative boundary search</w:t>
            </w:r>
          </w:p>
        </w:tc>
      </w:tr>
    </w:tbl>
    <w:p w:rsidR="0040245E" w:rsidRPr="00EC1A46" w:rsidRDefault="0040245E" w:rsidP="0040245E">
      <w:pPr>
        <w:tabs>
          <w:tab w:val="left" w:pos="900"/>
          <w:tab w:val="num" w:pos="1746"/>
        </w:tabs>
        <w:autoSpaceDE w:val="0"/>
        <w:autoSpaceDN w:val="0"/>
        <w:adjustRightInd w:val="0"/>
        <w:spacing w:line="360" w:lineRule="auto"/>
        <w:ind w:left="90"/>
        <w:jc w:val="both"/>
        <w:rPr>
          <w:rFonts w:asciiTheme="majorHAnsi" w:hAnsiTheme="majorHAnsi" w:cs="Calibri"/>
          <w:sz w:val="20"/>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tblPr>
      <w:tblGrid>
        <w:gridCol w:w="2088"/>
        <w:gridCol w:w="6660"/>
      </w:tblGrid>
      <w:tr w:rsidR="0040245E" w:rsidRPr="008C0E46" w:rsidTr="00CF4115">
        <w:tc>
          <w:tcPr>
            <w:tcW w:w="2088" w:type="dxa"/>
            <w:tcBorders>
              <w:top w:val="single" w:sz="12" w:space="0" w:color="auto"/>
              <w:left w:val="single" w:sz="12" w:space="0" w:color="auto"/>
              <w:bottom w:val="single" w:sz="6" w:space="0" w:color="auto"/>
              <w:right w:val="single" w:sz="6" w:space="0" w:color="auto"/>
            </w:tcBorders>
            <w:hideMark/>
          </w:tcPr>
          <w:p w:rsidR="0040245E" w:rsidRPr="00EC1A46" w:rsidRDefault="0040245E" w:rsidP="00CF4115">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Actor:</w:t>
            </w:r>
          </w:p>
        </w:tc>
        <w:tc>
          <w:tcPr>
            <w:tcW w:w="6660" w:type="dxa"/>
            <w:tcBorders>
              <w:top w:val="single" w:sz="12" w:space="0" w:color="auto"/>
              <w:left w:val="single" w:sz="6" w:space="0" w:color="auto"/>
              <w:bottom w:val="single" w:sz="6" w:space="0" w:color="auto"/>
              <w:right w:val="single" w:sz="12" w:space="0" w:color="auto"/>
            </w:tcBorders>
            <w:hideMark/>
          </w:tcPr>
          <w:p w:rsidR="0040245E" w:rsidRPr="00EC1A46" w:rsidRDefault="003B1C2A" w:rsidP="00CF4115">
            <w:pPr>
              <w:rPr>
                <w:rFonts w:asciiTheme="majorHAnsi" w:hAnsiTheme="majorHAnsi" w:cs="Calibri"/>
                <w:sz w:val="22"/>
                <w:szCs w:val="22"/>
              </w:rPr>
            </w:pPr>
            <w:r w:rsidRPr="00EC1A46">
              <w:rPr>
                <w:rFonts w:asciiTheme="majorHAnsi" w:hAnsiTheme="majorHAnsi" w:cs="Calibri"/>
                <w:sz w:val="22"/>
                <w:szCs w:val="22"/>
              </w:rPr>
              <w:t xml:space="preserve">Public/CIO </w:t>
            </w:r>
            <w:r w:rsidR="006F6E42" w:rsidRPr="00EC1A46">
              <w:rPr>
                <w:rFonts w:asciiTheme="majorHAnsi" w:hAnsiTheme="majorHAnsi" w:cs="Calibri"/>
                <w:sz w:val="22"/>
                <w:szCs w:val="22"/>
              </w:rPr>
              <w:t>User</w:t>
            </w:r>
          </w:p>
        </w:tc>
      </w:tr>
      <w:tr w:rsidR="0040245E" w:rsidRPr="008C0E46" w:rsidTr="00CF4115">
        <w:tc>
          <w:tcPr>
            <w:tcW w:w="2088" w:type="dxa"/>
            <w:tcBorders>
              <w:top w:val="single" w:sz="6" w:space="0" w:color="auto"/>
              <w:left w:val="single" w:sz="12" w:space="0" w:color="auto"/>
              <w:bottom w:val="single" w:sz="6" w:space="0" w:color="auto"/>
              <w:right w:val="single" w:sz="6" w:space="0" w:color="auto"/>
            </w:tcBorders>
            <w:hideMark/>
          </w:tcPr>
          <w:p w:rsidR="0040245E" w:rsidRPr="00EC1A46" w:rsidRDefault="0040245E" w:rsidP="00CF4115">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Description:</w:t>
            </w:r>
          </w:p>
        </w:tc>
        <w:tc>
          <w:tcPr>
            <w:tcW w:w="6660" w:type="dxa"/>
            <w:tcBorders>
              <w:top w:val="single" w:sz="6" w:space="0" w:color="auto"/>
              <w:left w:val="single" w:sz="6" w:space="0" w:color="auto"/>
              <w:bottom w:val="single" w:sz="6" w:space="0" w:color="auto"/>
              <w:right w:val="single" w:sz="12" w:space="0" w:color="auto"/>
            </w:tcBorders>
          </w:tcPr>
          <w:p w:rsidR="0040245E" w:rsidRPr="00EC1A46" w:rsidRDefault="00B37560" w:rsidP="003B1C2A">
            <w:pPr>
              <w:tabs>
                <w:tab w:val="clear" w:pos="5760"/>
              </w:tabs>
              <w:ind w:right="-90"/>
              <w:rPr>
                <w:rFonts w:asciiTheme="majorHAnsi" w:hAnsiTheme="majorHAnsi" w:cs="Calibri"/>
                <w:sz w:val="22"/>
                <w:szCs w:val="22"/>
              </w:rPr>
            </w:pPr>
            <w:r w:rsidRPr="00EC1A46">
              <w:rPr>
                <w:rFonts w:asciiTheme="majorHAnsi" w:hAnsiTheme="majorHAnsi" w:cs="Calibri"/>
                <w:sz w:val="22"/>
                <w:szCs w:val="22"/>
              </w:rPr>
              <w:t>In administrative search application user to</w:t>
            </w:r>
            <w:r w:rsidR="003B1C2A" w:rsidRPr="00EC1A46">
              <w:rPr>
                <w:rFonts w:asciiTheme="majorHAnsi" w:hAnsiTheme="majorHAnsi" w:cs="Calibri"/>
                <w:sz w:val="22"/>
                <w:szCs w:val="22"/>
              </w:rPr>
              <w:t xml:space="preserve"> be facilitated with parameters like Governorate, Area and Block number to perform</w:t>
            </w:r>
            <w:r w:rsidRPr="00EC1A46">
              <w:rPr>
                <w:rFonts w:asciiTheme="majorHAnsi" w:hAnsiTheme="majorHAnsi" w:cs="Calibri"/>
                <w:sz w:val="22"/>
                <w:szCs w:val="22"/>
              </w:rPr>
              <w:t xml:space="preserve"> search</w:t>
            </w:r>
            <w:r w:rsidR="003B1C2A" w:rsidRPr="00EC1A46">
              <w:rPr>
                <w:rFonts w:asciiTheme="majorHAnsi" w:hAnsiTheme="majorHAnsi" w:cs="Calibri"/>
                <w:sz w:val="22"/>
                <w:szCs w:val="22"/>
              </w:rPr>
              <w:t>.</w:t>
            </w:r>
          </w:p>
        </w:tc>
      </w:tr>
      <w:tr w:rsidR="0040245E" w:rsidRPr="008C0E46" w:rsidTr="00CF4115">
        <w:tc>
          <w:tcPr>
            <w:tcW w:w="2088" w:type="dxa"/>
            <w:tcBorders>
              <w:top w:val="single" w:sz="6" w:space="0" w:color="auto"/>
              <w:left w:val="single" w:sz="12" w:space="0" w:color="auto"/>
              <w:bottom w:val="single" w:sz="6" w:space="0" w:color="auto"/>
              <w:right w:val="single" w:sz="6" w:space="0" w:color="auto"/>
            </w:tcBorders>
            <w:hideMark/>
          </w:tcPr>
          <w:p w:rsidR="0040245E" w:rsidRPr="00EC1A46" w:rsidRDefault="0040245E" w:rsidP="00CF4115">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Preconditions:</w:t>
            </w:r>
          </w:p>
        </w:tc>
        <w:tc>
          <w:tcPr>
            <w:tcW w:w="6660" w:type="dxa"/>
            <w:tcBorders>
              <w:top w:val="single" w:sz="6" w:space="0" w:color="auto"/>
              <w:left w:val="single" w:sz="6" w:space="0" w:color="auto"/>
              <w:bottom w:val="single" w:sz="6" w:space="0" w:color="auto"/>
              <w:right w:val="single" w:sz="12" w:space="0" w:color="auto"/>
            </w:tcBorders>
            <w:hideMark/>
          </w:tcPr>
          <w:p w:rsidR="0040245E" w:rsidRPr="00EC1A46" w:rsidRDefault="0040245E" w:rsidP="00770790">
            <w:pPr>
              <w:numPr>
                <w:ilvl w:val="0"/>
                <w:numId w:val="29"/>
              </w:numPr>
              <w:rPr>
                <w:rFonts w:asciiTheme="majorHAnsi" w:hAnsiTheme="majorHAnsi" w:cs="Calibri"/>
                <w:sz w:val="22"/>
                <w:szCs w:val="22"/>
              </w:rPr>
            </w:pPr>
            <w:r w:rsidRPr="00EC1A46">
              <w:rPr>
                <w:rFonts w:asciiTheme="majorHAnsi" w:hAnsiTheme="majorHAnsi" w:cs="Calibri"/>
                <w:sz w:val="22"/>
                <w:szCs w:val="22"/>
              </w:rPr>
              <w:t>Device should be on mode</w:t>
            </w:r>
          </w:p>
          <w:p w:rsidR="0040245E" w:rsidRPr="00EC1A46" w:rsidRDefault="0040245E" w:rsidP="00770790">
            <w:pPr>
              <w:numPr>
                <w:ilvl w:val="0"/>
                <w:numId w:val="29"/>
              </w:numPr>
              <w:rPr>
                <w:rFonts w:asciiTheme="majorHAnsi" w:hAnsiTheme="majorHAnsi" w:cs="Calibri"/>
                <w:sz w:val="22"/>
                <w:szCs w:val="22"/>
              </w:rPr>
            </w:pPr>
            <w:r w:rsidRPr="00EC1A46">
              <w:rPr>
                <w:rFonts w:asciiTheme="majorHAnsi" w:hAnsiTheme="majorHAnsi" w:cs="Calibri"/>
                <w:sz w:val="22"/>
                <w:szCs w:val="22"/>
              </w:rPr>
              <w:t>Bahrain locator app must be available on mobile or will be installed from the mobile market/play store.</w:t>
            </w:r>
          </w:p>
          <w:p w:rsidR="0040245E" w:rsidRPr="00EC1A46" w:rsidRDefault="0040245E" w:rsidP="00770790">
            <w:pPr>
              <w:numPr>
                <w:ilvl w:val="0"/>
                <w:numId w:val="29"/>
              </w:numPr>
              <w:rPr>
                <w:rFonts w:asciiTheme="majorHAnsi" w:hAnsiTheme="majorHAnsi" w:cs="Calibri"/>
                <w:sz w:val="22"/>
                <w:szCs w:val="22"/>
              </w:rPr>
            </w:pPr>
            <w:r w:rsidRPr="00EC1A46">
              <w:rPr>
                <w:rFonts w:asciiTheme="majorHAnsi" w:hAnsiTheme="majorHAnsi" w:cs="Calibri"/>
                <w:sz w:val="22"/>
                <w:szCs w:val="22"/>
              </w:rPr>
              <w:t>Device should connect to the internet.</w:t>
            </w:r>
          </w:p>
          <w:p w:rsidR="0040245E" w:rsidRPr="00EC1A46" w:rsidRDefault="0040245E" w:rsidP="00770790">
            <w:pPr>
              <w:numPr>
                <w:ilvl w:val="0"/>
                <w:numId w:val="29"/>
              </w:numPr>
              <w:rPr>
                <w:rFonts w:asciiTheme="majorHAnsi" w:hAnsiTheme="majorHAnsi" w:cs="Calibri"/>
                <w:sz w:val="22"/>
                <w:szCs w:val="22"/>
              </w:rPr>
            </w:pPr>
            <w:r w:rsidRPr="00EC1A46">
              <w:rPr>
                <w:rFonts w:asciiTheme="majorHAnsi" w:hAnsiTheme="majorHAnsi" w:cs="Calibri"/>
                <w:sz w:val="22"/>
                <w:szCs w:val="22"/>
              </w:rPr>
              <w:t>Device should establish a connection with the server</w:t>
            </w:r>
          </w:p>
        </w:tc>
      </w:tr>
      <w:tr w:rsidR="0040245E" w:rsidRPr="008C0E46" w:rsidTr="00CF4115">
        <w:tc>
          <w:tcPr>
            <w:tcW w:w="2088" w:type="dxa"/>
            <w:tcBorders>
              <w:top w:val="single" w:sz="6" w:space="0" w:color="auto"/>
              <w:left w:val="single" w:sz="12" w:space="0" w:color="auto"/>
              <w:bottom w:val="single" w:sz="6" w:space="0" w:color="auto"/>
              <w:right w:val="single" w:sz="6" w:space="0" w:color="auto"/>
            </w:tcBorders>
            <w:hideMark/>
          </w:tcPr>
          <w:p w:rsidR="0040245E" w:rsidRPr="00EC1A46" w:rsidRDefault="0040245E" w:rsidP="00CF4115">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Normal Flow:</w:t>
            </w:r>
          </w:p>
        </w:tc>
        <w:tc>
          <w:tcPr>
            <w:tcW w:w="6660" w:type="dxa"/>
            <w:tcBorders>
              <w:top w:val="single" w:sz="6" w:space="0" w:color="auto"/>
              <w:left w:val="single" w:sz="6" w:space="0" w:color="auto"/>
              <w:bottom w:val="single" w:sz="6" w:space="0" w:color="auto"/>
              <w:right w:val="single" w:sz="12" w:space="0" w:color="auto"/>
            </w:tcBorders>
            <w:hideMark/>
          </w:tcPr>
          <w:p w:rsidR="0040245E" w:rsidRPr="00EC1A46" w:rsidRDefault="0040245E" w:rsidP="00770790">
            <w:pPr>
              <w:numPr>
                <w:ilvl w:val="0"/>
                <w:numId w:val="30"/>
              </w:numPr>
              <w:ind w:right="0"/>
              <w:rPr>
                <w:rFonts w:asciiTheme="majorHAnsi" w:hAnsiTheme="majorHAnsi" w:cs="Calibri"/>
                <w:sz w:val="22"/>
                <w:szCs w:val="22"/>
              </w:rPr>
            </w:pPr>
            <w:r w:rsidRPr="00EC1A46">
              <w:rPr>
                <w:rFonts w:asciiTheme="majorHAnsi" w:hAnsiTheme="majorHAnsi" w:cs="Calibri"/>
                <w:sz w:val="22"/>
                <w:szCs w:val="22"/>
              </w:rPr>
              <w:t>Start the Bahrain locator application</w:t>
            </w:r>
          </w:p>
          <w:p w:rsidR="0040245E" w:rsidRPr="00EC1A46" w:rsidRDefault="0040245E" w:rsidP="00770790">
            <w:pPr>
              <w:numPr>
                <w:ilvl w:val="0"/>
                <w:numId w:val="30"/>
              </w:numPr>
              <w:ind w:right="0"/>
              <w:rPr>
                <w:rFonts w:asciiTheme="majorHAnsi" w:hAnsiTheme="majorHAnsi" w:cs="Calibri"/>
                <w:sz w:val="22"/>
                <w:szCs w:val="22"/>
              </w:rPr>
            </w:pPr>
            <w:r w:rsidRPr="00EC1A46">
              <w:rPr>
                <w:rFonts w:asciiTheme="majorHAnsi" w:hAnsiTheme="majorHAnsi" w:cs="Calibri"/>
                <w:sz w:val="22"/>
                <w:szCs w:val="22"/>
              </w:rPr>
              <w:t xml:space="preserve">Click on the menu context &amp; select </w:t>
            </w:r>
            <w:r w:rsidR="005F347D" w:rsidRPr="00EC1A46">
              <w:rPr>
                <w:rFonts w:asciiTheme="majorHAnsi" w:hAnsiTheme="majorHAnsi" w:cs="Calibri"/>
                <w:sz w:val="22"/>
                <w:szCs w:val="22"/>
              </w:rPr>
              <w:t>Administrative</w:t>
            </w:r>
            <w:ins w:id="1766" w:author=" " w:date="2014-05-24T20:11:00Z">
              <w:r w:rsidR="0007281F">
                <w:rPr>
                  <w:rFonts w:asciiTheme="majorHAnsi" w:hAnsiTheme="majorHAnsi" w:cs="Calibri"/>
                  <w:sz w:val="22"/>
                  <w:szCs w:val="22"/>
                </w:rPr>
                <w:t xml:space="preserve"> </w:t>
              </w:r>
            </w:ins>
            <w:r w:rsidR="005F347D" w:rsidRPr="00EC1A46">
              <w:rPr>
                <w:rFonts w:asciiTheme="majorHAnsi" w:hAnsiTheme="majorHAnsi" w:cs="Calibri"/>
                <w:sz w:val="22"/>
                <w:szCs w:val="22"/>
              </w:rPr>
              <w:t>s</w:t>
            </w:r>
            <w:r w:rsidRPr="00EC1A46">
              <w:rPr>
                <w:rFonts w:asciiTheme="majorHAnsi" w:hAnsiTheme="majorHAnsi" w:cs="Calibri"/>
                <w:sz w:val="22"/>
                <w:szCs w:val="22"/>
              </w:rPr>
              <w:t>earch.</w:t>
            </w:r>
          </w:p>
          <w:p w:rsidR="0040245E" w:rsidRPr="00EC1A46" w:rsidRDefault="0040245E" w:rsidP="00770790">
            <w:pPr>
              <w:numPr>
                <w:ilvl w:val="0"/>
                <w:numId w:val="30"/>
              </w:numPr>
              <w:ind w:right="0"/>
              <w:rPr>
                <w:rFonts w:asciiTheme="majorHAnsi" w:hAnsiTheme="majorHAnsi" w:cs="Calibri"/>
                <w:sz w:val="22"/>
                <w:szCs w:val="22"/>
              </w:rPr>
            </w:pPr>
            <w:r w:rsidRPr="00EC1A46">
              <w:rPr>
                <w:rFonts w:asciiTheme="majorHAnsi" w:hAnsiTheme="majorHAnsi" w:cs="Calibri"/>
                <w:sz w:val="22"/>
                <w:szCs w:val="22"/>
              </w:rPr>
              <w:t xml:space="preserve">Application will open </w:t>
            </w:r>
            <w:r w:rsidR="00EC2F6C" w:rsidRPr="00EC1A46">
              <w:rPr>
                <w:rFonts w:asciiTheme="majorHAnsi" w:hAnsiTheme="majorHAnsi" w:cs="Calibri"/>
                <w:sz w:val="22"/>
                <w:szCs w:val="22"/>
              </w:rPr>
              <w:t xml:space="preserve">with </w:t>
            </w:r>
            <w:r w:rsidR="005F347D" w:rsidRPr="00EC1A46">
              <w:rPr>
                <w:rFonts w:asciiTheme="majorHAnsi" w:hAnsiTheme="majorHAnsi" w:cs="Calibri"/>
                <w:sz w:val="22"/>
                <w:szCs w:val="22"/>
              </w:rPr>
              <w:t xml:space="preserve">Administrative </w:t>
            </w:r>
            <w:r w:rsidRPr="00EC1A46">
              <w:rPr>
                <w:rFonts w:asciiTheme="majorHAnsi" w:hAnsiTheme="majorHAnsi" w:cs="Calibri"/>
                <w:sz w:val="22"/>
                <w:szCs w:val="22"/>
              </w:rPr>
              <w:t>search pop up.</w:t>
            </w:r>
          </w:p>
          <w:p w:rsidR="0040245E" w:rsidRPr="00EC1A46" w:rsidRDefault="0040245E" w:rsidP="00770790">
            <w:pPr>
              <w:numPr>
                <w:ilvl w:val="0"/>
                <w:numId w:val="30"/>
              </w:numPr>
              <w:ind w:right="0"/>
              <w:rPr>
                <w:rFonts w:asciiTheme="majorHAnsi" w:hAnsiTheme="majorHAnsi" w:cs="Calibri"/>
                <w:sz w:val="22"/>
                <w:szCs w:val="22"/>
              </w:rPr>
            </w:pPr>
            <w:r w:rsidRPr="00EC1A46">
              <w:rPr>
                <w:rFonts w:asciiTheme="majorHAnsi" w:hAnsiTheme="majorHAnsi" w:cs="Calibri"/>
                <w:sz w:val="22"/>
                <w:szCs w:val="22"/>
              </w:rPr>
              <w:t xml:space="preserve">User has to </w:t>
            </w:r>
            <w:r w:rsidR="005F347D" w:rsidRPr="00EC1A46">
              <w:rPr>
                <w:rFonts w:asciiTheme="majorHAnsi" w:hAnsiTheme="majorHAnsi" w:cs="Calibri"/>
                <w:sz w:val="22"/>
                <w:szCs w:val="22"/>
              </w:rPr>
              <w:t xml:space="preserve">select </w:t>
            </w:r>
            <w:r w:rsidRPr="00EC1A46">
              <w:rPr>
                <w:rFonts w:asciiTheme="majorHAnsi" w:hAnsiTheme="majorHAnsi" w:cs="Calibri"/>
                <w:sz w:val="22"/>
                <w:szCs w:val="22"/>
              </w:rPr>
              <w:t xml:space="preserve">the </w:t>
            </w:r>
            <w:r w:rsidR="005F347D" w:rsidRPr="00EC1A46">
              <w:rPr>
                <w:rFonts w:asciiTheme="majorHAnsi" w:hAnsiTheme="majorHAnsi" w:cs="Calibri"/>
                <w:sz w:val="22"/>
                <w:szCs w:val="22"/>
              </w:rPr>
              <w:t>Governorate, Area and enter the block no</w:t>
            </w:r>
            <w:r w:rsidRPr="00EC1A46">
              <w:rPr>
                <w:rFonts w:asciiTheme="majorHAnsi" w:hAnsiTheme="majorHAnsi" w:cs="Calibri"/>
                <w:sz w:val="22"/>
                <w:szCs w:val="22"/>
              </w:rPr>
              <w:t>.</w:t>
            </w:r>
          </w:p>
          <w:p w:rsidR="0040245E" w:rsidRPr="00EC1A46" w:rsidRDefault="0040245E" w:rsidP="00770790">
            <w:pPr>
              <w:numPr>
                <w:ilvl w:val="0"/>
                <w:numId w:val="30"/>
              </w:numPr>
              <w:ind w:right="0"/>
              <w:rPr>
                <w:rFonts w:asciiTheme="majorHAnsi" w:hAnsiTheme="majorHAnsi" w:cs="Calibri"/>
                <w:sz w:val="22"/>
                <w:szCs w:val="22"/>
              </w:rPr>
            </w:pPr>
            <w:r w:rsidRPr="00EC1A46">
              <w:rPr>
                <w:rFonts w:asciiTheme="majorHAnsi" w:hAnsiTheme="majorHAnsi" w:cs="Calibri"/>
                <w:sz w:val="22"/>
                <w:szCs w:val="22"/>
              </w:rPr>
              <w:t xml:space="preserve">By click on the search button application will navigate the user to the search result.  </w:t>
            </w:r>
          </w:p>
        </w:tc>
      </w:tr>
      <w:tr w:rsidR="0040245E" w:rsidRPr="008C0E46" w:rsidTr="00CF4115">
        <w:tc>
          <w:tcPr>
            <w:tcW w:w="2088" w:type="dxa"/>
            <w:tcBorders>
              <w:top w:val="single" w:sz="6" w:space="0" w:color="auto"/>
              <w:left w:val="single" w:sz="12" w:space="0" w:color="auto"/>
              <w:bottom w:val="single" w:sz="6" w:space="0" w:color="auto"/>
              <w:right w:val="single" w:sz="6" w:space="0" w:color="auto"/>
            </w:tcBorders>
            <w:hideMark/>
          </w:tcPr>
          <w:p w:rsidR="0040245E" w:rsidRPr="00EC1A46" w:rsidRDefault="0040245E" w:rsidP="00CF4115">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Alternative Flow:</w:t>
            </w:r>
          </w:p>
        </w:tc>
        <w:tc>
          <w:tcPr>
            <w:tcW w:w="6660" w:type="dxa"/>
            <w:tcBorders>
              <w:top w:val="single" w:sz="6" w:space="0" w:color="auto"/>
              <w:left w:val="single" w:sz="6" w:space="0" w:color="auto"/>
              <w:bottom w:val="single" w:sz="6" w:space="0" w:color="auto"/>
              <w:right w:val="single" w:sz="12" w:space="0" w:color="auto"/>
            </w:tcBorders>
            <w:hideMark/>
          </w:tcPr>
          <w:p w:rsidR="0040245E" w:rsidRPr="00EC1A46" w:rsidRDefault="0040245E" w:rsidP="00CF4115">
            <w:pPr>
              <w:rPr>
                <w:rFonts w:asciiTheme="majorHAnsi" w:hAnsiTheme="majorHAnsi" w:cs="Calibri"/>
                <w:sz w:val="22"/>
                <w:szCs w:val="22"/>
              </w:rPr>
            </w:pPr>
            <w:r w:rsidRPr="00EC1A46">
              <w:rPr>
                <w:rFonts w:asciiTheme="majorHAnsi" w:hAnsiTheme="majorHAnsi" w:cs="Calibri"/>
                <w:sz w:val="22"/>
                <w:szCs w:val="22"/>
              </w:rPr>
              <w:t xml:space="preserve">Any network issue, user needs to close the application &amp; start again. </w:t>
            </w:r>
          </w:p>
          <w:p w:rsidR="0040245E" w:rsidRPr="00EC1A46" w:rsidRDefault="0040245E" w:rsidP="00CF4115">
            <w:pPr>
              <w:rPr>
                <w:rFonts w:asciiTheme="majorHAnsi" w:hAnsiTheme="majorHAnsi" w:cs="Calibri"/>
                <w:sz w:val="22"/>
                <w:szCs w:val="22"/>
              </w:rPr>
            </w:pPr>
            <w:r w:rsidRPr="00EC1A46">
              <w:rPr>
                <w:rFonts w:asciiTheme="majorHAnsi" w:hAnsiTheme="majorHAnsi" w:cs="Calibri"/>
                <w:sz w:val="22"/>
                <w:szCs w:val="22"/>
              </w:rPr>
              <w:t>Click on the cancel button to cancel the search.</w:t>
            </w:r>
          </w:p>
        </w:tc>
      </w:tr>
      <w:tr w:rsidR="0040245E" w:rsidRPr="008C0E46" w:rsidTr="00CF4115">
        <w:tc>
          <w:tcPr>
            <w:tcW w:w="2088" w:type="dxa"/>
            <w:tcBorders>
              <w:top w:val="single" w:sz="6" w:space="0" w:color="auto"/>
              <w:left w:val="single" w:sz="12" w:space="0" w:color="auto"/>
              <w:bottom w:val="single" w:sz="6" w:space="0" w:color="auto"/>
              <w:right w:val="single" w:sz="6" w:space="0" w:color="auto"/>
            </w:tcBorders>
          </w:tcPr>
          <w:p w:rsidR="0040245E" w:rsidRPr="00EC1A46" w:rsidRDefault="0040245E" w:rsidP="00CF4115">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Business Rules</w:t>
            </w:r>
          </w:p>
        </w:tc>
        <w:tc>
          <w:tcPr>
            <w:tcW w:w="6660" w:type="dxa"/>
            <w:tcBorders>
              <w:top w:val="single" w:sz="6" w:space="0" w:color="auto"/>
              <w:left w:val="single" w:sz="6" w:space="0" w:color="auto"/>
              <w:bottom w:val="single" w:sz="6" w:space="0" w:color="auto"/>
              <w:right w:val="single" w:sz="12" w:space="0" w:color="auto"/>
            </w:tcBorders>
          </w:tcPr>
          <w:p w:rsidR="00C10A41" w:rsidRPr="00EC1A46" w:rsidRDefault="00FC3AA4" w:rsidP="00CF4115">
            <w:pPr>
              <w:ind w:right="0"/>
              <w:rPr>
                <w:rFonts w:asciiTheme="majorHAnsi" w:hAnsiTheme="majorHAnsi" w:cs="Calibri"/>
                <w:sz w:val="22"/>
                <w:szCs w:val="22"/>
              </w:rPr>
            </w:pPr>
            <w:r w:rsidRPr="00EC1A46">
              <w:rPr>
                <w:rFonts w:asciiTheme="majorHAnsi" w:hAnsiTheme="majorHAnsi" w:cs="Calibri"/>
                <w:sz w:val="22"/>
                <w:szCs w:val="22"/>
              </w:rPr>
              <w:t>Governorate, Area should be dropdown &amp;</w:t>
            </w:r>
            <w:r w:rsidR="00C10A41" w:rsidRPr="00EC1A46">
              <w:rPr>
                <w:rFonts w:asciiTheme="majorHAnsi" w:hAnsiTheme="majorHAnsi" w:cs="Calibri"/>
                <w:sz w:val="22"/>
                <w:szCs w:val="22"/>
              </w:rPr>
              <w:t>Block no will be free text.</w:t>
            </w:r>
          </w:p>
          <w:p w:rsidR="0040245E" w:rsidRPr="00EC1A46" w:rsidRDefault="00C10A41" w:rsidP="00CF4115">
            <w:pPr>
              <w:ind w:right="0"/>
              <w:rPr>
                <w:rFonts w:asciiTheme="majorHAnsi" w:hAnsiTheme="majorHAnsi" w:cs="Calibri"/>
                <w:sz w:val="22"/>
                <w:szCs w:val="22"/>
              </w:rPr>
            </w:pPr>
            <w:r w:rsidRPr="00EC1A46">
              <w:rPr>
                <w:rFonts w:asciiTheme="majorHAnsi" w:hAnsiTheme="majorHAnsi" w:cs="Calibri"/>
                <w:sz w:val="22"/>
                <w:szCs w:val="22"/>
              </w:rPr>
              <w:t>Area name will display based on the governorate</w:t>
            </w:r>
            <w:r w:rsidR="00286797" w:rsidRPr="00EC1A46">
              <w:rPr>
                <w:rFonts w:asciiTheme="majorHAnsi" w:hAnsiTheme="majorHAnsi" w:cs="Calibri"/>
                <w:sz w:val="22"/>
                <w:szCs w:val="22"/>
              </w:rPr>
              <w:t xml:space="preserve"> when governorate is already selected from the dropdown. Otherwise all the Area Names would be available in the dropdown</w:t>
            </w:r>
          </w:p>
          <w:p w:rsidR="00BD2BB9" w:rsidRPr="00EC1A46" w:rsidRDefault="00BD2BB9" w:rsidP="00CF4115">
            <w:pPr>
              <w:ind w:right="0"/>
              <w:rPr>
                <w:rFonts w:asciiTheme="majorHAnsi" w:hAnsiTheme="majorHAnsi" w:cs="Calibri"/>
                <w:sz w:val="22"/>
                <w:szCs w:val="22"/>
              </w:rPr>
            </w:pPr>
          </w:p>
          <w:p w:rsidR="00BD2BB9" w:rsidRPr="00EC1A46" w:rsidRDefault="00BD2BB9" w:rsidP="00BD2BB9">
            <w:pPr>
              <w:ind w:right="0"/>
              <w:rPr>
                <w:rFonts w:asciiTheme="majorHAnsi" w:hAnsiTheme="majorHAnsi" w:cs="Calibri"/>
                <w:sz w:val="22"/>
                <w:szCs w:val="22"/>
              </w:rPr>
            </w:pPr>
            <w:r w:rsidRPr="00EC1A46">
              <w:rPr>
                <w:rFonts w:asciiTheme="majorHAnsi" w:hAnsiTheme="majorHAnsi" w:cs="Calibri"/>
                <w:sz w:val="22"/>
                <w:szCs w:val="22"/>
              </w:rPr>
              <w:t xml:space="preserve">If query returns more than one record then an intermediate window will appear with a listview which </w:t>
            </w:r>
            <w:r w:rsidR="00EC2F6C" w:rsidRPr="00EC1A46">
              <w:rPr>
                <w:rFonts w:asciiTheme="majorHAnsi" w:hAnsiTheme="majorHAnsi" w:cs="Calibri"/>
                <w:sz w:val="22"/>
                <w:szCs w:val="22"/>
              </w:rPr>
              <w:t>shows</w:t>
            </w:r>
            <w:r w:rsidRPr="00EC1A46">
              <w:rPr>
                <w:rFonts w:asciiTheme="majorHAnsi" w:hAnsiTheme="majorHAnsi" w:cs="Calibri"/>
                <w:sz w:val="22"/>
                <w:szCs w:val="22"/>
              </w:rPr>
              <w:t xml:space="preserve"> all the results. Here, user can select one record. On selection of admin unit, this intermediate </w:t>
            </w:r>
            <w:r w:rsidRPr="00EC1A46">
              <w:rPr>
                <w:rFonts w:asciiTheme="majorHAnsi" w:hAnsiTheme="majorHAnsi" w:cs="Calibri"/>
                <w:sz w:val="22"/>
                <w:szCs w:val="22"/>
              </w:rPr>
              <w:lastRenderedPageBreak/>
              <w:t>window will swipe with map window and the polygon of selected</w:t>
            </w:r>
            <w:r w:rsidR="008D1E0C">
              <w:rPr>
                <w:rFonts w:asciiTheme="majorHAnsi" w:hAnsiTheme="majorHAnsi" w:cs="Calibri"/>
                <w:sz w:val="22"/>
                <w:szCs w:val="22"/>
              </w:rPr>
              <w:t>.A</w:t>
            </w:r>
            <w:r w:rsidRPr="00EC1A46">
              <w:rPr>
                <w:rFonts w:asciiTheme="majorHAnsi" w:hAnsiTheme="majorHAnsi" w:cs="Calibri"/>
                <w:sz w:val="22"/>
                <w:szCs w:val="22"/>
              </w:rPr>
              <w:t xml:space="preserve">dmin unit will be highlighted on the map including the details of the admin unit. </w:t>
            </w:r>
          </w:p>
          <w:p w:rsidR="00BD2BB9" w:rsidRPr="00EC1A46" w:rsidRDefault="00BD2BB9" w:rsidP="00CF4115">
            <w:pPr>
              <w:ind w:right="0"/>
              <w:rPr>
                <w:rFonts w:asciiTheme="majorHAnsi" w:hAnsiTheme="majorHAnsi" w:cs="Calibri"/>
                <w:sz w:val="22"/>
                <w:szCs w:val="22"/>
              </w:rPr>
            </w:pPr>
          </w:p>
        </w:tc>
      </w:tr>
      <w:tr w:rsidR="0040245E" w:rsidRPr="008C0E46" w:rsidTr="00CF4115">
        <w:tc>
          <w:tcPr>
            <w:tcW w:w="2088" w:type="dxa"/>
            <w:tcBorders>
              <w:top w:val="single" w:sz="6" w:space="0" w:color="auto"/>
              <w:left w:val="single" w:sz="12" w:space="0" w:color="auto"/>
              <w:bottom w:val="single" w:sz="6" w:space="0" w:color="auto"/>
              <w:right w:val="single" w:sz="6" w:space="0" w:color="auto"/>
            </w:tcBorders>
            <w:hideMark/>
          </w:tcPr>
          <w:p w:rsidR="0040245E" w:rsidRPr="00EC1A46" w:rsidRDefault="0040245E" w:rsidP="00CF4115">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lastRenderedPageBreak/>
              <w:t>Flow Chat</w:t>
            </w:r>
          </w:p>
        </w:tc>
        <w:tc>
          <w:tcPr>
            <w:tcW w:w="6660" w:type="dxa"/>
            <w:tcBorders>
              <w:top w:val="single" w:sz="6" w:space="0" w:color="auto"/>
              <w:left w:val="single" w:sz="6" w:space="0" w:color="auto"/>
              <w:bottom w:val="single" w:sz="6" w:space="0" w:color="auto"/>
              <w:right w:val="single" w:sz="12" w:space="0" w:color="auto"/>
            </w:tcBorders>
            <w:hideMark/>
          </w:tcPr>
          <w:p w:rsidR="0040245E" w:rsidRPr="00EC1A46" w:rsidRDefault="00DA443B" w:rsidP="00CF4115">
            <w:pPr>
              <w:rPr>
                <w:rFonts w:asciiTheme="majorHAnsi" w:hAnsiTheme="majorHAnsi" w:cs="Calibri"/>
                <w:sz w:val="22"/>
                <w:szCs w:val="22"/>
              </w:rPr>
            </w:pPr>
            <w:r w:rsidRPr="00DB5BA7">
              <w:rPr>
                <w:rFonts w:ascii="Calibri" w:hAnsi="Calibri" w:cs="Calibri"/>
              </w:rPr>
              <w:object w:dxaOrig="10776" w:dyaOrig="14346">
                <v:shape id="_x0000_i1032" type="#_x0000_t75" style="width:276.1pt;height:365.65pt" o:ole="">
                  <v:imagedata r:id="rId31" o:title=""/>
                </v:shape>
                <o:OLEObject Type="Embed" ProgID="Visio.Drawing.11" ShapeID="_x0000_i1032" DrawAspect="Content" ObjectID="_1464609893" r:id="rId32"/>
              </w:object>
            </w:r>
          </w:p>
        </w:tc>
      </w:tr>
      <w:tr w:rsidR="0040245E" w:rsidRPr="008C0E46" w:rsidTr="00CF4115">
        <w:tc>
          <w:tcPr>
            <w:tcW w:w="2088" w:type="dxa"/>
            <w:tcBorders>
              <w:top w:val="single" w:sz="6" w:space="0" w:color="auto"/>
              <w:left w:val="single" w:sz="12" w:space="0" w:color="auto"/>
              <w:bottom w:val="single" w:sz="6" w:space="0" w:color="auto"/>
              <w:right w:val="single" w:sz="6" w:space="0" w:color="auto"/>
            </w:tcBorders>
            <w:hideMark/>
          </w:tcPr>
          <w:p w:rsidR="0040245E" w:rsidRPr="00EC1A46" w:rsidRDefault="0040245E" w:rsidP="00CF4115">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Exceptions:</w:t>
            </w:r>
          </w:p>
        </w:tc>
        <w:tc>
          <w:tcPr>
            <w:tcW w:w="6660" w:type="dxa"/>
            <w:tcBorders>
              <w:top w:val="single" w:sz="6" w:space="0" w:color="auto"/>
              <w:left w:val="single" w:sz="6" w:space="0" w:color="auto"/>
              <w:bottom w:val="single" w:sz="6" w:space="0" w:color="auto"/>
              <w:right w:val="single" w:sz="12" w:space="0" w:color="auto"/>
            </w:tcBorders>
            <w:hideMark/>
          </w:tcPr>
          <w:p w:rsidR="0040245E" w:rsidRPr="00EC1A46" w:rsidRDefault="0040245E" w:rsidP="00CF4115">
            <w:pPr>
              <w:rPr>
                <w:rFonts w:asciiTheme="majorHAnsi" w:hAnsiTheme="majorHAnsi" w:cs="Calibri"/>
                <w:sz w:val="22"/>
                <w:szCs w:val="22"/>
              </w:rPr>
            </w:pPr>
            <w:r w:rsidRPr="00EC1A46">
              <w:rPr>
                <w:rFonts w:asciiTheme="majorHAnsi" w:hAnsiTheme="majorHAnsi" w:cs="Calibri"/>
                <w:sz w:val="22"/>
                <w:szCs w:val="22"/>
              </w:rPr>
              <w:t>Out of network or poor network coverage area</w:t>
            </w:r>
          </w:p>
          <w:p w:rsidR="0040245E" w:rsidRPr="00EC1A46" w:rsidRDefault="0040245E" w:rsidP="00CF4115">
            <w:pPr>
              <w:rPr>
                <w:rFonts w:asciiTheme="majorHAnsi" w:hAnsiTheme="majorHAnsi" w:cs="Calibri"/>
                <w:sz w:val="22"/>
                <w:szCs w:val="22"/>
              </w:rPr>
            </w:pPr>
            <w:r w:rsidRPr="00EC1A46">
              <w:rPr>
                <w:rFonts w:asciiTheme="majorHAnsi" w:hAnsiTheme="majorHAnsi" w:cs="Calibri"/>
                <w:sz w:val="22"/>
                <w:szCs w:val="22"/>
              </w:rPr>
              <w:t xml:space="preserve">No  result found </w:t>
            </w:r>
          </w:p>
        </w:tc>
      </w:tr>
      <w:tr w:rsidR="0040245E" w:rsidRPr="008C0E46" w:rsidTr="00CF4115">
        <w:tc>
          <w:tcPr>
            <w:tcW w:w="2088" w:type="dxa"/>
            <w:tcBorders>
              <w:top w:val="single" w:sz="6" w:space="0" w:color="auto"/>
              <w:left w:val="single" w:sz="12" w:space="0" w:color="auto"/>
              <w:bottom w:val="single" w:sz="6" w:space="0" w:color="auto"/>
              <w:right w:val="single" w:sz="6" w:space="0" w:color="auto"/>
            </w:tcBorders>
            <w:hideMark/>
          </w:tcPr>
          <w:p w:rsidR="0040245E" w:rsidRPr="00EC1A46" w:rsidRDefault="0040245E" w:rsidP="00CF4115">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Includes:</w:t>
            </w:r>
          </w:p>
        </w:tc>
        <w:tc>
          <w:tcPr>
            <w:tcW w:w="6660" w:type="dxa"/>
            <w:tcBorders>
              <w:top w:val="single" w:sz="6" w:space="0" w:color="auto"/>
              <w:left w:val="single" w:sz="6" w:space="0" w:color="auto"/>
              <w:bottom w:val="single" w:sz="6" w:space="0" w:color="auto"/>
              <w:right w:val="single" w:sz="12" w:space="0" w:color="auto"/>
            </w:tcBorders>
            <w:hideMark/>
          </w:tcPr>
          <w:p w:rsidR="0040245E" w:rsidRPr="00EC1A46" w:rsidRDefault="0040245E" w:rsidP="00CF4115">
            <w:pPr>
              <w:rPr>
                <w:rFonts w:asciiTheme="majorHAnsi" w:hAnsiTheme="majorHAnsi" w:cs="Calibri"/>
                <w:sz w:val="22"/>
                <w:szCs w:val="22"/>
              </w:rPr>
            </w:pPr>
            <w:r w:rsidRPr="00EC1A46">
              <w:rPr>
                <w:rFonts w:asciiTheme="majorHAnsi" w:hAnsiTheme="majorHAnsi" w:cs="Calibri"/>
                <w:sz w:val="22"/>
              </w:rPr>
              <w:t>BML_001</w:t>
            </w:r>
          </w:p>
        </w:tc>
      </w:tr>
      <w:tr w:rsidR="0040245E" w:rsidRPr="008C0E46" w:rsidTr="00CF4115">
        <w:tc>
          <w:tcPr>
            <w:tcW w:w="2088" w:type="dxa"/>
            <w:tcBorders>
              <w:top w:val="single" w:sz="6" w:space="0" w:color="auto"/>
              <w:left w:val="single" w:sz="12" w:space="0" w:color="auto"/>
              <w:bottom w:val="single" w:sz="6" w:space="0" w:color="auto"/>
              <w:right w:val="single" w:sz="6" w:space="0" w:color="auto"/>
            </w:tcBorders>
            <w:hideMark/>
          </w:tcPr>
          <w:p w:rsidR="0040245E" w:rsidRPr="00EC1A46" w:rsidRDefault="0040245E" w:rsidP="00CF4115">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Special Requirements:</w:t>
            </w:r>
          </w:p>
        </w:tc>
        <w:tc>
          <w:tcPr>
            <w:tcW w:w="6660" w:type="dxa"/>
            <w:tcBorders>
              <w:top w:val="single" w:sz="6" w:space="0" w:color="auto"/>
              <w:left w:val="single" w:sz="6" w:space="0" w:color="auto"/>
              <w:bottom w:val="single" w:sz="6" w:space="0" w:color="auto"/>
              <w:right w:val="single" w:sz="12" w:space="0" w:color="auto"/>
            </w:tcBorders>
            <w:hideMark/>
          </w:tcPr>
          <w:p w:rsidR="0040245E" w:rsidRPr="00EC1A46" w:rsidRDefault="0040245E" w:rsidP="00CF4115">
            <w:pPr>
              <w:rPr>
                <w:rFonts w:asciiTheme="majorHAnsi" w:hAnsiTheme="majorHAnsi" w:cs="Calibri"/>
                <w:sz w:val="22"/>
                <w:szCs w:val="22"/>
              </w:rPr>
            </w:pPr>
          </w:p>
        </w:tc>
      </w:tr>
      <w:tr w:rsidR="0040245E" w:rsidRPr="008C0E46" w:rsidTr="00CF4115">
        <w:tc>
          <w:tcPr>
            <w:tcW w:w="2088" w:type="dxa"/>
            <w:tcBorders>
              <w:top w:val="single" w:sz="6" w:space="0" w:color="auto"/>
              <w:left w:val="single" w:sz="12" w:space="0" w:color="auto"/>
              <w:bottom w:val="single" w:sz="6" w:space="0" w:color="auto"/>
              <w:right w:val="single" w:sz="6" w:space="0" w:color="auto"/>
            </w:tcBorders>
            <w:hideMark/>
          </w:tcPr>
          <w:p w:rsidR="0040245E" w:rsidRPr="00EC1A46" w:rsidRDefault="0040245E" w:rsidP="00CF4115">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Assumptions:</w:t>
            </w:r>
          </w:p>
        </w:tc>
        <w:tc>
          <w:tcPr>
            <w:tcW w:w="6660" w:type="dxa"/>
            <w:tcBorders>
              <w:top w:val="single" w:sz="6" w:space="0" w:color="auto"/>
              <w:left w:val="single" w:sz="6" w:space="0" w:color="auto"/>
              <w:bottom w:val="single" w:sz="6" w:space="0" w:color="auto"/>
              <w:right w:val="single" w:sz="12" w:space="0" w:color="auto"/>
            </w:tcBorders>
            <w:hideMark/>
          </w:tcPr>
          <w:p w:rsidR="0040245E" w:rsidRPr="00EC1A46" w:rsidRDefault="0040245E" w:rsidP="00CF4115">
            <w:pPr>
              <w:rPr>
                <w:rFonts w:asciiTheme="majorHAnsi" w:hAnsiTheme="majorHAnsi" w:cs="Calibri"/>
                <w:sz w:val="22"/>
                <w:szCs w:val="22"/>
              </w:rPr>
            </w:pPr>
            <w:r w:rsidRPr="00EC1A46">
              <w:rPr>
                <w:rFonts w:asciiTheme="majorHAnsi" w:hAnsiTheme="majorHAnsi" w:cs="Calibri"/>
                <w:sz w:val="22"/>
                <w:szCs w:val="22"/>
              </w:rPr>
              <w:t>Server holding various types of data for the use.</w:t>
            </w:r>
          </w:p>
          <w:p w:rsidR="0040245E" w:rsidRPr="00EC1A46" w:rsidRDefault="0040245E" w:rsidP="00CF4115">
            <w:pPr>
              <w:rPr>
                <w:rFonts w:asciiTheme="majorHAnsi" w:hAnsiTheme="majorHAnsi" w:cs="Calibri"/>
                <w:sz w:val="22"/>
                <w:szCs w:val="22"/>
              </w:rPr>
            </w:pPr>
            <w:r w:rsidRPr="00EC1A46">
              <w:rPr>
                <w:rFonts w:asciiTheme="majorHAnsi" w:hAnsiTheme="majorHAnsi" w:cs="Calibri"/>
                <w:sz w:val="22"/>
                <w:szCs w:val="22"/>
              </w:rPr>
              <w:t xml:space="preserve">Server will be facilitated with required </w:t>
            </w:r>
            <w:r w:rsidR="006130C8" w:rsidRPr="00EC1A46">
              <w:rPr>
                <w:rFonts w:asciiTheme="majorHAnsi" w:hAnsiTheme="majorHAnsi" w:cs="Calibri"/>
                <w:sz w:val="22"/>
                <w:szCs w:val="22"/>
              </w:rPr>
              <w:t>ArcGIS</w:t>
            </w:r>
            <w:r w:rsidRPr="00EC1A46">
              <w:rPr>
                <w:rFonts w:asciiTheme="majorHAnsi" w:hAnsiTheme="majorHAnsi" w:cs="Calibri"/>
                <w:sz w:val="22"/>
                <w:szCs w:val="22"/>
              </w:rPr>
              <w:t xml:space="preserve"> services.</w:t>
            </w:r>
          </w:p>
          <w:p w:rsidR="0040245E" w:rsidRPr="00EC1A46" w:rsidRDefault="0040245E" w:rsidP="00CF4115">
            <w:pPr>
              <w:tabs>
                <w:tab w:val="clear" w:pos="5760"/>
              </w:tabs>
              <w:ind w:right="72"/>
              <w:rPr>
                <w:rFonts w:asciiTheme="majorHAnsi" w:hAnsiTheme="majorHAnsi" w:cs="Calibri"/>
                <w:sz w:val="22"/>
                <w:szCs w:val="22"/>
              </w:rPr>
            </w:pPr>
            <w:r w:rsidRPr="00EC1A46">
              <w:rPr>
                <w:rFonts w:asciiTheme="majorHAnsi" w:hAnsiTheme="majorHAnsi" w:cs="Calibri"/>
                <w:sz w:val="22"/>
                <w:szCs w:val="22"/>
              </w:rPr>
              <w:t>Bahrain locator app must have registered in mobile market/play store.</w:t>
            </w:r>
          </w:p>
        </w:tc>
      </w:tr>
      <w:tr w:rsidR="0040245E" w:rsidRPr="008C0E46" w:rsidTr="00EE7979">
        <w:tc>
          <w:tcPr>
            <w:tcW w:w="2088" w:type="dxa"/>
            <w:tcBorders>
              <w:top w:val="single" w:sz="6" w:space="0" w:color="auto"/>
              <w:left w:val="single" w:sz="12" w:space="0" w:color="auto"/>
              <w:bottom w:val="single" w:sz="6" w:space="0" w:color="auto"/>
              <w:right w:val="single" w:sz="6" w:space="0" w:color="auto"/>
            </w:tcBorders>
            <w:hideMark/>
          </w:tcPr>
          <w:p w:rsidR="0040245E" w:rsidRPr="00EC1A46" w:rsidRDefault="0040245E" w:rsidP="00CF4115">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Post conditions:</w:t>
            </w:r>
          </w:p>
        </w:tc>
        <w:tc>
          <w:tcPr>
            <w:tcW w:w="6660" w:type="dxa"/>
            <w:tcBorders>
              <w:top w:val="single" w:sz="6" w:space="0" w:color="auto"/>
              <w:left w:val="single" w:sz="6" w:space="0" w:color="auto"/>
              <w:bottom w:val="single" w:sz="6" w:space="0" w:color="auto"/>
              <w:right w:val="single" w:sz="12" w:space="0" w:color="auto"/>
            </w:tcBorders>
          </w:tcPr>
          <w:p w:rsidR="00EE7979" w:rsidRPr="00EC1A46" w:rsidRDefault="00EE7979" w:rsidP="00EE7979">
            <w:pPr>
              <w:tabs>
                <w:tab w:val="clear" w:pos="720"/>
                <w:tab w:val="clear" w:pos="5760"/>
              </w:tabs>
              <w:autoSpaceDE w:val="0"/>
              <w:autoSpaceDN w:val="0"/>
              <w:adjustRightInd w:val="0"/>
              <w:spacing w:line="288" w:lineRule="auto"/>
              <w:ind w:right="0"/>
              <w:rPr>
                <w:rFonts w:asciiTheme="majorHAnsi" w:hAnsiTheme="majorHAnsi" w:cs="Calibri"/>
                <w:sz w:val="22"/>
                <w:szCs w:val="22"/>
              </w:rPr>
            </w:pPr>
            <w:r w:rsidRPr="00EC1A46">
              <w:rPr>
                <w:rFonts w:asciiTheme="majorHAnsi" w:hAnsiTheme="majorHAnsi" w:cs="Calibri"/>
                <w:sz w:val="22"/>
                <w:szCs w:val="22"/>
              </w:rPr>
              <w:t xml:space="preserve">Application will </w:t>
            </w:r>
            <w:r w:rsidR="00520E78" w:rsidRPr="00EC1A46">
              <w:rPr>
                <w:rFonts w:asciiTheme="majorHAnsi" w:hAnsiTheme="majorHAnsi" w:cs="Calibri"/>
                <w:sz w:val="22"/>
                <w:szCs w:val="22"/>
              </w:rPr>
              <w:t>highlight</w:t>
            </w:r>
            <w:r w:rsidRPr="00EC1A46">
              <w:rPr>
                <w:rFonts w:asciiTheme="majorHAnsi" w:hAnsiTheme="majorHAnsi" w:cs="Calibri"/>
                <w:sz w:val="22"/>
                <w:szCs w:val="22"/>
              </w:rPr>
              <w:t xml:space="preserve"> the administrative area with zoom in.</w:t>
            </w:r>
          </w:p>
          <w:p w:rsidR="00D5349C" w:rsidRDefault="00D5349C" w:rsidP="00D5349C">
            <w:pPr>
              <w:tabs>
                <w:tab w:val="clear" w:pos="720"/>
                <w:tab w:val="clear" w:pos="5760"/>
              </w:tabs>
              <w:autoSpaceDE w:val="0"/>
              <w:autoSpaceDN w:val="0"/>
              <w:adjustRightInd w:val="0"/>
              <w:spacing w:line="288" w:lineRule="auto"/>
              <w:ind w:right="0"/>
              <w:rPr>
                <w:rFonts w:asciiTheme="majorHAnsi" w:hAnsiTheme="majorHAnsi" w:cs="Calibri"/>
                <w:sz w:val="22"/>
                <w:szCs w:val="22"/>
              </w:rPr>
            </w:pPr>
            <w:r w:rsidRPr="00FB3DE6">
              <w:rPr>
                <w:rFonts w:asciiTheme="majorHAnsi" w:hAnsiTheme="majorHAnsi" w:cs="Calibri"/>
                <w:sz w:val="22"/>
                <w:szCs w:val="22"/>
              </w:rPr>
              <w:t>Based on the Language Selection, either English or Arabic Content will be shown as map tips after search</w:t>
            </w:r>
          </w:p>
          <w:p w:rsidR="00D5349C" w:rsidRPr="00DA443B" w:rsidRDefault="00D5349C" w:rsidP="00D5349C">
            <w:pPr>
              <w:rPr>
                <w:rFonts w:asciiTheme="majorHAnsi" w:hAnsiTheme="majorHAnsi"/>
                <w:b/>
                <w:sz w:val="22"/>
                <w:szCs w:val="22"/>
              </w:rPr>
            </w:pPr>
            <w:r w:rsidRPr="00DA443B">
              <w:rPr>
                <w:rFonts w:asciiTheme="majorHAnsi" w:hAnsiTheme="majorHAnsi"/>
                <w:b/>
                <w:sz w:val="22"/>
                <w:szCs w:val="22"/>
              </w:rPr>
              <w:t>Governorate:</w:t>
            </w:r>
          </w:p>
          <w:p w:rsidR="00D5349C" w:rsidRPr="00EC1A46" w:rsidRDefault="00D5349C" w:rsidP="00D5349C">
            <w:pPr>
              <w:rPr>
                <w:rFonts w:asciiTheme="majorHAnsi" w:hAnsiTheme="majorHAnsi"/>
                <w:sz w:val="22"/>
                <w:szCs w:val="22"/>
              </w:rPr>
            </w:pPr>
            <w:r w:rsidRPr="00EC1A46">
              <w:rPr>
                <w:rFonts w:asciiTheme="majorHAnsi" w:hAnsiTheme="majorHAnsi"/>
                <w:sz w:val="22"/>
                <w:szCs w:val="22"/>
              </w:rPr>
              <w:t xml:space="preserve">     Governorate Name (English /Arabic)</w:t>
            </w:r>
          </w:p>
          <w:p w:rsidR="00D5349C" w:rsidRPr="00EC1A46" w:rsidRDefault="00D5349C" w:rsidP="00D5349C">
            <w:pPr>
              <w:rPr>
                <w:rFonts w:asciiTheme="majorHAnsi" w:hAnsiTheme="majorHAnsi"/>
                <w:sz w:val="22"/>
                <w:szCs w:val="22"/>
              </w:rPr>
            </w:pPr>
            <w:r w:rsidRPr="00EC1A46">
              <w:rPr>
                <w:rFonts w:asciiTheme="majorHAnsi" w:hAnsiTheme="majorHAnsi"/>
                <w:sz w:val="22"/>
                <w:szCs w:val="22"/>
              </w:rPr>
              <w:t xml:space="preserve">     Area in Sq. Km.</w:t>
            </w:r>
          </w:p>
          <w:p w:rsidR="00D5349C" w:rsidRPr="00DA443B" w:rsidRDefault="00D5349C" w:rsidP="00D5349C">
            <w:pPr>
              <w:rPr>
                <w:rFonts w:asciiTheme="majorHAnsi" w:hAnsiTheme="majorHAnsi"/>
                <w:b/>
                <w:sz w:val="22"/>
                <w:szCs w:val="22"/>
              </w:rPr>
            </w:pPr>
            <w:r w:rsidRPr="00DA443B">
              <w:rPr>
                <w:rFonts w:asciiTheme="majorHAnsi" w:hAnsiTheme="majorHAnsi"/>
                <w:b/>
                <w:sz w:val="22"/>
                <w:szCs w:val="22"/>
              </w:rPr>
              <w:t>Area Name:</w:t>
            </w:r>
          </w:p>
          <w:p w:rsidR="00D5349C" w:rsidRPr="00EC1A46" w:rsidRDefault="00D5349C" w:rsidP="00D5349C">
            <w:pPr>
              <w:rPr>
                <w:rFonts w:asciiTheme="majorHAnsi" w:hAnsiTheme="majorHAnsi"/>
                <w:sz w:val="22"/>
                <w:szCs w:val="22"/>
              </w:rPr>
            </w:pPr>
            <w:r w:rsidRPr="00EC1A46">
              <w:rPr>
                <w:rFonts w:asciiTheme="majorHAnsi" w:hAnsiTheme="majorHAnsi"/>
                <w:sz w:val="22"/>
                <w:szCs w:val="22"/>
              </w:rPr>
              <w:t xml:space="preserve">     Area Name (English /Arabic)</w:t>
            </w:r>
          </w:p>
          <w:p w:rsidR="00D5349C" w:rsidRPr="00EC1A46" w:rsidRDefault="00D5349C" w:rsidP="00D5349C">
            <w:pPr>
              <w:rPr>
                <w:rFonts w:asciiTheme="majorHAnsi" w:hAnsiTheme="majorHAnsi"/>
                <w:sz w:val="22"/>
                <w:szCs w:val="22"/>
              </w:rPr>
            </w:pPr>
            <w:r w:rsidRPr="00EC1A46">
              <w:rPr>
                <w:rFonts w:asciiTheme="majorHAnsi" w:hAnsiTheme="majorHAnsi"/>
                <w:sz w:val="22"/>
                <w:szCs w:val="22"/>
              </w:rPr>
              <w:t xml:space="preserve">     Governorate (English /Arabic)</w:t>
            </w:r>
          </w:p>
          <w:p w:rsidR="00D5349C" w:rsidRPr="00EC1A46" w:rsidRDefault="00D5349C" w:rsidP="00D5349C">
            <w:pPr>
              <w:rPr>
                <w:rFonts w:asciiTheme="majorHAnsi" w:hAnsiTheme="majorHAnsi"/>
                <w:sz w:val="22"/>
                <w:szCs w:val="22"/>
              </w:rPr>
            </w:pPr>
            <w:r w:rsidRPr="00EC1A46">
              <w:rPr>
                <w:rFonts w:asciiTheme="majorHAnsi" w:hAnsiTheme="majorHAnsi"/>
                <w:sz w:val="22"/>
                <w:szCs w:val="22"/>
              </w:rPr>
              <w:t xml:space="preserve">     Area in Sq. Km.</w:t>
            </w:r>
          </w:p>
          <w:p w:rsidR="00D5349C" w:rsidRPr="00DA443B" w:rsidRDefault="00D5349C" w:rsidP="00D5349C">
            <w:pPr>
              <w:rPr>
                <w:rFonts w:asciiTheme="majorHAnsi" w:hAnsiTheme="majorHAnsi"/>
                <w:b/>
                <w:sz w:val="22"/>
                <w:szCs w:val="22"/>
              </w:rPr>
            </w:pPr>
            <w:r w:rsidRPr="00DA443B">
              <w:rPr>
                <w:rFonts w:asciiTheme="majorHAnsi" w:hAnsiTheme="majorHAnsi"/>
                <w:b/>
                <w:sz w:val="22"/>
                <w:szCs w:val="22"/>
              </w:rPr>
              <w:t>Block No:</w:t>
            </w:r>
          </w:p>
          <w:p w:rsidR="00D5349C" w:rsidRPr="00EC1A46" w:rsidRDefault="00D5349C" w:rsidP="00D5349C">
            <w:pPr>
              <w:rPr>
                <w:rFonts w:asciiTheme="majorHAnsi" w:hAnsiTheme="majorHAnsi"/>
                <w:sz w:val="22"/>
                <w:szCs w:val="22"/>
              </w:rPr>
            </w:pPr>
            <w:r w:rsidRPr="00EC1A46">
              <w:rPr>
                <w:rFonts w:asciiTheme="majorHAnsi" w:hAnsiTheme="majorHAnsi"/>
                <w:sz w:val="22"/>
                <w:szCs w:val="22"/>
              </w:rPr>
              <w:t xml:space="preserve">     Block Number</w:t>
            </w:r>
          </w:p>
          <w:p w:rsidR="00D5349C" w:rsidRPr="00EC1A46" w:rsidRDefault="00D5349C" w:rsidP="00D5349C">
            <w:pPr>
              <w:rPr>
                <w:rFonts w:asciiTheme="majorHAnsi" w:hAnsiTheme="majorHAnsi"/>
                <w:sz w:val="22"/>
                <w:szCs w:val="22"/>
              </w:rPr>
            </w:pPr>
            <w:r w:rsidRPr="00EC1A46">
              <w:rPr>
                <w:rFonts w:asciiTheme="majorHAnsi" w:hAnsiTheme="majorHAnsi"/>
                <w:sz w:val="22"/>
                <w:szCs w:val="22"/>
              </w:rPr>
              <w:lastRenderedPageBreak/>
              <w:t xml:space="preserve">     Area Name (English /Arabic)</w:t>
            </w:r>
          </w:p>
          <w:p w:rsidR="00D5349C" w:rsidRPr="00EC1A46" w:rsidRDefault="00D5349C" w:rsidP="00D5349C">
            <w:pPr>
              <w:rPr>
                <w:rFonts w:asciiTheme="majorHAnsi" w:hAnsiTheme="majorHAnsi"/>
                <w:sz w:val="22"/>
                <w:szCs w:val="22"/>
              </w:rPr>
            </w:pPr>
            <w:r w:rsidRPr="00EC1A46">
              <w:rPr>
                <w:rFonts w:asciiTheme="majorHAnsi" w:hAnsiTheme="majorHAnsi"/>
                <w:sz w:val="22"/>
                <w:szCs w:val="22"/>
              </w:rPr>
              <w:t xml:space="preserve">     Governorate Name (English /Arabic)</w:t>
            </w:r>
          </w:p>
          <w:p w:rsidR="0040245E" w:rsidRPr="00EC1A46" w:rsidRDefault="00D5349C" w:rsidP="00D5349C">
            <w:pPr>
              <w:rPr>
                <w:rFonts w:asciiTheme="majorHAnsi" w:hAnsiTheme="majorHAnsi" w:cs="Calibri"/>
                <w:sz w:val="22"/>
                <w:szCs w:val="22"/>
              </w:rPr>
            </w:pPr>
            <w:r w:rsidRPr="00EC1A46">
              <w:rPr>
                <w:rFonts w:asciiTheme="majorHAnsi" w:hAnsiTheme="majorHAnsi"/>
                <w:sz w:val="22"/>
                <w:szCs w:val="22"/>
              </w:rPr>
              <w:t xml:space="preserve">     Area in Sq. Km.</w:t>
            </w:r>
          </w:p>
        </w:tc>
      </w:tr>
      <w:tr w:rsidR="0040245E" w:rsidRPr="008C0E46" w:rsidTr="00CF4115">
        <w:tc>
          <w:tcPr>
            <w:tcW w:w="2088" w:type="dxa"/>
            <w:tcBorders>
              <w:top w:val="single" w:sz="6" w:space="0" w:color="auto"/>
              <w:left w:val="single" w:sz="12" w:space="0" w:color="auto"/>
              <w:bottom w:val="single" w:sz="6" w:space="0" w:color="auto"/>
              <w:right w:val="single" w:sz="6" w:space="0" w:color="auto"/>
            </w:tcBorders>
            <w:hideMark/>
          </w:tcPr>
          <w:p w:rsidR="0040245E" w:rsidRPr="00EC1A46" w:rsidRDefault="0040245E" w:rsidP="00CF4115">
            <w:pPr>
              <w:jc w:val="right"/>
              <w:rPr>
                <w:rFonts w:asciiTheme="majorHAnsi" w:hAnsiTheme="majorHAnsi" w:cs="Calibri"/>
                <w:b/>
                <w:sz w:val="22"/>
                <w:szCs w:val="22"/>
              </w:rPr>
            </w:pPr>
            <w:r w:rsidRPr="00EC1A46">
              <w:rPr>
                <w:rFonts w:asciiTheme="majorHAnsi" w:hAnsiTheme="majorHAnsi" w:cs="Calibri"/>
                <w:b/>
                <w:sz w:val="22"/>
                <w:szCs w:val="22"/>
              </w:rPr>
              <w:lastRenderedPageBreak/>
              <w:t>Priority:</w:t>
            </w:r>
          </w:p>
        </w:tc>
        <w:tc>
          <w:tcPr>
            <w:tcW w:w="6660" w:type="dxa"/>
            <w:tcBorders>
              <w:top w:val="single" w:sz="6" w:space="0" w:color="auto"/>
              <w:left w:val="single" w:sz="6" w:space="0" w:color="auto"/>
              <w:bottom w:val="single" w:sz="6" w:space="0" w:color="auto"/>
              <w:right w:val="single" w:sz="12" w:space="0" w:color="auto"/>
            </w:tcBorders>
            <w:hideMark/>
          </w:tcPr>
          <w:p w:rsidR="0040245E" w:rsidRPr="00EC1A46" w:rsidRDefault="0040245E" w:rsidP="00CF4115">
            <w:pPr>
              <w:rPr>
                <w:rFonts w:asciiTheme="majorHAnsi" w:hAnsiTheme="majorHAnsi" w:cs="Calibri"/>
                <w:sz w:val="22"/>
                <w:szCs w:val="22"/>
              </w:rPr>
            </w:pPr>
            <w:r w:rsidRPr="00EC1A46">
              <w:rPr>
                <w:rFonts w:asciiTheme="majorHAnsi" w:hAnsiTheme="majorHAnsi" w:cs="Calibri"/>
                <w:sz w:val="22"/>
                <w:szCs w:val="22"/>
              </w:rPr>
              <w:t>High.</w:t>
            </w:r>
          </w:p>
        </w:tc>
      </w:tr>
      <w:tr w:rsidR="0040245E" w:rsidRPr="008C0E46" w:rsidTr="00CF4115">
        <w:tc>
          <w:tcPr>
            <w:tcW w:w="2088" w:type="dxa"/>
            <w:tcBorders>
              <w:top w:val="single" w:sz="6" w:space="0" w:color="auto"/>
              <w:left w:val="single" w:sz="12" w:space="0" w:color="auto"/>
              <w:bottom w:val="single" w:sz="6" w:space="0" w:color="auto"/>
              <w:right w:val="single" w:sz="6" w:space="0" w:color="auto"/>
            </w:tcBorders>
            <w:hideMark/>
          </w:tcPr>
          <w:p w:rsidR="0040245E" w:rsidRPr="00EC1A46" w:rsidRDefault="0040245E" w:rsidP="00CF4115">
            <w:pPr>
              <w:ind w:right="-108"/>
              <w:jc w:val="center"/>
              <w:rPr>
                <w:rFonts w:asciiTheme="majorHAnsi" w:hAnsiTheme="majorHAnsi" w:cs="Calibri"/>
                <w:b/>
                <w:sz w:val="22"/>
                <w:szCs w:val="22"/>
              </w:rPr>
            </w:pPr>
            <w:r w:rsidRPr="00EC1A46">
              <w:rPr>
                <w:rFonts w:asciiTheme="majorHAnsi" w:hAnsiTheme="majorHAnsi" w:cs="Calibri"/>
                <w:b/>
                <w:sz w:val="22"/>
                <w:szCs w:val="22"/>
              </w:rPr>
              <w:t>Frequency of Use:</w:t>
            </w:r>
          </w:p>
        </w:tc>
        <w:tc>
          <w:tcPr>
            <w:tcW w:w="6660" w:type="dxa"/>
            <w:tcBorders>
              <w:top w:val="single" w:sz="6" w:space="0" w:color="auto"/>
              <w:left w:val="single" w:sz="6" w:space="0" w:color="auto"/>
              <w:bottom w:val="single" w:sz="6" w:space="0" w:color="auto"/>
              <w:right w:val="single" w:sz="12" w:space="0" w:color="auto"/>
            </w:tcBorders>
            <w:hideMark/>
          </w:tcPr>
          <w:p w:rsidR="0040245E" w:rsidRPr="00EC1A46" w:rsidRDefault="0040245E" w:rsidP="00CF4115">
            <w:pPr>
              <w:rPr>
                <w:rFonts w:asciiTheme="majorHAnsi" w:hAnsiTheme="majorHAnsi" w:cs="Calibri"/>
                <w:sz w:val="22"/>
                <w:szCs w:val="22"/>
              </w:rPr>
            </w:pPr>
            <w:r w:rsidRPr="00EC1A46">
              <w:rPr>
                <w:rFonts w:asciiTheme="majorHAnsi" w:hAnsiTheme="majorHAnsi" w:cs="Calibri"/>
                <w:sz w:val="22"/>
                <w:szCs w:val="22"/>
              </w:rPr>
              <w:t>High.</w:t>
            </w:r>
          </w:p>
        </w:tc>
      </w:tr>
      <w:tr w:rsidR="0040245E" w:rsidRPr="008C0E46" w:rsidTr="00CF4115">
        <w:tc>
          <w:tcPr>
            <w:tcW w:w="2088" w:type="dxa"/>
            <w:tcBorders>
              <w:top w:val="single" w:sz="6" w:space="0" w:color="auto"/>
              <w:left w:val="single" w:sz="12" w:space="0" w:color="auto"/>
              <w:bottom w:val="single" w:sz="12" w:space="0" w:color="auto"/>
              <w:right w:val="single" w:sz="6" w:space="0" w:color="auto"/>
            </w:tcBorders>
            <w:hideMark/>
          </w:tcPr>
          <w:p w:rsidR="0040245E" w:rsidRPr="00EC1A46" w:rsidRDefault="0040245E" w:rsidP="00CF4115">
            <w:pPr>
              <w:tabs>
                <w:tab w:val="left" w:pos="1872"/>
              </w:tabs>
              <w:ind w:right="72"/>
              <w:jc w:val="right"/>
              <w:rPr>
                <w:rFonts w:asciiTheme="majorHAnsi" w:hAnsiTheme="majorHAnsi" w:cs="Calibri"/>
                <w:b/>
                <w:sz w:val="22"/>
                <w:szCs w:val="22"/>
              </w:rPr>
            </w:pPr>
            <w:r w:rsidRPr="00EC1A46">
              <w:rPr>
                <w:rFonts w:asciiTheme="majorHAnsi" w:hAnsiTheme="majorHAnsi" w:cs="Calibri"/>
                <w:b/>
                <w:sz w:val="22"/>
                <w:szCs w:val="22"/>
              </w:rPr>
              <w:t>Notes and Issues:</w:t>
            </w:r>
          </w:p>
        </w:tc>
        <w:tc>
          <w:tcPr>
            <w:tcW w:w="6660" w:type="dxa"/>
            <w:tcBorders>
              <w:top w:val="single" w:sz="6" w:space="0" w:color="auto"/>
              <w:left w:val="single" w:sz="6" w:space="0" w:color="auto"/>
              <w:bottom w:val="single" w:sz="12" w:space="0" w:color="auto"/>
              <w:right w:val="single" w:sz="12" w:space="0" w:color="auto"/>
            </w:tcBorders>
            <w:hideMark/>
          </w:tcPr>
          <w:p w:rsidR="0040245E" w:rsidRPr="00EC1A46" w:rsidRDefault="005A0494" w:rsidP="005A0494">
            <w:pPr>
              <w:tabs>
                <w:tab w:val="clear" w:pos="5760"/>
                <w:tab w:val="left" w:pos="6372"/>
              </w:tabs>
              <w:ind w:right="72"/>
              <w:rPr>
                <w:rFonts w:asciiTheme="majorHAnsi" w:hAnsiTheme="majorHAnsi" w:cs="Calibri"/>
                <w:sz w:val="22"/>
                <w:szCs w:val="22"/>
              </w:rPr>
            </w:pPr>
            <w:r w:rsidRPr="00EC1A46">
              <w:rPr>
                <w:rFonts w:asciiTheme="majorHAnsi" w:hAnsiTheme="majorHAnsi" w:cs="Calibri"/>
                <w:sz w:val="22"/>
                <w:szCs w:val="22"/>
              </w:rPr>
              <w:t>As the reference feature type is type of a polygon so no distance text box for buffer search should be appeared inside Buffer Bar.</w:t>
            </w:r>
          </w:p>
        </w:tc>
      </w:tr>
    </w:tbl>
    <w:p w:rsidR="00D929F9" w:rsidRDefault="00BD2BB9" w:rsidP="00770790">
      <w:pPr>
        <w:pStyle w:val="Heading1"/>
        <w:numPr>
          <w:ilvl w:val="3"/>
          <w:numId w:val="61"/>
        </w:numPr>
        <w:tabs>
          <w:tab w:val="clear" w:pos="720"/>
          <w:tab w:val="clear" w:pos="5760"/>
        </w:tabs>
        <w:ind w:left="720" w:right="29"/>
        <w:rPr>
          <w:rFonts w:asciiTheme="majorHAnsi" w:hAnsiTheme="majorHAnsi" w:cs="Calibri"/>
          <w:sz w:val="24"/>
          <w:szCs w:val="24"/>
        </w:rPr>
      </w:pPr>
      <w:bookmarkStart w:id="1767" w:name="_Toc388337839"/>
      <w:bookmarkStart w:id="1768" w:name="_3.1.6_Road_search"/>
      <w:bookmarkStart w:id="1769" w:name="_Toc386805044"/>
      <w:bookmarkStart w:id="1770" w:name="_Toc386807041"/>
      <w:bookmarkStart w:id="1771" w:name="_Toc388529867"/>
      <w:bookmarkEnd w:id="1767"/>
      <w:bookmarkEnd w:id="1768"/>
      <w:commentRangeStart w:id="1772"/>
      <w:r w:rsidRPr="00EC1A46">
        <w:rPr>
          <w:rFonts w:asciiTheme="majorHAnsi" w:hAnsiTheme="majorHAnsi" w:cs="Calibri"/>
          <w:sz w:val="24"/>
          <w:szCs w:val="24"/>
        </w:rPr>
        <w:t>Road search</w:t>
      </w:r>
      <w:bookmarkEnd w:id="1769"/>
      <w:bookmarkEnd w:id="1770"/>
      <w:commentRangeEnd w:id="1772"/>
      <w:r w:rsidR="008133B6" w:rsidRPr="00EC1A46">
        <w:rPr>
          <w:rFonts w:asciiTheme="majorHAnsi" w:hAnsiTheme="majorHAnsi" w:cs="Calibri"/>
          <w:sz w:val="24"/>
          <w:szCs w:val="24"/>
        </w:rPr>
        <w:commentReference w:id="1772"/>
      </w:r>
      <w:bookmarkEnd w:id="1771"/>
    </w:p>
    <w:p w:rsidR="007D017C" w:rsidRPr="007D017C" w:rsidRDefault="007D017C" w:rsidP="00EC1A46"/>
    <w:p w:rsidR="005D58AC" w:rsidRPr="00BF13FF" w:rsidDel="00451D1C" w:rsidRDefault="00F7798D" w:rsidP="00BF13FF">
      <w:pPr>
        <w:tabs>
          <w:tab w:val="clear" w:pos="5760"/>
          <w:tab w:val="left" w:pos="6102"/>
          <w:tab w:val="left" w:pos="6372"/>
          <w:tab w:val="left" w:pos="6552"/>
        </w:tabs>
        <w:ind w:right="29"/>
        <w:jc w:val="both"/>
        <w:rPr>
          <w:del w:id="1773" w:author=" " w:date="2014-05-24T16:28:00Z"/>
          <w:rFonts w:asciiTheme="majorHAnsi" w:hAnsiTheme="majorHAnsi" w:cs="Calibri"/>
          <w:sz w:val="22"/>
          <w:szCs w:val="22"/>
        </w:rPr>
      </w:pPr>
      <w:ins w:id="1774" w:author=" " w:date="2014-05-24T16:10:00Z">
        <w:r>
          <w:rPr>
            <w:rFonts w:asciiTheme="majorHAnsi" w:hAnsiTheme="majorHAnsi" w:cs="Calibri"/>
            <w:sz w:val="22"/>
            <w:szCs w:val="22"/>
          </w:rPr>
          <w:t xml:space="preserve">Application shall be facilitated with road and highway search options. While searching road </w:t>
        </w:r>
      </w:ins>
      <w:ins w:id="1775" w:author=" " w:date="2014-05-24T16:12:00Z">
        <w:r>
          <w:rPr>
            <w:rFonts w:asciiTheme="majorHAnsi" w:hAnsiTheme="majorHAnsi" w:cs="Calibri"/>
            <w:sz w:val="22"/>
            <w:szCs w:val="22"/>
          </w:rPr>
          <w:t>information</w:t>
        </w:r>
      </w:ins>
      <w:ins w:id="1776" w:author=" " w:date="2014-05-24T16:18:00Z">
        <w:r>
          <w:rPr>
            <w:rFonts w:asciiTheme="majorHAnsi" w:hAnsiTheme="majorHAnsi" w:cs="Calibri"/>
            <w:sz w:val="22"/>
            <w:szCs w:val="22"/>
          </w:rPr>
          <w:t>,</w:t>
        </w:r>
      </w:ins>
      <w:ins w:id="1777" w:author=" " w:date="2014-05-24T16:12:00Z">
        <w:r>
          <w:rPr>
            <w:rFonts w:asciiTheme="majorHAnsi" w:hAnsiTheme="majorHAnsi" w:cs="Calibri"/>
            <w:sz w:val="22"/>
            <w:szCs w:val="22"/>
          </w:rPr>
          <w:t xml:space="preserve"> user must be g</w:t>
        </w:r>
      </w:ins>
      <w:ins w:id="1778" w:author=" " w:date="2014-05-24T16:18:00Z">
        <w:r>
          <w:rPr>
            <w:rFonts w:asciiTheme="majorHAnsi" w:hAnsiTheme="majorHAnsi" w:cs="Calibri"/>
            <w:sz w:val="22"/>
            <w:szCs w:val="22"/>
          </w:rPr>
          <w:t>a</w:t>
        </w:r>
      </w:ins>
      <w:ins w:id="1779" w:author=" " w:date="2014-05-24T16:12:00Z">
        <w:r>
          <w:rPr>
            <w:rFonts w:asciiTheme="majorHAnsi" w:hAnsiTheme="majorHAnsi" w:cs="Calibri"/>
            <w:sz w:val="22"/>
            <w:szCs w:val="22"/>
          </w:rPr>
          <w:t xml:space="preserve">ve input of </w:t>
        </w:r>
      </w:ins>
      <w:ins w:id="1780" w:author=" " w:date="2014-05-24T16:13:00Z">
        <w:r>
          <w:rPr>
            <w:rFonts w:asciiTheme="majorHAnsi" w:hAnsiTheme="majorHAnsi" w:cs="Calibri"/>
            <w:sz w:val="22"/>
            <w:szCs w:val="22"/>
          </w:rPr>
          <w:t>road number , road name and block number</w:t>
        </w:r>
      </w:ins>
      <w:ins w:id="1781" w:author=" " w:date="2014-05-24T16:18:00Z">
        <w:r>
          <w:rPr>
            <w:rFonts w:asciiTheme="majorHAnsi" w:hAnsiTheme="majorHAnsi" w:cs="Calibri"/>
            <w:sz w:val="22"/>
            <w:szCs w:val="22"/>
          </w:rPr>
          <w:t>.</w:t>
        </w:r>
      </w:ins>
      <w:ins w:id="1782" w:author=" " w:date="2014-05-24T16:21:00Z">
        <w:r w:rsidR="00451D1C">
          <w:rPr>
            <w:rFonts w:asciiTheme="majorHAnsi" w:hAnsiTheme="majorHAnsi" w:cs="Calibri"/>
            <w:sz w:val="22"/>
            <w:szCs w:val="22"/>
          </w:rPr>
          <w:t xml:space="preserve"> In these parameters road number and road name is mandatory and block number is optional.</w:t>
        </w:r>
      </w:ins>
      <w:ins w:id="1783" w:author=" " w:date="2014-05-24T16:18:00Z">
        <w:r>
          <w:rPr>
            <w:rFonts w:asciiTheme="majorHAnsi" w:hAnsiTheme="majorHAnsi" w:cs="Calibri"/>
            <w:sz w:val="22"/>
            <w:szCs w:val="22"/>
          </w:rPr>
          <w:t xml:space="preserve"> </w:t>
        </w:r>
      </w:ins>
      <w:ins w:id="1784" w:author=" " w:date="2014-05-24T16:13:00Z">
        <w:r>
          <w:rPr>
            <w:rFonts w:asciiTheme="majorHAnsi" w:hAnsiTheme="majorHAnsi" w:cs="Calibri"/>
            <w:sz w:val="22"/>
            <w:szCs w:val="22"/>
          </w:rPr>
          <w:t>It has been observed that road number</w:t>
        </w:r>
      </w:ins>
      <w:ins w:id="1785" w:author=" " w:date="2014-05-24T16:22:00Z">
        <w:r w:rsidR="00451D1C">
          <w:rPr>
            <w:rFonts w:asciiTheme="majorHAnsi" w:hAnsiTheme="majorHAnsi" w:cs="Calibri"/>
            <w:sz w:val="22"/>
            <w:szCs w:val="22"/>
          </w:rPr>
          <w:t>s and road names may repeat in various blocks</w:t>
        </w:r>
      </w:ins>
      <w:ins w:id="1786" w:author=" " w:date="2014-05-24T16:13:00Z">
        <w:r>
          <w:rPr>
            <w:rFonts w:asciiTheme="majorHAnsi" w:hAnsiTheme="majorHAnsi" w:cs="Calibri"/>
            <w:sz w:val="22"/>
            <w:szCs w:val="22"/>
          </w:rPr>
          <w:t xml:space="preserve">. </w:t>
        </w:r>
      </w:ins>
      <w:ins w:id="1787" w:author=" " w:date="2014-05-24T16:23:00Z">
        <w:r w:rsidR="00451D1C">
          <w:rPr>
            <w:rFonts w:asciiTheme="majorHAnsi" w:hAnsiTheme="majorHAnsi" w:cs="Calibri"/>
            <w:sz w:val="22"/>
            <w:szCs w:val="22"/>
          </w:rPr>
          <w:t xml:space="preserve">In case </w:t>
        </w:r>
      </w:ins>
      <w:ins w:id="1788" w:author=" " w:date="2014-05-24T16:19:00Z">
        <w:r w:rsidR="00451D1C">
          <w:rPr>
            <w:rFonts w:asciiTheme="majorHAnsi" w:hAnsiTheme="majorHAnsi" w:cs="Calibri"/>
            <w:sz w:val="22"/>
            <w:szCs w:val="22"/>
          </w:rPr>
          <w:t xml:space="preserve">if </w:t>
        </w:r>
      </w:ins>
      <w:ins w:id="1789" w:author=" " w:date="2014-05-24T16:23:00Z">
        <w:r w:rsidR="00451D1C">
          <w:rPr>
            <w:rFonts w:asciiTheme="majorHAnsi" w:hAnsiTheme="majorHAnsi" w:cs="Calibri"/>
            <w:sz w:val="22"/>
            <w:szCs w:val="22"/>
          </w:rPr>
          <w:t>user</w:t>
        </w:r>
      </w:ins>
      <w:ins w:id="1790" w:author=" " w:date="2014-05-24T16:19:00Z">
        <w:r w:rsidR="00451D1C">
          <w:rPr>
            <w:rFonts w:asciiTheme="majorHAnsi" w:hAnsiTheme="majorHAnsi" w:cs="Calibri"/>
            <w:sz w:val="22"/>
            <w:szCs w:val="22"/>
          </w:rPr>
          <w:t xml:space="preserve"> don’t know about his block it can be selected by search</w:t>
        </w:r>
      </w:ins>
      <w:ins w:id="1791" w:author=" " w:date="2014-05-24T16:20:00Z">
        <w:r w:rsidR="00451D1C">
          <w:rPr>
            <w:rFonts w:asciiTheme="majorHAnsi" w:hAnsiTheme="majorHAnsi" w:cs="Calibri"/>
            <w:sz w:val="22"/>
            <w:szCs w:val="22"/>
          </w:rPr>
          <w:t>ing with</w:t>
        </w:r>
      </w:ins>
      <w:ins w:id="1792" w:author=" " w:date="2014-05-24T16:19:00Z">
        <w:r w:rsidR="00451D1C">
          <w:rPr>
            <w:rFonts w:asciiTheme="majorHAnsi" w:hAnsiTheme="majorHAnsi" w:cs="Calibri"/>
            <w:sz w:val="22"/>
            <w:szCs w:val="22"/>
          </w:rPr>
          <w:t xml:space="preserve"> road number and road name. </w:t>
        </w:r>
      </w:ins>
      <w:ins w:id="1793" w:author=" " w:date="2014-05-24T16:24:00Z">
        <w:r w:rsidR="00451D1C">
          <w:rPr>
            <w:rFonts w:asciiTheme="majorHAnsi" w:hAnsiTheme="majorHAnsi" w:cs="Calibri"/>
            <w:sz w:val="22"/>
            <w:szCs w:val="22"/>
          </w:rPr>
          <w:t>For this</w:t>
        </w:r>
      </w:ins>
      <w:ins w:id="1794" w:author=" " w:date="2014-05-24T16:14:00Z">
        <w:r>
          <w:rPr>
            <w:rFonts w:asciiTheme="majorHAnsi" w:hAnsiTheme="majorHAnsi" w:cs="Calibri"/>
            <w:sz w:val="22"/>
            <w:szCs w:val="22"/>
          </w:rPr>
          <w:t xml:space="preserve"> user will be facilitated with list view box for selecting their block number.</w:t>
        </w:r>
      </w:ins>
      <w:ins w:id="1795" w:author=" " w:date="2014-05-24T16:25:00Z">
        <w:r w:rsidR="00451D1C">
          <w:rPr>
            <w:rFonts w:asciiTheme="majorHAnsi" w:hAnsiTheme="majorHAnsi" w:cs="Calibri"/>
            <w:sz w:val="22"/>
            <w:szCs w:val="22"/>
          </w:rPr>
          <w:t xml:space="preserve"> </w:t>
        </w:r>
      </w:ins>
      <w:ins w:id="1796" w:author=" " w:date="2014-05-24T16:14:00Z">
        <w:r>
          <w:rPr>
            <w:rFonts w:asciiTheme="majorHAnsi" w:hAnsiTheme="majorHAnsi" w:cs="Calibri"/>
            <w:sz w:val="22"/>
            <w:szCs w:val="22"/>
          </w:rPr>
          <w:t xml:space="preserve"> </w:t>
        </w:r>
      </w:ins>
      <w:del w:id="1797" w:author=" " w:date="2014-05-24T16:16:00Z">
        <w:r w:rsidR="005D58AC" w:rsidRPr="00BF13FF" w:rsidDel="00F7798D">
          <w:rPr>
            <w:rFonts w:asciiTheme="majorHAnsi" w:hAnsiTheme="majorHAnsi" w:cs="Calibri"/>
            <w:sz w:val="22"/>
            <w:szCs w:val="22"/>
          </w:rPr>
          <w:delText>Application should have facility to search the roads either by road number or by road name. Also, user can provide</w:delText>
        </w:r>
      </w:del>
      <w:del w:id="1798" w:author=" " w:date="2014-05-24T16:20:00Z">
        <w:r w:rsidR="005D58AC" w:rsidRPr="00BF13FF" w:rsidDel="00451D1C">
          <w:rPr>
            <w:rFonts w:asciiTheme="majorHAnsi" w:hAnsiTheme="majorHAnsi" w:cs="Calibri"/>
            <w:sz w:val="22"/>
            <w:szCs w:val="22"/>
          </w:rPr>
          <w:delText xml:space="preserve"> block number </w:delText>
        </w:r>
      </w:del>
      <w:del w:id="1799" w:author=" " w:date="2014-05-24T16:16:00Z">
        <w:r w:rsidR="005D58AC" w:rsidRPr="00BF13FF" w:rsidDel="00F7798D">
          <w:rPr>
            <w:rFonts w:asciiTheme="majorHAnsi" w:hAnsiTheme="majorHAnsi" w:cs="Calibri"/>
            <w:sz w:val="22"/>
            <w:szCs w:val="22"/>
          </w:rPr>
          <w:delText>to</w:delText>
        </w:r>
      </w:del>
      <w:del w:id="1800" w:author=" " w:date="2014-05-24T16:20:00Z">
        <w:r w:rsidR="005D58AC" w:rsidRPr="00BF13FF" w:rsidDel="00451D1C">
          <w:rPr>
            <w:rFonts w:asciiTheme="majorHAnsi" w:hAnsiTheme="majorHAnsi" w:cs="Calibri"/>
            <w:sz w:val="22"/>
            <w:szCs w:val="22"/>
          </w:rPr>
          <w:delText xml:space="preserve"> narrow down the search up to the selected blocks extent</w:delText>
        </w:r>
      </w:del>
      <w:ins w:id="1801" w:author=" " w:date="2014-05-24T16:16:00Z">
        <w:r>
          <w:rPr>
            <w:rFonts w:asciiTheme="majorHAnsi" w:hAnsiTheme="majorHAnsi" w:cs="Calibri"/>
            <w:sz w:val="22"/>
            <w:szCs w:val="22"/>
          </w:rPr>
          <w:t>.</w:t>
        </w:r>
      </w:ins>
      <w:del w:id="1802" w:author=" " w:date="2014-05-24T16:17:00Z">
        <w:r w:rsidR="005D58AC" w:rsidRPr="00BF13FF" w:rsidDel="00F7798D">
          <w:rPr>
            <w:rFonts w:asciiTheme="majorHAnsi" w:hAnsiTheme="majorHAnsi" w:cs="Calibri"/>
            <w:sz w:val="22"/>
            <w:szCs w:val="22"/>
          </w:rPr>
          <w:delText xml:space="preserve"> but it is optional</w:delText>
        </w:r>
      </w:del>
      <w:r w:rsidR="005D58AC" w:rsidRPr="00BF13FF">
        <w:rPr>
          <w:rFonts w:asciiTheme="majorHAnsi" w:hAnsiTheme="majorHAnsi" w:cs="Calibri"/>
          <w:sz w:val="22"/>
          <w:szCs w:val="22"/>
        </w:rPr>
        <w:t xml:space="preserve">. </w:t>
      </w:r>
      <w:del w:id="1803" w:author=" " w:date="2014-05-24T16:25:00Z">
        <w:r w:rsidR="005D58AC" w:rsidRPr="00BF13FF" w:rsidDel="00451D1C">
          <w:rPr>
            <w:rFonts w:asciiTheme="majorHAnsi" w:hAnsiTheme="majorHAnsi" w:cs="Calibri"/>
            <w:sz w:val="22"/>
            <w:szCs w:val="22"/>
          </w:rPr>
          <w:delText xml:space="preserve">First of all user will be prompted to select the block number where user want to search the road. Then user can select Search By option, which is (1) Road Number and (2) Road Name; if user selects first option i.e. Road Number then he/she can enter the desired road number to be search in a text box and if user selects second option i.e. by </w:delText>
        </w:r>
      </w:del>
      <w:ins w:id="1804" w:author=" " w:date="2014-05-24T16:26:00Z">
        <w:r w:rsidR="00451D1C">
          <w:rPr>
            <w:rFonts w:asciiTheme="majorHAnsi" w:hAnsiTheme="majorHAnsi" w:cs="Calibri"/>
            <w:sz w:val="22"/>
            <w:szCs w:val="22"/>
          </w:rPr>
          <w:t xml:space="preserve">Application also facilitated with </w:t>
        </w:r>
      </w:ins>
      <w:r w:rsidR="005D58AC" w:rsidRPr="00BF13FF">
        <w:rPr>
          <w:rFonts w:asciiTheme="majorHAnsi" w:hAnsiTheme="majorHAnsi" w:cs="Calibri"/>
          <w:sz w:val="22"/>
          <w:szCs w:val="22"/>
        </w:rPr>
        <w:t xml:space="preserve">Road Name </w:t>
      </w:r>
      <w:ins w:id="1805" w:author=" " w:date="2014-05-24T16:26:00Z">
        <w:r w:rsidR="00451D1C">
          <w:rPr>
            <w:rFonts w:asciiTheme="majorHAnsi" w:hAnsiTheme="majorHAnsi" w:cs="Calibri"/>
            <w:sz w:val="22"/>
            <w:szCs w:val="22"/>
          </w:rPr>
          <w:t>auto fill while entering te</w:t>
        </w:r>
      </w:ins>
      <w:ins w:id="1806" w:author=" " w:date="2014-05-24T16:27:00Z">
        <w:r w:rsidR="00451D1C">
          <w:rPr>
            <w:rFonts w:asciiTheme="majorHAnsi" w:hAnsiTheme="majorHAnsi" w:cs="Calibri"/>
            <w:sz w:val="22"/>
            <w:szCs w:val="22"/>
          </w:rPr>
          <w:t>xt in road name text box.</w:t>
        </w:r>
      </w:ins>
      <w:ins w:id="1807" w:author=" " w:date="2014-05-24T16:28:00Z">
        <w:r w:rsidR="00451D1C" w:rsidRPr="00BF13FF" w:rsidDel="00451D1C">
          <w:rPr>
            <w:rFonts w:asciiTheme="majorHAnsi" w:hAnsiTheme="majorHAnsi" w:cs="Calibri"/>
            <w:sz w:val="22"/>
            <w:szCs w:val="22"/>
          </w:rPr>
          <w:t xml:space="preserve"> </w:t>
        </w:r>
      </w:ins>
      <w:del w:id="1808" w:author=" " w:date="2014-05-24T16:28:00Z">
        <w:r w:rsidR="005D58AC" w:rsidRPr="00BF13FF" w:rsidDel="00451D1C">
          <w:rPr>
            <w:rFonts w:asciiTheme="majorHAnsi" w:hAnsiTheme="majorHAnsi" w:cs="Calibri"/>
            <w:sz w:val="22"/>
            <w:szCs w:val="22"/>
          </w:rPr>
          <w:delText>then the text box should be nature of autocomplete and be filled based on the entered characters.</w:delText>
        </w:r>
      </w:del>
      <w:ins w:id="1809" w:author=" " w:date="2014-05-24T16:28:00Z">
        <w:r w:rsidR="00451D1C" w:rsidRPr="00BF13FF" w:rsidDel="00451D1C">
          <w:rPr>
            <w:rFonts w:asciiTheme="majorHAnsi" w:hAnsiTheme="majorHAnsi" w:cs="Calibri"/>
            <w:sz w:val="22"/>
            <w:szCs w:val="22"/>
          </w:rPr>
          <w:t xml:space="preserve"> </w:t>
        </w:r>
      </w:ins>
      <w:del w:id="1810" w:author=" " w:date="2014-05-24T16:28:00Z">
        <w:r w:rsidR="005D58AC" w:rsidRPr="00BF13FF" w:rsidDel="00451D1C">
          <w:rPr>
            <w:rFonts w:asciiTheme="majorHAnsi" w:hAnsiTheme="majorHAnsi" w:cs="Calibri"/>
            <w:sz w:val="22"/>
            <w:szCs w:val="22"/>
          </w:rPr>
          <w:delText xml:space="preserve">   The entered road name should be filtered based on the block number if selected any. </w:delText>
        </w:r>
      </w:del>
      <w:ins w:id="1811" w:author=" " w:date="2014-05-24T16:40:00Z">
        <w:r w:rsidR="008D5300">
          <w:rPr>
            <w:rFonts w:asciiTheme="majorHAnsi" w:hAnsiTheme="majorHAnsi" w:cs="Calibri"/>
            <w:sz w:val="22"/>
            <w:szCs w:val="22"/>
          </w:rPr>
          <w:t xml:space="preserve">As a result map will be displayed with selected road for ready use further to perform action like POI buffer etc., As </w:t>
        </w:r>
      </w:ins>
      <w:ins w:id="1812" w:author=" " w:date="2014-05-24T16:41:00Z">
        <w:r w:rsidR="008D5300">
          <w:rPr>
            <w:rFonts w:asciiTheme="majorHAnsi" w:hAnsiTheme="majorHAnsi" w:cs="Calibri"/>
            <w:sz w:val="22"/>
            <w:szCs w:val="22"/>
          </w:rPr>
          <w:t>per</w:t>
        </w:r>
      </w:ins>
      <w:ins w:id="1813" w:author=" " w:date="2014-05-24T16:40:00Z">
        <w:r w:rsidR="008D5300">
          <w:rPr>
            <w:rFonts w:asciiTheme="majorHAnsi" w:hAnsiTheme="majorHAnsi" w:cs="Calibri"/>
            <w:sz w:val="22"/>
            <w:szCs w:val="22"/>
          </w:rPr>
          <w:t xml:space="preserve"> Highway </w:t>
        </w:r>
      </w:ins>
      <w:ins w:id="1814" w:author=" " w:date="2014-05-24T16:41:00Z">
        <w:r w:rsidR="008D5300">
          <w:rPr>
            <w:rFonts w:asciiTheme="majorHAnsi" w:hAnsiTheme="majorHAnsi" w:cs="Calibri"/>
            <w:sz w:val="22"/>
            <w:szCs w:val="22"/>
          </w:rPr>
          <w:t>data base while searching the road there may a group of segments are identified</w:t>
        </w:r>
      </w:ins>
      <w:ins w:id="1815" w:author=" " w:date="2014-05-24T16:44:00Z">
        <w:r w:rsidR="008D5300">
          <w:rPr>
            <w:rFonts w:asciiTheme="majorHAnsi" w:hAnsiTheme="majorHAnsi" w:cs="Calibri"/>
            <w:sz w:val="22"/>
            <w:szCs w:val="22"/>
          </w:rPr>
          <w:t xml:space="preserve"> distinctly</w:t>
        </w:r>
      </w:ins>
      <w:ins w:id="1816" w:author=" " w:date="2014-05-24T16:41:00Z">
        <w:r w:rsidR="008D5300">
          <w:rPr>
            <w:rFonts w:asciiTheme="majorHAnsi" w:hAnsiTheme="majorHAnsi" w:cs="Calibri"/>
            <w:sz w:val="22"/>
            <w:szCs w:val="22"/>
          </w:rPr>
          <w:t>.</w:t>
        </w:r>
      </w:ins>
      <w:ins w:id="1817" w:author=" " w:date="2014-05-24T16:44:00Z">
        <w:r w:rsidR="008D5300">
          <w:rPr>
            <w:rFonts w:asciiTheme="majorHAnsi" w:hAnsiTheme="majorHAnsi" w:cs="Calibri"/>
            <w:sz w:val="22"/>
            <w:szCs w:val="22"/>
          </w:rPr>
          <w:t xml:space="preserve"> But while displaying the result it has to be shown </w:t>
        </w:r>
      </w:ins>
      <w:ins w:id="1818" w:author=" " w:date="2014-05-24T16:41:00Z">
        <w:r w:rsidR="008D5300">
          <w:rPr>
            <w:rFonts w:asciiTheme="majorHAnsi" w:hAnsiTheme="majorHAnsi" w:cs="Calibri"/>
            <w:sz w:val="22"/>
            <w:szCs w:val="22"/>
          </w:rPr>
          <w:t>as one segment</w:t>
        </w:r>
      </w:ins>
      <w:ins w:id="1819" w:author=" " w:date="2014-05-24T16:45:00Z">
        <w:r w:rsidR="008D5300">
          <w:rPr>
            <w:rFonts w:asciiTheme="majorHAnsi" w:hAnsiTheme="majorHAnsi" w:cs="Calibri"/>
            <w:sz w:val="22"/>
            <w:szCs w:val="22"/>
          </w:rPr>
          <w:t xml:space="preserve"> only.</w:t>
        </w:r>
      </w:ins>
    </w:p>
    <w:p w:rsidR="00BF13FF" w:rsidRPr="00BF13FF" w:rsidRDefault="00BF13FF" w:rsidP="00BF13FF">
      <w:pPr>
        <w:tabs>
          <w:tab w:val="clear" w:pos="5760"/>
          <w:tab w:val="left" w:pos="6102"/>
          <w:tab w:val="left" w:pos="6372"/>
          <w:tab w:val="left" w:pos="6552"/>
        </w:tabs>
        <w:ind w:right="29"/>
        <w:jc w:val="both"/>
        <w:rPr>
          <w:rFonts w:asciiTheme="majorHAnsi" w:hAnsiTheme="majorHAnsi" w:cs="Calibri"/>
          <w:sz w:val="22"/>
          <w:szCs w:val="22"/>
        </w:rPr>
      </w:pPr>
    </w:p>
    <w:p w:rsidR="005D58AC" w:rsidRPr="00BF13FF" w:rsidDel="008D5300" w:rsidRDefault="005D58AC" w:rsidP="00BF13FF">
      <w:pPr>
        <w:tabs>
          <w:tab w:val="clear" w:pos="5760"/>
          <w:tab w:val="left" w:pos="6102"/>
          <w:tab w:val="left" w:pos="6372"/>
          <w:tab w:val="left" w:pos="6552"/>
        </w:tabs>
        <w:ind w:right="29"/>
        <w:jc w:val="both"/>
        <w:rPr>
          <w:del w:id="1820" w:author=" " w:date="2014-05-24T16:45:00Z"/>
          <w:rFonts w:asciiTheme="majorHAnsi" w:hAnsiTheme="majorHAnsi" w:cs="Calibri"/>
          <w:sz w:val="22"/>
          <w:szCs w:val="22"/>
        </w:rPr>
      </w:pPr>
      <w:del w:id="1821" w:author=" " w:date="2014-05-24T16:45:00Z">
        <w:r w:rsidRPr="00BF13FF" w:rsidDel="008D5300">
          <w:rPr>
            <w:rFonts w:asciiTheme="majorHAnsi" w:hAnsiTheme="majorHAnsi" w:cs="Calibri"/>
            <w:sz w:val="22"/>
            <w:szCs w:val="22"/>
          </w:rPr>
          <w:delText>On tap on Search Button all the roads will for given criteria will come and grouped block number wise. If the query is fired for Highways then grouping will not be done and result will be shown directly on map otherwise all the roads found in the result will be shown on an intermediate window to with road names. The road name should contains the block number, road number/name from which user can selects desired road number/name to zoom it on the map.  Mr Roy highlighted another point that in the roads feature layer a single road may be stored in more than one segment so application should not list out all the segment of the road, only combination of distinct road number/name and block should be shown in the list view.</w:delText>
        </w:r>
      </w:del>
    </w:p>
    <w:p w:rsidR="005D58AC" w:rsidRDefault="005D58AC" w:rsidP="00CA1611">
      <w:pPr>
        <w:tabs>
          <w:tab w:val="clear" w:pos="5760"/>
          <w:tab w:val="left" w:pos="6102"/>
          <w:tab w:val="left" w:pos="6372"/>
          <w:tab w:val="left" w:pos="6552"/>
        </w:tabs>
        <w:rPr>
          <w:rFonts w:asciiTheme="majorHAnsi" w:hAnsiTheme="majorHAnsi" w:cs="Calibri"/>
          <w:sz w:val="22"/>
          <w:szCs w:val="22"/>
        </w:rPr>
      </w:pPr>
    </w:p>
    <w:p w:rsidR="006F6E42" w:rsidRPr="00EC1A46" w:rsidRDefault="00F91AF2" w:rsidP="006F6E42">
      <w:pPr>
        <w:pStyle w:val="1111Heading4-ILISSRS"/>
        <w:spacing w:line="276" w:lineRule="auto"/>
        <w:rPr>
          <w:rFonts w:asciiTheme="majorHAnsi" w:hAnsiTheme="majorHAnsi" w:cs="Calibri"/>
          <w:sz w:val="22"/>
          <w:szCs w:val="22"/>
        </w:rPr>
      </w:pPr>
      <w:r w:rsidRPr="00EC1A46">
        <w:rPr>
          <w:rFonts w:asciiTheme="majorHAnsi" w:hAnsiTheme="majorHAnsi" w:cs="Calibri"/>
          <w:sz w:val="22"/>
          <w:szCs w:val="22"/>
        </w:rPr>
        <w:t>U</w:t>
      </w:r>
      <w:r w:rsidR="006F6E42" w:rsidRPr="00EC1A46">
        <w:rPr>
          <w:rFonts w:asciiTheme="majorHAnsi" w:hAnsiTheme="majorHAnsi" w:cs="Calibri"/>
          <w:sz w:val="22"/>
          <w:szCs w:val="22"/>
        </w:rPr>
        <w:t>se Case Diagram</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tblPr>
      <w:tblGrid>
        <w:gridCol w:w="2088"/>
        <w:gridCol w:w="2160"/>
        <w:gridCol w:w="2340"/>
        <w:gridCol w:w="2269"/>
      </w:tblGrid>
      <w:tr w:rsidR="00CA7385" w:rsidRPr="008C0E46" w:rsidTr="00CF4115">
        <w:tc>
          <w:tcPr>
            <w:tcW w:w="2088" w:type="dxa"/>
            <w:tcBorders>
              <w:top w:val="single" w:sz="12" w:space="0" w:color="auto"/>
              <w:left w:val="single" w:sz="12" w:space="0" w:color="auto"/>
              <w:bottom w:val="single" w:sz="6" w:space="0" w:color="auto"/>
              <w:right w:val="single" w:sz="6" w:space="0" w:color="auto"/>
            </w:tcBorders>
            <w:hideMark/>
          </w:tcPr>
          <w:p w:rsidR="00CA7385" w:rsidRPr="00EC1A46" w:rsidRDefault="00CA7385" w:rsidP="00CF4115">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Use Case ID:</w:t>
            </w:r>
          </w:p>
        </w:tc>
        <w:tc>
          <w:tcPr>
            <w:tcW w:w="2160" w:type="dxa"/>
            <w:tcBorders>
              <w:top w:val="single" w:sz="12" w:space="0" w:color="auto"/>
              <w:left w:val="single" w:sz="6" w:space="0" w:color="auto"/>
              <w:bottom w:val="single" w:sz="6" w:space="0" w:color="auto"/>
              <w:right w:val="single" w:sz="6" w:space="0" w:color="auto"/>
            </w:tcBorders>
            <w:hideMark/>
          </w:tcPr>
          <w:p w:rsidR="00CA7385" w:rsidRPr="00EC1A46" w:rsidRDefault="00CA7385" w:rsidP="00CF4115">
            <w:pPr>
              <w:rPr>
                <w:rFonts w:asciiTheme="majorHAnsi" w:hAnsiTheme="majorHAnsi" w:cs="Calibri"/>
                <w:sz w:val="22"/>
              </w:rPr>
            </w:pPr>
            <w:r w:rsidRPr="00EC1A46">
              <w:rPr>
                <w:rFonts w:asciiTheme="majorHAnsi" w:hAnsiTheme="majorHAnsi" w:cs="Calibri"/>
                <w:sz w:val="22"/>
              </w:rPr>
              <w:t>BML_006</w:t>
            </w:r>
          </w:p>
        </w:tc>
        <w:tc>
          <w:tcPr>
            <w:tcW w:w="2340" w:type="dxa"/>
            <w:tcBorders>
              <w:top w:val="single" w:sz="12" w:space="0" w:color="auto"/>
              <w:left w:val="single" w:sz="6" w:space="0" w:color="auto"/>
              <w:bottom w:val="single" w:sz="6" w:space="0" w:color="auto"/>
              <w:right w:val="single" w:sz="6" w:space="0" w:color="auto"/>
            </w:tcBorders>
            <w:hideMark/>
          </w:tcPr>
          <w:p w:rsidR="00CA7385" w:rsidRPr="00EC1A46" w:rsidRDefault="00CA7385" w:rsidP="00CF4115">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Req. ID:</w:t>
            </w:r>
          </w:p>
        </w:tc>
        <w:tc>
          <w:tcPr>
            <w:tcW w:w="2269" w:type="dxa"/>
            <w:tcBorders>
              <w:top w:val="single" w:sz="12" w:space="0" w:color="auto"/>
              <w:left w:val="single" w:sz="6" w:space="0" w:color="auto"/>
              <w:bottom w:val="single" w:sz="6" w:space="0" w:color="auto"/>
              <w:right w:val="single" w:sz="12" w:space="0" w:color="auto"/>
            </w:tcBorders>
            <w:hideMark/>
          </w:tcPr>
          <w:p w:rsidR="00CA7385" w:rsidRPr="00EC1A46" w:rsidRDefault="00CA7385" w:rsidP="00CF4115">
            <w:pPr>
              <w:rPr>
                <w:rFonts w:asciiTheme="majorHAnsi" w:hAnsiTheme="majorHAnsi" w:cs="Calibri"/>
                <w:sz w:val="22"/>
              </w:rPr>
            </w:pPr>
            <w:r w:rsidRPr="00EC1A46">
              <w:rPr>
                <w:rFonts w:asciiTheme="majorHAnsi" w:hAnsiTheme="majorHAnsi" w:cs="Calibri"/>
                <w:b/>
                <w:sz w:val="22"/>
              </w:rPr>
              <w:t xml:space="preserve">FR </w:t>
            </w:r>
            <w:r w:rsidR="00F42EB9">
              <w:rPr>
                <w:rFonts w:asciiTheme="majorHAnsi" w:hAnsiTheme="majorHAnsi" w:cs="Calibri"/>
                <w:b/>
                <w:sz w:val="22"/>
              </w:rPr>
              <w:t>7</w:t>
            </w:r>
          </w:p>
        </w:tc>
      </w:tr>
      <w:tr w:rsidR="006F6E42" w:rsidRPr="008C0E46" w:rsidTr="00CF4115">
        <w:tc>
          <w:tcPr>
            <w:tcW w:w="2088" w:type="dxa"/>
            <w:tcBorders>
              <w:top w:val="single" w:sz="6" w:space="0" w:color="auto"/>
              <w:left w:val="single" w:sz="12" w:space="0" w:color="auto"/>
              <w:bottom w:val="single" w:sz="6" w:space="0" w:color="auto"/>
              <w:right w:val="single" w:sz="6" w:space="0" w:color="auto"/>
            </w:tcBorders>
            <w:hideMark/>
          </w:tcPr>
          <w:p w:rsidR="006F6E42" w:rsidRPr="00EC1A46" w:rsidRDefault="006F6E42" w:rsidP="00CF4115">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Created By:</w:t>
            </w:r>
          </w:p>
        </w:tc>
        <w:tc>
          <w:tcPr>
            <w:tcW w:w="2160" w:type="dxa"/>
            <w:tcBorders>
              <w:top w:val="single" w:sz="6" w:space="0" w:color="auto"/>
              <w:left w:val="single" w:sz="6" w:space="0" w:color="auto"/>
              <w:bottom w:val="single" w:sz="6" w:space="0" w:color="auto"/>
              <w:right w:val="single" w:sz="6" w:space="0" w:color="auto"/>
            </w:tcBorders>
            <w:hideMark/>
          </w:tcPr>
          <w:p w:rsidR="006F6E42" w:rsidRPr="00EC1A46" w:rsidRDefault="006F6E42" w:rsidP="00CF4115">
            <w:pPr>
              <w:pStyle w:val="ListParagraph"/>
              <w:spacing w:after="0" w:line="240" w:lineRule="auto"/>
              <w:contextualSpacing/>
              <w:rPr>
                <w:rFonts w:asciiTheme="majorHAnsi" w:hAnsiTheme="majorHAnsi" w:cs="Calibri"/>
                <w:color w:val="000000"/>
              </w:rPr>
            </w:pPr>
            <w:r w:rsidRPr="00EC1A46">
              <w:rPr>
                <w:rFonts w:asciiTheme="majorHAnsi" w:hAnsiTheme="majorHAnsi" w:cs="Calibri"/>
                <w:color w:val="000000"/>
              </w:rPr>
              <w:t>Bibhudutta</w:t>
            </w:r>
          </w:p>
        </w:tc>
        <w:tc>
          <w:tcPr>
            <w:tcW w:w="2340" w:type="dxa"/>
            <w:tcBorders>
              <w:top w:val="single" w:sz="6" w:space="0" w:color="auto"/>
              <w:left w:val="single" w:sz="6" w:space="0" w:color="auto"/>
              <w:bottom w:val="single" w:sz="6" w:space="0" w:color="auto"/>
              <w:right w:val="single" w:sz="6" w:space="0" w:color="auto"/>
            </w:tcBorders>
            <w:hideMark/>
          </w:tcPr>
          <w:p w:rsidR="006F6E42" w:rsidRPr="00EC1A46" w:rsidRDefault="006F6E42" w:rsidP="00CF4115">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Last Updated By:</w:t>
            </w:r>
          </w:p>
        </w:tc>
        <w:tc>
          <w:tcPr>
            <w:tcW w:w="2269" w:type="dxa"/>
            <w:tcBorders>
              <w:top w:val="single" w:sz="6" w:space="0" w:color="auto"/>
              <w:left w:val="single" w:sz="6" w:space="0" w:color="auto"/>
              <w:bottom w:val="single" w:sz="6" w:space="0" w:color="auto"/>
              <w:right w:val="single" w:sz="12" w:space="0" w:color="auto"/>
            </w:tcBorders>
          </w:tcPr>
          <w:p w:rsidR="006F6E42" w:rsidRPr="00EC1A46" w:rsidRDefault="006F6E42" w:rsidP="00CF4115">
            <w:pPr>
              <w:rPr>
                <w:rFonts w:asciiTheme="majorHAnsi" w:hAnsiTheme="majorHAnsi" w:cs="Calibri"/>
                <w:sz w:val="22"/>
              </w:rPr>
            </w:pPr>
          </w:p>
        </w:tc>
      </w:tr>
      <w:tr w:rsidR="006F6E42" w:rsidRPr="008C0E46" w:rsidTr="00CF4115">
        <w:tc>
          <w:tcPr>
            <w:tcW w:w="2088" w:type="dxa"/>
            <w:tcBorders>
              <w:top w:val="single" w:sz="6" w:space="0" w:color="auto"/>
              <w:left w:val="single" w:sz="12" w:space="0" w:color="auto"/>
              <w:bottom w:val="single" w:sz="6" w:space="0" w:color="auto"/>
              <w:right w:val="single" w:sz="6" w:space="0" w:color="auto"/>
            </w:tcBorders>
            <w:hideMark/>
          </w:tcPr>
          <w:p w:rsidR="006F6E42" w:rsidRPr="00EC1A46" w:rsidRDefault="006F6E42" w:rsidP="00CF4115">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Date  Created:</w:t>
            </w:r>
          </w:p>
        </w:tc>
        <w:tc>
          <w:tcPr>
            <w:tcW w:w="2160" w:type="dxa"/>
            <w:tcBorders>
              <w:top w:val="single" w:sz="6" w:space="0" w:color="auto"/>
              <w:left w:val="single" w:sz="6" w:space="0" w:color="auto"/>
              <w:bottom w:val="single" w:sz="6" w:space="0" w:color="auto"/>
              <w:right w:val="single" w:sz="6" w:space="0" w:color="auto"/>
            </w:tcBorders>
          </w:tcPr>
          <w:p w:rsidR="006F6E42" w:rsidRPr="00EC1A46" w:rsidRDefault="006F6E42" w:rsidP="00CF4115">
            <w:pPr>
              <w:pStyle w:val="ListParagraph"/>
              <w:spacing w:after="0" w:line="240" w:lineRule="auto"/>
              <w:contextualSpacing/>
              <w:rPr>
                <w:rFonts w:asciiTheme="majorHAnsi" w:hAnsiTheme="majorHAnsi" w:cs="Calibri"/>
                <w:color w:val="000000"/>
              </w:rPr>
            </w:pPr>
          </w:p>
        </w:tc>
        <w:tc>
          <w:tcPr>
            <w:tcW w:w="2340" w:type="dxa"/>
            <w:tcBorders>
              <w:top w:val="single" w:sz="6" w:space="0" w:color="auto"/>
              <w:left w:val="single" w:sz="6" w:space="0" w:color="auto"/>
              <w:bottom w:val="single" w:sz="6" w:space="0" w:color="auto"/>
              <w:right w:val="single" w:sz="6" w:space="0" w:color="auto"/>
            </w:tcBorders>
            <w:hideMark/>
          </w:tcPr>
          <w:p w:rsidR="006F6E42" w:rsidRPr="00EC1A46" w:rsidRDefault="006F6E42" w:rsidP="00CF4115">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 xml:space="preserve">  Last Updated Date:</w:t>
            </w:r>
          </w:p>
        </w:tc>
        <w:tc>
          <w:tcPr>
            <w:tcW w:w="2269" w:type="dxa"/>
            <w:tcBorders>
              <w:top w:val="single" w:sz="6" w:space="0" w:color="auto"/>
              <w:left w:val="single" w:sz="6" w:space="0" w:color="auto"/>
              <w:bottom w:val="single" w:sz="6" w:space="0" w:color="auto"/>
              <w:right w:val="single" w:sz="12" w:space="0" w:color="auto"/>
            </w:tcBorders>
          </w:tcPr>
          <w:p w:rsidR="006F6E42" w:rsidRPr="00EC1A46" w:rsidRDefault="006F6E42" w:rsidP="00CF4115">
            <w:pPr>
              <w:rPr>
                <w:rFonts w:asciiTheme="majorHAnsi" w:hAnsiTheme="majorHAnsi" w:cs="Calibri"/>
                <w:sz w:val="22"/>
              </w:rPr>
            </w:pPr>
          </w:p>
        </w:tc>
      </w:tr>
      <w:tr w:rsidR="006F6E42" w:rsidRPr="008C0E46" w:rsidTr="00CF4115">
        <w:tc>
          <w:tcPr>
            <w:tcW w:w="2088" w:type="dxa"/>
            <w:tcBorders>
              <w:top w:val="single" w:sz="6" w:space="0" w:color="auto"/>
              <w:left w:val="single" w:sz="12" w:space="0" w:color="auto"/>
              <w:bottom w:val="single" w:sz="12" w:space="0" w:color="auto"/>
              <w:right w:val="single" w:sz="6" w:space="0" w:color="auto"/>
            </w:tcBorders>
            <w:hideMark/>
          </w:tcPr>
          <w:p w:rsidR="006F6E42" w:rsidRPr="00EC1A46" w:rsidRDefault="006F6E42" w:rsidP="00CF4115">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Use Case Name:</w:t>
            </w:r>
          </w:p>
        </w:tc>
        <w:tc>
          <w:tcPr>
            <w:tcW w:w="6769" w:type="dxa"/>
            <w:gridSpan w:val="3"/>
            <w:tcBorders>
              <w:top w:val="single" w:sz="6" w:space="0" w:color="auto"/>
              <w:left w:val="single" w:sz="6" w:space="0" w:color="auto"/>
              <w:bottom w:val="single" w:sz="12" w:space="0" w:color="auto"/>
              <w:right w:val="single" w:sz="12" w:space="0" w:color="auto"/>
            </w:tcBorders>
            <w:hideMark/>
          </w:tcPr>
          <w:p w:rsidR="006F6E42" w:rsidRPr="00EC1A46" w:rsidRDefault="006F6E42" w:rsidP="00CF4115">
            <w:pPr>
              <w:pStyle w:val="ListParagraph"/>
              <w:spacing w:after="0" w:line="240" w:lineRule="auto"/>
              <w:contextualSpacing/>
              <w:rPr>
                <w:rFonts w:asciiTheme="majorHAnsi" w:hAnsiTheme="majorHAnsi" w:cs="Calibri"/>
                <w:color w:val="000000"/>
              </w:rPr>
            </w:pPr>
            <w:r w:rsidRPr="00EC1A46">
              <w:rPr>
                <w:rFonts w:asciiTheme="majorHAnsi" w:hAnsiTheme="majorHAnsi" w:cs="Calibri"/>
                <w:color w:val="000000"/>
              </w:rPr>
              <w:t>Road Search</w:t>
            </w:r>
          </w:p>
        </w:tc>
      </w:tr>
    </w:tbl>
    <w:p w:rsidR="006F6E42" w:rsidRPr="00EC1A46" w:rsidRDefault="006F6E42" w:rsidP="006F6E42">
      <w:pPr>
        <w:tabs>
          <w:tab w:val="left" w:pos="900"/>
          <w:tab w:val="num" w:pos="1746"/>
        </w:tabs>
        <w:autoSpaceDE w:val="0"/>
        <w:autoSpaceDN w:val="0"/>
        <w:adjustRightInd w:val="0"/>
        <w:spacing w:line="360" w:lineRule="auto"/>
        <w:ind w:left="90"/>
        <w:jc w:val="both"/>
        <w:rPr>
          <w:rFonts w:asciiTheme="majorHAnsi" w:hAnsiTheme="majorHAnsi" w:cs="Calibri"/>
          <w:sz w:val="20"/>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tblPr>
      <w:tblGrid>
        <w:gridCol w:w="2088"/>
        <w:gridCol w:w="6750"/>
      </w:tblGrid>
      <w:tr w:rsidR="006F6E42" w:rsidRPr="008C0E46" w:rsidTr="004E4F65">
        <w:tc>
          <w:tcPr>
            <w:tcW w:w="2088" w:type="dxa"/>
            <w:tcBorders>
              <w:top w:val="single" w:sz="12" w:space="0" w:color="auto"/>
              <w:left w:val="single" w:sz="12" w:space="0" w:color="auto"/>
              <w:bottom w:val="single" w:sz="6" w:space="0" w:color="auto"/>
              <w:right w:val="single" w:sz="6" w:space="0" w:color="auto"/>
            </w:tcBorders>
            <w:hideMark/>
          </w:tcPr>
          <w:p w:rsidR="006F6E42" w:rsidRPr="00EC1A46" w:rsidRDefault="006F6E42" w:rsidP="00CF4115">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Actor:</w:t>
            </w:r>
          </w:p>
        </w:tc>
        <w:tc>
          <w:tcPr>
            <w:tcW w:w="6750" w:type="dxa"/>
            <w:tcBorders>
              <w:top w:val="single" w:sz="12" w:space="0" w:color="auto"/>
              <w:left w:val="single" w:sz="6" w:space="0" w:color="auto"/>
              <w:bottom w:val="single" w:sz="6" w:space="0" w:color="auto"/>
              <w:right w:val="single" w:sz="12" w:space="0" w:color="auto"/>
            </w:tcBorders>
            <w:hideMark/>
          </w:tcPr>
          <w:p w:rsidR="006F6E42" w:rsidRPr="00EC1A46" w:rsidRDefault="006F6E42" w:rsidP="00CF4115">
            <w:pPr>
              <w:rPr>
                <w:rFonts w:asciiTheme="majorHAnsi" w:hAnsiTheme="majorHAnsi" w:cs="Calibri"/>
                <w:sz w:val="22"/>
                <w:szCs w:val="22"/>
              </w:rPr>
            </w:pPr>
            <w:r w:rsidRPr="00EC1A46">
              <w:rPr>
                <w:rFonts w:asciiTheme="majorHAnsi" w:hAnsiTheme="majorHAnsi" w:cs="Calibri"/>
                <w:sz w:val="22"/>
                <w:szCs w:val="22"/>
              </w:rPr>
              <w:t>User</w:t>
            </w:r>
          </w:p>
        </w:tc>
      </w:tr>
      <w:tr w:rsidR="006F6E42" w:rsidRPr="008C0E46" w:rsidTr="004E4F65">
        <w:tc>
          <w:tcPr>
            <w:tcW w:w="2088" w:type="dxa"/>
            <w:tcBorders>
              <w:top w:val="single" w:sz="6" w:space="0" w:color="auto"/>
              <w:left w:val="single" w:sz="12" w:space="0" w:color="auto"/>
              <w:bottom w:val="single" w:sz="6" w:space="0" w:color="auto"/>
              <w:right w:val="single" w:sz="6" w:space="0" w:color="auto"/>
            </w:tcBorders>
            <w:hideMark/>
          </w:tcPr>
          <w:p w:rsidR="006F6E42" w:rsidRPr="00EC1A46" w:rsidRDefault="006F6E42" w:rsidP="00CF4115">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Description:</w:t>
            </w:r>
          </w:p>
        </w:tc>
        <w:tc>
          <w:tcPr>
            <w:tcW w:w="6750" w:type="dxa"/>
            <w:tcBorders>
              <w:top w:val="single" w:sz="6" w:space="0" w:color="auto"/>
              <w:left w:val="single" w:sz="6" w:space="0" w:color="auto"/>
              <w:bottom w:val="single" w:sz="6" w:space="0" w:color="auto"/>
              <w:right w:val="single" w:sz="12" w:space="0" w:color="auto"/>
            </w:tcBorders>
          </w:tcPr>
          <w:p w:rsidR="006F6E42" w:rsidRPr="00EC1A46" w:rsidRDefault="006F6E42" w:rsidP="006F6E42">
            <w:pPr>
              <w:tabs>
                <w:tab w:val="clear" w:pos="5760"/>
              </w:tabs>
              <w:ind w:right="-90"/>
              <w:rPr>
                <w:rFonts w:asciiTheme="majorHAnsi" w:hAnsiTheme="majorHAnsi" w:cs="Calibri"/>
                <w:sz w:val="22"/>
                <w:szCs w:val="22"/>
              </w:rPr>
            </w:pPr>
            <w:r w:rsidRPr="00EC1A46">
              <w:rPr>
                <w:rFonts w:asciiTheme="majorHAnsi" w:hAnsiTheme="majorHAnsi" w:cs="Calibri"/>
                <w:sz w:val="22"/>
                <w:szCs w:val="22"/>
              </w:rPr>
              <w:t>For road search User has to select the “Road Search” icon from the context menu. Application will flash a pop up window, where user has to fill the road no which is by default enable or road name need to click on the radio button to enable &amp; block no which will narrow down the search.</w:t>
            </w:r>
            <w:r w:rsidR="00811EAA" w:rsidRPr="00EC1A46">
              <w:rPr>
                <w:rFonts w:asciiTheme="majorHAnsi" w:hAnsiTheme="majorHAnsi" w:cs="Calibri"/>
                <w:sz w:val="22"/>
                <w:szCs w:val="22"/>
              </w:rPr>
              <w:t xml:space="preserve"> By click on the  </w:t>
            </w:r>
            <w:r w:rsidR="00FD3515" w:rsidRPr="00EC1A46">
              <w:rPr>
                <w:rFonts w:asciiTheme="majorHAnsi" w:hAnsiTheme="majorHAnsi" w:cs="Calibri"/>
                <w:sz w:val="22"/>
                <w:szCs w:val="22"/>
              </w:rPr>
              <w:t>block user will get the block number in the text box</w:t>
            </w:r>
          </w:p>
        </w:tc>
      </w:tr>
      <w:tr w:rsidR="006F6E42" w:rsidRPr="008C0E46" w:rsidTr="004E4F65">
        <w:tc>
          <w:tcPr>
            <w:tcW w:w="2088" w:type="dxa"/>
            <w:tcBorders>
              <w:top w:val="single" w:sz="6" w:space="0" w:color="auto"/>
              <w:left w:val="single" w:sz="12" w:space="0" w:color="auto"/>
              <w:bottom w:val="single" w:sz="6" w:space="0" w:color="auto"/>
              <w:right w:val="single" w:sz="6" w:space="0" w:color="auto"/>
            </w:tcBorders>
            <w:hideMark/>
          </w:tcPr>
          <w:p w:rsidR="006F6E42" w:rsidRPr="00EC1A46" w:rsidRDefault="006F6E42" w:rsidP="00CF4115">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Preconditions:</w:t>
            </w:r>
          </w:p>
        </w:tc>
        <w:tc>
          <w:tcPr>
            <w:tcW w:w="6750" w:type="dxa"/>
            <w:tcBorders>
              <w:top w:val="single" w:sz="6" w:space="0" w:color="auto"/>
              <w:left w:val="single" w:sz="6" w:space="0" w:color="auto"/>
              <w:bottom w:val="single" w:sz="6" w:space="0" w:color="auto"/>
              <w:right w:val="single" w:sz="12" w:space="0" w:color="auto"/>
            </w:tcBorders>
            <w:hideMark/>
          </w:tcPr>
          <w:p w:rsidR="006F6E42" w:rsidRPr="00EC1A46" w:rsidRDefault="006F6E42" w:rsidP="00770790">
            <w:pPr>
              <w:numPr>
                <w:ilvl w:val="0"/>
                <w:numId w:val="31"/>
              </w:numPr>
              <w:rPr>
                <w:rFonts w:asciiTheme="majorHAnsi" w:hAnsiTheme="majorHAnsi" w:cs="Calibri"/>
                <w:sz w:val="22"/>
                <w:szCs w:val="22"/>
              </w:rPr>
            </w:pPr>
            <w:r w:rsidRPr="00EC1A46">
              <w:rPr>
                <w:rFonts w:asciiTheme="majorHAnsi" w:hAnsiTheme="majorHAnsi" w:cs="Calibri"/>
                <w:sz w:val="22"/>
                <w:szCs w:val="22"/>
              </w:rPr>
              <w:t>Device should be on mode</w:t>
            </w:r>
          </w:p>
          <w:p w:rsidR="006F6E42" w:rsidRPr="00EC1A46" w:rsidRDefault="006F6E42" w:rsidP="00770790">
            <w:pPr>
              <w:numPr>
                <w:ilvl w:val="0"/>
                <w:numId w:val="31"/>
              </w:numPr>
              <w:rPr>
                <w:rFonts w:asciiTheme="majorHAnsi" w:hAnsiTheme="majorHAnsi" w:cs="Calibri"/>
                <w:sz w:val="22"/>
                <w:szCs w:val="22"/>
              </w:rPr>
            </w:pPr>
            <w:r w:rsidRPr="00EC1A46">
              <w:rPr>
                <w:rFonts w:asciiTheme="majorHAnsi" w:hAnsiTheme="majorHAnsi" w:cs="Calibri"/>
                <w:sz w:val="22"/>
                <w:szCs w:val="22"/>
              </w:rPr>
              <w:lastRenderedPageBreak/>
              <w:t>Bahrain locator app must be available on mobile or will be installed from the mobile market/play store.</w:t>
            </w:r>
          </w:p>
          <w:p w:rsidR="006F6E42" w:rsidRPr="00EC1A46" w:rsidRDefault="006F6E42" w:rsidP="00770790">
            <w:pPr>
              <w:numPr>
                <w:ilvl w:val="0"/>
                <w:numId w:val="31"/>
              </w:numPr>
              <w:rPr>
                <w:rFonts w:asciiTheme="majorHAnsi" w:hAnsiTheme="majorHAnsi" w:cs="Calibri"/>
                <w:sz w:val="22"/>
                <w:szCs w:val="22"/>
              </w:rPr>
            </w:pPr>
            <w:r w:rsidRPr="00EC1A46">
              <w:rPr>
                <w:rFonts w:asciiTheme="majorHAnsi" w:hAnsiTheme="majorHAnsi" w:cs="Calibri"/>
                <w:sz w:val="22"/>
                <w:szCs w:val="22"/>
              </w:rPr>
              <w:t>Device should connect to the internet.</w:t>
            </w:r>
          </w:p>
          <w:p w:rsidR="006F6E42" w:rsidRPr="00EC1A46" w:rsidRDefault="006F6E42" w:rsidP="00770790">
            <w:pPr>
              <w:numPr>
                <w:ilvl w:val="0"/>
                <w:numId w:val="31"/>
              </w:numPr>
              <w:rPr>
                <w:rFonts w:asciiTheme="majorHAnsi" w:hAnsiTheme="majorHAnsi" w:cs="Calibri"/>
                <w:sz w:val="22"/>
                <w:szCs w:val="22"/>
              </w:rPr>
            </w:pPr>
            <w:r w:rsidRPr="00EC1A46">
              <w:rPr>
                <w:rFonts w:asciiTheme="majorHAnsi" w:hAnsiTheme="majorHAnsi" w:cs="Calibri"/>
                <w:sz w:val="22"/>
                <w:szCs w:val="22"/>
              </w:rPr>
              <w:t>Device should establish a connection with the server</w:t>
            </w:r>
          </w:p>
        </w:tc>
      </w:tr>
      <w:tr w:rsidR="006F6E42" w:rsidRPr="008C0E46" w:rsidTr="004E4F65">
        <w:tc>
          <w:tcPr>
            <w:tcW w:w="2088" w:type="dxa"/>
            <w:tcBorders>
              <w:top w:val="single" w:sz="6" w:space="0" w:color="auto"/>
              <w:left w:val="single" w:sz="12" w:space="0" w:color="auto"/>
              <w:bottom w:val="single" w:sz="6" w:space="0" w:color="auto"/>
              <w:right w:val="single" w:sz="6" w:space="0" w:color="auto"/>
            </w:tcBorders>
            <w:hideMark/>
          </w:tcPr>
          <w:p w:rsidR="006F6E42" w:rsidRPr="00EC1A46" w:rsidRDefault="006F6E42" w:rsidP="00CF4115">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lastRenderedPageBreak/>
              <w:t>Normal Flow:</w:t>
            </w:r>
          </w:p>
        </w:tc>
        <w:tc>
          <w:tcPr>
            <w:tcW w:w="6750" w:type="dxa"/>
            <w:tcBorders>
              <w:top w:val="single" w:sz="6" w:space="0" w:color="auto"/>
              <w:left w:val="single" w:sz="6" w:space="0" w:color="auto"/>
              <w:bottom w:val="single" w:sz="6" w:space="0" w:color="auto"/>
              <w:right w:val="single" w:sz="12" w:space="0" w:color="auto"/>
            </w:tcBorders>
            <w:hideMark/>
          </w:tcPr>
          <w:p w:rsidR="006F6E42" w:rsidRPr="00EC1A46" w:rsidRDefault="006F6E42" w:rsidP="00770790">
            <w:pPr>
              <w:numPr>
                <w:ilvl w:val="0"/>
                <w:numId w:val="32"/>
              </w:numPr>
              <w:ind w:right="0"/>
              <w:rPr>
                <w:rFonts w:asciiTheme="majorHAnsi" w:hAnsiTheme="majorHAnsi" w:cs="Calibri"/>
                <w:sz w:val="22"/>
                <w:szCs w:val="22"/>
              </w:rPr>
            </w:pPr>
            <w:r w:rsidRPr="00EC1A46">
              <w:rPr>
                <w:rFonts w:asciiTheme="majorHAnsi" w:hAnsiTheme="majorHAnsi" w:cs="Calibri"/>
                <w:sz w:val="22"/>
                <w:szCs w:val="22"/>
              </w:rPr>
              <w:t>Start the Bahrain locator application</w:t>
            </w:r>
          </w:p>
          <w:p w:rsidR="006F6E42" w:rsidRPr="00EC1A46" w:rsidRDefault="006F6E42" w:rsidP="00770790">
            <w:pPr>
              <w:numPr>
                <w:ilvl w:val="0"/>
                <w:numId w:val="32"/>
              </w:numPr>
              <w:ind w:right="0"/>
              <w:rPr>
                <w:rFonts w:asciiTheme="majorHAnsi" w:hAnsiTheme="majorHAnsi" w:cs="Calibri"/>
                <w:sz w:val="22"/>
                <w:szCs w:val="22"/>
              </w:rPr>
            </w:pPr>
            <w:r w:rsidRPr="00EC1A46">
              <w:rPr>
                <w:rFonts w:asciiTheme="majorHAnsi" w:hAnsiTheme="majorHAnsi" w:cs="Calibri"/>
                <w:sz w:val="22"/>
                <w:szCs w:val="22"/>
              </w:rPr>
              <w:t xml:space="preserve">Click on the menu context &amp; select </w:t>
            </w:r>
            <w:r w:rsidR="004E4F65" w:rsidRPr="00EC1A46">
              <w:rPr>
                <w:rFonts w:asciiTheme="majorHAnsi" w:hAnsiTheme="majorHAnsi" w:cs="Calibri"/>
                <w:sz w:val="22"/>
                <w:szCs w:val="22"/>
              </w:rPr>
              <w:t xml:space="preserve">Road </w:t>
            </w:r>
            <w:r w:rsidRPr="00EC1A46">
              <w:rPr>
                <w:rFonts w:asciiTheme="majorHAnsi" w:hAnsiTheme="majorHAnsi" w:cs="Calibri"/>
                <w:sz w:val="22"/>
                <w:szCs w:val="22"/>
              </w:rPr>
              <w:t>search.</w:t>
            </w:r>
          </w:p>
          <w:p w:rsidR="006F6E42" w:rsidRPr="00EC1A46" w:rsidRDefault="006F6E42" w:rsidP="00770790">
            <w:pPr>
              <w:numPr>
                <w:ilvl w:val="0"/>
                <w:numId w:val="32"/>
              </w:numPr>
              <w:ind w:right="0"/>
              <w:rPr>
                <w:rFonts w:asciiTheme="majorHAnsi" w:hAnsiTheme="majorHAnsi" w:cs="Calibri"/>
                <w:sz w:val="22"/>
                <w:szCs w:val="22"/>
              </w:rPr>
            </w:pPr>
            <w:r w:rsidRPr="00EC1A46">
              <w:rPr>
                <w:rFonts w:asciiTheme="majorHAnsi" w:hAnsiTheme="majorHAnsi" w:cs="Calibri"/>
                <w:sz w:val="22"/>
                <w:szCs w:val="22"/>
              </w:rPr>
              <w:t xml:space="preserve">Application will open the </w:t>
            </w:r>
            <w:r w:rsidR="004E4F65" w:rsidRPr="00EC1A46">
              <w:rPr>
                <w:rFonts w:asciiTheme="majorHAnsi" w:hAnsiTheme="majorHAnsi" w:cs="Calibri"/>
                <w:sz w:val="22"/>
                <w:szCs w:val="22"/>
              </w:rPr>
              <w:t xml:space="preserve">Road </w:t>
            </w:r>
            <w:r w:rsidRPr="00EC1A46">
              <w:rPr>
                <w:rFonts w:asciiTheme="majorHAnsi" w:hAnsiTheme="majorHAnsi" w:cs="Calibri"/>
                <w:sz w:val="22"/>
                <w:szCs w:val="22"/>
              </w:rPr>
              <w:t>search pop up.</w:t>
            </w:r>
          </w:p>
          <w:p w:rsidR="006F6E42" w:rsidRPr="00EC1A46" w:rsidRDefault="006F6E42" w:rsidP="00770790">
            <w:pPr>
              <w:numPr>
                <w:ilvl w:val="0"/>
                <w:numId w:val="32"/>
              </w:numPr>
              <w:ind w:right="0"/>
              <w:rPr>
                <w:rFonts w:asciiTheme="majorHAnsi" w:hAnsiTheme="majorHAnsi" w:cs="Calibri"/>
                <w:sz w:val="22"/>
                <w:szCs w:val="22"/>
              </w:rPr>
            </w:pPr>
            <w:r w:rsidRPr="00EC1A46">
              <w:rPr>
                <w:rFonts w:asciiTheme="majorHAnsi" w:hAnsiTheme="majorHAnsi" w:cs="Calibri"/>
                <w:sz w:val="22"/>
                <w:szCs w:val="22"/>
              </w:rPr>
              <w:t xml:space="preserve">User has to select the </w:t>
            </w:r>
            <w:r w:rsidR="004E4F65" w:rsidRPr="00EC1A46">
              <w:rPr>
                <w:rFonts w:asciiTheme="majorHAnsi" w:hAnsiTheme="majorHAnsi" w:cs="Calibri"/>
                <w:sz w:val="22"/>
                <w:szCs w:val="22"/>
              </w:rPr>
              <w:t>road no or road name for search.(</w:t>
            </w:r>
            <w:r w:rsidR="008133B6" w:rsidRPr="00EC1A46">
              <w:rPr>
                <w:rFonts w:asciiTheme="majorHAnsi" w:hAnsiTheme="majorHAnsi" w:cs="Calibri"/>
                <w:sz w:val="22"/>
                <w:szCs w:val="22"/>
              </w:rPr>
              <w:t>Either of these</w:t>
            </w:r>
            <w:r w:rsidR="00FD3515" w:rsidRPr="00EC1A46">
              <w:rPr>
                <w:rFonts w:asciiTheme="majorHAnsi" w:hAnsiTheme="majorHAnsi" w:cs="Calibri"/>
                <w:sz w:val="22"/>
                <w:szCs w:val="22"/>
              </w:rPr>
              <w:t xml:space="preserve"> is mandatory</w:t>
            </w:r>
            <w:r w:rsidR="004E4F65" w:rsidRPr="00EC1A46">
              <w:rPr>
                <w:rFonts w:asciiTheme="majorHAnsi" w:hAnsiTheme="majorHAnsi" w:cs="Calibri"/>
                <w:sz w:val="22"/>
                <w:szCs w:val="22"/>
              </w:rPr>
              <w:t>)</w:t>
            </w:r>
          </w:p>
          <w:p w:rsidR="006F6E42" w:rsidRPr="00EC1A46" w:rsidRDefault="004E4F65" w:rsidP="00770790">
            <w:pPr>
              <w:numPr>
                <w:ilvl w:val="0"/>
                <w:numId w:val="32"/>
              </w:numPr>
              <w:ind w:right="0"/>
              <w:rPr>
                <w:rFonts w:asciiTheme="majorHAnsi" w:hAnsiTheme="majorHAnsi" w:cs="Calibri"/>
                <w:sz w:val="22"/>
                <w:szCs w:val="22"/>
              </w:rPr>
            </w:pPr>
            <w:r w:rsidRPr="00EC1A46">
              <w:rPr>
                <w:rFonts w:asciiTheme="majorHAnsi" w:hAnsiTheme="majorHAnsi" w:cs="Calibri"/>
                <w:sz w:val="22"/>
                <w:szCs w:val="22"/>
              </w:rPr>
              <w:t>Enter block number</w:t>
            </w:r>
            <w:r w:rsidR="008133B6" w:rsidRPr="00EC1A46">
              <w:rPr>
                <w:rFonts w:asciiTheme="majorHAnsi" w:hAnsiTheme="majorHAnsi" w:cs="Calibri"/>
                <w:sz w:val="22"/>
                <w:szCs w:val="22"/>
              </w:rPr>
              <w:t xml:space="preserve"> (optional)</w:t>
            </w:r>
          </w:p>
          <w:p w:rsidR="004E4F65" w:rsidRPr="00EC1A46" w:rsidRDefault="004E4F65" w:rsidP="00770790">
            <w:pPr>
              <w:numPr>
                <w:ilvl w:val="0"/>
                <w:numId w:val="32"/>
              </w:numPr>
              <w:ind w:right="0"/>
              <w:rPr>
                <w:rFonts w:asciiTheme="majorHAnsi" w:hAnsiTheme="majorHAnsi" w:cs="Calibri"/>
                <w:sz w:val="22"/>
                <w:szCs w:val="22"/>
              </w:rPr>
            </w:pPr>
            <w:r w:rsidRPr="00EC1A46">
              <w:rPr>
                <w:rFonts w:asciiTheme="majorHAnsi" w:hAnsiTheme="majorHAnsi" w:cs="Calibri"/>
                <w:sz w:val="22"/>
                <w:szCs w:val="22"/>
              </w:rPr>
              <w:t>Click on the search button.</w:t>
            </w:r>
          </w:p>
          <w:p w:rsidR="004E4F65" w:rsidRPr="00EC1A46" w:rsidRDefault="004E4F65" w:rsidP="00770790">
            <w:pPr>
              <w:numPr>
                <w:ilvl w:val="0"/>
                <w:numId w:val="32"/>
              </w:numPr>
              <w:ind w:right="0"/>
              <w:rPr>
                <w:rFonts w:asciiTheme="majorHAnsi" w:hAnsiTheme="majorHAnsi" w:cs="Calibri"/>
                <w:sz w:val="22"/>
                <w:szCs w:val="22"/>
              </w:rPr>
            </w:pPr>
            <w:r w:rsidRPr="00EC1A46">
              <w:rPr>
                <w:rFonts w:asciiTheme="majorHAnsi" w:hAnsiTheme="majorHAnsi" w:cs="Calibri"/>
                <w:sz w:val="22"/>
                <w:szCs w:val="22"/>
              </w:rPr>
              <w:t>Application will highlight the road the on the map.</w:t>
            </w:r>
          </w:p>
        </w:tc>
      </w:tr>
      <w:tr w:rsidR="006F6E42" w:rsidRPr="008C0E46" w:rsidTr="004E4F65">
        <w:tc>
          <w:tcPr>
            <w:tcW w:w="2088" w:type="dxa"/>
            <w:tcBorders>
              <w:top w:val="single" w:sz="6" w:space="0" w:color="auto"/>
              <w:left w:val="single" w:sz="12" w:space="0" w:color="auto"/>
              <w:bottom w:val="single" w:sz="6" w:space="0" w:color="auto"/>
              <w:right w:val="single" w:sz="6" w:space="0" w:color="auto"/>
            </w:tcBorders>
            <w:hideMark/>
          </w:tcPr>
          <w:p w:rsidR="006F6E42" w:rsidRPr="00EC1A46" w:rsidRDefault="006F6E42" w:rsidP="00CF4115">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Alternative Flow:</w:t>
            </w:r>
          </w:p>
        </w:tc>
        <w:tc>
          <w:tcPr>
            <w:tcW w:w="6750" w:type="dxa"/>
            <w:tcBorders>
              <w:top w:val="single" w:sz="6" w:space="0" w:color="auto"/>
              <w:left w:val="single" w:sz="6" w:space="0" w:color="auto"/>
              <w:bottom w:val="single" w:sz="6" w:space="0" w:color="auto"/>
              <w:right w:val="single" w:sz="12" w:space="0" w:color="auto"/>
            </w:tcBorders>
            <w:hideMark/>
          </w:tcPr>
          <w:p w:rsidR="006F6E42" w:rsidRPr="00BF13FF" w:rsidRDefault="006F6E42" w:rsidP="00770790">
            <w:pPr>
              <w:pStyle w:val="ListParagraph"/>
              <w:numPr>
                <w:ilvl w:val="0"/>
                <w:numId w:val="72"/>
              </w:numPr>
              <w:spacing w:after="0"/>
              <w:rPr>
                <w:rFonts w:asciiTheme="majorHAnsi" w:hAnsiTheme="majorHAnsi" w:cs="Calibri"/>
                <w:color w:val="auto"/>
              </w:rPr>
            </w:pPr>
            <w:r w:rsidRPr="00BF13FF">
              <w:rPr>
                <w:rFonts w:asciiTheme="majorHAnsi" w:hAnsiTheme="majorHAnsi" w:cs="Calibri"/>
                <w:color w:val="auto"/>
              </w:rPr>
              <w:t xml:space="preserve">Any network issue, user needs to close the application &amp; start again. </w:t>
            </w:r>
          </w:p>
          <w:p w:rsidR="006F6E42" w:rsidRPr="00BF13FF" w:rsidRDefault="006F6E42" w:rsidP="00770790">
            <w:pPr>
              <w:pStyle w:val="ListParagraph"/>
              <w:numPr>
                <w:ilvl w:val="0"/>
                <w:numId w:val="72"/>
              </w:numPr>
              <w:spacing w:after="0"/>
              <w:rPr>
                <w:rFonts w:asciiTheme="majorHAnsi" w:hAnsiTheme="majorHAnsi" w:cs="Calibri"/>
              </w:rPr>
            </w:pPr>
            <w:r w:rsidRPr="00BF13FF">
              <w:rPr>
                <w:rFonts w:asciiTheme="majorHAnsi" w:hAnsiTheme="majorHAnsi" w:cs="Calibri"/>
                <w:color w:val="auto"/>
              </w:rPr>
              <w:t>Click on the cancel button to cancel the search.</w:t>
            </w:r>
          </w:p>
        </w:tc>
      </w:tr>
      <w:tr w:rsidR="006F6E42" w:rsidRPr="008C0E46" w:rsidTr="004E4F65">
        <w:tc>
          <w:tcPr>
            <w:tcW w:w="2088" w:type="dxa"/>
            <w:tcBorders>
              <w:top w:val="single" w:sz="6" w:space="0" w:color="auto"/>
              <w:left w:val="single" w:sz="12" w:space="0" w:color="auto"/>
              <w:bottom w:val="single" w:sz="6" w:space="0" w:color="auto"/>
              <w:right w:val="single" w:sz="6" w:space="0" w:color="auto"/>
            </w:tcBorders>
          </w:tcPr>
          <w:p w:rsidR="006F6E42" w:rsidRPr="00EC1A46" w:rsidRDefault="006F6E42" w:rsidP="00CF4115">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Business Rules</w:t>
            </w:r>
          </w:p>
        </w:tc>
        <w:tc>
          <w:tcPr>
            <w:tcW w:w="6750" w:type="dxa"/>
            <w:tcBorders>
              <w:top w:val="single" w:sz="6" w:space="0" w:color="auto"/>
              <w:left w:val="single" w:sz="6" w:space="0" w:color="auto"/>
              <w:bottom w:val="single" w:sz="6" w:space="0" w:color="auto"/>
              <w:right w:val="single" w:sz="12" w:space="0" w:color="auto"/>
            </w:tcBorders>
          </w:tcPr>
          <w:p w:rsidR="006F6E42" w:rsidRPr="00BF13FF" w:rsidRDefault="004E4F65" w:rsidP="00770790">
            <w:pPr>
              <w:pStyle w:val="ListParagraph"/>
              <w:numPr>
                <w:ilvl w:val="0"/>
                <w:numId w:val="73"/>
              </w:numPr>
              <w:spacing w:after="0"/>
              <w:rPr>
                <w:rFonts w:asciiTheme="majorHAnsi" w:hAnsiTheme="majorHAnsi" w:cs="Calibri"/>
                <w:color w:val="auto"/>
              </w:rPr>
            </w:pPr>
            <w:r w:rsidRPr="00BF13FF">
              <w:rPr>
                <w:rFonts w:asciiTheme="majorHAnsi" w:hAnsiTheme="majorHAnsi" w:cs="Calibri"/>
                <w:color w:val="auto"/>
              </w:rPr>
              <w:t>Block no is an optional field.</w:t>
            </w:r>
          </w:p>
          <w:p w:rsidR="004E4F65" w:rsidRPr="00BF13FF" w:rsidRDefault="004E4F65" w:rsidP="00770790">
            <w:pPr>
              <w:pStyle w:val="ListParagraph"/>
              <w:numPr>
                <w:ilvl w:val="0"/>
                <w:numId w:val="73"/>
              </w:numPr>
              <w:spacing w:after="0"/>
              <w:rPr>
                <w:rFonts w:asciiTheme="majorHAnsi" w:hAnsiTheme="majorHAnsi" w:cs="Calibri"/>
                <w:color w:val="auto"/>
              </w:rPr>
            </w:pPr>
            <w:r w:rsidRPr="00BF13FF">
              <w:rPr>
                <w:rFonts w:asciiTheme="majorHAnsi" w:hAnsiTheme="majorHAnsi" w:cs="Calibri"/>
                <w:color w:val="auto"/>
              </w:rPr>
              <w:t>Road no/name is mandatory field.</w:t>
            </w:r>
          </w:p>
          <w:p w:rsidR="004E4F65" w:rsidRPr="00BF13FF" w:rsidRDefault="004E4F65" w:rsidP="00770790">
            <w:pPr>
              <w:pStyle w:val="ListParagraph"/>
              <w:numPr>
                <w:ilvl w:val="0"/>
                <w:numId w:val="73"/>
              </w:numPr>
              <w:spacing w:after="0"/>
              <w:rPr>
                <w:rFonts w:asciiTheme="majorHAnsi" w:hAnsiTheme="majorHAnsi" w:cs="Calibri"/>
              </w:rPr>
            </w:pPr>
            <w:r w:rsidRPr="00BF13FF">
              <w:rPr>
                <w:rFonts w:asciiTheme="majorHAnsi" w:hAnsiTheme="majorHAnsi" w:cs="Calibri"/>
                <w:color w:val="auto"/>
              </w:rPr>
              <w:t>Road Name will be drop down.</w:t>
            </w:r>
          </w:p>
        </w:tc>
      </w:tr>
      <w:tr w:rsidR="006F6E42" w:rsidRPr="008C0E46" w:rsidTr="004E4F65">
        <w:tc>
          <w:tcPr>
            <w:tcW w:w="2088" w:type="dxa"/>
            <w:tcBorders>
              <w:top w:val="single" w:sz="6" w:space="0" w:color="auto"/>
              <w:left w:val="single" w:sz="12" w:space="0" w:color="auto"/>
              <w:bottom w:val="single" w:sz="6" w:space="0" w:color="auto"/>
              <w:right w:val="single" w:sz="6" w:space="0" w:color="auto"/>
            </w:tcBorders>
            <w:hideMark/>
          </w:tcPr>
          <w:p w:rsidR="006F6E42" w:rsidRPr="00EC1A46" w:rsidRDefault="006F6E42" w:rsidP="00CF4115">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Flow Chat</w:t>
            </w:r>
          </w:p>
        </w:tc>
        <w:tc>
          <w:tcPr>
            <w:tcW w:w="6750" w:type="dxa"/>
            <w:tcBorders>
              <w:top w:val="single" w:sz="6" w:space="0" w:color="auto"/>
              <w:left w:val="single" w:sz="6" w:space="0" w:color="auto"/>
              <w:bottom w:val="single" w:sz="6" w:space="0" w:color="auto"/>
              <w:right w:val="single" w:sz="12" w:space="0" w:color="auto"/>
            </w:tcBorders>
            <w:hideMark/>
          </w:tcPr>
          <w:p w:rsidR="006F6E42" w:rsidRPr="00EC1A46" w:rsidRDefault="00C2405F" w:rsidP="00CF4115">
            <w:pPr>
              <w:rPr>
                <w:rFonts w:asciiTheme="majorHAnsi" w:hAnsiTheme="majorHAnsi" w:cs="Calibri"/>
                <w:sz w:val="22"/>
                <w:szCs w:val="22"/>
              </w:rPr>
            </w:pPr>
            <w:r>
              <w:object w:dxaOrig="4450" w:dyaOrig="11154">
                <v:shape id="_x0000_i1033" type="#_x0000_t75" style="width:137.75pt;height:303.65pt" o:ole="">
                  <v:imagedata r:id="rId33" o:title=""/>
                </v:shape>
                <o:OLEObject Type="Embed" ProgID="Visio.Drawing.11" ShapeID="_x0000_i1033" DrawAspect="Content" ObjectID="_1464609894" r:id="rId34"/>
              </w:object>
            </w:r>
          </w:p>
        </w:tc>
      </w:tr>
      <w:tr w:rsidR="006F6E42" w:rsidRPr="008C0E46" w:rsidTr="004E4F65">
        <w:tc>
          <w:tcPr>
            <w:tcW w:w="2088" w:type="dxa"/>
            <w:tcBorders>
              <w:top w:val="single" w:sz="6" w:space="0" w:color="auto"/>
              <w:left w:val="single" w:sz="12" w:space="0" w:color="auto"/>
              <w:bottom w:val="single" w:sz="6" w:space="0" w:color="auto"/>
              <w:right w:val="single" w:sz="6" w:space="0" w:color="auto"/>
            </w:tcBorders>
            <w:hideMark/>
          </w:tcPr>
          <w:p w:rsidR="006F6E42" w:rsidRPr="00EC1A46" w:rsidRDefault="006F6E42" w:rsidP="00CF4115">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Exceptions:</w:t>
            </w:r>
          </w:p>
        </w:tc>
        <w:tc>
          <w:tcPr>
            <w:tcW w:w="6750" w:type="dxa"/>
            <w:tcBorders>
              <w:top w:val="single" w:sz="6" w:space="0" w:color="auto"/>
              <w:left w:val="single" w:sz="6" w:space="0" w:color="auto"/>
              <w:bottom w:val="single" w:sz="6" w:space="0" w:color="auto"/>
              <w:right w:val="single" w:sz="12" w:space="0" w:color="auto"/>
            </w:tcBorders>
            <w:hideMark/>
          </w:tcPr>
          <w:p w:rsidR="006F6E42" w:rsidRPr="00EC1A46" w:rsidRDefault="006F6E42" w:rsidP="00CF4115">
            <w:pPr>
              <w:rPr>
                <w:rFonts w:asciiTheme="majorHAnsi" w:hAnsiTheme="majorHAnsi" w:cs="Calibri"/>
                <w:sz w:val="22"/>
                <w:szCs w:val="22"/>
              </w:rPr>
            </w:pPr>
            <w:r w:rsidRPr="00EC1A46">
              <w:rPr>
                <w:rFonts w:asciiTheme="majorHAnsi" w:hAnsiTheme="majorHAnsi" w:cs="Calibri"/>
                <w:sz w:val="22"/>
                <w:szCs w:val="22"/>
              </w:rPr>
              <w:t>Out of network or poor network coverage area</w:t>
            </w:r>
          </w:p>
          <w:p w:rsidR="006F6E42" w:rsidRPr="00EC1A46" w:rsidRDefault="006F6E42" w:rsidP="00CF4115">
            <w:pPr>
              <w:rPr>
                <w:rFonts w:asciiTheme="majorHAnsi" w:hAnsiTheme="majorHAnsi" w:cs="Calibri"/>
                <w:sz w:val="22"/>
                <w:szCs w:val="22"/>
              </w:rPr>
            </w:pPr>
            <w:r w:rsidRPr="00EC1A46">
              <w:rPr>
                <w:rFonts w:asciiTheme="majorHAnsi" w:hAnsiTheme="majorHAnsi" w:cs="Calibri"/>
                <w:sz w:val="22"/>
                <w:szCs w:val="22"/>
              </w:rPr>
              <w:t xml:space="preserve">No  result found </w:t>
            </w:r>
          </w:p>
        </w:tc>
      </w:tr>
      <w:tr w:rsidR="006F6E42" w:rsidRPr="008C0E46" w:rsidTr="004E4F65">
        <w:tc>
          <w:tcPr>
            <w:tcW w:w="2088" w:type="dxa"/>
            <w:tcBorders>
              <w:top w:val="single" w:sz="6" w:space="0" w:color="auto"/>
              <w:left w:val="single" w:sz="12" w:space="0" w:color="auto"/>
              <w:bottom w:val="single" w:sz="6" w:space="0" w:color="auto"/>
              <w:right w:val="single" w:sz="6" w:space="0" w:color="auto"/>
            </w:tcBorders>
            <w:hideMark/>
          </w:tcPr>
          <w:p w:rsidR="006F6E42" w:rsidRPr="00EC1A46" w:rsidRDefault="006F6E42" w:rsidP="00CF4115">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Includes:</w:t>
            </w:r>
          </w:p>
        </w:tc>
        <w:tc>
          <w:tcPr>
            <w:tcW w:w="6750" w:type="dxa"/>
            <w:tcBorders>
              <w:top w:val="single" w:sz="6" w:space="0" w:color="auto"/>
              <w:left w:val="single" w:sz="6" w:space="0" w:color="auto"/>
              <w:bottom w:val="single" w:sz="6" w:space="0" w:color="auto"/>
              <w:right w:val="single" w:sz="12" w:space="0" w:color="auto"/>
            </w:tcBorders>
            <w:hideMark/>
          </w:tcPr>
          <w:p w:rsidR="006F6E42" w:rsidRPr="00EC1A46" w:rsidRDefault="006F6E42" w:rsidP="00CF4115">
            <w:pPr>
              <w:rPr>
                <w:rFonts w:asciiTheme="majorHAnsi" w:hAnsiTheme="majorHAnsi" w:cs="Calibri"/>
                <w:sz w:val="22"/>
                <w:szCs w:val="22"/>
              </w:rPr>
            </w:pPr>
            <w:r w:rsidRPr="00EC1A46">
              <w:rPr>
                <w:rFonts w:asciiTheme="majorHAnsi" w:hAnsiTheme="majorHAnsi" w:cs="Calibri"/>
                <w:sz w:val="22"/>
              </w:rPr>
              <w:t>BML_001</w:t>
            </w:r>
          </w:p>
        </w:tc>
      </w:tr>
      <w:tr w:rsidR="006F6E42" w:rsidRPr="008C0E46" w:rsidTr="004E4F65">
        <w:tc>
          <w:tcPr>
            <w:tcW w:w="2088" w:type="dxa"/>
            <w:tcBorders>
              <w:top w:val="single" w:sz="6" w:space="0" w:color="auto"/>
              <w:left w:val="single" w:sz="12" w:space="0" w:color="auto"/>
              <w:bottom w:val="single" w:sz="6" w:space="0" w:color="auto"/>
              <w:right w:val="single" w:sz="6" w:space="0" w:color="auto"/>
            </w:tcBorders>
            <w:hideMark/>
          </w:tcPr>
          <w:p w:rsidR="006F6E42" w:rsidRPr="00EC1A46" w:rsidRDefault="006F6E42" w:rsidP="00CF4115">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Special Requirements:</w:t>
            </w:r>
          </w:p>
        </w:tc>
        <w:tc>
          <w:tcPr>
            <w:tcW w:w="6750" w:type="dxa"/>
            <w:tcBorders>
              <w:top w:val="single" w:sz="6" w:space="0" w:color="auto"/>
              <w:left w:val="single" w:sz="6" w:space="0" w:color="auto"/>
              <w:bottom w:val="single" w:sz="6" w:space="0" w:color="auto"/>
              <w:right w:val="single" w:sz="12" w:space="0" w:color="auto"/>
            </w:tcBorders>
            <w:hideMark/>
          </w:tcPr>
          <w:p w:rsidR="006F6E42" w:rsidRPr="00EC1A46" w:rsidRDefault="006F6E42" w:rsidP="008133B6">
            <w:pPr>
              <w:rPr>
                <w:rFonts w:asciiTheme="majorHAnsi" w:hAnsiTheme="majorHAnsi" w:cs="Calibri"/>
                <w:sz w:val="22"/>
                <w:szCs w:val="22"/>
              </w:rPr>
            </w:pPr>
            <w:r w:rsidRPr="00EC1A46">
              <w:rPr>
                <w:rFonts w:asciiTheme="majorHAnsi" w:hAnsiTheme="majorHAnsi" w:cs="Calibri"/>
                <w:sz w:val="22"/>
                <w:szCs w:val="22"/>
              </w:rPr>
              <w:t xml:space="preserve">Road name should be </w:t>
            </w:r>
            <w:r w:rsidR="008133B6" w:rsidRPr="00EC1A46">
              <w:rPr>
                <w:rFonts w:asciiTheme="majorHAnsi" w:hAnsiTheme="majorHAnsi" w:cs="Calibri"/>
                <w:sz w:val="22"/>
                <w:szCs w:val="22"/>
              </w:rPr>
              <w:t>as dropdown</w:t>
            </w:r>
          </w:p>
          <w:p w:rsidR="008133B6" w:rsidRPr="00EC1A46" w:rsidRDefault="008133B6" w:rsidP="008133B6">
            <w:pPr>
              <w:rPr>
                <w:rFonts w:asciiTheme="majorHAnsi" w:hAnsiTheme="majorHAnsi" w:cs="Calibri"/>
                <w:sz w:val="22"/>
                <w:szCs w:val="22"/>
              </w:rPr>
            </w:pPr>
            <w:r w:rsidRPr="00EC1A46">
              <w:rPr>
                <w:rFonts w:asciiTheme="majorHAnsi" w:hAnsiTheme="majorHAnsi" w:cs="Calibri"/>
                <w:sz w:val="22"/>
                <w:szCs w:val="22"/>
              </w:rPr>
              <w:t>Road Number should be auto complete</w:t>
            </w:r>
          </w:p>
        </w:tc>
      </w:tr>
      <w:tr w:rsidR="006F6E42" w:rsidRPr="008C0E46" w:rsidTr="004E4F65">
        <w:tc>
          <w:tcPr>
            <w:tcW w:w="2088" w:type="dxa"/>
            <w:tcBorders>
              <w:top w:val="single" w:sz="6" w:space="0" w:color="auto"/>
              <w:left w:val="single" w:sz="12" w:space="0" w:color="auto"/>
              <w:bottom w:val="single" w:sz="6" w:space="0" w:color="auto"/>
              <w:right w:val="single" w:sz="6" w:space="0" w:color="auto"/>
            </w:tcBorders>
            <w:hideMark/>
          </w:tcPr>
          <w:p w:rsidR="006F6E42" w:rsidRPr="00EC1A46" w:rsidRDefault="006F6E42" w:rsidP="00CF4115">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Assumptions:</w:t>
            </w:r>
          </w:p>
        </w:tc>
        <w:tc>
          <w:tcPr>
            <w:tcW w:w="6750" w:type="dxa"/>
            <w:tcBorders>
              <w:top w:val="single" w:sz="6" w:space="0" w:color="auto"/>
              <w:left w:val="single" w:sz="6" w:space="0" w:color="auto"/>
              <w:bottom w:val="single" w:sz="6" w:space="0" w:color="auto"/>
              <w:right w:val="single" w:sz="12" w:space="0" w:color="auto"/>
            </w:tcBorders>
            <w:hideMark/>
          </w:tcPr>
          <w:p w:rsidR="006F6E42" w:rsidRPr="00EC1A46" w:rsidRDefault="006F6E42" w:rsidP="00CF4115">
            <w:pPr>
              <w:rPr>
                <w:rFonts w:asciiTheme="majorHAnsi" w:hAnsiTheme="majorHAnsi" w:cs="Calibri"/>
                <w:sz w:val="22"/>
                <w:szCs w:val="22"/>
              </w:rPr>
            </w:pPr>
            <w:r w:rsidRPr="00EC1A46">
              <w:rPr>
                <w:rFonts w:asciiTheme="majorHAnsi" w:hAnsiTheme="majorHAnsi" w:cs="Calibri"/>
                <w:sz w:val="22"/>
                <w:szCs w:val="22"/>
              </w:rPr>
              <w:t>Server holding various types of data for the use.</w:t>
            </w:r>
          </w:p>
          <w:p w:rsidR="006F6E42" w:rsidRPr="00EC1A46" w:rsidRDefault="006F6E42" w:rsidP="00CF4115">
            <w:pPr>
              <w:rPr>
                <w:rFonts w:asciiTheme="majorHAnsi" w:hAnsiTheme="majorHAnsi" w:cs="Calibri"/>
                <w:sz w:val="22"/>
                <w:szCs w:val="22"/>
              </w:rPr>
            </w:pPr>
            <w:r w:rsidRPr="00EC1A46">
              <w:rPr>
                <w:rFonts w:asciiTheme="majorHAnsi" w:hAnsiTheme="majorHAnsi" w:cs="Calibri"/>
                <w:sz w:val="22"/>
                <w:szCs w:val="22"/>
              </w:rPr>
              <w:t xml:space="preserve">Server will be facilitated with required </w:t>
            </w:r>
            <w:r w:rsidR="006130C8" w:rsidRPr="00EC1A46">
              <w:rPr>
                <w:rFonts w:asciiTheme="majorHAnsi" w:hAnsiTheme="majorHAnsi" w:cs="Calibri"/>
                <w:sz w:val="22"/>
                <w:szCs w:val="22"/>
              </w:rPr>
              <w:t>ArcGIS</w:t>
            </w:r>
            <w:r w:rsidRPr="00EC1A46">
              <w:rPr>
                <w:rFonts w:asciiTheme="majorHAnsi" w:hAnsiTheme="majorHAnsi" w:cs="Calibri"/>
                <w:sz w:val="22"/>
                <w:szCs w:val="22"/>
              </w:rPr>
              <w:t xml:space="preserve"> services.</w:t>
            </w:r>
          </w:p>
          <w:p w:rsidR="006F6E42" w:rsidRPr="00EC1A46" w:rsidRDefault="006F6E42" w:rsidP="00CF4115">
            <w:pPr>
              <w:tabs>
                <w:tab w:val="clear" w:pos="5760"/>
              </w:tabs>
              <w:ind w:right="72"/>
              <w:rPr>
                <w:rFonts w:asciiTheme="majorHAnsi" w:hAnsiTheme="majorHAnsi" w:cs="Calibri"/>
                <w:sz w:val="22"/>
                <w:szCs w:val="22"/>
              </w:rPr>
            </w:pPr>
            <w:r w:rsidRPr="00EC1A46">
              <w:rPr>
                <w:rFonts w:asciiTheme="majorHAnsi" w:hAnsiTheme="majorHAnsi" w:cs="Calibri"/>
                <w:sz w:val="22"/>
                <w:szCs w:val="22"/>
              </w:rPr>
              <w:t>Bahrain locator app must have registered in mobile market/play store.</w:t>
            </w:r>
          </w:p>
        </w:tc>
      </w:tr>
      <w:tr w:rsidR="006F6E42" w:rsidRPr="008C0E46" w:rsidTr="004E4F65">
        <w:tc>
          <w:tcPr>
            <w:tcW w:w="2088" w:type="dxa"/>
            <w:tcBorders>
              <w:top w:val="single" w:sz="6" w:space="0" w:color="auto"/>
              <w:left w:val="single" w:sz="12" w:space="0" w:color="auto"/>
              <w:bottom w:val="single" w:sz="6" w:space="0" w:color="auto"/>
              <w:right w:val="single" w:sz="6" w:space="0" w:color="auto"/>
            </w:tcBorders>
            <w:hideMark/>
          </w:tcPr>
          <w:p w:rsidR="006F6E42" w:rsidRPr="00EC1A46" w:rsidRDefault="006F6E42" w:rsidP="00CF4115">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Post conditions:</w:t>
            </w:r>
          </w:p>
        </w:tc>
        <w:tc>
          <w:tcPr>
            <w:tcW w:w="6750" w:type="dxa"/>
            <w:tcBorders>
              <w:top w:val="single" w:sz="6" w:space="0" w:color="auto"/>
              <w:left w:val="single" w:sz="6" w:space="0" w:color="auto"/>
              <w:bottom w:val="single" w:sz="6" w:space="0" w:color="auto"/>
              <w:right w:val="single" w:sz="12" w:space="0" w:color="auto"/>
            </w:tcBorders>
            <w:hideMark/>
          </w:tcPr>
          <w:p w:rsidR="006F6E42" w:rsidRPr="00D5349C" w:rsidRDefault="00EE7979" w:rsidP="00EC1A46">
            <w:pPr>
              <w:spacing w:line="276" w:lineRule="auto"/>
              <w:rPr>
                <w:rFonts w:asciiTheme="majorHAnsi" w:eastAsia="Calibri" w:hAnsiTheme="majorHAnsi" w:cs="Calibri"/>
                <w:sz w:val="22"/>
                <w:szCs w:val="22"/>
              </w:rPr>
            </w:pPr>
            <w:r w:rsidRPr="00EC1A46">
              <w:rPr>
                <w:rFonts w:asciiTheme="majorHAnsi" w:hAnsiTheme="majorHAnsi" w:cs="Calibri"/>
                <w:sz w:val="22"/>
                <w:szCs w:val="22"/>
              </w:rPr>
              <w:t>System should highlight the road on map</w:t>
            </w:r>
          </w:p>
          <w:p w:rsidR="00D5349C" w:rsidRPr="00D5349C" w:rsidRDefault="00D5349C" w:rsidP="00EC1A46">
            <w:pPr>
              <w:tabs>
                <w:tab w:val="clear" w:pos="720"/>
                <w:tab w:val="clear" w:pos="5760"/>
              </w:tabs>
              <w:autoSpaceDE w:val="0"/>
              <w:autoSpaceDN w:val="0"/>
              <w:adjustRightInd w:val="0"/>
              <w:spacing w:line="276" w:lineRule="auto"/>
              <w:ind w:right="0"/>
              <w:rPr>
                <w:rFonts w:asciiTheme="majorHAnsi" w:hAnsiTheme="majorHAnsi" w:cs="Calibri"/>
                <w:sz w:val="22"/>
                <w:szCs w:val="22"/>
              </w:rPr>
            </w:pPr>
            <w:r w:rsidRPr="00D5349C">
              <w:rPr>
                <w:rFonts w:asciiTheme="majorHAnsi" w:hAnsiTheme="majorHAnsi" w:cs="Calibri"/>
                <w:sz w:val="22"/>
                <w:szCs w:val="22"/>
              </w:rPr>
              <w:t xml:space="preserve">Based on the Language Selection, either English or Arabic Content </w:t>
            </w:r>
            <w:r w:rsidRPr="00D5349C">
              <w:rPr>
                <w:rFonts w:asciiTheme="majorHAnsi" w:hAnsiTheme="majorHAnsi" w:cs="Calibri"/>
                <w:sz w:val="22"/>
                <w:szCs w:val="22"/>
              </w:rPr>
              <w:lastRenderedPageBreak/>
              <w:t>will be shown as map tips after search</w:t>
            </w:r>
          </w:p>
          <w:p w:rsidR="00D5349C" w:rsidRPr="00EC1A46" w:rsidRDefault="00D5349C" w:rsidP="00EC1A46">
            <w:pPr>
              <w:spacing w:line="276" w:lineRule="auto"/>
              <w:rPr>
                <w:rFonts w:asciiTheme="majorHAnsi" w:hAnsiTheme="majorHAnsi"/>
                <w:sz w:val="22"/>
                <w:szCs w:val="22"/>
              </w:rPr>
            </w:pPr>
            <w:r w:rsidRPr="00EC1A46">
              <w:rPr>
                <w:rFonts w:asciiTheme="majorHAnsi" w:hAnsiTheme="majorHAnsi"/>
                <w:sz w:val="22"/>
                <w:szCs w:val="22"/>
              </w:rPr>
              <w:t>Road:</w:t>
            </w:r>
          </w:p>
          <w:p w:rsidR="00D5349C" w:rsidRPr="00EC1A46" w:rsidRDefault="00D5349C" w:rsidP="00EC1A46">
            <w:pPr>
              <w:spacing w:line="276" w:lineRule="auto"/>
              <w:rPr>
                <w:rFonts w:asciiTheme="majorHAnsi" w:hAnsiTheme="majorHAnsi"/>
                <w:sz w:val="22"/>
                <w:szCs w:val="22"/>
              </w:rPr>
            </w:pPr>
            <w:r w:rsidRPr="00EC1A46">
              <w:rPr>
                <w:rFonts w:asciiTheme="majorHAnsi" w:hAnsiTheme="majorHAnsi"/>
                <w:sz w:val="22"/>
                <w:szCs w:val="22"/>
              </w:rPr>
              <w:t xml:space="preserve">     Road Number</w:t>
            </w:r>
          </w:p>
          <w:p w:rsidR="00D5349C" w:rsidRPr="00EC1A46" w:rsidRDefault="00D5349C" w:rsidP="00EC1A46">
            <w:pPr>
              <w:spacing w:line="276" w:lineRule="auto"/>
              <w:rPr>
                <w:rFonts w:asciiTheme="majorHAnsi" w:hAnsiTheme="majorHAnsi"/>
                <w:sz w:val="22"/>
                <w:szCs w:val="22"/>
              </w:rPr>
            </w:pPr>
            <w:r w:rsidRPr="00EC1A46">
              <w:rPr>
                <w:rFonts w:asciiTheme="majorHAnsi" w:hAnsiTheme="majorHAnsi"/>
                <w:sz w:val="22"/>
                <w:szCs w:val="22"/>
              </w:rPr>
              <w:t xml:space="preserve">     Road Name (English /Arabic)</w:t>
            </w:r>
          </w:p>
          <w:p w:rsidR="00D5349C" w:rsidRPr="00EC1A46" w:rsidRDefault="00D5349C" w:rsidP="00EC1A46">
            <w:pPr>
              <w:spacing w:line="276" w:lineRule="auto"/>
              <w:rPr>
                <w:rFonts w:asciiTheme="majorHAnsi" w:hAnsiTheme="majorHAnsi"/>
                <w:sz w:val="22"/>
                <w:szCs w:val="22"/>
              </w:rPr>
            </w:pPr>
            <w:r w:rsidRPr="00EC1A46">
              <w:rPr>
                <w:rFonts w:asciiTheme="majorHAnsi" w:hAnsiTheme="majorHAnsi"/>
                <w:sz w:val="22"/>
                <w:szCs w:val="22"/>
              </w:rPr>
              <w:t xml:space="preserve">     Road Type</w:t>
            </w:r>
          </w:p>
          <w:p w:rsidR="00D5349C" w:rsidRPr="00EC1A46" w:rsidRDefault="00D5349C" w:rsidP="00EC1A46">
            <w:pPr>
              <w:spacing w:line="276" w:lineRule="auto"/>
              <w:rPr>
                <w:rFonts w:asciiTheme="majorHAnsi" w:hAnsiTheme="majorHAnsi"/>
                <w:sz w:val="22"/>
                <w:szCs w:val="22"/>
              </w:rPr>
            </w:pPr>
            <w:r w:rsidRPr="00EC1A46">
              <w:rPr>
                <w:rFonts w:asciiTheme="majorHAnsi" w:hAnsiTheme="majorHAnsi"/>
                <w:sz w:val="22"/>
                <w:szCs w:val="22"/>
              </w:rPr>
              <w:t xml:space="preserve">     Block Number</w:t>
            </w:r>
          </w:p>
        </w:tc>
      </w:tr>
      <w:tr w:rsidR="006F6E42" w:rsidRPr="008C0E46" w:rsidTr="004E4F65">
        <w:tc>
          <w:tcPr>
            <w:tcW w:w="2088" w:type="dxa"/>
            <w:tcBorders>
              <w:top w:val="single" w:sz="6" w:space="0" w:color="auto"/>
              <w:left w:val="single" w:sz="12" w:space="0" w:color="auto"/>
              <w:bottom w:val="single" w:sz="6" w:space="0" w:color="auto"/>
              <w:right w:val="single" w:sz="6" w:space="0" w:color="auto"/>
            </w:tcBorders>
            <w:hideMark/>
          </w:tcPr>
          <w:p w:rsidR="006F6E42" w:rsidRPr="00EC1A46" w:rsidRDefault="006F6E42" w:rsidP="00CF4115">
            <w:pPr>
              <w:jc w:val="right"/>
              <w:rPr>
                <w:rFonts w:asciiTheme="majorHAnsi" w:hAnsiTheme="majorHAnsi" w:cs="Calibri"/>
                <w:b/>
                <w:sz w:val="22"/>
                <w:szCs w:val="22"/>
              </w:rPr>
            </w:pPr>
            <w:r w:rsidRPr="00EC1A46">
              <w:rPr>
                <w:rFonts w:asciiTheme="majorHAnsi" w:hAnsiTheme="majorHAnsi" w:cs="Calibri"/>
                <w:b/>
                <w:sz w:val="22"/>
                <w:szCs w:val="22"/>
              </w:rPr>
              <w:lastRenderedPageBreak/>
              <w:t>Priority:</w:t>
            </w:r>
          </w:p>
        </w:tc>
        <w:tc>
          <w:tcPr>
            <w:tcW w:w="6750" w:type="dxa"/>
            <w:tcBorders>
              <w:top w:val="single" w:sz="6" w:space="0" w:color="auto"/>
              <w:left w:val="single" w:sz="6" w:space="0" w:color="auto"/>
              <w:bottom w:val="single" w:sz="6" w:space="0" w:color="auto"/>
              <w:right w:val="single" w:sz="12" w:space="0" w:color="auto"/>
            </w:tcBorders>
            <w:hideMark/>
          </w:tcPr>
          <w:p w:rsidR="006F6E42" w:rsidRPr="00EC1A46" w:rsidRDefault="006F6E42" w:rsidP="00CF4115">
            <w:pPr>
              <w:rPr>
                <w:rFonts w:asciiTheme="majorHAnsi" w:hAnsiTheme="majorHAnsi" w:cs="Calibri"/>
                <w:sz w:val="22"/>
                <w:szCs w:val="22"/>
              </w:rPr>
            </w:pPr>
            <w:r w:rsidRPr="00EC1A46">
              <w:rPr>
                <w:rFonts w:asciiTheme="majorHAnsi" w:hAnsiTheme="majorHAnsi" w:cs="Calibri"/>
                <w:sz w:val="22"/>
                <w:szCs w:val="22"/>
              </w:rPr>
              <w:t>High.</w:t>
            </w:r>
          </w:p>
        </w:tc>
      </w:tr>
      <w:tr w:rsidR="006F6E42" w:rsidRPr="008C0E46" w:rsidTr="004E4F65">
        <w:tc>
          <w:tcPr>
            <w:tcW w:w="2088" w:type="dxa"/>
            <w:tcBorders>
              <w:top w:val="single" w:sz="6" w:space="0" w:color="auto"/>
              <w:left w:val="single" w:sz="12" w:space="0" w:color="auto"/>
              <w:bottom w:val="single" w:sz="6" w:space="0" w:color="auto"/>
              <w:right w:val="single" w:sz="6" w:space="0" w:color="auto"/>
            </w:tcBorders>
            <w:hideMark/>
          </w:tcPr>
          <w:p w:rsidR="006F6E42" w:rsidRPr="00EC1A46" w:rsidRDefault="006F6E42" w:rsidP="00CF4115">
            <w:pPr>
              <w:ind w:right="-108"/>
              <w:jc w:val="center"/>
              <w:rPr>
                <w:rFonts w:asciiTheme="majorHAnsi" w:hAnsiTheme="majorHAnsi" w:cs="Calibri"/>
                <w:b/>
                <w:sz w:val="22"/>
                <w:szCs w:val="22"/>
              </w:rPr>
            </w:pPr>
            <w:r w:rsidRPr="00EC1A46">
              <w:rPr>
                <w:rFonts w:asciiTheme="majorHAnsi" w:hAnsiTheme="majorHAnsi" w:cs="Calibri"/>
                <w:b/>
                <w:sz w:val="22"/>
                <w:szCs w:val="22"/>
              </w:rPr>
              <w:t>Frequency of Use:</w:t>
            </w:r>
          </w:p>
        </w:tc>
        <w:tc>
          <w:tcPr>
            <w:tcW w:w="6750" w:type="dxa"/>
            <w:tcBorders>
              <w:top w:val="single" w:sz="6" w:space="0" w:color="auto"/>
              <w:left w:val="single" w:sz="6" w:space="0" w:color="auto"/>
              <w:bottom w:val="single" w:sz="6" w:space="0" w:color="auto"/>
              <w:right w:val="single" w:sz="12" w:space="0" w:color="auto"/>
            </w:tcBorders>
            <w:hideMark/>
          </w:tcPr>
          <w:p w:rsidR="006F6E42" w:rsidRPr="00EC1A46" w:rsidRDefault="006F6E42" w:rsidP="00CF4115">
            <w:pPr>
              <w:rPr>
                <w:rFonts w:asciiTheme="majorHAnsi" w:hAnsiTheme="majorHAnsi" w:cs="Calibri"/>
                <w:sz w:val="22"/>
                <w:szCs w:val="22"/>
              </w:rPr>
            </w:pPr>
            <w:r w:rsidRPr="00EC1A46">
              <w:rPr>
                <w:rFonts w:asciiTheme="majorHAnsi" w:hAnsiTheme="majorHAnsi" w:cs="Calibri"/>
                <w:sz w:val="22"/>
                <w:szCs w:val="22"/>
              </w:rPr>
              <w:t>High.</w:t>
            </w:r>
          </w:p>
        </w:tc>
      </w:tr>
      <w:tr w:rsidR="006F6E42" w:rsidRPr="008C0E46" w:rsidTr="004E4F65">
        <w:tc>
          <w:tcPr>
            <w:tcW w:w="2088" w:type="dxa"/>
            <w:tcBorders>
              <w:top w:val="single" w:sz="6" w:space="0" w:color="auto"/>
              <w:left w:val="single" w:sz="12" w:space="0" w:color="auto"/>
              <w:bottom w:val="single" w:sz="12" w:space="0" w:color="auto"/>
              <w:right w:val="single" w:sz="6" w:space="0" w:color="auto"/>
            </w:tcBorders>
            <w:hideMark/>
          </w:tcPr>
          <w:p w:rsidR="006F6E42" w:rsidRPr="00EC1A46" w:rsidRDefault="006F6E42" w:rsidP="00CF4115">
            <w:pPr>
              <w:tabs>
                <w:tab w:val="left" w:pos="1872"/>
              </w:tabs>
              <w:ind w:right="72"/>
              <w:jc w:val="right"/>
              <w:rPr>
                <w:rFonts w:asciiTheme="majorHAnsi" w:hAnsiTheme="majorHAnsi" w:cs="Calibri"/>
                <w:b/>
                <w:sz w:val="22"/>
                <w:szCs w:val="22"/>
              </w:rPr>
            </w:pPr>
            <w:r w:rsidRPr="00EC1A46">
              <w:rPr>
                <w:rFonts w:asciiTheme="majorHAnsi" w:hAnsiTheme="majorHAnsi" w:cs="Calibri"/>
                <w:b/>
                <w:sz w:val="22"/>
                <w:szCs w:val="22"/>
              </w:rPr>
              <w:t>Notes and Issues:</w:t>
            </w:r>
          </w:p>
        </w:tc>
        <w:tc>
          <w:tcPr>
            <w:tcW w:w="6750" w:type="dxa"/>
            <w:tcBorders>
              <w:top w:val="single" w:sz="6" w:space="0" w:color="auto"/>
              <w:left w:val="single" w:sz="6" w:space="0" w:color="auto"/>
              <w:bottom w:val="single" w:sz="12" w:space="0" w:color="auto"/>
              <w:right w:val="single" w:sz="12" w:space="0" w:color="auto"/>
            </w:tcBorders>
            <w:hideMark/>
          </w:tcPr>
          <w:p w:rsidR="006F6E42" w:rsidRPr="00EC1A46" w:rsidRDefault="006F6E42" w:rsidP="00CF4115">
            <w:pPr>
              <w:rPr>
                <w:rFonts w:asciiTheme="majorHAnsi" w:hAnsiTheme="majorHAnsi" w:cs="Calibri"/>
                <w:sz w:val="22"/>
                <w:szCs w:val="22"/>
              </w:rPr>
            </w:pPr>
            <w:r w:rsidRPr="00EC1A46">
              <w:rPr>
                <w:rFonts w:asciiTheme="majorHAnsi" w:hAnsiTheme="majorHAnsi" w:cs="Calibri"/>
                <w:sz w:val="22"/>
                <w:szCs w:val="22"/>
              </w:rPr>
              <w:t>Nil.</w:t>
            </w:r>
          </w:p>
        </w:tc>
      </w:tr>
    </w:tbl>
    <w:p w:rsidR="002B1395" w:rsidRPr="00EC1A46" w:rsidRDefault="001F261A" w:rsidP="00770790">
      <w:pPr>
        <w:pStyle w:val="Heading1"/>
        <w:numPr>
          <w:ilvl w:val="3"/>
          <w:numId w:val="61"/>
        </w:numPr>
        <w:tabs>
          <w:tab w:val="clear" w:pos="720"/>
          <w:tab w:val="clear" w:pos="5760"/>
        </w:tabs>
        <w:ind w:left="720" w:right="29"/>
        <w:rPr>
          <w:rFonts w:asciiTheme="majorHAnsi" w:hAnsiTheme="majorHAnsi" w:cs="Calibri"/>
          <w:sz w:val="24"/>
          <w:szCs w:val="24"/>
        </w:rPr>
      </w:pPr>
      <w:bookmarkStart w:id="1822" w:name="_Toc388170901"/>
      <w:bookmarkStart w:id="1823" w:name="_Toc388171451"/>
      <w:bookmarkStart w:id="1824" w:name="_Toc388172001"/>
      <w:bookmarkStart w:id="1825" w:name="_Toc388172552"/>
      <w:bookmarkStart w:id="1826" w:name="_Toc388173103"/>
      <w:bookmarkStart w:id="1827" w:name="_Toc388173654"/>
      <w:bookmarkStart w:id="1828" w:name="_Toc388174205"/>
      <w:bookmarkStart w:id="1829" w:name="_Toc388174757"/>
      <w:bookmarkStart w:id="1830" w:name="_Toc388175309"/>
      <w:bookmarkStart w:id="1831" w:name="_Toc388175861"/>
      <w:bookmarkStart w:id="1832" w:name="_Toc388176412"/>
      <w:bookmarkStart w:id="1833" w:name="_Toc388176963"/>
      <w:bookmarkStart w:id="1834" w:name="_Toc388177514"/>
      <w:bookmarkStart w:id="1835" w:name="_Toc388178064"/>
      <w:bookmarkStart w:id="1836" w:name="_Toc388178614"/>
      <w:bookmarkStart w:id="1837" w:name="_Toc388179206"/>
      <w:bookmarkStart w:id="1838" w:name="_Toc388179758"/>
      <w:bookmarkStart w:id="1839" w:name="_Toc388180311"/>
      <w:bookmarkStart w:id="1840" w:name="_Toc388183777"/>
      <w:bookmarkStart w:id="1841" w:name="_Toc388337841"/>
      <w:bookmarkStart w:id="1842" w:name="_3.1.7_POI_Search"/>
      <w:bookmarkStart w:id="1843" w:name="_Toc386805045"/>
      <w:bookmarkStart w:id="1844" w:name="_Toc386807042"/>
      <w:bookmarkStart w:id="1845" w:name="_Toc388529868"/>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r w:rsidRPr="00EC1A46">
        <w:rPr>
          <w:rFonts w:asciiTheme="majorHAnsi" w:hAnsiTheme="majorHAnsi" w:cs="Calibri"/>
          <w:sz w:val="24"/>
          <w:szCs w:val="24"/>
        </w:rPr>
        <w:t>POI</w:t>
      </w:r>
      <w:r w:rsidR="002B1395" w:rsidRPr="00EC1A46">
        <w:rPr>
          <w:rFonts w:asciiTheme="majorHAnsi" w:hAnsiTheme="majorHAnsi" w:cs="Calibri"/>
          <w:sz w:val="24"/>
          <w:szCs w:val="24"/>
        </w:rPr>
        <w:t xml:space="preserve"> Search</w:t>
      </w:r>
      <w:bookmarkEnd w:id="1843"/>
      <w:bookmarkEnd w:id="1844"/>
      <w:bookmarkEnd w:id="1845"/>
    </w:p>
    <w:p w:rsidR="00F758D0" w:rsidRPr="00EC1A46" w:rsidRDefault="00F758D0" w:rsidP="00F758D0">
      <w:pPr>
        <w:pStyle w:val="Heading3"/>
        <w:spacing w:before="0" w:after="0"/>
        <w:rPr>
          <w:rFonts w:asciiTheme="majorHAnsi" w:hAnsiTheme="majorHAnsi"/>
        </w:rPr>
      </w:pPr>
    </w:p>
    <w:p w:rsidR="002B1395" w:rsidRPr="00EC1A46" w:rsidRDefault="00DD50F9" w:rsidP="00F91AF2">
      <w:pPr>
        <w:rPr>
          <w:rFonts w:asciiTheme="majorHAnsi" w:hAnsiTheme="majorHAnsi" w:cs="Calibri"/>
          <w:b/>
          <w:color w:val="auto"/>
          <w:sz w:val="22"/>
        </w:rPr>
      </w:pPr>
      <w:r w:rsidRPr="00EC1A46">
        <w:rPr>
          <w:rFonts w:asciiTheme="majorHAnsi" w:hAnsiTheme="majorHAnsi" w:cs="Calibri"/>
          <w:sz w:val="22"/>
        </w:rPr>
        <w:t xml:space="preserve">These are all </w:t>
      </w:r>
      <w:r w:rsidR="00392AF5" w:rsidRPr="00EC1A46">
        <w:rPr>
          <w:rFonts w:asciiTheme="majorHAnsi" w:hAnsiTheme="majorHAnsi" w:cs="Calibri"/>
          <w:sz w:val="22"/>
        </w:rPr>
        <w:t>pre-defined</w:t>
      </w:r>
      <w:r w:rsidRPr="00EC1A46">
        <w:rPr>
          <w:rFonts w:asciiTheme="majorHAnsi" w:hAnsiTheme="majorHAnsi" w:cs="Calibri"/>
          <w:sz w:val="22"/>
        </w:rPr>
        <w:t xml:space="preserve"> Point of Interest areas geographically located and stored as an feature class in database </w:t>
      </w:r>
      <w:r w:rsidR="00CC7DA2">
        <w:rPr>
          <w:rFonts w:asciiTheme="majorHAnsi" w:hAnsiTheme="majorHAnsi" w:cs="Calibri"/>
          <w:sz w:val="22"/>
        </w:rPr>
        <w:t xml:space="preserve">which </w:t>
      </w:r>
      <w:r w:rsidRPr="00EC1A46">
        <w:rPr>
          <w:rFonts w:asciiTheme="majorHAnsi" w:hAnsiTheme="majorHAnsi" w:cs="Calibri"/>
          <w:sz w:val="22"/>
        </w:rPr>
        <w:t>will be provided by CIO</w:t>
      </w:r>
      <w:r w:rsidR="00CC7DA2">
        <w:rPr>
          <w:rFonts w:asciiTheme="majorHAnsi" w:hAnsiTheme="majorHAnsi" w:cs="Calibri"/>
          <w:sz w:val="22"/>
        </w:rPr>
        <w:t xml:space="preserve"> through a service</w:t>
      </w:r>
      <w:r w:rsidRPr="00EC1A46">
        <w:rPr>
          <w:rFonts w:asciiTheme="majorHAnsi" w:hAnsiTheme="majorHAnsi" w:cs="Calibri"/>
          <w:sz w:val="22"/>
        </w:rPr>
        <w:t>.</w:t>
      </w:r>
      <w:r w:rsidR="006A4473" w:rsidRPr="00EC1A46">
        <w:rPr>
          <w:rFonts w:asciiTheme="majorHAnsi" w:hAnsiTheme="majorHAnsi" w:cs="Calibri"/>
          <w:color w:val="auto"/>
          <w:sz w:val="22"/>
        </w:rPr>
        <w:t xml:space="preserve">This functionality facilitates the user to query the POIs based on its type &amp; sub-type.  </w:t>
      </w:r>
    </w:p>
    <w:p w:rsidR="002B1395" w:rsidRPr="00EC1A46" w:rsidRDefault="002B1395" w:rsidP="002B1395">
      <w:pPr>
        <w:pStyle w:val="Heading1-ILIS"/>
        <w:tabs>
          <w:tab w:val="left" w:pos="8640"/>
        </w:tabs>
        <w:spacing w:line="360" w:lineRule="auto"/>
        <w:ind w:right="0"/>
        <w:rPr>
          <w:rFonts w:asciiTheme="majorHAnsi" w:hAnsiTheme="majorHAnsi" w:cs="Calibri"/>
          <w:b w:val="0"/>
          <w:sz w:val="22"/>
          <w:szCs w:val="22"/>
        </w:rPr>
      </w:pPr>
    </w:p>
    <w:p w:rsidR="002B1395" w:rsidRPr="00EC1A46" w:rsidRDefault="002B1395" w:rsidP="002B1395">
      <w:pPr>
        <w:pStyle w:val="1111Heading4-ILISSRS"/>
        <w:spacing w:line="276" w:lineRule="auto"/>
        <w:rPr>
          <w:rFonts w:asciiTheme="majorHAnsi" w:hAnsiTheme="majorHAnsi" w:cs="Calibri"/>
          <w:sz w:val="22"/>
          <w:szCs w:val="22"/>
        </w:rPr>
      </w:pPr>
      <w:r w:rsidRPr="00EC1A46">
        <w:rPr>
          <w:rFonts w:asciiTheme="majorHAnsi" w:hAnsiTheme="majorHAnsi" w:cs="Calibri"/>
          <w:sz w:val="22"/>
          <w:szCs w:val="22"/>
        </w:rPr>
        <w:t>Use Case Diagram</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tblPr>
      <w:tblGrid>
        <w:gridCol w:w="2088"/>
        <w:gridCol w:w="2160"/>
        <w:gridCol w:w="2340"/>
        <w:gridCol w:w="2269"/>
      </w:tblGrid>
      <w:tr w:rsidR="00CA7385" w:rsidRPr="008C0E46" w:rsidTr="00312CA7">
        <w:tc>
          <w:tcPr>
            <w:tcW w:w="2088" w:type="dxa"/>
            <w:tcBorders>
              <w:top w:val="single" w:sz="12" w:space="0" w:color="auto"/>
              <w:left w:val="single" w:sz="12" w:space="0" w:color="auto"/>
              <w:bottom w:val="single" w:sz="6" w:space="0" w:color="auto"/>
              <w:right w:val="single" w:sz="6" w:space="0" w:color="auto"/>
            </w:tcBorders>
            <w:hideMark/>
          </w:tcPr>
          <w:p w:rsidR="00CA7385" w:rsidRPr="00EC1A46" w:rsidRDefault="00CA7385" w:rsidP="00312CA7">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Use Case ID:</w:t>
            </w:r>
          </w:p>
        </w:tc>
        <w:tc>
          <w:tcPr>
            <w:tcW w:w="2160" w:type="dxa"/>
            <w:tcBorders>
              <w:top w:val="single" w:sz="12" w:space="0" w:color="auto"/>
              <w:left w:val="single" w:sz="6" w:space="0" w:color="auto"/>
              <w:bottom w:val="single" w:sz="6" w:space="0" w:color="auto"/>
              <w:right w:val="single" w:sz="6" w:space="0" w:color="auto"/>
            </w:tcBorders>
            <w:hideMark/>
          </w:tcPr>
          <w:p w:rsidR="00CA7385" w:rsidRPr="00EC1A46" w:rsidRDefault="00CA7385" w:rsidP="00312CA7">
            <w:pPr>
              <w:rPr>
                <w:rFonts w:asciiTheme="majorHAnsi" w:hAnsiTheme="majorHAnsi" w:cs="Calibri"/>
                <w:sz w:val="22"/>
              </w:rPr>
            </w:pPr>
            <w:r w:rsidRPr="00EC1A46">
              <w:rPr>
                <w:rFonts w:asciiTheme="majorHAnsi" w:hAnsiTheme="majorHAnsi" w:cs="Calibri"/>
                <w:sz w:val="22"/>
              </w:rPr>
              <w:t>BML_007</w:t>
            </w:r>
          </w:p>
        </w:tc>
        <w:tc>
          <w:tcPr>
            <w:tcW w:w="2340" w:type="dxa"/>
            <w:tcBorders>
              <w:top w:val="single" w:sz="12" w:space="0" w:color="auto"/>
              <w:left w:val="single" w:sz="6" w:space="0" w:color="auto"/>
              <w:bottom w:val="single" w:sz="6" w:space="0" w:color="auto"/>
              <w:right w:val="single" w:sz="6" w:space="0" w:color="auto"/>
            </w:tcBorders>
            <w:hideMark/>
          </w:tcPr>
          <w:p w:rsidR="00CA7385" w:rsidRPr="00EC1A46" w:rsidRDefault="00CA7385" w:rsidP="00312CA7">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Req. ID:</w:t>
            </w:r>
          </w:p>
        </w:tc>
        <w:tc>
          <w:tcPr>
            <w:tcW w:w="2269" w:type="dxa"/>
            <w:tcBorders>
              <w:top w:val="single" w:sz="12" w:space="0" w:color="auto"/>
              <w:left w:val="single" w:sz="6" w:space="0" w:color="auto"/>
              <w:bottom w:val="single" w:sz="6" w:space="0" w:color="auto"/>
              <w:right w:val="single" w:sz="12" w:space="0" w:color="auto"/>
            </w:tcBorders>
            <w:hideMark/>
          </w:tcPr>
          <w:p w:rsidR="00CA7385" w:rsidRPr="00EC1A46" w:rsidRDefault="00CA7385" w:rsidP="00312CA7">
            <w:pPr>
              <w:rPr>
                <w:rFonts w:asciiTheme="majorHAnsi" w:hAnsiTheme="majorHAnsi" w:cs="Calibri"/>
                <w:sz w:val="22"/>
              </w:rPr>
            </w:pPr>
            <w:r w:rsidRPr="00EC1A46">
              <w:rPr>
                <w:rFonts w:asciiTheme="majorHAnsi" w:hAnsiTheme="majorHAnsi" w:cs="Calibri"/>
                <w:b/>
                <w:sz w:val="22"/>
              </w:rPr>
              <w:t xml:space="preserve">FR </w:t>
            </w:r>
            <w:r w:rsidR="00F42EB9">
              <w:rPr>
                <w:rFonts w:asciiTheme="majorHAnsi" w:hAnsiTheme="majorHAnsi" w:cs="Calibri"/>
                <w:b/>
                <w:sz w:val="22"/>
              </w:rPr>
              <w:t>8</w:t>
            </w:r>
          </w:p>
        </w:tc>
      </w:tr>
      <w:tr w:rsidR="002B1395" w:rsidRPr="008C0E46" w:rsidTr="00312CA7">
        <w:tc>
          <w:tcPr>
            <w:tcW w:w="2088" w:type="dxa"/>
            <w:tcBorders>
              <w:top w:val="single" w:sz="6" w:space="0" w:color="auto"/>
              <w:left w:val="single" w:sz="12" w:space="0" w:color="auto"/>
              <w:bottom w:val="single" w:sz="6" w:space="0" w:color="auto"/>
              <w:right w:val="single" w:sz="6" w:space="0" w:color="auto"/>
            </w:tcBorders>
            <w:hideMark/>
          </w:tcPr>
          <w:p w:rsidR="002B1395" w:rsidRPr="00EC1A46" w:rsidRDefault="002B1395" w:rsidP="00312CA7">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Created By:</w:t>
            </w:r>
          </w:p>
        </w:tc>
        <w:tc>
          <w:tcPr>
            <w:tcW w:w="2160" w:type="dxa"/>
            <w:tcBorders>
              <w:top w:val="single" w:sz="6" w:space="0" w:color="auto"/>
              <w:left w:val="single" w:sz="6" w:space="0" w:color="auto"/>
              <w:bottom w:val="single" w:sz="6" w:space="0" w:color="auto"/>
              <w:right w:val="single" w:sz="6" w:space="0" w:color="auto"/>
            </w:tcBorders>
            <w:hideMark/>
          </w:tcPr>
          <w:p w:rsidR="002B1395" w:rsidRPr="00EC1A46" w:rsidRDefault="002B1395" w:rsidP="00312CA7">
            <w:pPr>
              <w:pStyle w:val="ListParagraph"/>
              <w:spacing w:after="0" w:line="240" w:lineRule="auto"/>
              <w:contextualSpacing/>
              <w:rPr>
                <w:rFonts w:asciiTheme="majorHAnsi" w:hAnsiTheme="majorHAnsi" w:cs="Calibri"/>
                <w:color w:val="000000"/>
              </w:rPr>
            </w:pPr>
            <w:r w:rsidRPr="00EC1A46">
              <w:rPr>
                <w:rFonts w:asciiTheme="majorHAnsi" w:hAnsiTheme="majorHAnsi" w:cs="Calibri"/>
                <w:color w:val="000000"/>
              </w:rPr>
              <w:t>Bibhudutta</w:t>
            </w:r>
          </w:p>
        </w:tc>
        <w:tc>
          <w:tcPr>
            <w:tcW w:w="2340" w:type="dxa"/>
            <w:tcBorders>
              <w:top w:val="single" w:sz="6" w:space="0" w:color="auto"/>
              <w:left w:val="single" w:sz="6" w:space="0" w:color="auto"/>
              <w:bottom w:val="single" w:sz="6" w:space="0" w:color="auto"/>
              <w:right w:val="single" w:sz="6" w:space="0" w:color="auto"/>
            </w:tcBorders>
            <w:hideMark/>
          </w:tcPr>
          <w:p w:rsidR="002B1395" w:rsidRPr="00EC1A46" w:rsidRDefault="002B1395" w:rsidP="00312CA7">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Last Updated By:</w:t>
            </w:r>
          </w:p>
        </w:tc>
        <w:tc>
          <w:tcPr>
            <w:tcW w:w="2269" w:type="dxa"/>
            <w:tcBorders>
              <w:top w:val="single" w:sz="6" w:space="0" w:color="auto"/>
              <w:left w:val="single" w:sz="6" w:space="0" w:color="auto"/>
              <w:bottom w:val="single" w:sz="6" w:space="0" w:color="auto"/>
              <w:right w:val="single" w:sz="12" w:space="0" w:color="auto"/>
            </w:tcBorders>
          </w:tcPr>
          <w:p w:rsidR="002B1395" w:rsidRPr="00EC1A46" w:rsidRDefault="002B1395" w:rsidP="00312CA7">
            <w:pPr>
              <w:rPr>
                <w:rFonts w:asciiTheme="majorHAnsi" w:hAnsiTheme="majorHAnsi" w:cs="Calibri"/>
                <w:sz w:val="22"/>
              </w:rPr>
            </w:pPr>
          </w:p>
        </w:tc>
      </w:tr>
      <w:tr w:rsidR="002B1395" w:rsidRPr="008C0E46" w:rsidTr="00312CA7">
        <w:tc>
          <w:tcPr>
            <w:tcW w:w="2088" w:type="dxa"/>
            <w:tcBorders>
              <w:top w:val="single" w:sz="6" w:space="0" w:color="auto"/>
              <w:left w:val="single" w:sz="12" w:space="0" w:color="auto"/>
              <w:bottom w:val="single" w:sz="6" w:space="0" w:color="auto"/>
              <w:right w:val="single" w:sz="6" w:space="0" w:color="auto"/>
            </w:tcBorders>
            <w:hideMark/>
          </w:tcPr>
          <w:p w:rsidR="002B1395" w:rsidRPr="00EC1A46" w:rsidRDefault="002B1395" w:rsidP="00312CA7">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Date  Created:</w:t>
            </w:r>
          </w:p>
        </w:tc>
        <w:tc>
          <w:tcPr>
            <w:tcW w:w="2160" w:type="dxa"/>
            <w:tcBorders>
              <w:top w:val="single" w:sz="6" w:space="0" w:color="auto"/>
              <w:left w:val="single" w:sz="6" w:space="0" w:color="auto"/>
              <w:bottom w:val="single" w:sz="6" w:space="0" w:color="auto"/>
              <w:right w:val="single" w:sz="6" w:space="0" w:color="auto"/>
            </w:tcBorders>
          </w:tcPr>
          <w:p w:rsidR="002B1395" w:rsidRPr="00EC1A46" w:rsidRDefault="002B1395" w:rsidP="00312CA7">
            <w:pPr>
              <w:pStyle w:val="ListParagraph"/>
              <w:spacing w:after="0" w:line="240" w:lineRule="auto"/>
              <w:contextualSpacing/>
              <w:rPr>
                <w:rFonts w:asciiTheme="majorHAnsi" w:hAnsiTheme="majorHAnsi" w:cs="Calibri"/>
                <w:color w:val="000000"/>
              </w:rPr>
            </w:pPr>
          </w:p>
        </w:tc>
        <w:tc>
          <w:tcPr>
            <w:tcW w:w="2340" w:type="dxa"/>
            <w:tcBorders>
              <w:top w:val="single" w:sz="6" w:space="0" w:color="auto"/>
              <w:left w:val="single" w:sz="6" w:space="0" w:color="auto"/>
              <w:bottom w:val="single" w:sz="6" w:space="0" w:color="auto"/>
              <w:right w:val="single" w:sz="6" w:space="0" w:color="auto"/>
            </w:tcBorders>
            <w:hideMark/>
          </w:tcPr>
          <w:p w:rsidR="002B1395" w:rsidRPr="00EC1A46" w:rsidRDefault="002B1395" w:rsidP="00312CA7">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 xml:space="preserve">  Last Updated Date:</w:t>
            </w:r>
          </w:p>
        </w:tc>
        <w:tc>
          <w:tcPr>
            <w:tcW w:w="2269" w:type="dxa"/>
            <w:tcBorders>
              <w:top w:val="single" w:sz="6" w:space="0" w:color="auto"/>
              <w:left w:val="single" w:sz="6" w:space="0" w:color="auto"/>
              <w:bottom w:val="single" w:sz="6" w:space="0" w:color="auto"/>
              <w:right w:val="single" w:sz="12" w:space="0" w:color="auto"/>
            </w:tcBorders>
          </w:tcPr>
          <w:p w:rsidR="002B1395" w:rsidRPr="00EC1A46" w:rsidRDefault="002B1395" w:rsidP="00312CA7">
            <w:pPr>
              <w:rPr>
                <w:rFonts w:asciiTheme="majorHAnsi" w:hAnsiTheme="majorHAnsi" w:cs="Calibri"/>
                <w:sz w:val="22"/>
              </w:rPr>
            </w:pPr>
          </w:p>
        </w:tc>
      </w:tr>
      <w:tr w:rsidR="002B1395" w:rsidRPr="008C0E46" w:rsidTr="00312CA7">
        <w:tc>
          <w:tcPr>
            <w:tcW w:w="2088" w:type="dxa"/>
            <w:tcBorders>
              <w:top w:val="single" w:sz="6" w:space="0" w:color="auto"/>
              <w:left w:val="single" w:sz="12" w:space="0" w:color="auto"/>
              <w:bottom w:val="single" w:sz="12" w:space="0" w:color="auto"/>
              <w:right w:val="single" w:sz="6" w:space="0" w:color="auto"/>
            </w:tcBorders>
            <w:hideMark/>
          </w:tcPr>
          <w:p w:rsidR="002B1395" w:rsidRPr="00EC1A46" w:rsidRDefault="002B1395" w:rsidP="00312CA7">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Use Case Name:</w:t>
            </w:r>
          </w:p>
        </w:tc>
        <w:tc>
          <w:tcPr>
            <w:tcW w:w="6769" w:type="dxa"/>
            <w:gridSpan w:val="3"/>
            <w:tcBorders>
              <w:top w:val="single" w:sz="6" w:space="0" w:color="auto"/>
              <w:left w:val="single" w:sz="6" w:space="0" w:color="auto"/>
              <w:bottom w:val="single" w:sz="12" w:space="0" w:color="auto"/>
              <w:right w:val="single" w:sz="12" w:space="0" w:color="auto"/>
            </w:tcBorders>
            <w:hideMark/>
          </w:tcPr>
          <w:p w:rsidR="002B1395" w:rsidRPr="00EC1A46" w:rsidRDefault="00880C05" w:rsidP="00312CA7">
            <w:pPr>
              <w:pStyle w:val="ListParagraph"/>
              <w:spacing w:after="0" w:line="240" w:lineRule="auto"/>
              <w:contextualSpacing/>
              <w:rPr>
                <w:rFonts w:asciiTheme="majorHAnsi" w:hAnsiTheme="majorHAnsi" w:cs="Calibri"/>
                <w:color w:val="000000"/>
              </w:rPr>
            </w:pPr>
            <w:r w:rsidRPr="00EC1A46">
              <w:rPr>
                <w:rFonts w:asciiTheme="majorHAnsi" w:hAnsiTheme="majorHAnsi" w:cs="Calibri"/>
                <w:color w:val="000000"/>
              </w:rPr>
              <w:t>POI</w:t>
            </w:r>
            <w:r w:rsidR="002B1395" w:rsidRPr="00EC1A46">
              <w:rPr>
                <w:rFonts w:asciiTheme="majorHAnsi" w:hAnsiTheme="majorHAnsi" w:cs="Calibri"/>
                <w:color w:val="000000"/>
              </w:rPr>
              <w:t xml:space="preserve"> Search</w:t>
            </w:r>
          </w:p>
        </w:tc>
      </w:tr>
    </w:tbl>
    <w:p w:rsidR="002B1395" w:rsidRPr="00EC1A46" w:rsidRDefault="002B1395" w:rsidP="002B1395">
      <w:pPr>
        <w:tabs>
          <w:tab w:val="left" w:pos="900"/>
          <w:tab w:val="num" w:pos="1746"/>
        </w:tabs>
        <w:autoSpaceDE w:val="0"/>
        <w:autoSpaceDN w:val="0"/>
        <w:adjustRightInd w:val="0"/>
        <w:spacing w:line="360" w:lineRule="auto"/>
        <w:ind w:left="90"/>
        <w:jc w:val="both"/>
        <w:rPr>
          <w:rFonts w:asciiTheme="majorHAnsi" w:hAnsiTheme="majorHAnsi" w:cs="Calibri"/>
          <w:sz w:val="20"/>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tblPr>
      <w:tblGrid>
        <w:gridCol w:w="2088"/>
        <w:gridCol w:w="6750"/>
      </w:tblGrid>
      <w:tr w:rsidR="002B1395" w:rsidRPr="008C0E46" w:rsidTr="00312CA7">
        <w:tc>
          <w:tcPr>
            <w:tcW w:w="2088" w:type="dxa"/>
            <w:tcBorders>
              <w:top w:val="single" w:sz="12" w:space="0" w:color="auto"/>
              <w:left w:val="single" w:sz="12" w:space="0" w:color="auto"/>
              <w:bottom w:val="single" w:sz="6" w:space="0" w:color="auto"/>
              <w:right w:val="single" w:sz="6" w:space="0" w:color="auto"/>
            </w:tcBorders>
            <w:hideMark/>
          </w:tcPr>
          <w:p w:rsidR="002B1395" w:rsidRPr="00EC1A46" w:rsidRDefault="002B1395" w:rsidP="00312CA7">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Actor:</w:t>
            </w:r>
          </w:p>
        </w:tc>
        <w:tc>
          <w:tcPr>
            <w:tcW w:w="6750" w:type="dxa"/>
            <w:tcBorders>
              <w:top w:val="single" w:sz="12" w:space="0" w:color="auto"/>
              <w:left w:val="single" w:sz="6" w:space="0" w:color="auto"/>
              <w:bottom w:val="single" w:sz="6" w:space="0" w:color="auto"/>
              <w:right w:val="single" w:sz="12" w:space="0" w:color="auto"/>
            </w:tcBorders>
            <w:hideMark/>
          </w:tcPr>
          <w:p w:rsidR="002B1395" w:rsidRPr="00EC1A46" w:rsidRDefault="002B1395" w:rsidP="00312CA7">
            <w:pPr>
              <w:rPr>
                <w:rFonts w:asciiTheme="majorHAnsi" w:hAnsiTheme="majorHAnsi" w:cs="Calibri"/>
                <w:sz w:val="22"/>
                <w:szCs w:val="22"/>
              </w:rPr>
            </w:pPr>
            <w:r w:rsidRPr="00EC1A46">
              <w:rPr>
                <w:rFonts w:asciiTheme="majorHAnsi" w:hAnsiTheme="majorHAnsi" w:cs="Calibri"/>
                <w:sz w:val="22"/>
                <w:szCs w:val="22"/>
              </w:rPr>
              <w:t>User</w:t>
            </w:r>
          </w:p>
        </w:tc>
      </w:tr>
      <w:tr w:rsidR="002B1395" w:rsidRPr="008C0E46" w:rsidTr="00312CA7">
        <w:tc>
          <w:tcPr>
            <w:tcW w:w="2088" w:type="dxa"/>
            <w:tcBorders>
              <w:top w:val="single" w:sz="6" w:space="0" w:color="auto"/>
              <w:left w:val="single" w:sz="12" w:space="0" w:color="auto"/>
              <w:bottom w:val="single" w:sz="6" w:space="0" w:color="auto"/>
              <w:right w:val="single" w:sz="6" w:space="0" w:color="auto"/>
            </w:tcBorders>
            <w:hideMark/>
          </w:tcPr>
          <w:p w:rsidR="002B1395" w:rsidRPr="00EC1A46" w:rsidRDefault="002B1395" w:rsidP="00312CA7">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Description:</w:t>
            </w:r>
          </w:p>
        </w:tc>
        <w:tc>
          <w:tcPr>
            <w:tcW w:w="6750" w:type="dxa"/>
            <w:tcBorders>
              <w:top w:val="single" w:sz="6" w:space="0" w:color="auto"/>
              <w:left w:val="single" w:sz="6" w:space="0" w:color="auto"/>
              <w:bottom w:val="single" w:sz="6" w:space="0" w:color="auto"/>
              <w:right w:val="single" w:sz="12" w:space="0" w:color="auto"/>
            </w:tcBorders>
          </w:tcPr>
          <w:p w:rsidR="002B1395" w:rsidRPr="00EC1A46" w:rsidRDefault="00DE3F8A" w:rsidP="00DE3F8A">
            <w:pPr>
              <w:tabs>
                <w:tab w:val="clear" w:pos="5760"/>
              </w:tabs>
              <w:ind w:right="-90"/>
              <w:rPr>
                <w:rFonts w:asciiTheme="majorHAnsi" w:hAnsiTheme="majorHAnsi" w:cs="Calibri"/>
                <w:sz w:val="22"/>
                <w:szCs w:val="22"/>
              </w:rPr>
            </w:pPr>
            <w:r w:rsidRPr="00EC1A46">
              <w:rPr>
                <w:rFonts w:asciiTheme="majorHAnsi" w:hAnsiTheme="majorHAnsi" w:cs="Calibri"/>
                <w:sz w:val="22"/>
                <w:szCs w:val="22"/>
              </w:rPr>
              <w:t xml:space="preserve">POI search will facilitate the user to search the POI by their </w:t>
            </w:r>
            <w:r w:rsidR="00F758D0" w:rsidRPr="00EC1A46">
              <w:rPr>
                <w:rFonts w:asciiTheme="majorHAnsi" w:hAnsiTheme="majorHAnsi" w:cs="Calibri"/>
                <w:sz w:val="22"/>
                <w:szCs w:val="22"/>
              </w:rPr>
              <w:t xml:space="preserve">Type and/or </w:t>
            </w:r>
            <w:r w:rsidRPr="00EC1A46">
              <w:rPr>
                <w:rFonts w:asciiTheme="majorHAnsi" w:hAnsiTheme="majorHAnsi" w:cs="Calibri"/>
                <w:sz w:val="22"/>
                <w:szCs w:val="22"/>
              </w:rPr>
              <w:t>Sub type</w:t>
            </w:r>
          </w:p>
        </w:tc>
      </w:tr>
      <w:tr w:rsidR="002B1395" w:rsidRPr="008C0E46" w:rsidTr="00312CA7">
        <w:tc>
          <w:tcPr>
            <w:tcW w:w="2088" w:type="dxa"/>
            <w:tcBorders>
              <w:top w:val="single" w:sz="6" w:space="0" w:color="auto"/>
              <w:left w:val="single" w:sz="12" w:space="0" w:color="auto"/>
              <w:bottom w:val="single" w:sz="6" w:space="0" w:color="auto"/>
              <w:right w:val="single" w:sz="6" w:space="0" w:color="auto"/>
            </w:tcBorders>
            <w:hideMark/>
          </w:tcPr>
          <w:p w:rsidR="002B1395" w:rsidRPr="00EC1A46" w:rsidRDefault="002B1395" w:rsidP="00312CA7">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Preconditions:</w:t>
            </w:r>
          </w:p>
        </w:tc>
        <w:tc>
          <w:tcPr>
            <w:tcW w:w="6750" w:type="dxa"/>
            <w:tcBorders>
              <w:top w:val="single" w:sz="6" w:space="0" w:color="auto"/>
              <w:left w:val="single" w:sz="6" w:space="0" w:color="auto"/>
              <w:bottom w:val="single" w:sz="6" w:space="0" w:color="auto"/>
              <w:right w:val="single" w:sz="12" w:space="0" w:color="auto"/>
            </w:tcBorders>
            <w:hideMark/>
          </w:tcPr>
          <w:p w:rsidR="002B1395" w:rsidRPr="00EC1A46" w:rsidRDefault="002B1395" w:rsidP="00770790">
            <w:pPr>
              <w:numPr>
                <w:ilvl w:val="0"/>
                <w:numId w:val="35"/>
              </w:numPr>
              <w:rPr>
                <w:rFonts w:asciiTheme="majorHAnsi" w:hAnsiTheme="majorHAnsi" w:cs="Calibri"/>
                <w:sz w:val="22"/>
                <w:szCs w:val="22"/>
              </w:rPr>
            </w:pPr>
            <w:r w:rsidRPr="00EC1A46">
              <w:rPr>
                <w:rFonts w:asciiTheme="majorHAnsi" w:hAnsiTheme="majorHAnsi" w:cs="Calibri"/>
                <w:sz w:val="22"/>
                <w:szCs w:val="22"/>
              </w:rPr>
              <w:t>Device should be on mode</w:t>
            </w:r>
          </w:p>
          <w:p w:rsidR="002B1395" w:rsidRPr="00EC1A46" w:rsidRDefault="002B1395" w:rsidP="00770790">
            <w:pPr>
              <w:numPr>
                <w:ilvl w:val="0"/>
                <w:numId w:val="35"/>
              </w:numPr>
              <w:rPr>
                <w:rFonts w:asciiTheme="majorHAnsi" w:hAnsiTheme="majorHAnsi" w:cs="Calibri"/>
                <w:sz w:val="22"/>
                <w:szCs w:val="22"/>
              </w:rPr>
            </w:pPr>
            <w:r w:rsidRPr="00EC1A46">
              <w:rPr>
                <w:rFonts w:asciiTheme="majorHAnsi" w:hAnsiTheme="majorHAnsi" w:cs="Calibri"/>
                <w:sz w:val="22"/>
                <w:szCs w:val="22"/>
              </w:rPr>
              <w:t>Bahrain locator app must be available on mobile or will be installed from the mobile market/play store.</w:t>
            </w:r>
          </w:p>
          <w:p w:rsidR="002B1395" w:rsidRPr="00EC1A46" w:rsidRDefault="002B1395" w:rsidP="00770790">
            <w:pPr>
              <w:numPr>
                <w:ilvl w:val="0"/>
                <w:numId w:val="35"/>
              </w:numPr>
              <w:rPr>
                <w:rFonts w:asciiTheme="majorHAnsi" w:hAnsiTheme="majorHAnsi" w:cs="Calibri"/>
                <w:sz w:val="22"/>
                <w:szCs w:val="22"/>
              </w:rPr>
            </w:pPr>
            <w:r w:rsidRPr="00EC1A46">
              <w:rPr>
                <w:rFonts w:asciiTheme="majorHAnsi" w:hAnsiTheme="majorHAnsi" w:cs="Calibri"/>
                <w:sz w:val="22"/>
                <w:szCs w:val="22"/>
              </w:rPr>
              <w:t>Device should connect to the internet.</w:t>
            </w:r>
          </w:p>
          <w:p w:rsidR="002B1395" w:rsidRPr="00EC1A46" w:rsidRDefault="002B1395" w:rsidP="00770790">
            <w:pPr>
              <w:numPr>
                <w:ilvl w:val="0"/>
                <w:numId w:val="35"/>
              </w:numPr>
              <w:rPr>
                <w:rFonts w:asciiTheme="majorHAnsi" w:hAnsiTheme="majorHAnsi" w:cs="Calibri"/>
                <w:sz w:val="22"/>
                <w:szCs w:val="22"/>
              </w:rPr>
            </w:pPr>
            <w:r w:rsidRPr="00EC1A46">
              <w:rPr>
                <w:rFonts w:asciiTheme="majorHAnsi" w:hAnsiTheme="majorHAnsi" w:cs="Calibri"/>
                <w:sz w:val="22"/>
                <w:szCs w:val="22"/>
              </w:rPr>
              <w:t>Device should establish a connection with the server</w:t>
            </w:r>
          </w:p>
        </w:tc>
      </w:tr>
      <w:tr w:rsidR="002B1395" w:rsidRPr="008C0E46" w:rsidTr="00312CA7">
        <w:tc>
          <w:tcPr>
            <w:tcW w:w="2088" w:type="dxa"/>
            <w:tcBorders>
              <w:top w:val="single" w:sz="6" w:space="0" w:color="auto"/>
              <w:left w:val="single" w:sz="12" w:space="0" w:color="auto"/>
              <w:bottom w:val="single" w:sz="6" w:space="0" w:color="auto"/>
              <w:right w:val="single" w:sz="6" w:space="0" w:color="auto"/>
            </w:tcBorders>
            <w:hideMark/>
          </w:tcPr>
          <w:p w:rsidR="002B1395" w:rsidRPr="00EC1A46" w:rsidRDefault="002B1395" w:rsidP="00312CA7">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Normal Flow:</w:t>
            </w:r>
          </w:p>
        </w:tc>
        <w:tc>
          <w:tcPr>
            <w:tcW w:w="6750" w:type="dxa"/>
            <w:tcBorders>
              <w:top w:val="single" w:sz="6" w:space="0" w:color="auto"/>
              <w:left w:val="single" w:sz="6" w:space="0" w:color="auto"/>
              <w:bottom w:val="single" w:sz="6" w:space="0" w:color="auto"/>
              <w:right w:val="single" w:sz="12" w:space="0" w:color="auto"/>
            </w:tcBorders>
            <w:hideMark/>
          </w:tcPr>
          <w:p w:rsidR="002B1395" w:rsidRPr="00EC1A46" w:rsidRDefault="002B1395" w:rsidP="00770790">
            <w:pPr>
              <w:numPr>
                <w:ilvl w:val="0"/>
                <w:numId w:val="33"/>
              </w:numPr>
              <w:ind w:right="0"/>
              <w:rPr>
                <w:rFonts w:asciiTheme="majorHAnsi" w:hAnsiTheme="majorHAnsi" w:cs="Calibri"/>
                <w:sz w:val="22"/>
                <w:szCs w:val="22"/>
              </w:rPr>
            </w:pPr>
            <w:r w:rsidRPr="00EC1A46">
              <w:rPr>
                <w:rFonts w:asciiTheme="majorHAnsi" w:hAnsiTheme="majorHAnsi" w:cs="Calibri"/>
                <w:sz w:val="22"/>
                <w:szCs w:val="22"/>
              </w:rPr>
              <w:t>Start the Bahrain locator application</w:t>
            </w:r>
          </w:p>
          <w:p w:rsidR="002B1395" w:rsidRPr="00EC1A46" w:rsidRDefault="002B1395" w:rsidP="00770790">
            <w:pPr>
              <w:numPr>
                <w:ilvl w:val="0"/>
                <w:numId w:val="33"/>
              </w:numPr>
              <w:ind w:right="0"/>
              <w:rPr>
                <w:rFonts w:asciiTheme="majorHAnsi" w:hAnsiTheme="majorHAnsi" w:cs="Calibri"/>
                <w:sz w:val="22"/>
                <w:szCs w:val="22"/>
              </w:rPr>
            </w:pPr>
            <w:r w:rsidRPr="00EC1A46">
              <w:rPr>
                <w:rFonts w:asciiTheme="majorHAnsi" w:hAnsiTheme="majorHAnsi" w:cs="Calibri"/>
                <w:sz w:val="22"/>
                <w:szCs w:val="22"/>
              </w:rPr>
              <w:t xml:space="preserve">Click on the menu context &amp; select </w:t>
            </w:r>
            <w:r w:rsidR="00DE3F8A" w:rsidRPr="00EC1A46">
              <w:rPr>
                <w:rFonts w:asciiTheme="majorHAnsi" w:hAnsiTheme="majorHAnsi" w:cs="Calibri"/>
                <w:sz w:val="22"/>
                <w:szCs w:val="22"/>
              </w:rPr>
              <w:t>POI</w:t>
            </w:r>
            <w:r w:rsidRPr="00EC1A46">
              <w:rPr>
                <w:rFonts w:asciiTheme="majorHAnsi" w:hAnsiTheme="majorHAnsi" w:cs="Calibri"/>
                <w:sz w:val="22"/>
                <w:szCs w:val="22"/>
              </w:rPr>
              <w:t xml:space="preserve"> search.</w:t>
            </w:r>
          </w:p>
          <w:p w:rsidR="002B1395" w:rsidRPr="00EC1A46" w:rsidRDefault="002B1395" w:rsidP="00770790">
            <w:pPr>
              <w:numPr>
                <w:ilvl w:val="0"/>
                <w:numId w:val="33"/>
              </w:numPr>
              <w:ind w:right="0"/>
              <w:rPr>
                <w:rFonts w:asciiTheme="majorHAnsi" w:hAnsiTheme="majorHAnsi" w:cs="Calibri"/>
                <w:sz w:val="22"/>
                <w:szCs w:val="22"/>
              </w:rPr>
            </w:pPr>
            <w:r w:rsidRPr="00EC1A46">
              <w:rPr>
                <w:rFonts w:asciiTheme="majorHAnsi" w:hAnsiTheme="majorHAnsi" w:cs="Calibri"/>
                <w:sz w:val="22"/>
                <w:szCs w:val="22"/>
              </w:rPr>
              <w:t xml:space="preserve">Application will open the </w:t>
            </w:r>
            <w:r w:rsidR="00DE3F8A" w:rsidRPr="00EC1A46">
              <w:rPr>
                <w:rFonts w:asciiTheme="majorHAnsi" w:hAnsiTheme="majorHAnsi" w:cs="Calibri"/>
                <w:sz w:val="22"/>
                <w:szCs w:val="22"/>
              </w:rPr>
              <w:t>POI</w:t>
            </w:r>
            <w:r w:rsidRPr="00EC1A46">
              <w:rPr>
                <w:rFonts w:asciiTheme="majorHAnsi" w:hAnsiTheme="majorHAnsi" w:cs="Calibri"/>
                <w:sz w:val="22"/>
                <w:szCs w:val="22"/>
              </w:rPr>
              <w:t xml:space="preserve"> search pop up.</w:t>
            </w:r>
          </w:p>
          <w:p w:rsidR="002B1395" w:rsidRPr="00EC1A46" w:rsidRDefault="00DE3F8A" w:rsidP="00770790">
            <w:pPr>
              <w:numPr>
                <w:ilvl w:val="0"/>
                <w:numId w:val="33"/>
              </w:numPr>
              <w:ind w:right="0"/>
              <w:rPr>
                <w:rFonts w:asciiTheme="majorHAnsi" w:hAnsiTheme="majorHAnsi" w:cs="Calibri"/>
                <w:sz w:val="22"/>
                <w:szCs w:val="22"/>
              </w:rPr>
            </w:pPr>
            <w:r w:rsidRPr="00EC1A46">
              <w:rPr>
                <w:rFonts w:asciiTheme="majorHAnsi" w:hAnsiTheme="majorHAnsi" w:cs="Calibri"/>
                <w:sz w:val="22"/>
                <w:szCs w:val="22"/>
              </w:rPr>
              <w:t>Click on the POI</w:t>
            </w:r>
            <w:r w:rsidR="00A409F8" w:rsidRPr="00EC1A46">
              <w:rPr>
                <w:rFonts w:asciiTheme="majorHAnsi" w:hAnsiTheme="majorHAnsi" w:cs="Calibri"/>
                <w:sz w:val="22"/>
                <w:szCs w:val="22"/>
              </w:rPr>
              <w:t xml:space="preserve"> icon from the context menu</w:t>
            </w:r>
            <w:r w:rsidRPr="00EC1A46">
              <w:rPr>
                <w:rFonts w:asciiTheme="majorHAnsi" w:hAnsiTheme="majorHAnsi" w:cs="Calibri"/>
                <w:sz w:val="22"/>
                <w:szCs w:val="22"/>
              </w:rPr>
              <w:t>.</w:t>
            </w:r>
          </w:p>
          <w:p w:rsidR="00DE3F8A" w:rsidRPr="00EC1A46" w:rsidRDefault="00DE3F8A" w:rsidP="00770790">
            <w:pPr>
              <w:numPr>
                <w:ilvl w:val="0"/>
                <w:numId w:val="33"/>
              </w:numPr>
              <w:ind w:right="0"/>
              <w:rPr>
                <w:rFonts w:asciiTheme="majorHAnsi" w:hAnsiTheme="majorHAnsi" w:cs="Calibri"/>
                <w:sz w:val="22"/>
                <w:szCs w:val="22"/>
              </w:rPr>
            </w:pPr>
            <w:r w:rsidRPr="00EC1A46">
              <w:rPr>
                <w:rFonts w:asciiTheme="majorHAnsi" w:hAnsiTheme="majorHAnsi" w:cs="Calibri"/>
                <w:sz w:val="22"/>
                <w:szCs w:val="22"/>
              </w:rPr>
              <w:t xml:space="preserve">Application will open the </w:t>
            </w:r>
            <w:r w:rsidR="00A409F8" w:rsidRPr="00EC1A46">
              <w:rPr>
                <w:rFonts w:asciiTheme="majorHAnsi" w:hAnsiTheme="majorHAnsi" w:cs="Calibri"/>
                <w:sz w:val="22"/>
                <w:szCs w:val="22"/>
              </w:rPr>
              <w:t>POI type window.</w:t>
            </w:r>
          </w:p>
          <w:p w:rsidR="00A409F8" w:rsidRPr="00EC1A46" w:rsidRDefault="00A409F8" w:rsidP="00770790">
            <w:pPr>
              <w:numPr>
                <w:ilvl w:val="0"/>
                <w:numId w:val="33"/>
              </w:numPr>
              <w:ind w:right="0"/>
              <w:rPr>
                <w:rFonts w:asciiTheme="majorHAnsi" w:hAnsiTheme="majorHAnsi" w:cs="Calibri"/>
                <w:sz w:val="22"/>
                <w:szCs w:val="22"/>
              </w:rPr>
            </w:pPr>
            <w:r w:rsidRPr="00EC1A46">
              <w:rPr>
                <w:rFonts w:asciiTheme="majorHAnsi" w:hAnsiTheme="majorHAnsi" w:cs="Calibri"/>
                <w:sz w:val="22"/>
                <w:szCs w:val="22"/>
              </w:rPr>
              <w:t>Tab the POI type you wish to search.</w:t>
            </w:r>
          </w:p>
          <w:p w:rsidR="00A409F8" w:rsidRPr="00EC1A46" w:rsidRDefault="00A409F8" w:rsidP="00770790">
            <w:pPr>
              <w:numPr>
                <w:ilvl w:val="0"/>
                <w:numId w:val="33"/>
              </w:numPr>
              <w:ind w:right="0"/>
              <w:rPr>
                <w:rFonts w:asciiTheme="majorHAnsi" w:hAnsiTheme="majorHAnsi" w:cs="Calibri"/>
                <w:sz w:val="22"/>
                <w:szCs w:val="22"/>
              </w:rPr>
            </w:pPr>
            <w:r w:rsidRPr="00EC1A46">
              <w:rPr>
                <w:rFonts w:asciiTheme="majorHAnsi" w:hAnsiTheme="majorHAnsi" w:cs="Calibri"/>
                <w:sz w:val="22"/>
                <w:szCs w:val="22"/>
              </w:rPr>
              <w:t>Application will open the POI sub type window.</w:t>
            </w:r>
          </w:p>
          <w:p w:rsidR="00EE7979" w:rsidRPr="00EC1A46" w:rsidRDefault="00EE7979" w:rsidP="00770790">
            <w:pPr>
              <w:numPr>
                <w:ilvl w:val="0"/>
                <w:numId w:val="33"/>
              </w:numPr>
              <w:ind w:right="0"/>
              <w:rPr>
                <w:rFonts w:asciiTheme="majorHAnsi" w:hAnsiTheme="majorHAnsi" w:cs="Calibri"/>
                <w:sz w:val="22"/>
                <w:szCs w:val="22"/>
              </w:rPr>
            </w:pPr>
            <w:r w:rsidRPr="00EC1A46">
              <w:rPr>
                <w:rFonts w:asciiTheme="majorHAnsi" w:hAnsiTheme="majorHAnsi" w:cs="Calibri"/>
                <w:sz w:val="22"/>
                <w:szCs w:val="22"/>
              </w:rPr>
              <w:t>Click on the Search button.</w:t>
            </w:r>
          </w:p>
          <w:p w:rsidR="00A409F8" w:rsidRPr="00EC1A46" w:rsidRDefault="00A409F8" w:rsidP="00770790">
            <w:pPr>
              <w:numPr>
                <w:ilvl w:val="0"/>
                <w:numId w:val="33"/>
              </w:numPr>
              <w:ind w:right="0"/>
              <w:rPr>
                <w:rFonts w:asciiTheme="majorHAnsi" w:hAnsiTheme="majorHAnsi" w:cs="Calibri"/>
                <w:sz w:val="22"/>
                <w:szCs w:val="22"/>
              </w:rPr>
            </w:pPr>
            <w:r w:rsidRPr="00EC1A46">
              <w:rPr>
                <w:rFonts w:asciiTheme="majorHAnsi" w:hAnsiTheme="majorHAnsi" w:cs="Calibri"/>
                <w:sz w:val="22"/>
                <w:szCs w:val="22"/>
              </w:rPr>
              <w:t>Application will display the POI</w:t>
            </w:r>
            <w:r w:rsidR="00D852FF">
              <w:rPr>
                <w:rFonts w:asciiTheme="majorHAnsi" w:hAnsiTheme="majorHAnsi" w:cs="Calibri"/>
                <w:sz w:val="22"/>
                <w:szCs w:val="22"/>
              </w:rPr>
              <w:t xml:space="preserve"> attributes</w:t>
            </w:r>
            <w:r w:rsidRPr="00EC1A46">
              <w:rPr>
                <w:rFonts w:asciiTheme="majorHAnsi" w:hAnsiTheme="majorHAnsi" w:cs="Calibri"/>
                <w:sz w:val="22"/>
                <w:szCs w:val="22"/>
              </w:rPr>
              <w:t xml:space="preserve"> in result panel</w:t>
            </w:r>
            <w:r w:rsidR="00D852FF">
              <w:rPr>
                <w:rFonts w:asciiTheme="majorHAnsi" w:hAnsiTheme="majorHAnsi" w:cs="Calibri"/>
                <w:sz w:val="22"/>
                <w:szCs w:val="22"/>
              </w:rPr>
              <w:t xml:space="preserve"> with any photograph if available</w:t>
            </w:r>
            <w:r w:rsidRPr="00EC1A46">
              <w:rPr>
                <w:rFonts w:asciiTheme="majorHAnsi" w:hAnsiTheme="majorHAnsi" w:cs="Calibri"/>
                <w:sz w:val="22"/>
                <w:szCs w:val="22"/>
              </w:rPr>
              <w:t>.</w:t>
            </w:r>
          </w:p>
          <w:p w:rsidR="00A409F8" w:rsidRPr="00EC1A46" w:rsidRDefault="00A409F8" w:rsidP="00770790">
            <w:pPr>
              <w:numPr>
                <w:ilvl w:val="0"/>
                <w:numId w:val="33"/>
              </w:numPr>
              <w:ind w:right="0"/>
              <w:rPr>
                <w:rFonts w:asciiTheme="majorHAnsi" w:hAnsiTheme="majorHAnsi" w:cs="Calibri"/>
                <w:sz w:val="22"/>
                <w:szCs w:val="22"/>
              </w:rPr>
            </w:pPr>
            <w:r w:rsidRPr="00EC1A46">
              <w:rPr>
                <w:rFonts w:asciiTheme="majorHAnsi" w:hAnsiTheme="majorHAnsi" w:cs="Calibri"/>
                <w:sz w:val="22"/>
                <w:szCs w:val="22"/>
              </w:rPr>
              <w:t xml:space="preserve">By click on </w:t>
            </w:r>
            <w:r w:rsidR="00DD50F9" w:rsidRPr="00EC1A46">
              <w:rPr>
                <w:rFonts w:asciiTheme="majorHAnsi" w:hAnsiTheme="majorHAnsi" w:cs="Calibri"/>
                <w:sz w:val="22"/>
                <w:szCs w:val="22"/>
              </w:rPr>
              <w:t>required</w:t>
            </w:r>
            <w:r w:rsidRPr="00EC1A46">
              <w:rPr>
                <w:rFonts w:asciiTheme="majorHAnsi" w:hAnsiTheme="majorHAnsi" w:cs="Calibri"/>
                <w:sz w:val="22"/>
                <w:szCs w:val="22"/>
              </w:rPr>
              <w:t xml:space="preserve"> result</w:t>
            </w:r>
            <w:r w:rsidR="00DD50F9" w:rsidRPr="00EC1A46">
              <w:rPr>
                <w:rFonts w:asciiTheme="majorHAnsi" w:hAnsiTheme="majorHAnsi" w:cs="Calibri"/>
                <w:sz w:val="22"/>
                <w:szCs w:val="22"/>
              </w:rPr>
              <w:t>, application highlights</w:t>
            </w:r>
            <w:r w:rsidRPr="00EC1A46">
              <w:rPr>
                <w:rFonts w:asciiTheme="majorHAnsi" w:hAnsiTheme="majorHAnsi" w:cs="Calibri"/>
                <w:sz w:val="22"/>
                <w:szCs w:val="22"/>
              </w:rPr>
              <w:t xml:space="preserve"> POI on the map.</w:t>
            </w:r>
          </w:p>
        </w:tc>
      </w:tr>
      <w:tr w:rsidR="002B1395" w:rsidRPr="008C0E46" w:rsidTr="00312CA7">
        <w:tc>
          <w:tcPr>
            <w:tcW w:w="2088" w:type="dxa"/>
            <w:tcBorders>
              <w:top w:val="single" w:sz="6" w:space="0" w:color="auto"/>
              <w:left w:val="single" w:sz="12" w:space="0" w:color="auto"/>
              <w:bottom w:val="single" w:sz="6" w:space="0" w:color="auto"/>
              <w:right w:val="single" w:sz="6" w:space="0" w:color="auto"/>
            </w:tcBorders>
            <w:hideMark/>
          </w:tcPr>
          <w:p w:rsidR="002B1395" w:rsidRPr="00EC1A46" w:rsidRDefault="002B1395" w:rsidP="00312CA7">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Alternative Flow:</w:t>
            </w:r>
          </w:p>
        </w:tc>
        <w:tc>
          <w:tcPr>
            <w:tcW w:w="6750" w:type="dxa"/>
            <w:tcBorders>
              <w:top w:val="single" w:sz="6" w:space="0" w:color="auto"/>
              <w:left w:val="single" w:sz="6" w:space="0" w:color="auto"/>
              <w:bottom w:val="single" w:sz="6" w:space="0" w:color="auto"/>
              <w:right w:val="single" w:sz="12" w:space="0" w:color="auto"/>
            </w:tcBorders>
            <w:hideMark/>
          </w:tcPr>
          <w:p w:rsidR="00EE7979" w:rsidRPr="00EC1A46" w:rsidRDefault="00EE7979" w:rsidP="00770790">
            <w:pPr>
              <w:numPr>
                <w:ilvl w:val="0"/>
                <w:numId w:val="34"/>
              </w:numPr>
              <w:ind w:right="0"/>
              <w:rPr>
                <w:rFonts w:asciiTheme="majorHAnsi" w:hAnsiTheme="majorHAnsi" w:cs="Calibri"/>
                <w:sz w:val="22"/>
                <w:szCs w:val="22"/>
              </w:rPr>
            </w:pPr>
            <w:r w:rsidRPr="00EC1A46">
              <w:rPr>
                <w:rFonts w:asciiTheme="majorHAnsi" w:hAnsiTheme="majorHAnsi" w:cs="Calibri"/>
                <w:sz w:val="22"/>
                <w:szCs w:val="22"/>
              </w:rPr>
              <w:t>Start the Bahrain locator application</w:t>
            </w:r>
          </w:p>
          <w:p w:rsidR="00EE7979" w:rsidRPr="00EC1A46" w:rsidRDefault="00EE7979" w:rsidP="00770790">
            <w:pPr>
              <w:numPr>
                <w:ilvl w:val="0"/>
                <w:numId w:val="34"/>
              </w:numPr>
              <w:ind w:right="0"/>
              <w:rPr>
                <w:rFonts w:asciiTheme="majorHAnsi" w:hAnsiTheme="majorHAnsi" w:cs="Calibri"/>
                <w:sz w:val="22"/>
                <w:szCs w:val="22"/>
              </w:rPr>
            </w:pPr>
            <w:r w:rsidRPr="00EC1A46">
              <w:rPr>
                <w:rFonts w:asciiTheme="majorHAnsi" w:hAnsiTheme="majorHAnsi" w:cs="Calibri"/>
                <w:sz w:val="22"/>
                <w:szCs w:val="22"/>
              </w:rPr>
              <w:t>Click on the menu context &amp; select POI search.</w:t>
            </w:r>
          </w:p>
          <w:p w:rsidR="00EE7979" w:rsidRPr="00EC1A46" w:rsidRDefault="00EE7979" w:rsidP="00770790">
            <w:pPr>
              <w:numPr>
                <w:ilvl w:val="0"/>
                <w:numId w:val="34"/>
              </w:numPr>
              <w:ind w:right="0"/>
              <w:rPr>
                <w:rFonts w:asciiTheme="majorHAnsi" w:hAnsiTheme="majorHAnsi" w:cs="Calibri"/>
                <w:sz w:val="22"/>
                <w:szCs w:val="22"/>
              </w:rPr>
            </w:pPr>
            <w:r w:rsidRPr="00EC1A46">
              <w:rPr>
                <w:rFonts w:asciiTheme="majorHAnsi" w:hAnsiTheme="majorHAnsi" w:cs="Calibri"/>
                <w:sz w:val="22"/>
                <w:szCs w:val="22"/>
              </w:rPr>
              <w:t>Application will open the POI search pop up.</w:t>
            </w:r>
          </w:p>
          <w:p w:rsidR="00EE7979" w:rsidRPr="00EC1A46" w:rsidRDefault="00EE7979" w:rsidP="00770790">
            <w:pPr>
              <w:numPr>
                <w:ilvl w:val="0"/>
                <w:numId w:val="34"/>
              </w:numPr>
              <w:ind w:right="0"/>
              <w:rPr>
                <w:rFonts w:asciiTheme="majorHAnsi" w:hAnsiTheme="majorHAnsi" w:cs="Calibri"/>
                <w:sz w:val="22"/>
                <w:szCs w:val="22"/>
              </w:rPr>
            </w:pPr>
            <w:r w:rsidRPr="00EC1A46">
              <w:rPr>
                <w:rFonts w:asciiTheme="majorHAnsi" w:hAnsiTheme="majorHAnsi" w:cs="Calibri"/>
                <w:sz w:val="22"/>
                <w:szCs w:val="22"/>
              </w:rPr>
              <w:t>Click on the POI icon from the context menu.</w:t>
            </w:r>
          </w:p>
          <w:p w:rsidR="00EE7979" w:rsidRPr="00EC1A46" w:rsidRDefault="00EE7979" w:rsidP="00770790">
            <w:pPr>
              <w:numPr>
                <w:ilvl w:val="0"/>
                <w:numId w:val="34"/>
              </w:numPr>
              <w:ind w:right="0"/>
              <w:rPr>
                <w:rFonts w:asciiTheme="majorHAnsi" w:hAnsiTheme="majorHAnsi" w:cs="Calibri"/>
                <w:sz w:val="22"/>
                <w:szCs w:val="22"/>
              </w:rPr>
            </w:pPr>
            <w:r w:rsidRPr="00EC1A46">
              <w:rPr>
                <w:rFonts w:asciiTheme="majorHAnsi" w:hAnsiTheme="majorHAnsi" w:cs="Calibri"/>
                <w:sz w:val="22"/>
                <w:szCs w:val="22"/>
              </w:rPr>
              <w:t>Application will open the POI type window.</w:t>
            </w:r>
          </w:p>
          <w:p w:rsidR="002B1395" w:rsidRPr="00EC1A46" w:rsidRDefault="00EE7979" w:rsidP="00770790">
            <w:pPr>
              <w:numPr>
                <w:ilvl w:val="0"/>
                <w:numId w:val="34"/>
              </w:numPr>
              <w:rPr>
                <w:rFonts w:asciiTheme="majorHAnsi" w:hAnsiTheme="majorHAnsi" w:cs="Calibri"/>
                <w:sz w:val="22"/>
                <w:szCs w:val="22"/>
              </w:rPr>
            </w:pPr>
            <w:r w:rsidRPr="00EC1A46">
              <w:rPr>
                <w:rFonts w:asciiTheme="majorHAnsi" w:hAnsiTheme="majorHAnsi" w:cs="Calibri"/>
                <w:sz w:val="22"/>
                <w:szCs w:val="22"/>
              </w:rPr>
              <w:t>Enter the Key word.</w:t>
            </w:r>
          </w:p>
          <w:p w:rsidR="00EE7979" w:rsidRPr="00EC1A46" w:rsidRDefault="00EE7979" w:rsidP="00770790">
            <w:pPr>
              <w:numPr>
                <w:ilvl w:val="0"/>
                <w:numId w:val="34"/>
              </w:numPr>
              <w:ind w:right="0"/>
              <w:rPr>
                <w:rFonts w:asciiTheme="majorHAnsi" w:hAnsiTheme="majorHAnsi" w:cs="Calibri"/>
                <w:sz w:val="22"/>
                <w:szCs w:val="22"/>
              </w:rPr>
            </w:pPr>
            <w:r w:rsidRPr="00EC1A46">
              <w:rPr>
                <w:rFonts w:asciiTheme="majorHAnsi" w:hAnsiTheme="majorHAnsi" w:cs="Calibri"/>
                <w:sz w:val="22"/>
                <w:szCs w:val="22"/>
              </w:rPr>
              <w:t>Click on the Search button.</w:t>
            </w:r>
          </w:p>
          <w:p w:rsidR="00EE7979" w:rsidRPr="00EC1A46" w:rsidRDefault="00EE7979" w:rsidP="00312CA7">
            <w:pPr>
              <w:rPr>
                <w:rFonts w:asciiTheme="majorHAnsi" w:hAnsiTheme="majorHAnsi" w:cs="Calibri"/>
                <w:sz w:val="22"/>
                <w:szCs w:val="22"/>
              </w:rPr>
            </w:pPr>
          </w:p>
        </w:tc>
      </w:tr>
      <w:tr w:rsidR="002B1395" w:rsidRPr="008C0E46" w:rsidTr="00312CA7">
        <w:tc>
          <w:tcPr>
            <w:tcW w:w="2088" w:type="dxa"/>
            <w:tcBorders>
              <w:top w:val="single" w:sz="6" w:space="0" w:color="auto"/>
              <w:left w:val="single" w:sz="12" w:space="0" w:color="auto"/>
              <w:bottom w:val="single" w:sz="6" w:space="0" w:color="auto"/>
              <w:right w:val="single" w:sz="6" w:space="0" w:color="auto"/>
            </w:tcBorders>
          </w:tcPr>
          <w:p w:rsidR="002B1395" w:rsidRPr="00EC1A46" w:rsidRDefault="002B1395" w:rsidP="00312CA7">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Business Rules</w:t>
            </w:r>
          </w:p>
        </w:tc>
        <w:tc>
          <w:tcPr>
            <w:tcW w:w="6750" w:type="dxa"/>
            <w:tcBorders>
              <w:top w:val="single" w:sz="6" w:space="0" w:color="auto"/>
              <w:left w:val="single" w:sz="6" w:space="0" w:color="auto"/>
              <w:bottom w:val="single" w:sz="6" w:space="0" w:color="auto"/>
              <w:right w:val="single" w:sz="12" w:space="0" w:color="auto"/>
            </w:tcBorders>
          </w:tcPr>
          <w:p w:rsidR="002B1395" w:rsidRPr="00EC1A46" w:rsidRDefault="00EE7979" w:rsidP="00312CA7">
            <w:pPr>
              <w:ind w:right="0"/>
              <w:rPr>
                <w:rFonts w:asciiTheme="majorHAnsi" w:hAnsiTheme="majorHAnsi" w:cs="Calibri"/>
                <w:sz w:val="22"/>
                <w:szCs w:val="22"/>
              </w:rPr>
            </w:pPr>
            <w:r w:rsidRPr="00EC1A46">
              <w:rPr>
                <w:rFonts w:asciiTheme="majorHAnsi" w:hAnsiTheme="majorHAnsi" w:cs="Calibri"/>
                <w:sz w:val="22"/>
                <w:szCs w:val="22"/>
              </w:rPr>
              <w:t>If POI type &amp; sub-type is not selected then Key word is mandatory</w:t>
            </w:r>
          </w:p>
        </w:tc>
      </w:tr>
      <w:tr w:rsidR="002B1395" w:rsidRPr="008C0E46" w:rsidTr="00312CA7">
        <w:tc>
          <w:tcPr>
            <w:tcW w:w="2088" w:type="dxa"/>
            <w:tcBorders>
              <w:top w:val="single" w:sz="6" w:space="0" w:color="auto"/>
              <w:left w:val="single" w:sz="12" w:space="0" w:color="auto"/>
              <w:bottom w:val="single" w:sz="6" w:space="0" w:color="auto"/>
              <w:right w:val="single" w:sz="6" w:space="0" w:color="auto"/>
            </w:tcBorders>
            <w:hideMark/>
          </w:tcPr>
          <w:p w:rsidR="002B1395" w:rsidRPr="00EC1A46" w:rsidRDefault="002B1395" w:rsidP="00312CA7">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lastRenderedPageBreak/>
              <w:t>Flow Chat</w:t>
            </w:r>
          </w:p>
        </w:tc>
        <w:tc>
          <w:tcPr>
            <w:tcW w:w="6750" w:type="dxa"/>
            <w:tcBorders>
              <w:top w:val="single" w:sz="6" w:space="0" w:color="auto"/>
              <w:left w:val="single" w:sz="6" w:space="0" w:color="auto"/>
              <w:bottom w:val="single" w:sz="6" w:space="0" w:color="auto"/>
              <w:right w:val="single" w:sz="12" w:space="0" w:color="auto"/>
            </w:tcBorders>
            <w:hideMark/>
          </w:tcPr>
          <w:p w:rsidR="002B1395" w:rsidRPr="00EC1A46" w:rsidRDefault="00C304E5" w:rsidP="00312CA7">
            <w:pPr>
              <w:rPr>
                <w:rFonts w:asciiTheme="majorHAnsi" w:hAnsiTheme="majorHAnsi" w:cs="Calibri"/>
                <w:sz w:val="22"/>
                <w:szCs w:val="22"/>
              </w:rPr>
            </w:pPr>
            <w:r w:rsidRPr="00DB5BA7">
              <w:rPr>
                <w:rFonts w:ascii="Calibri" w:hAnsi="Calibri" w:cs="Calibri"/>
              </w:rPr>
              <w:object w:dxaOrig="6942" w:dyaOrig="11100">
                <v:shape id="_x0000_i1034" type="#_x0000_t75" style="width:226.65pt;height:361.25pt" o:ole="">
                  <v:imagedata r:id="rId35" o:title=""/>
                </v:shape>
                <o:OLEObject Type="Embed" ProgID="Visio.Drawing.11" ShapeID="_x0000_i1034" DrawAspect="Content" ObjectID="_1464609895" r:id="rId36"/>
              </w:object>
            </w:r>
          </w:p>
        </w:tc>
      </w:tr>
      <w:tr w:rsidR="002B1395" w:rsidRPr="008C0E46" w:rsidTr="00312CA7">
        <w:tc>
          <w:tcPr>
            <w:tcW w:w="2088" w:type="dxa"/>
            <w:tcBorders>
              <w:top w:val="single" w:sz="6" w:space="0" w:color="auto"/>
              <w:left w:val="single" w:sz="12" w:space="0" w:color="auto"/>
              <w:bottom w:val="single" w:sz="6" w:space="0" w:color="auto"/>
              <w:right w:val="single" w:sz="6" w:space="0" w:color="auto"/>
            </w:tcBorders>
            <w:hideMark/>
          </w:tcPr>
          <w:p w:rsidR="002B1395" w:rsidRPr="00EC1A46" w:rsidRDefault="002B1395" w:rsidP="00312CA7">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Exceptions:</w:t>
            </w:r>
          </w:p>
        </w:tc>
        <w:tc>
          <w:tcPr>
            <w:tcW w:w="6750" w:type="dxa"/>
            <w:tcBorders>
              <w:top w:val="single" w:sz="6" w:space="0" w:color="auto"/>
              <w:left w:val="single" w:sz="6" w:space="0" w:color="auto"/>
              <w:bottom w:val="single" w:sz="6" w:space="0" w:color="auto"/>
              <w:right w:val="single" w:sz="12" w:space="0" w:color="auto"/>
            </w:tcBorders>
            <w:hideMark/>
          </w:tcPr>
          <w:p w:rsidR="002B1395" w:rsidRPr="00EC1A46" w:rsidRDefault="002B1395" w:rsidP="00312CA7">
            <w:pPr>
              <w:rPr>
                <w:rFonts w:asciiTheme="majorHAnsi" w:hAnsiTheme="majorHAnsi" w:cs="Calibri"/>
                <w:sz w:val="22"/>
                <w:szCs w:val="22"/>
              </w:rPr>
            </w:pPr>
            <w:r w:rsidRPr="00EC1A46">
              <w:rPr>
                <w:rFonts w:asciiTheme="majorHAnsi" w:hAnsiTheme="majorHAnsi" w:cs="Calibri"/>
                <w:sz w:val="22"/>
                <w:szCs w:val="22"/>
              </w:rPr>
              <w:t>Out of network or poor network coverage area</w:t>
            </w:r>
          </w:p>
          <w:p w:rsidR="002B1395" w:rsidRPr="00EC1A46" w:rsidRDefault="002B1395" w:rsidP="00312CA7">
            <w:pPr>
              <w:rPr>
                <w:rFonts w:asciiTheme="majorHAnsi" w:hAnsiTheme="majorHAnsi" w:cs="Calibri"/>
                <w:sz w:val="22"/>
                <w:szCs w:val="22"/>
              </w:rPr>
            </w:pPr>
            <w:r w:rsidRPr="00EC1A46">
              <w:rPr>
                <w:rFonts w:asciiTheme="majorHAnsi" w:hAnsiTheme="majorHAnsi" w:cs="Calibri"/>
                <w:sz w:val="22"/>
                <w:szCs w:val="22"/>
              </w:rPr>
              <w:t xml:space="preserve">No  result found </w:t>
            </w:r>
          </w:p>
        </w:tc>
      </w:tr>
      <w:tr w:rsidR="002B1395" w:rsidRPr="008C0E46" w:rsidTr="00312CA7">
        <w:tc>
          <w:tcPr>
            <w:tcW w:w="2088" w:type="dxa"/>
            <w:tcBorders>
              <w:top w:val="single" w:sz="6" w:space="0" w:color="auto"/>
              <w:left w:val="single" w:sz="12" w:space="0" w:color="auto"/>
              <w:bottom w:val="single" w:sz="6" w:space="0" w:color="auto"/>
              <w:right w:val="single" w:sz="6" w:space="0" w:color="auto"/>
            </w:tcBorders>
            <w:hideMark/>
          </w:tcPr>
          <w:p w:rsidR="002B1395" w:rsidRPr="00EC1A46" w:rsidRDefault="002B1395" w:rsidP="00312CA7">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Includes:</w:t>
            </w:r>
          </w:p>
        </w:tc>
        <w:tc>
          <w:tcPr>
            <w:tcW w:w="6750" w:type="dxa"/>
            <w:tcBorders>
              <w:top w:val="single" w:sz="6" w:space="0" w:color="auto"/>
              <w:left w:val="single" w:sz="6" w:space="0" w:color="auto"/>
              <w:bottom w:val="single" w:sz="6" w:space="0" w:color="auto"/>
              <w:right w:val="single" w:sz="12" w:space="0" w:color="auto"/>
            </w:tcBorders>
            <w:hideMark/>
          </w:tcPr>
          <w:p w:rsidR="002B1395" w:rsidRPr="00EC1A46" w:rsidRDefault="002B1395" w:rsidP="00312CA7">
            <w:pPr>
              <w:rPr>
                <w:rFonts w:asciiTheme="majorHAnsi" w:hAnsiTheme="majorHAnsi" w:cs="Calibri"/>
                <w:sz w:val="22"/>
                <w:szCs w:val="22"/>
              </w:rPr>
            </w:pPr>
            <w:r w:rsidRPr="00EC1A46">
              <w:rPr>
                <w:rFonts w:asciiTheme="majorHAnsi" w:hAnsiTheme="majorHAnsi" w:cs="Calibri"/>
                <w:sz w:val="22"/>
              </w:rPr>
              <w:t>BML_001</w:t>
            </w:r>
          </w:p>
        </w:tc>
      </w:tr>
      <w:tr w:rsidR="002B1395" w:rsidRPr="008C0E46" w:rsidTr="00312CA7">
        <w:tc>
          <w:tcPr>
            <w:tcW w:w="2088" w:type="dxa"/>
            <w:tcBorders>
              <w:top w:val="single" w:sz="6" w:space="0" w:color="auto"/>
              <w:left w:val="single" w:sz="12" w:space="0" w:color="auto"/>
              <w:bottom w:val="single" w:sz="6" w:space="0" w:color="auto"/>
              <w:right w:val="single" w:sz="6" w:space="0" w:color="auto"/>
            </w:tcBorders>
            <w:hideMark/>
          </w:tcPr>
          <w:p w:rsidR="002B1395" w:rsidRPr="00EC1A46" w:rsidRDefault="002B1395" w:rsidP="00312CA7">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Special Requirements:</w:t>
            </w:r>
          </w:p>
        </w:tc>
        <w:tc>
          <w:tcPr>
            <w:tcW w:w="6750" w:type="dxa"/>
            <w:tcBorders>
              <w:top w:val="single" w:sz="6" w:space="0" w:color="auto"/>
              <w:left w:val="single" w:sz="6" w:space="0" w:color="auto"/>
              <w:bottom w:val="single" w:sz="6" w:space="0" w:color="auto"/>
              <w:right w:val="single" w:sz="12" w:space="0" w:color="auto"/>
            </w:tcBorders>
            <w:hideMark/>
          </w:tcPr>
          <w:p w:rsidR="002B1395" w:rsidRPr="00EC1A46" w:rsidRDefault="002B1395" w:rsidP="00312CA7">
            <w:pPr>
              <w:rPr>
                <w:rFonts w:asciiTheme="majorHAnsi" w:hAnsiTheme="majorHAnsi" w:cs="Calibri"/>
                <w:sz w:val="22"/>
                <w:szCs w:val="22"/>
              </w:rPr>
            </w:pPr>
          </w:p>
        </w:tc>
      </w:tr>
      <w:tr w:rsidR="002B1395" w:rsidRPr="008C0E46" w:rsidTr="00312CA7">
        <w:tc>
          <w:tcPr>
            <w:tcW w:w="2088" w:type="dxa"/>
            <w:tcBorders>
              <w:top w:val="single" w:sz="6" w:space="0" w:color="auto"/>
              <w:left w:val="single" w:sz="12" w:space="0" w:color="auto"/>
              <w:bottom w:val="single" w:sz="6" w:space="0" w:color="auto"/>
              <w:right w:val="single" w:sz="6" w:space="0" w:color="auto"/>
            </w:tcBorders>
            <w:hideMark/>
          </w:tcPr>
          <w:p w:rsidR="002B1395" w:rsidRPr="00EC1A46" w:rsidRDefault="002B1395" w:rsidP="00312CA7">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Assumptions:</w:t>
            </w:r>
          </w:p>
        </w:tc>
        <w:tc>
          <w:tcPr>
            <w:tcW w:w="6750" w:type="dxa"/>
            <w:tcBorders>
              <w:top w:val="single" w:sz="6" w:space="0" w:color="auto"/>
              <w:left w:val="single" w:sz="6" w:space="0" w:color="auto"/>
              <w:bottom w:val="single" w:sz="6" w:space="0" w:color="auto"/>
              <w:right w:val="single" w:sz="12" w:space="0" w:color="auto"/>
            </w:tcBorders>
            <w:hideMark/>
          </w:tcPr>
          <w:p w:rsidR="002B1395" w:rsidRPr="00EC1A46" w:rsidRDefault="002B1395" w:rsidP="00312CA7">
            <w:pPr>
              <w:rPr>
                <w:rFonts w:asciiTheme="majorHAnsi" w:hAnsiTheme="majorHAnsi" w:cs="Calibri"/>
                <w:sz w:val="22"/>
                <w:szCs w:val="22"/>
              </w:rPr>
            </w:pPr>
            <w:r w:rsidRPr="00EC1A46">
              <w:rPr>
                <w:rFonts w:asciiTheme="majorHAnsi" w:hAnsiTheme="majorHAnsi" w:cs="Calibri"/>
                <w:sz w:val="22"/>
                <w:szCs w:val="22"/>
              </w:rPr>
              <w:t>Server holding various types of data for the use.</w:t>
            </w:r>
          </w:p>
          <w:p w:rsidR="002B1395" w:rsidRPr="00EC1A46" w:rsidRDefault="002B1395" w:rsidP="00312CA7">
            <w:pPr>
              <w:rPr>
                <w:rFonts w:asciiTheme="majorHAnsi" w:hAnsiTheme="majorHAnsi" w:cs="Calibri"/>
                <w:sz w:val="22"/>
                <w:szCs w:val="22"/>
              </w:rPr>
            </w:pPr>
            <w:r w:rsidRPr="00EC1A46">
              <w:rPr>
                <w:rFonts w:asciiTheme="majorHAnsi" w:hAnsiTheme="majorHAnsi" w:cs="Calibri"/>
                <w:sz w:val="22"/>
                <w:szCs w:val="22"/>
              </w:rPr>
              <w:t xml:space="preserve">Server will be facilitated with required </w:t>
            </w:r>
            <w:r w:rsidR="006130C8" w:rsidRPr="00EC1A46">
              <w:rPr>
                <w:rFonts w:asciiTheme="majorHAnsi" w:hAnsiTheme="majorHAnsi" w:cs="Calibri"/>
                <w:sz w:val="22"/>
                <w:szCs w:val="22"/>
              </w:rPr>
              <w:t>ArcGIS</w:t>
            </w:r>
            <w:r w:rsidRPr="00EC1A46">
              <w:rPr>
                <w:rFonts w:asciiTheme="majorHAnsi" w:hAnsiTheme="majorHAnsi" w:cs="Calibri"/>
                <w:sz w:val="22"/>
                <w:szCs w:val="22"/>
              </w:rPr>
              <w:t xml:space="preserve"> services.</w:t>
            </w:r>
          </w:p>
          <w:p w:rsidR="002B1395" w:rsidRPr="00EC1A46" w:rsidRDefault="002B1395" w:rsidP="00312CA7">
            <w:pPr>
              <w:tabs>
                <w:tab w:val="clear" w:pos="5760"/>
              </w:tabs>
              <w:ind w:right="72"/>
              <w:rPr>
                <w:rFonts w:asciiTheme="majorHAnsi" w:hAnsiTheme="majorHAnsi" w:cs="Calibri"/>
                <w:sz w:val="22"/>
                <w:szCs w:val="22"/>
              </w:rPr>
            </w:pPr>
            <w:r w:rsidRPr="00EC1A46">
              <w:rPr>
                <w:rFonts w:asciiTheme="majorHAnsi" w:hAnsiTheme="majorHAnsi" w:cs="Calibri"/>
                <w:sz w:val="22"/>
                <w:szCs w:val="22"/>
              </w:rPr>
              <w:t>Bahrain locator app must have registered in mobile market/play store.</w:t>
            </w:r>
          </w:p>
        </w:tc>
      </w:tr>
      <w:tr w:rsidR="002B1395" w:rsidRPr="008C0E46" w:rsidTr="00312CA7">
        <w:tc>
          <w:tcPr>
            <w:tcW w:w="2088" w:type="dxa"/>
            <w:tcBorders>
              <w:top w:val="single" w:sz="6" w:space="0" w:color="auto"/>
              <w:left w:val="single" w:sz="12" w:space="0" w:color="auto"/>
              <w:bottom w:val="single" w:sz="6" w:space="0" w:color="auto"/>
              <w:right w:val="single" w:sz="6" w:space="0" w:color="auto"/>
            </w:tcBorders>
            <w:hideMark/>
          </w:tcPr>
          <w:p w:rsidR="002B1395" w:rsidRPr="00EC1A46" w:rsidRDefault="002B1395" w:rsidP="00312CA7">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Post conditions:</w:t>
            </w:r>
          </w:p>
        </w:tc>
        <w:tc>
          <w:tcPr>
            <w:tcW w:w="6750" w:type="dxa"/>
            <w:tcBorders>
              <w:top w:val="single" w:sz="6" w:space="0" w:color="auto"/>
              <w:left w:val="single" w:sz="6" w:space="0" w:color="auto"/>
              <w:bottom w:val="single" w:sz="6" w:space="0" w:color="auto"/>
              <w:right w:val="single" w:sz="12" w:space="0" w:color="auto"/>
            </w:tcBorders>
            <w:hideMark/>
          </w:tcPr>
          <w:p w:rsidR="002B1395" w:rsidRDefault="00EE7979" w:rsidP="00312CA7">
            <w:pPr>
              <w:rPr>
                <w:rFonts w:asciiTheme="majorHAnsi" w:hAnsiTheme="majorHAnsi" w:cs="Calibri"/>
                <w:sz w:val="22"/>
                <w:szCs w:val="22"/>
              </w:rPr>
            </w:pPr>
            <w:r w:rsidRPr="00EC1A46">
              <w:rPr>
                <w:rFonts w:asciiTheme="majorHAnsi" w:hAnsiTheme="majorHAnsi" w:cs="Calibri"/>
                <w:sz w:val="22"/>
                <w:szCs w:val="22"/>
              </w:rPr>
              <w:t>System will display the POI in list view</w:t>
            </w:r>
            <w:r w:rsidR="00D5349C">
              <w:rPr>
                <w:rFonts w:asciiTheme="majorHAnsi" w:hAnsiTheme="majorHAnsi" w:cs="Calibri"/>
                <w:sz w:val="22"/>
                <w:szCs w:val="22"/>
              </w:rPr>
              <w:t>/Map View</w:t>
            </w:r>
          </w:p>
          <w:p w:rsidR="00D5349C" w:rsidRPr="00D5349C" w:rsidRDefault="00D5349C" w:rsidP="00D5349C">
            <w:pPr>
              <w:tabs>
                <w:tab w:val="clear" w:pos="720"/>
                <w:tab w:val="clear" w:pos="5760"/>
              </w:tabs>
              <w:autoSpaceDE w:val="0"/>
              <w:autoSpaceDN w:val="0"/>
              <w:adjustRightInd w:val="0"/>
              <w:spacing w:line="276" w:lineRule="auto"/>
              <w:ind w:right="0"/>
              <w:rPr>
                <w:rFonts w:asciiTheme="majorHAnsi" w:hAnsiTheme="majorHAnsi" w:cs="Calibri"/>
                <w:sz w:val="22"/>
                <w:szCs w:val="22"/>
              </w:rPr>
            </w:pPr>
            <w:r w:rsidRPr="00D5349C">
              <w:rPr>
                <w:rFonts w:asciiTheme="majorHAnsi" w:hAnsiTheme="majorHAnsi" w:cs="Calibri"/>
                <w:sz w:val="22"/>
                <w:szCs w:val="22"/>
              </w:rPr>
              <w:t>Based on the Language Selection, either English or Arabic Content will be shown as map tips after search</w:t>
            </w:r>
          </w:p>
          <w:p w:rsidR="00D5349C" w:rsidRPr="00EC1A46" w:rsidRDefault="00D5349C" w:rsidP="00D5349C">
            <w:pPr>
              <w:rPr>
                <w:rFonts w:asciiTheme="majorHAnsi" w:hAnsiTheme="majorHAnsi"/>
                <w:sz w:val="22"/>
                <w:szCs w:val="22"/>
              </w:rPr>
            </w:pPr>
            <w:r w:rsidRPr="00EC1A46">
              <w:rPr>
                <w:rFonts w:asciiTheme="majorHAnsi" w:hAnsiTheme="majorHAnsi"/>
                <w:sz w:val="22"/>
                <w:szCs w:val="22"/>
              </w:rPr>
              <w:t>POI:</w:t>
            </w:r>
          </w:p>
          <w:p w:rsidR="00D5349C" w:rsidRPr="00EC1A46" w:rsidRDefault="00D5349C" w:rsidP="00D5349C">
            <w:pPr>
              <w:rPr>
                <w:rFonts w:asciiTheme="majorHAnsi" w:hAnsiTheme="majorHAnsi"/>
                <w:sz w:val="22"/>
                <w:szCs w:val="22"/>
              </w:rPr>
            </w:pPr>
            <w:r w:rsidRPr="00EC1A46">
              <w:rPr>
                <w:rFonts w:asciiTheme="majorHAnsi" w:hAnsiTheme="majorHAnsi"/>
                <w:sz w:val="22"/>
                <w:szCs w:val="22"/>
              </w:rPr>
              <w:t xml:space="preserve">     POI Name (English /Arabic)</w:t>
            </w:r>
          </w:p>
          <w:p w:rsidR="00D5349C" w:rsidRPr="00EC1A46" w:rsidRDefault="00D5349C" w:rsidP="00D5349C">
            <w:pPr>
              <w:rPr>
                <w:rFonts w:asciiTheme="majorHAnsi" w:hAnsiTheme="majorHAnsi"/>
                <w:sz w:val="22"/>
                <w:szCs w:val="22"/>
              </w:rPr>
            </w:pPr>
            <w:r w:rsidRPr="00EC1A46">
              <w:rPr>
                <w:rFonts w:asciiTheme="majorHAnsi" w:hAnsiTheme="majorHAnsi"/>
                <w:sz w:val="22"/>
                <w:szCs w:val="22"/>
              </w:rPr>
              <w:t xml:space="preserve">     POI Type</w:t>
            </w:r>
          </w:p>
          <w:p w:rsidR="00D5349C" w:rsidRPr="00EC1A46" w:rsidRDefault="00D5349C" w:rsidP="00312CA7">
            <w:pPr>
              <w:rPr>
                <w:rFonts w:asciiTheme="majorHAnsi" w:hAnsiTheme="majorHAnsi"/>
              </w:rPr>
            </w:pPr>
            <w:r w:rsidRPr="00EC1A46">
              <w:rPr>
                <w:rFonts w:asciiTheme="majorHAnsi" w:hAnsiTheme="majorHAnsi"/>
                <w:sz w:val="22"/>
                <w:szCs w:val="22"/>
              </w:rPr>
              <w:t xml:space="preserve">     Area Name (English /Arabic)</w:t>
            </w:r>
          </w:p>
        </w:tc>
      </w:tr>
      <w:tr w:rsidR="002B1395" w:rsidRPr="008C0E46" w:rsidTr="00312CA7">
        <w:tc>
          <w:tcPr>
            <w:tcW w:w="2088" w:type="dxa"/>
            <w:tcBorders>
              <w:top w:val="single" w:sz="6" w:space="0" w:color="auto"/>
              <w:left w:val="single" w:sz="12" w:space="0" w:color="auto"/>
              <w:bottom w:val="single" w:sz="6" w:space="0" w:color="auto"/>
              <w:right w:val="single" w:sz="6" w:space="0" w:color="auto"/>
            </w:tcBorders>
            <w:hideMark/>
          </w:tcPr>
          <w:p w:rsidR="002B1395" w:rsidRPr="00EC1A46" w:rsidRDefault="002B1395" w:rsidP="00312CA7">
            <w:pPr>
              <w:jc w:val="right"/>
              <w:rPr>
                <w:rFonts w:asciiTheme="majorHAnsi" w:hAnsiTheme="majorHAnsi" w:cs="Calibri"/>
                <w:b/>
                <w:sz w:val="22"/>
                <w:szCs w:val="22"/>
              </w:rPr>
            </w:pPr>
            <w:r w:rsidRPr="00EC1A46">
              <w:rPr>
                <w:rFonts w:asciiTheme="majorHAnsi" w:hAnsiTheme="majorHAnsi" w:cs="Calibri"/>
                <w:b/>
                <w:sz w:val="22"/>
                <w:szCs w:val="22"/>
              </w:rPr>
              <w:t>Priority:</w:t>
            </w:r>
          </w:p>
        </w:tc>
        <w:tc>
          <w:tcPr>
            <w:tcW w:w="6750" w:type="dxa"/>
            <w:tcBorders>
              <w:top w:val="single" w:sz="6" w:space="0" w:color="auto"/>
              <w:left w:val="single" w:sz="6" w:space="0" w:color="auto"/>
              <w:bottom w:val="single" w:sz="6" w:space="0" w:color="auto"/>
              <w:right w:val="single" w:sz="12" w:space="0" w:color="auto"/>
            </w:tcBorders>
            <w:hideMark/>
          </w:tcPr>
          <w:p w:rsidR="002B1395" w:rsidRPr="00EC1A46" w:rsidRDefault="002B1395" w:rsidP="00312CA7">
            <w:pPr>
              <w:rPr>
                <w:rFonts w:asciiTheme="majorHAnsi" w:hAnsiTheme="majorHAnsi" w:cs="Calibri"/>
                <w:sz w:val="22"/>
                <w:szCs w:val="22"/>
              </w:rPr>
            </w:pPr>
            <w:r w:rsidRPr="00EC1A46">
              <w:rPr>
                <w:rFonts w:asciiTheme="majorHAnsi" w:hAnsiTheme="majorHAnsi" w:cs="Calibri"/>
                <w:sz w:val="22"/>
                <w:szCs w:val="22"/>
              </w:rPr>
              <w:t>High.</w:t>
            </w:r>
          </w:p>
        </w:tc>
      </w:tr>
      <w:tr w:rsidR="002B1395" w:rsidRPr="008C0E46" w:rsidTr="00312CA7">
        <w:tc>
          <w:tcPr>
            <w:tcW w:w="2088" w:type="dxa"/>
            <w:tcBorders>
              <w:top w:val="single" w:sz="6" w:space="0" w:color="auto"/>
              <w:left w:val="single" w:sz="12" w:space="0" w:color="auto"/>
              <w:bottom w:val="single" w:sz="6" w:space="0" w:color="auto"/>
              <w:right w:val="single" w:sz="6" w:space="0" w:color="auto"/>
            </w:tcBorders>
            <w:hideMark/>
          </w:tcPr>
          <w:p w:rsidR="002B1395" w:rsidRPr="00EC1A46" w:rsidRDefault="002B1395" w:rsidP="00312CA7">
            <w:pPr>
              <w:ind w:right="-108"/>
              <w:jc w:val="center"/>
              <w:rPr>
                <w:rFonts w:asciiTheme="majorHAnsi" w:hAnsiTheme="majorHAnsi" w:cs="Calibri"/>
                <w:b/>
                <w:sz w:val="22"/>
                <w:szCs w:val="22"/>
              </w:rPr>
            </w:pPr>
            <w:r w:rsidRPr="00EC1A46">
              <w:rPr>
                <w:rFonts w:asciiTheme="majorHAnsi" w:hAnsiTheme="majorHAnsi" w:cs="Calibri"/>
                <w:b/>
                <w:sz w:val="22"/>
                <w:szCs w:val="22"/>
              </w:rPr>
              <w:t>Frequency of Use:</w:t>
            </w:r>
          </w:p>
        </w:tc>
        <w:tc>
          <w:tcPr>
            <w:tcW w:w="6750" w:type="dxa"/>
            <w:tcBorders>
              <w:top w:val="single" w:sz="6" w:space="0" w:color="auto"/>
              <w:left w:val="single" w:sz="6" w:space="0" w:color="auto"/>
              <w:bottom w:val="single" w:sz="6" w:space="0" w:color="auto"/>
              <w:right w:val="single" w:sz="12" w:space="0" w:color="auto"/>
            </w:tcBorders>
            <w:hideMark/>
          </w:tcPr>
          <w:p w:rsidR="002B1395" w:rsidRPr="00EC1A46" w:rsidRDefault="002B1395" w:rsidP="00312CA7">
            <w:pPr>
              <w:rPr>
                <w:rFonts w:asciiTheme="majorHAnsi" w:hAnsiTheme="majorHAnsi" w:cs="Calibri"/>
                <w:sz w:val="22"/>
                <w:szCs w:val="22"/>
              </w:rPr>
            </w:pPr>
            <w:r w:rsidRPr="00EC1A46">
              <w:rPr>
                <w:rFonts w:asciiTheme="majorHAnsi" w:hAnsiTheme="majorHAnsi" w:cs="Calibri"/>
                <w:sz w:val="22"/>
                <w:szCs w:val="22"/>
              </w:rPr>
              <w:t>High.</w:t>
            </w:r>
          </w:p>
        </w:tc>
      </w:tr>
      <w:tr w:rsidR="002B1395" w:rsidRPr="008C0E46" w:rsidTr="00312CA7">
        <w:tc>
          <w:tcPr>
            <w:tcW w:w="2088" w:type="dxa"/>
            <w:tcBorders>
              <w:top w:val="single" w:sz="6" w:space="0" w:color="auto"/>
              <w:left w:val="single" w:sz="12" w:space="0" w:color="auto"/>
              <w:bottom w:val="single" w:sz="12" w:space="0" w:color="auto"/>
              <w:right w:val="single" w:sz="6" w:space="0" w:color="auto"/>
            </w:tcBorders>
            <w:hideMark/>
          </w:tcPr>
          <w:p w:rsidR="002B1395" w:rsidRPr="00EC1A46" w:rsidRDefault="002B1395" w:rsidP="00312CA7">
            <w:pPr>
              <w:tabs>
                <w:tab w:val="left" w:pos="1872"/>
              </w:tabs>
              <w:ind w:right="72"/>
              <w:jc w:val="right"/>
              <w:rPr>
                <w:rFonts w:asciiTheme="majorHAnsi" w:hAnsiTheme="majorHAnsi" w:cs="Calibri"/>
                <w:b/>
                <w:sz w:val="22"/>
                <w:szCs w:val="22"/>
              </w:rPr>
            </w:pPr>
            <w:r w:rsidRPr="00EC1A46">
              <w:rPr>
                <w:rFonts w:asciiTheme="majorHAnsi" w:hAnsiTheme="majorHAnsi" w:cs="Calibri"/>
                <w:b/>
                <w:sz w:val="22"/>
                <w:szCs w:val="22"/>
              </w:rPr>
              <w:t>Notes and Issues:</w:t>
            </w:r>
          </w:p>
        </w:tc>
        <w:tc>
          <w:tcPr>
            <w:tcW w:w="6750" w:type="dxa"/>
            <w:tcBorders>
              <w:top w:val="single" w:sz="6" w:space="0" w:color="auto"/>
              <w:left w:val="single" w:sz="6" w:space="0" w:color="auto"/>
              <w:bottom w:val="single" w:sz="12" w:space="0" w:color="auto"/>
              <w:right w:val="single" w:sz="12" w:space="0" w:color="auto"/>
            </w:tcBorders>
            <w:hideMark/>
          </w:tcPr>
          <w:p w:rsidR="002B1395" w:rsidRPr="00EC1A46" w:rsidRDefault="002B1395" w:rsidP="00312CA7">
            <w:pPr>
              <w:rPr>
                <w:rFonts w:asciiTheme="majorHAnsi" w:hAnsiTheme="majorHAnsi" w:cs="Calibri"/>
                <w:sz w:val="22"/>
                <w:szCs w:val="22"/>
              </w:rPr>
            </w:pPr>
            <w:r w:rsidRPr="00EC1A46">
              <w:rPr>
                <w:rFonts w:asciiTheme="majorHAnsi" w:hAnsiTheme="majorHAnsi" w:cs="Calibri"/>
                <w:sz w:val="22"/>
                <w:szCs w:val="22"/>
              </w:rPr>
              <w:t>Nil.</w:t>
            </w:r>
          </w:p>
        </w:tc>
      </w:tr>
    </w:tbl>
    <w:p w:rsidR="00495EE9" w:rsidRPr="00EA7074" w:rsidRDefault="00495EE9" w:rsidP="00EC1A46">
      <w:pPr>
        <w:pStyle w:val="Heading1"/>
        <w:tabs>
          <w:tab w:val="clear" w:pos="720"/>
          <w:tab w:val="clear" w:pos="5760"/>
        </w:tabs>
        <w:ind w:right="29"/>
        <w:rPr>
          <w:rStyle w:val="Strong"/>
          <w:rFonts w:asciiTheme="majorHAnsi" w:hAnsiTheme="majorHAnsi" w:cs="Calibri"/>
          <w:b/>
          <w:bCs/>
          <w:sz w:val="24"/>
          <w:szCs w:val="24"/>
        </w:rPr>
      </w:pPr>
      <w:bookmarkStart w:id="1846" w:name="_Toc388170903"/>
      <w:bookmarkStart w:id="1847" w:name="_Toc388171453"/>
      <w:bookmarkStart w:id="1848" w:name="_Toc388172003"/>
      <w:bookmarkStart w:id="1849" w:name="_Toc388172554"/>
      <w:bookmarkStart w:id="1850" w:name="_Toc388173105"/>
      <w:bookmarkStart w:id="1851" w:name="_Toc388173656"/>
      <w:bookmarkStart w:id="1852" w:name="_Toc388174207"/>
      <w:bookmarkStart w:id="1853" w:name="_Toc388174759"/>
      <w:bookmarkStart w:id="1854" w:name="_Toc388175311"/>
      <w:bookmarkStart w:id="1855" w:name="_Toc388175863"/>
      <w:bookmarkStart w:id="1856" w:name="_Toc388176414"/>
      <w:bookmarkStart w:id="1857" w:name="_Toc388176965"/>
      <w:bookmarkStart w:id="1858" w:name="_Toc388177516"/>
      <w:bookmarkStart w:id="1859" w:name="_Toc388178066"/>
      <w:bookmarkStart w:id="1860" w:name="_Toc388178616"/>
      <w:bookmarkStart w:id="1861" w:name="_Toc388179208"/>
      <w:bookmarkStart w:id="1862" w:name="_Toc388179760"/>
      <w:bookmarkStart w:id="1863" w:name="_Toc388180313"/>
      <w:bookmarkStart w:id="1864" w:name="_Toc388183779"/>
      <w:bookmarkStart w:id="1865" w:name="_Toc388337843"/>
      <w:bookmarkStart w:id="1866" w:name="_Toc386805047"/>
      <w:bookmarkStart w:id="1867" w:name="_Toc386807044"/>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p>
    <w:p w:rsidR="009F6AD1" w:rsidRPr="00EC1A46" w:rsidRDefault="007D5055" w:rsidP="00770790">
      <w:pPr>
        <w:pStyle w:val="Heading1"/>
        <w:numPr>
          <w:ilvl w:val="3"/>
          <w:numId w:val="61"/>
        </w:numPr>
        <w:tabs>
          <w:tab w:val="clear" w:pos="720"/>
          <w:tab w:val="clear" w:pos="5760"/>
        </w:tabs>
        <w:ind w:left="720" w:right="29"/>
        <w:rPr>
          <w:rFonts w:asciiTheme="majorHAnsi" w:hAnsiTheme="majorHAnsi"/>
          <w:szCs w:val="24"/>
        </w:rPr>
      </w:pPr>
      <w:bookmarkStart w:id="1868" w:name="_Toc388529869"/>
      <w:r w:rsidRPr="00EC1A46">
        <w:rPr>
          <w:rFonts w:asciiTheme="majorHAnsi" w:hAnsiTheme="majorHAnsi"/>
          <w:szCs w:val="24"/>
        </w:rPr>
        <w:t>Favorite point</w:t>
      </w:r>
      <w:bookmarkEnd w:id="1866"/>
      <w:bookmarkEnd w:id="1867"/>
      <w:bookmarkEnd w:id="1868"/>
    </w:p>
    <w:p w:rsidR="00E579D6" w:rsidRPr="00EC1A46" w:rsidRDefault="00E579D6" w:rsidP="00B53F46">
      <w:pPr>
        <w:rPr>
          <w:rFonts w:asciiTheme="majorHAnsi" w:hAnsiTheme="majorHAnsi" w:cs="Calibri"/>
          <w:sz w:val="22"/>
        </w:rPr>
      </w:pPr>
    </w:p>
    <w:p w:rsidR="00C51A8F" w:rsidRPr="00EC1A46" w:rsidRDefault="00DD50F9" w:rsidP="00D37150">
      <w:pPr>
        <w:spacing w:line="276" w:lineRule="auto"/>
        <w:ind w:right="29"/>
        <w:jc w:val="both"/>
        <w:rPr>
          <w:rStyle w:val="Strong"/>
          <w:rFonts w:asciiTheme="majorHAnsi" w:hAnsiTheme="majorHAnsi" w:cs="Calibri"/>
          <w:b w:val="0"/>
          <w:color w:val="auto"/>
        </w:rPr>
      </w:pPr>
      <w:r w:rsidRPr="00EC1A46">
        <w:rPr>
          <w:rFonts w:asciiTheme="majorHAnsi" w:hAnsiTheme="majorHAnsi" w:cs="Calibri"/>
          <w:sz w:val="22"/>
        </w:rPr>
        <w:lastRenderedPageBreak/>
        <w:t xml:space="preserve">A favorite point is a point </w:t>
      </w:r>
      <w:r w:rsidR="00E579D6" w:rsidRPr="00EC1A46">
        <w:rPr>
          <w:rFonts w:asciiTheme="majorHAnsi" w:hAnsiTheme="majorHAnsi" w:cs="Calibri"/>
          <w:sz w:val="22"/>
        </w:rPr>
        <w:t xml:space="preserve">feature </w:t>
      </w:r>
      <w:r w:rsidRPr="00EC1A46">
        <w:rPr>
          <w:rFonts w:asciiTheme="majorHAnsi" w:hAnsiTheme="majorHAnsi" w:cs="Calibri"/>
          <w:sz w:val="22"/>
        </w:rPr>
        <w:t xml:space="preserve">which would </w:t>
      </w:r>
      <w:r w:rsidR="00E579D6" w:rsidRPr="00EC1A46">
        <w:rPr>
          <w:rFonts w:asciiTheme="majorHAnsi" w:hAnsiTheme="majorHAnsi" w:cs="Calibri"/>
          <w:sz w:val="22"/>
        </w:rPr>
        <w:t>be</w:t>
      </w:r>
      <w:r w:rsidRPr="00EC1A46">
        <w:rPr>
          <w:rFonts w:asciiTheme="majorHAnsi" w:hAnsiTheme="majorHAnsi" w:cs="Calibri"/>
          <w:sz w:val="22"/>
        </w:rPr>
        <w:t xml:space="preserve"> stor</w:t>
      </w:r>
      <w:r w:rsidR="00E579D6" w:rsidRPr="00EC1A46">
        <w:rPr>
          <w:rFonts w:asciiTheme="majorHAnsi" w:hAnsiTheme="majorHAnsi" w:cs="Calibri"/>
          <w:sz w:val="22"/>
        </w:rPr>
        <w:t>ed</w:t>
      </w:r>
      <w:r w:rsidRPr="00EC1A46">
        <w:rPr>
          <w:rFonts w:asciiTheme="majorHAnsi" w:hAnsiTheme="majorHAnsi" w:cs="Calibri"/>
          <w:sz w:val="22"/>
        </w:rPr>
        <w:t xml:space="preserve"> by </w:t>
      </w:r>
      <w:r w:rsidR="00E579D6" w:rsidRPr="00EC1A46">
        <w:rPr>
          <w:rFonts w:asciiTheme="majorHAnsi" w:hAnsiTheme="majorHAnsi" w:cs="Calibri"/>
          <w:sz w:val="22"/>
        </w:rPr>
        <w:t>R</w:t>
      </w:r>
      <w:r w:rsidRPr="00EC1A46">
        <w:rPr>
          <w:rFonts w:asciiTheme="majorHAnsi" w:hAnsiTheme="majorHAnsi" w:cs="Calibri"/>
          <w:sz w:val="22"/>
        </w:rPr>
        <w:t xml:space="preserve">egistered </w:t>
      </w:r>
      <w:r w:rsidR="00E579D6" w:rsidRPr="00EC1A46">
        <w:rPr>
          <w:rFonts w:asciiTheme="majorHAnsi" w:hAnsiTheme="majorHAnsi" w:cs="Calibri"/>
          <w:sz w:val="22"/>
        </w:rPr>
        <w:t xml:space="preserve">Public </w:t>
      </w:r>
      <w:r w:rsidRPr="00EC1A46">
        <w:rPr>
          <w:rFonts w:asciiTheme="majorHAnsi" w:hAnsiTheme="majorHAnsi" w:cs="Calibri"/>
          <w:sz w:val="22"/>
        </w:rPr>
        <w:t>or CIO users</w:t>
      </w:r>
      <w:r w:rsidR="00112D09" w:rsidRPr="00EC1A46">
        <w:rPr>
          <w:rFonts w:asciiTheme="majorHAnsi" w:hAnsiTheme="majorHAnsi" w:cs="Calibri"/>
          <w:sz w:val="22"/>
        </w:rPr>
        <w:t xml:space="preserve">. A FP may be an </w:t>
      </w:r>
      <w:r w:rsidRPr="00EC1A46">
        <w:rPr>
          <w:rFonts w:asciiTheme="majorHAnsi" w:hAnsiTheme="majorHAnsi" w:cs="Calibri"/>
          <w:sz w:val="22"/>
        </w:rPr>
        <w:t>interested POIs</w:t>
      </w:r>
      <w:r w:rsidR="00112D09" w:rsidRPr="00EC1A46">
        <w:rPr>
          <w:rFonts w:asciiTheme="majorHAnsi" w:hAnsiTheme="majorHAnsi" w:cs="Calibri"/>
          <w:sz w:val="22"/>
        </w:rPr>
        <w:t xml:space="preserve"> or any place geographically identified</w:t>
      </w:r>
      <w:r w:rsidRPr="00EC1A46">
        <w:rPr>
          <w:rFonts w:asciiTheme="majorHAnsi" w:hAnsiTheme="majorHAnsi" w:cs="Calibri"/>
          <w:sz w:val="22"/>
        </w:rPr>
        <w:t>.</w:t>
      </w:r>
      <w:r w:rsidR="0054568C" w:rsidRPr="0054568C">
        <w:rPr>
          <w:rFonts w:asciiTheme="majorHAnsi" w:hAnsiTheme="majorHAnsi" w:cs="Calibri"/>
          <w:sz w:val="22"/>
        </w:rPr>
        <w:t>The two group</w:t>
      </w:r>
      <w:r w:rsidR="0054568C">
        <w:rPr>
          <w:rFonts w:asciiTheme="majorHAnsi" w:hAnsiTheme="majorHAnsi" w:cs="Calibri"/>
          <w:sz w:val="22"/>
        </w:rPr>
        <w:t>s</w:t>
      </w:r>
      <w:r w:rsidR="00E579D6" w:rsidRPr="00EC1A46">
        <w:rPr>
          <w:rFonts w:asciiTheme="majorHAnsi" w:hAnsiTheme="majorHAnsi" w:cs="Calibri"/>
          <w:sz w:val="22"/>
        </w:rPr>
        <w:t xml:space="preserve"> of users would be provided with different UIs to input different attributes for the FP. CIO users would be provided with options to input addition attributes of the FP as compared to Registered Public users. During operation, the FPs created by the User woul</w:t>
      </w:r>
      <w:r w:rsidR="003C4254" w:rsidRPr="00EC1A46">
        <w:rPr>
          <w:rFonts w:asciiTheme="majorHAnsi" w:hAnsiTheme="majorHAnsi" w:cs="Calibri"/>
          <w:sz w:val="22"/>
        </w:rPr>
        <w:t xml:space="preserve">d be made available to him for search, modification, routing etc. </w:t>
      </w:r>
      <w:r w:rsidR="00E579D6" w:rsidRPr="00EC1A46">
        <w:rPr>
          <w:rFonts w:asciiTheme="majorHAnsi" w:hAnsiTheme="majorHAnsi" w:cs="Calibri"/>
          <w:sz w:val="22"/>
        </w:rPr>
        <w:t xml:space="preserve">These Favourite Points would be stored as Feature Class at the backend. All favourite point operations would be through a separate </w:t>
      </w:r>
      <w:r w:rsidR="003C4254" w:rsidRPr="00EC1A46">
        <w:rPr>
          <w:rFonts w:asciiTheme="majorHAnsi" w:hAnsiTheme="majorHAnsi" w:cs="Calibri"/>
          <w:sz w:val="22"/>
        </w:rPr>
        <w:t xml:space="preserve">ArcGIS </w:t>
      </w:r>
      <w:r w:rsidR="00E579D6" w:rsidRPr="00EC1A46">
        <w:rPr>
          <w:rFonts w:asciiTheme="majorHAnsi" w:hAnsiTheme="majorHAnsi" w:cs="Calibri"/>
          <w:sz w:val="22"/>
        </w:rPr>
        <w:t>service published by CIO. The configuration of the service and the FP database schema would be provided by IPP. The FP backend DB may be used by CIO to update their POI database. However conversion of the FP to POI would be altogether a independent CIO process and has no relation to this project.</w:t>
      </w:r>
    </w:p>
    <w:p w:rsidR="00C51A8F" w:rsidRDefault="00C51A8F" w:rsidP="00770790">
      <w:pPr>
        <w:pStyle w:val="Heading1"/>
        <w:numPr>
          <w:ilvl w:val="4"/>
          <w:numId w:val="61"/>
        </w:numPr>
        <w:tabs>
          <w:tab w:val="clear" w:pos="720"/>
          <w:tab w:val="clear" w:pos="5760"/>
        </w:tabs>
        <w:ind w:left="1080" w:right="29"/>
        <w:rPr>
          <w:sz w:val="24"/>
          <w:szCs w:val="24"/>
        </w:rPr>
      </w:pPr>
      <w:bookmarkStart w:id="1869" w:name="_Toc388529870"/>
      <w:r w:rsidRPr="00EC1A46">
        <w:rPr>
          <w:rFonts w:asciiTheme="majorHAnsi" w:hAnsiTheme="majorHAnsi" w:cs="Calibri"/>
          <w:i/>
          <w:sz w:val="24"/>
          <w:szCs w:val="24"/>
        </w:rPr>
        <w:t>Add Favorite point</w:t>
      </w:r>
      <w:bookmarkEnd w:id="1869"/>
    </w:p>
    <w:p w:rsidR="0054568C" w:rsidRPr="0054568C" w:rsidRDefault="0054568C" w:rsidP="00EC1A46"/>
    <w:p w:rsidR="009F6AD1" w:rsidRPr="00EC1A46" w:rsidRDefault="009F6AD1" w:rsidP="009F6AD1">
      <w:pPr>
        <w:pStyle w:val="ListParagraph"/>
        <w:spacing w:after="0"/>
        <w:rPr>
          <w:rFonts w:asciiTheme="majorHAnsi" w:hAnsiTheme="majorHAnsi" w:cs="Calibri"/>
          <w:color w:val="auto"/>
        </w:rPr>
      </w:pPr>
      <w:r w:rsidRPr="00EC1A46">
        <w:rPr>
          <w:rFonts w:asciiTheme="majorHAnsi" w:hAnsiTheme="majorHAnsi" w:cs="Calibri"/>
          <w:color w:val="auto"/>
        </w:rPr>
        <w:t>This option will be available under context menu but disabled for non-</w:t>
      </w:r>
      <w:r w:rsidR="00112D09" w:rsidRPr="00EC1A46">
        <w:rPr>
          <w:rFonts w:asciiTheme="majorHAnsi" w:hAnsiTheme="majorHAnsi" w:cs="Calibri"/>
          <w:color w:val="auto"/>
        </w:rPr>
        <w:t>registered</w:t>
      </w:r>
      <w:r w:rsidRPr="00EC1A46">
        <w:rPr>
          <w:rFonts w:asciiTheme="majorHAnsi" w:hAnsiTheme="majorHAnsi" w:cs="Calibri"/>
          <w:color w:val="auto"/>
        </w:rPr>
        <w:t xml:space="preserve"> user. </w:t>
      </w:r>
      <w:r w:rsidR="00C51A8F" w:rsidRPr="00EC1A46">
        <w:rPr>
          <w:rFonts w:asciiTheme="majorHAnsi" w:hAnsiTheme="majorHAnsi" w:cs="Calibri"/>
          <w:color w:val="auto"/>
        </w:rPr>
        <w:t>User</w:t>
      </w:r>
      <w:r w:rsidR="00B53F46" w:rsidRPr="00EC1A46">
        <w:rPr>
          <w:rFonts w:asciiTheme="majorHAnsi" w:hAnsiTheme="majorHAnsi" w:cs="Calibri"/>
          <w:color w:val="auto"/>
        </w:rPr>
        <w:t>s</w:t>
      </w:r>
      <w:r w:rsidR="00C51A8F" w:rsidRPr="00EC1A46">
        <w:rPr>
          <w:rFonts w:asciiTheme="majorHAnsi" w:hAnsiTheme="majorHAnsi" w:cs="Calibri"/>
          <w:color w:val="auto"/>
        </w:rPr>
        <w:t xml:space="preserve"> ha</w:t>
      </w:r>
      <w:r w:rsidR="00112D09" w:rsidRPr="00EC1A46">
        <w:rPr>
          <w:rFonts w:asciiTheme="majorHAnsi" w:hAnsiTheme="majorHAnsi" w:cs="Calibri"/>
          <w:color w:val="auto"/>
        </w:rPr>
        <w:t>ve</w:t>
      </w:r>
      <w:r w:rsidR="00C51A8F" w:rsidRPr="00EC1A46">
        <w:rPr>
          <w:rFonts w:asciiTheme="majorHAnsi" w:hAnsiTheme="majorHAnsi" w:cs="Calibri"/>
          <w:color w:val="auto"/>
        </w:rPr>
        <w:t xml:space="preserve"> to tap</w:t>
      </w:r>
      <w:r w:rsidRPr="00EC1A46">
        <w:rPr>
          <w:rFonts w:asciiTheme="majorHAnsi" w:hAnsiTheme="majorHAnsi" w:cs="Calibri"/>
          <w:color w:val="auto"/>
        </w:rPr>
        <w:t xml:space="preserve"> on </w:t>
      </w:r>
      <w:r w:rsidR="00C51A8F" w:rsidRPr="00EC1A46">
        <w:rPr>
          <w:rFonts w:asciiTheme="majorHAnsi" w:hAnsiTheme="majorHAnsi" w:cs="Calibri"/>
          <w:color w:val="auto"/>
        </w:rPr>
        <w:t>the map</w:t>
      </w:r>
      <w:r w:rsidR="00112D09" w:rsidRPr="00EC1A46">
        <w:rPr>
          <w:rFonts w:asciiTheme="majorHAnsi" w:hAnsiTheme="majorHAnsi" w:cs="Calibri"/>
          <w:color w:val="auto"/>
        </w:rPr>
        <w:t xml:space="preserve"> to capture or add FP.A</w:t>
      </w:r>
      <w:r w:rsidR="00C51A8F" w:rsidRPr="00EC1A46">
        <w:rPr>
          <w:rFonts w:asciiTheme="majorHAnsi" w:hAnsiTheme="majorHAnsi" w:cs="Calibri"/>
          <w:color w:val="auto"/>
        </w:rPr>
        <w:t xml:space="preserve">pplication will </w:t>
      </w:r>
      <w:r w:rsidR="00112D09" w:rsidRPr="00EC1A46">
        <w:rPr>
          <w:rFonts w:asciiTheme="majorHAnsi" w:hAnsiTheme="majorHAnsi" w:cs="Calibri"/>
          <w:color w:val="auto"/>
        </w:rPr>
        <w:t>also support with</w:t>
      </w:r>
      <w:r w:rsidR="00C51A8F" w:rsidRPr="00EC1A46">
        <w:rPr>
          <w:rFonts w:asciiTheme="majorHAnsi" w:hAnsiTheme="majorHAnsi" w:cs="Calibri"/>
          <w:color w:val="auto"/>
        </w:rPr>
        <w:t xml:space="preserve"> attribute window to </w:t>
      </w:r>
      <w:r w:rsidR="00B53F46" w:rsidRPr="00EC1A46">
        <w:rPr>
          <w:rFonts w:asciiTheme="majorHAnsi" w:hAnsiTheme="majorHAnsi" w:cs="Calibri"/>
          <w:color w:val="auto"/>
        </w:rPr>
        <w:t>fill attribute</w:t>
      </w:r>
      <w:r w:rsidR="00112D09" w:rsidRPr="00EC1A46">
        <w:rPr>
          <w:rFonts w:asciiTheme="majorHAnsi" w:hAnsiTheme="majorHAnsi" w:cs="Calibri"/>
          <w:color w:val="auto"/>
        </w:rPr>
        <w:t xml:space="preserve"> information</w:t>
      </w:r>
      <w:r w:rsidR="00C51A8F" w:rsidRPr="00EC1A46">
        <w:rPr>
          <w:rFonts w:asciiTheme="majorHAnsi" w:hAnsiTheme="majorHAnsi" w:cs="Calibri"/>
          <w:color w:val="auto"/>
        </w:rPr>
        <w:t>.</w:t>
      </w:r>
    </w:p>
    <w:p w:rsidR="009F6AD1" w:rsidRPr="00EC1A46" w:rsidRDefault="009F6AD1" w:rsidP="00511B48">
      <w:pPr>
        <w:pStyle w:val="ListParagraph"/>
        <w:spacing w:after="0"/>
        <w:jc w:val="left"/>
        <w:rPr>
          <w:rStyle w:val="Strong"/>
          <w:rFonts w:asciiTheme="majorHAnsi" w:hAnsiTheme="majorHAnsi" w:cs="Calibri"/>
          <w:b w:val="0"/>
          <w:color w:val="auto"/>
        </w:rPr>
      </w:pPr>
    </w:p>
    <w:p w:rsidR="009F6AD1" w:rsidRPr="00EC1A46" w:rsidRDefault="009F6AD1" w:rsidP="00511B48">
      <w:pPr>
        <w:pStyle w:val="ListParagraph"/>
        <w:spacing w:after="0"/>
        <w:jc w:val="left"/>
        <w:rPr>
          <w:rStyle w:val="Strong"/>
          <w:rFonts w:asciiTheme="majorHAnsi" w:hAnsiTheme="majorHAnsi" w:cs="Calibri"/>
          <w:b w:val="0"/>
          <w:color w:val="auto"/>
        </w:rPr>
      </w:pPr>
    </w:p>
    <w:p w:rsidR="009F6AD1" w:rsidRPr="00EC1A46" w:rsidRDefault="009F6AD1" w:rsidP="009F6AD1">
      <w:pPr>
        <w:pStyle w:val="1111Heading4-ILISSRS"/>
        <w:spacing w:line="276" w:lineRule="auto"/>
        <w:rPr>
          <w:rFonts w:asciiTheme="majorHAnsi" w:hAnsiTheme="majorHAnsi" w:cs="Calibri"/>
          <w:sz w:val="22"/>
          <w:szCs w:val="22"/>
        </w:rPr>
      </w:pPr>
      <w:r w:rsidRPr="00EC1A46">
        <w:rPr>
          <w:rFonts w:asciiTheme="majorHAnsi" w:hAnsiTheme="majorHAnsi" w:cs="Calibri"/>
          <w:sz w:val="22"/>
          <w:szCs w:val="22"/>
        </w:rPr>
        <w:t>Use Case Diagram</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tblPr>
      <w:tblGrid>
        <w:gridCol w:w="2088"/>
        <w:gridCol w:w="2160"/>
        <w:gridCol w:w="2340"/>
        <w:gridCol w:w="2269"/>
      </w:tblGrid>
      <w:tr w:rsidR="00CA7385" w:rsidRPr="008C0E46" w:rsidTr="00877BD9">
        <w:tc>
          <w:tcPr>
            <w:tcW w:w="2088" w:type="dxa"/>
            <w:tcBorders>
              <w:top w:val="single" w:sz="12" w:space="0" w:color="auto"/>
              <w:left w:val="single" w:sz="12" w:space="0" w:color="auto"/>
              <w:bottom w:val="single" w:sz="6" w:space="0" w:color="auto"/>
              <w:right w:val="single" w:sz="6" w:space="0" w:color="auto"/>
            </w:tcBorders>
            <w:hideMark/>
          </w:tcPr>
          <w:p w:rsidR="00CA7385" w:rsidRPr="00EC1A46" w:rsidRDefault="00CA7385"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Use Case ID:</w:t>
            </w:r>
          </w:p>
        </w:tc>
        <w:tc>
          <w:tcPr>
            <w:tcW w:w="2160" w:type="dxa"/>
            <w:tcBorders>
              <w:top w:val="single" w:sz="12" w:space="0" w:color="auto"/>
              <w:left w:val="single" w:sz="6" w:space="0" w:color="auto"/>
              <w:bottom w:val="single" w:sz="6" w:space="0" w:color="auto"/>
              <w:right w:val="single" w:sz="6" w:space="0" w:color="auto"/>
            </w:tcBorders>
            <w:hideMark/>
          </w:tcPr>
          <w:p w:rsidR="00CA7385" w:rsidRPr="00EC1A46" w:rsidRDefault="00CA7385" w:rsidP="00877BD9">
            <w:pPr>
              <w:rPr>
                <w:rFonts w:asciiTheme="majorHAnsi" w:hAnsiTheme="majorHAnsi" w:cs="Calibri"/>
                <w:sz w:val="22"/>
              </w:rPr>
            </w:pPr>
            <w:r w:rsidRPr="00EC1A46">
              <w:rPr>
                <w:rFonts w:asciiTheme="majorHAnsi" w:hAnsiTheme="majorHAnsi" w:cs="Calibri"/>
                <w:sz w:val="22"/>
              </w:rPr>
              <w:t>BML_010</w:t>
            </w:r>
          </w:p>
        </w:tc>
        <w:tc>
          <w:tcPr>
            <w:tcW w:w="2340" w:type="dxa"/>
            <w:tcBorders>
              <w:top w:val="single" w:sz="12" w:space="0" w:color="auto"/>
              <w:left w:val="single" w:sz="6" w:space="0" w:color="auto"/>
              <w:bottom w:val="single" w:sz="6" w:space="0" w:color="auto"/>
              <w:right w:val="single" w:sz="6" w:space="0" w:color="auto"/>
            </w:tcBorders>
            <w:hideMark/>
          </w:tcPr>
          <w:p w:rsidR="00CA7385" w:rsidRPr="00EC1A46" w:rsidRDefault="00CA7385"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Req. ID:</w:t>
            </w:r>
          </w:p>
        </w:tc>
        <w:tc>
          <w:tcPr>
            <w:tcW w:w="2269" w:type="dxa"/>
            <w:tcBorders>
              <w:top w:val="single" w:sz="12" w:space="0" w:color="auto"/>
              <w:left w:val="single" w:sz="6" w:space="0" w:color="auto"/>
              <w:bottom w:val="single" w:sz="6" w:space="0" w:color="auto"/>
              <w:right w:val="single" w:sz="12" w:space="0" w:color="auto"/>
            </w:tcBorders>
            <w:hideMark/>
          </w:tcPr>
          <w:p w:rsidR="00CA7385" w:rsidRPr="00EC1A46" w:rsidRDefault="00CA7385" w:rsidP="00B83E74">
            <w:pPr>
              <w:rPr>
                <w:rFonts w:asciiTheme="majorHAnsi" w:hAnsiTheme="majorHAnsi" w:cs="Calibri"/>
                <w:sz w:val="22"/>
              </w:rPr>
            </w:pPr>
            <w:r w:rsidRPr="00EC1A46">
              <w:rPr>
                <w:rFonts w:asciiTheme="majorHAnsi" w:hAnsiTheme="majorHAnsi" w:cs="Calibri"/>
                <w:b/>
                <w:sz w:val="22"/>
              </w:rPr>
              <w:t>FR 9.1</w:t>
            </w:r>
          </w:p>
        </w:tc>
      </w:tr>
      <w:tr w:rsidR="009F6AD1" w:rsidRPr="008C0E46" w:rsidTr="00877BD9">
        <w:tc>
          <w:tcPr>
            <w:tcW w:w="2088" w:type="dxa"/>
            <w:tcBorders>
              <w:top w:val="single" w:sz="6" w:space="0" w:color="auto"/>
              <w:left w:val="single" w:sz="12" w:space="0" w:color="auto"/>
              <w:bottom w:val="single" w:sz="6" w:space="0" w:color="auto"/>
              <w:right w:val="single" w:sz="6" w:space="0" w:color="auto"/>
            </w:tcBorders>
            <w:hideMark/>
          </w:tcPr>
          <w:p w:rsidR="009F6AD1" w:rsidRPr="00EC1A46" w:rsidRDefault="009F6AD1"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Created By:</w:t>
            </w:r>
          </w:p>
        </w:tc>
        <w:tc>
          <w:tcPr>
            <w:tcW w:w="2160" w:type="dxa"/>
            <w:tcBorders>
              <w:top w:val="single" w:sz="6" w:space="0" w:color="auto"/>
              <w:left w:val="single" w:sz="6" w:space="0" w:color="auto"/>
              <w:bottom w:val="single" w:sz="6" w:space="0" w:color="auto"/>
              <w:right w:val="single" w:sz="6" w:space="0" w:color="auto"/>
            </w:tcBorders>
            <w:hideMark/>
          </w:tcPr>
          <w:p w:rsidR="009F6AD1" w:rsidRPr="00EC1A46" w:rsidRDefault="009F6AD1" w:rsidP="00877BD9">
            <w:pPr>
              <w:pStyle w:val="ListParagraph"/>
              <w:spacing w:after="0" w:line="240" w:lineRule="auto"/>
              <w:contextualSpacing/>
              <w:rPr>
                <w:rFonts w:asciiTheme="majorHAnsi" w:hAnsiTheme="majorHAnsi" w:cs="Calibri"/>
                <w:color w:val="000000"/>
              </w:rPr>
            </w:pPr>
            <w:r w:rsidRPr="00EC1A46">
              <w:rPr>
                <w:rFonts w:asciiTheme="majorHAnsi" w:hAnsiTheme="majorHAnsi" w:cs="Calibri"/>
                <w:color w:val="000000"/>
              </w:rPr>
              <w:t>Bibhudutta</w:t>
            </w:r>
          </w:p>
        </w:tc>
        <w:tc>
          <w:tcPr>
            <w:tcW w:w="2340" w:type="dxa"/>
            <w:tcBorders>
              <w:top w:val="single" w:sz="6" w:space="0" w:color="auto"/>
              <w:left w:val="single" w:sz="6" w:space="0" w:color="auto"/>
              <w:bottom w:val="single" w:sz="6" w:space="0" w:color="auto"/>
              <w:right w:val="single" w:sz="6" w:space="0" w:color="auto"/>
            </w:tcBorders>
            <w:hideMark/>
          </w:tcPr>
          <w:p w:rsidR="009F6AD1" w:rsidRPr="00EC1A46" w:rsidRDefault="009F6AD1"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Last Updated By:</w:t>
            </w:r>
          </w:p>
        </w:tc>
        <w:tc>
          <w:tcPr>
            <w:tcW w:w="2269" w:type="dxa"/>
            <w:tcBorders>
              <w:top w:val="single" w:sz="6" w:space="0" w:color="auto"/>
              <w:left w:val="single" w:sz="6" w:space="0" w:color="auto"/>
              <w:bottom w:val="single" w:sz="6" w:space="0" w:color="auto"/>
              <w:right w:val="single" w:sz="12" w:space="0" w:color="auto"/>
            </w:tcBorders>
          </w:tcPr>
          <w:p w:rsidR="009F6AD1" w:rsidRPr="00EC1A46" w:rsidRDefault="009F6AD1" w:rsidP="00877BD9">
            <w:pPr>
              <w:rPr>
                <w:rFonts w:asciiTheme="majorHAnsi" w:hAnsiTheme="majorHAnsi" w:cs="Calibri"/>
                <w:sz w:val="22"/>
              </w:rPr>
            </w:pPr>
          </w:p>
        </w:tc>
      </w:tr>
      <w:tr w:rsidR="009F6AD1" w:rsidRPr="008C0E46" w:rsidTr="00877BD9">
        <w:tc>
          <w:tcPr>
            <w:tcW w:w="2088" w:type="dxa"/>
            <w:tcBorders>
              <w:top w:val="single" w:sz="6" w:space="0" w:color="auto"/>
              <w:left w:val="single" w:sz="12" w:space="0" w:color="auto"/>
              <w:bottom w:val="single" w:sz="6" w:space="0" w:color="auto"/>
              <w:right w:val="single" w:sz="6" w:space="0" w:color="auto"/>
            </w:tcBorders>
            <w:hideMark/>
          </w:tcPr>
          <w:p w:rsidR="009F6AD1" w:rsidRPr="00EC1A46" w:rsidRDefault="009F6AD1"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Date  Created:</w:t>
            </w:r>
          </w:p>
        </w:tc>
        <w:tc>
          <w:tcPr>
            <w:tcW w:w="2160" w:type="dxa"/>
            <w:tcBorders>
              <w:top w:val="single" w:sz="6" w:space="0" w:color="auto"/>
              <w:left w:val="single" w:sz="6" w:space="0" w:color="auto"/>
              <w:bottom w:val="single" w:sz="6" w:space="0" w:color="auto"/>
              <w:right w:val="single" w:sz="6" w:space="0" w:color="auto"/>
            </w:tcBorders>
          </w:tcPr>
          <w:p w:rsidR="009F6AD1" w:rsidRPr="00EC1A46" w:rsidRDefault="009F6AD1" w:rsidP="00877BD9">
            <w:pPr>
              <w:pStyle w:val="ListParagraph"/>
              <w:spacing w:after="0" w:line="240" w:lineRule="auto"/>
              <w:contextualSpacing/>
              <w:rPr>
                <w:rFonts w:asciiTheme="majorHAnsi" w:hAnsiTheme="majorHAnsi" w:cs="Calibri"/>
                <w:color w:val="000000"/>
              </w:rPr>
            </w:pPr>
          </w:p>
        </w:tc>
        <w:tc>
          <w:tcPr>
            <w:tcW w:w="2340" w:type="dxa"/>
            <w:tcBorders>
              <w:top w:val="single" w:sz="6" w:space="0" w:color="auto"/>
              <w:left w:val="single" w:sz="6" w:space="0" w:color="auto"/>
              <w:bottom w:val="single" w:sz="6" w:space="0" w:color="auto"/>
              <w:right w:val="single" w:sz="6" w:space="0" w:color="auto"/>
            </w:tcBorders>
            <w:hideMark/>
          </w:tcPr>
          <w:p w:rsidR="009F6AD1" w:rsidRPr="00EC1A46" w:rsidRDefault="009F6AD1"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 xml:space="preserve">  Last Updated Date:</w:t>
            </w:r>
          </w:p>
        </w:tc>
        <w:tc>
          <w:tcPr>
            <w:tcW w:w="2269" w:type="dxa"/>
            <w:tcBorders>
              <w:top w:val="single" w:sz="6" w:space="0" w:color="auto"/>
              <w:left w:val="single" w:sz="6" w:space="0" w:color="auto"/>
              <w:bottom w:val="single" w:sz="6" w:space="0" w:color="auto"/>
              <w:right w:val="single" w:sz="12" w:space="0" w:color="auto"/>
            </w:tcBorders>
          </w:tcPr>
          <w:p w:rsidR="009F6AD1" w:rsidRPr="00EC1A46" w:rsidRDefault="009F6AD1" w:rsidP="00877BD9">
            <w:pPr>
              <w:rPr>
                <w:rFonts w:asciiTheme="majorHAnsi" w:hAnsiTheme="majorHAnsi" w:cs="Calibri"/>
                <w:sz w:val="22"/>
              </w:rPr>
            </w:pPr>
          </w:p>
        </w:tc>
      </w:tr>
      <w:tr w:rsidR="009F6AD1" w:rsidRPr="008C0E46" w:rsidTr="00877BD9">
        <w:tc>
          <w:tcPr>
            <w:tcW w:w="2088" w:type="dxa"/>
            <w:tcBorders>
              <w:top w:val="single" w:sz="6" w:space="0" w:color="auto"/>
              <w:left w:val="single" w:sz="12" w:space="0" w:color="auto"/>
              <w:bottom w:val="single" w:sz="12" w:space="0" w:color="auto"/>
              <w:right w:val="single" w:sz="6" w:space="0" w:color="auto"/>
            </w:tcBorders>
            <w:hideMark/>
          </w:tcPr>
          <w:p w:rsidR="009F6AD1" w:rsidRPr="00EC1A46" w:rsidRDefault="009F6AD1"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Use Case Name:</w:t>
            </w:r>
          </w:p>
        </w:tc>
        <w:tc>
          <w:tcPr>
            <w:tcW w:w="6769" w:type="dxa"/>
            <w:gridSpan w:val="3"/>
            <w:tcBorders>
              <w:top w:val="single" w:sz="6" w:space="0" w:color="auto"/>
              <w:left w:val="single" w:sz="6" w:space="0" w:color="auto"/>
              <w:bottom w:val="single" w:sz="12" w:space="0" w:color="auto"/>
              <w:right w:val="single" w:sz="12" w:space="0" w:color="auto"/>
            </w:tcBorders>
            <w:hideMark/>
          </w:tcPr>
          <w:p w:rsidR="009F6AD1" w:rsidRPr="00EC1A46" w:rsidRDefault="00496094" w:rsidP="00496094">
            <w:pPr>
              <w:pStyle w:val="ListParagraph"/>
              <w:spacing w:after="0" w:line="240" w:lineRule="auto"/>
              <w:contextualSpacing/>
              <w:rPr>
                <w:rFonts w:asciiTheme="majorHAnsi" w:hAnsiTheme="majorHAnsi" w:cs="Calibri"/>
                <w:color w:val="000000"/>
              </w:rPr>
            </w:pPr>
            <w:r w:rsidRPr="00EC1A46">
              <w:rPr>
                <w:rFonts w:asciiTheme="majorHAnsi" w:hAnsiTheme="majorHAnsi" w:cs="Calibri"/>
                <w:color w:val="000000"/>
              </w:rPr>
              <w:t xml:space="preserve">Add </w:t>
            </w:r>
            <w:r w:rsidR="00040181" w:rsidRPr="00EC1A46">
              <w:rPr>
                <w:rFonts w:asciiTheme="majorHAnsi" w:hAnsiTheme="majorHAnsi" w:cs="Calibri"/>
                <w:color w:val="000000"/>
              </w:rPr>
              <w:t>Favourite</w:t>
            </w:r>
            <w:r w:rsidRPr="00EC1A46">
              <w:rPr>
                <w:rFonts w:asciiTheme="majorHAnsi" w:hAnsiTheme="majorHAnsi" w:cs="Calibri"/>
                <w:color w:val="000000"/>
              </w:rPr>
              <w:t xml:space="preserve"> Point</w:t>
            </w:r>
          </w:p>
        </w:tc>
      </w:tr>
    </w:tbl>
    <w:p w:rsidR="009F6AD1" w:rsidRPr="00EC1A46" w:rsidRDefault="009F6AD1" w:rsidP="009F6AD1">
      <w:pPr>
        <w:tabs>
          <w:tab w:val="left" w:pos="900"/>
          <w:tab w:val="num" w:pos="1746"/>
        </w:tabs>
        <w:autoSpaceDE w:val="0"/>
        <w:autoSpaceDN w:val="0"/>
        <w:adjustRightInd w:val="0"/>
        <w:spacing w:line="360" w:lineRule="auto"/>
        <w:ind w:left="90"/>
        <w:jc w:val="both"/>
        <w:rPr>
          <w:rFonts w:asciiTheme="majorHAnsi" w:hAnsiTheme="majorHAnsi" w:cs="Calibri"/>
          <w:sz w:val="20"/>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tblPr>
      <w:tblGrid>
        <w:gridCol w:w="2088"/>
        <w:gridCol w:w="6750"/>
      </w:tblGrid>
      <w:tr w:rsidR="009F6AD1" w:rsidRPr="008C0E46" w:rsidTr="00877BD9">
        <w:tc>
          <w:tcPr>
            <w:tcW w:w="2088" w:type="dxa"/>
            <w:tcBorders>
              <w:top w:val="single" w:sz="12" w:space="0" w:color="auto"/>
              <w:left w:val="single" w:sz="12" w:space="0" w:color="auto"/>
              <w:bottom w:val="single" w:sz="6" w:space="0" w:color="auto"/>
              <w:right w:val="single" w:sz="6" w:space="0" w:color="auto"/>
            </w:tcBorders>
            <w:hideMark/>
          </w:tcPr>
          <w:p w:rsidR="009F6AD1" w:rsidRPr="00EC1A46" w:rsidRDefault="009F6AD1"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Actor:</w:t>
            </w:r>
          </w:p>
        </w:tc>
        <w:tc>
          <w:tcPr>
            <w:tcW w:w="6750" w:type="dxa"/>
            <w:tcBorders>
              <w:top w:val="single" w:sz="12" w:space="0" w:color="auto"/>
              <w:left w:val="single" w:sz="6" w:space="0" w:color="auto"/>
              <w:bottom w:val="single" w:sz="6" w:space="0" w:color="auto"/>
              <w:right w:val="single" w:sz="12" w:space="0" w:color="auto"/>
            </w:tcBorders>
            <w:hideMark/>
          </w:tcPr>
          <w:p w:rsidR="009F6AD1" w:rsidRPr="00EC1A46" w:rsidRDefault="00DD50F9" w:rsidP="00877BD9">
            <w:pPr>
              <w:rPr>
                <w:rFonts w:asciiTheme="majorHAnsi" w:hAnsiTheme="majorHAnsi" w:cs="Calibri"/>
                <w:sz w:val="22"/>
                <w:szCs w:val="22"/>
              </w:rPr>
            </w:pPr>
            <w:r w:rsidRPr="00EC1A46">
              <w:rPr>
                <w:rFonts w:asciiTheme="majorHAnsi" w:hAnsiTheme="majorHAnsi" w:cs="Calibri"/>
                <w:sz w:val="22"/>
                <w:szCs w:val="22"/>
              </w:rPr>
              <w:t>Registered</w:t>
            </w:r>
            <w:r w:rsidR="003C4254" w:rsidRPr="00EC1A46">
              <w:rPr>
                <w:rFonts w:asciiTheme="majorHAnsi" w:hAnsiTheme="majorHAnsi" w:cs="Calibri"/>
                <w:sz w:val="22"/>
                <w:szCs w:val="22"/>
              </w:rPr>
              <w:t xml:space="preserve"> Public User</w:t>
            </w:r>
            <w:r w:rsidRPr="00EC1A46">
              <w:rPr>
                <w:rFonts w:asciiTheme="majorHAnsi" w:hAnsiTheme="majorHAnsi" w:cs="Calibri"/>
                <w:sz w:val="22"/>
                <w:szCs w:val="22"/>
              </w:rPr>
              <w:t xml:space="preserve">/CIO </w:t>
            </w:r>
            <w:r w:rsidR="009F6AD1" w:rsidRPr="00EC1A46">
              <w:rPr>
                <w:rFonts w:asciiTheme="majorHAnsi" w:hAnsiTheme="majorHAnsi" w:cs="Calibri"/>
                <w:sz w:val="22"/>
                <w:szCs w:val="22"/>
              </w:rPr>
              <w:t>User</w:t>
            </w:r>
          </w:p>
        </w:tc>
      </w:tr>
      <w:tr w:rsidR="009F6AD1" w:rsidRPr="008C0E46" w:rsidTr="00877BD9">
        <w:tc>
          <w:tcPr>
            <w:tcW w:w="2088" w:type="dxa"/>
            <w:tcBorders>
              <w:top w:val="single" w:sz="6" w:space="0" w:color="auto"/>
              <w:left w:val="single" w:sz="12" w:space="0" w:color="auto"/>
              <w:bottom w:val="single" w:sz="6" w:space="0" w:color="auto"/>
              <w:right w:val="single" w:sz="6" w:space="0" w:color="auto"/>
            </w:tcBorders>
            <w:hideMark/>
          </w:tcPr>
          <w:p w:rsidR="009F6AD1" w:rsidRPr="00EC1A46" w:rsidRDefault="009F6AD1"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Description:</w:t>
            </w:r>
          </w:p>
        </w:tc>
        <w:tc>
          <w:tcPr>
            <w:tcW w:w="6750" w:type="dxa"/>
            <w:tcBorders>
              <w:top w:val="single" w:sz="6" w:space="0" w:color="auto"/>
              <w:left w:val="single" w:sz="6" w:space="0" w:color="auto"/>
              <w:bottom w:val="single" w:sz="6" w:space="0" w:color="auto"/>
              <w:right w:val="single" w:sz="12" w:space="0" w:color="auto"/>
            </w:tcBorders>
          </w:tcPr>
          <w:p w:rsidR="003C4254" w:rsidRPr="00EC1A46" w:rsidRDefault="00113701" w:rsidP="00113701">
            <w:pPr>
              <w:pStyle w:val="ListParagraph"/>
              <w:spacing w:after="0"/>
              <w:rPr>
                <w:rFonts w:asciiTheme="majorHAnsi" w:hAnsiTheme="majorHAnsi" w:cs="Calibri"/>
                <w:color w:val="auto"/>
              </w:rPr>
            </w:pPr>
            <w:r w:rsidRPr="00EC1A46">
              <w:rPr>
                <w:rFonts w:asciiTheme="majorHAnsi" w:hAnsiTheme="majorHAnsi" w:cs="Calibri"/>
                <w:color w:val="auto"/>
              </w:rPr>
              <w:t xml:space="preserve">Application will facilitate to user to add the </w:t>
            </w:r>
            <w:r w:rsidR="00040181" w:rsidRPr="00EC1A46">
              <w:rPr>
                <w:rFonts w:asciiTheme="majorHAnsi" w:hAnsiTheme="majorHAnsi" w:cs="Calibri"/>
                <w:color w:val="auto"/>
              </w:rPr>
              <w:t>favourite</w:t>
            </w:r>
            <w:r w:rsidRPr="00EC1A46">
              <w:rPr>
                <w:rFonts w:asciiTheme="majorHAnsi" w:hAnsiTheme="majorHAnsi" w:cs="Calibri"/>
                <w:color w:val="auto"/>
              </w:rPr>
              <w:t xml:space="preserve"> point by tap on screen and immediately application will open the attributes window. </w:t>
            </w:r>
          </w:p>
          <w:p w:rsidR="00040181" w:rsidRPr="00EC1A46" w:rsidRDefault="00040181" w:rsidP="00113701">
            <w:pPr>
              <w:pStyle w:val="ListParagraph"/>
              <w:spacing w:after="0"/>
              <w:rPr>
                <w:rFonts w:asciiTheme="majorHAnsi" w:hAnsiTheme="majorHAnsi" w:cs="Calibri"/>
                <w:color w:val="auto"/>
              </w:rPr>
            </w:pPr>
          </w:p>
          <w:p w:rsidR="003C4254" w:rsidRPr="00EC1A46" w:rsidRDefault="003C4254" w:rsidP="00113701">
            <w:pPr>
              <w:pStyle w:val="ListParagraph"/>
              <w:spacing w:after="0"/>
              <w:rPr>
                <w:rFonts w:asciiTheme="majorHAnsi" w:hAnsiTheme="majorHAnsi" w:cs="Calibri"/>
                <w:color w:val="auto"/>
                <w:u w:val="single"/>
              </w:rPr>
            </w:pPr>
            <w:r w:rsidRPr="00EC1A46">
              <w:rPr>
                <w:rFonts w:asciiTheme="majorHAnsi" w:hAnsiTheme="majorHAnsi" w:cs="Calibri"/>
                <w:color w:val="auto"/>
                <w:u w:val="single"/>
              </w:rPr>
              <w:t>For Registered Public Users</w:t>
            </w:r>
          </w:p>
          <w:p w:rsidR="00113701" w:rsidRPr="00EC1A46" w:rsidRDefault="003C4254" w:rsidP="00113701">
            <w:pPr>
              <w:pStyle w:val="ListParagraph"/>
              <w:spacing w:after="0"/>
              <w:rPr>
                <w:rFonts w:asciiTheme="majorHAnsi" w:hAnsiTheme="majorHAnsi" w:cs="Calibri"/>
                <w:color w:val="auto"/>
              </w:rPr>
            </w:pPr>
            <w:r w:rsidRPr="00EC1A46">
              <w:rPr>
                <w:rFonts w:asciiTheme="majorHAnsi" w:hAnsiTheme="majorHAnsi" w:cs="Calibri"/>
                <w:color w:val="auto"/>
              </w:rPr>
              <w:t xml:space="preserve">The </w:t>
            </w:r>
            <w:r w:rsidR="00113701" w:rsidRPr="00EC1A46">
              <w:rPr>
                <w:rFonts w:asciiTheme="majorHAnsi" w:hAnsiTheme="majorHAnsi" w:cs="Calibri"/>
                <w:color w:val="auto"/>
              </w:rPr>
              <w:t>following  attribute have to be captured –</w:t>
            </w:r>
          </w:p>
          <w:p w:rsidR="00113701" w:rsidRPr="00EC1A46" w:rsidRDefault="003C4254" w:rsidP="00770790">
            <w:pPr>
              <w:pStyle w:val="ListParagraph"/>
              <w:numPr>
                <w:ilvl w:val="0"/>
                <w:numId w:val="13"/>
              </w:numPr>
              <w:spacing w:after="0"/>
              <w:contextualSpacing/>
              <w:rPr>
                <w:rFonts w:asciiTheme="majorHAnsi" w:hAnsiTheme="majorHAnsi" w:cs="Calibri"/>
                <w:color w:val="auto"/>
              </w:rPr>
            </w:pPr>
            <w:r w:rsidRPr="00EC1A46">
              <w:rPr>
                <w:rFonts w:asciiTheme="majorHAnsi" w:hAnsiTheme="majorHAnsi" w:cs="Calibri"/>
                <w:color w:val="auto"/>
              </w:rPr>
              <w:t>N</w:t>
            </w:r>
            <w:r w:rsidR="00113701" w:rsidRPr="00EC1A46">
              <w:rPr>
                <w:rFonts w:asciiTheme="majorHAnsi" w:hAnsiTheme="majorHAnsi" w:cs="Calibri"/>
                <w:color w:val="auto"/>
              </w:rPr>
              <w:t>ame- Mandatory</w:t>
            </w:r>
          </w:p>
          <w:p w:rsidR="00113701" w:rsidRPr="00EC1A46" w:rsidRDefault="00113701" w:rsidP="00770790">
            <w:pPr>
              <w:pStyle w:val="ListParagraph"/>
              <w:numPr>
                <w:ilvl w:val="0"/>
                <w:numId w:val="13"/>
              </w:numPr>
              <w:spacing w:after="0"/>
              <w:contextualSpacing/>
              <w:rPr>
                <w:rFonts w:asciiTheme="majorHAnsi" w:hAnsiTheme="majorHAnsi" w:cs="Calibri"/>
                <w:color w:val="auto"/>
              </w:rPr>
            </w:pPr>
            <w:r w:rsidRPr="00EC1A46">
              <w:rPr>
                <w:rFonts w:asciiTheme="majorHAnsi" w:hAnsiTheme="majorHAnsi" w:cs="Calibri"/>
                <w:color w:val="auto"/>
              </w:rPr>
              <w:t>Description - Mandatory</w:t>
            </w:r>
          </w:p>
          <w:p w:rsidR="00113701" w:rsidRPr="00EC1A46" w:rsidRDefault="00113701" w:rsidP="00770790">
            <w:pPr>
              <w:pStyle w:val="ListParagraph"/>
              <w:numPr>
                <w:ilvl w:val="0"/>
                <w:numId w:val="13"/>
              </w:numPr>
              <w:spacing w:after="0"/>
              <w:contextualSpacing/>
              <w:rPr>
                <w:rFonts w:asciiTheme="majorHAnsi" w:hAnsiTheme="majorHAnsi" w:cs="Calibri"/>
                <w:color w:val="auto"/>
              </w:rPr>
            </w:pPr>
            <w:r w:rsidRPr="00EC1A46">
              <w:rPr>
                <w:rFonts w:asciiTheme="majorHAnsi" w:hAnsiTheme="majorHAnsi" w:cs="Calibri"/>
                <w:color w:val="auto"/>
              </w:rPr>
              <w:t>Type &amp; Subtype (pick from POI masters) - optional</w:t>
            </w:r>
          </w:p>
          <w:p w:rsidR="00113701" w:rsidRPr="00EC1A46" w:rsidRDefault="00113701" w:rsidP="00770790">
            <w:pPr>
              <w:pStyle w:val="ListParagraph"/>
              <w:numPr>
                <w:ilvl w:val="0"/>
                <w:numId w:val="13"/>
              </w:numPr>
              <w:spacing w:after="0"/>
              <w:contextualSpacing/>
              <w:rPr>
                <w:rFonts w:asciiTheme="majorHAnsi" w:hAnsiTheme="majorHAnsi" w:cs="Calibri"/>
                <w:color w:val="auto"/>
              </w:rPr>
            </w:pPr>
            <w:r w:rsidRPr="00EC1A46">
              <w:rPr>
                <w:rFonts w:asciiTheme="majorHAnsi" w:hAnsiTheme="majorHAnsi" w:cs="Calibri"/>
                <w:color w:val="auto"/>
              </w:rPr>
              <w:t>Block Number (auto pick for current location) - mandatory</w:t>
            </w:r>
          </w:p>
          <w:p w:rsidR="00113701" w:rsidRPr="00EC1A46" w:rsidRDefault="00113701" w:rsidP="00770790">
            <w:pPr>
              <w:pStyle w:val="ListParagraph"/>
              <w:numPr>
                <w:ilvl w:val="0"/>
                <w:numId w:val="13"/>
              </w:numPr>
              <w:spacing w:after="0"/>
              <w:contextualSpacing/>
              <w:rPr>
                <w:rFonts w:asciiTheme="majorHAnsi" w:hAnsiTheme="majorHAnsi" w:cs="Calibri"/>
                <w:color w:val="auto"/>
              </w:rPr>
            </w:pPr>
            <w:r w:rsidRPr="00EC1A46">
              <w:rPr>
                <w:rFonts w:asciiTheme="majorHAnsi" w:hAnsiTheme="majorHAnsi" w:cs="Calibri"/>
                <w:color w:val="auto"/>
              </w:rPr>
              <w:t>Photo (either through camera or from photo gallery) - optional</w:t>
            </w:r>
          </w:p>
          <w:p w:rsidR="003C4254" w:rsidRPr="00EC1A46" w:rsidRDefault="003C4254" w:rsidP="00877BD9">
            <w:pPr>
              <w:tabs>
                <w:tab w:val="clear" w:pos="5760"/>
                <w:tab w:val="left" w:pos="6102"/>
              </w:tabs>
              <w:ind w:right="-18"/>
              <w:rPr>
                <w:rFonts w:asciiTheme="majorHAnsi" w:hAnsiTheme="majorHAnsi" w:cs="Calibri"/>
                <w:sz w:val="22"/>
                <w:szCs w:val="22"/>
              </w:rPr>
            </w:pPr>
          </w:p>
          <w:p w:rsidR="003C4254" w:rsidRPr="00EC1A46" w:rsidRDefault="003C4254" w:rsidP="00877BD9">
            <w:pPr>
              <w:tabs>
                <w:tab w:val="clear" w:pos="5760"/>
                <w:tab w:val="left" w:pos="6102"/>
              </w:tabs>
              <w:ind w:right="-18"/>
              <w:rPr>
                <w:rFonts w:asciiTheme="majorHAnsi" w:hAnsiTheme="majorHAnsi" w:cs="Calibri"/>
                <w:sz w:val="22"/>
                <w:szCs w:val="22"/>
              </w:rPr>
            </w:pPr>
          </w:p>
          <w:p w:rsidR="003C4254" w:rsidRPr="00EC1A46" w:rsidRDefault="003C4254" w:rsidP="00877BD9">
            <w:pPr>
              <w:tabs>
                <w:tab w:val="clear" w:pos="5760"/>
                <w:tab w:val="left" w:pos="6102"/>
              </w:tabs>
              <w:ind w:right="-18"/>
              <w:rPr>
                <w:rFonts w:asciiTheme="majorHAnsi" w:hAnsiTheme="majorHAnsi" w:cs="Calibri"/>
                <w:sz w:val="22"/>
                <w:szCs w:val="22"/>
                <w:u w:val="single"/>
              </w:rPr>
            </w:pPr>
            <w:r w:rsidRPr="00EC1A46">
              <w:rPr>
                <w:rFonts w:asciiTheme="majorHAnsi" w:hAnsiTheme="majorHAnsi" w:cs="Calibri"/>
                <w:sz w:val="22"/>
                <w:szCs w:val="22"/>
                <w:u w:val="single"/>
              </w:rPr>
              <w:t>For Registered CIO Users</w:t>
            </w:r>
          </w:p>
          <w:p w:rsidR="003C4254" w:rsidRPr="00EC1A46" w:rsidRDefault="003C4254" w:rsidP="00877BD9">
            <w:pPr>
              <w:tabs>
                <w:tab w:val="clear" w:pos="5760"/>
                <w:tab w:val="left" w:pos="6102"/>
              </w:tabs>
              <w:ind w:right="-18"/>
              <w:rPr>
                <w:rFonts w:asciiTheme="majorHAnsi" w:hAnsiTheme="majorHAnsi" w:cs="Calibri"/>
                <w:sz w:val="22"/>
                <w:szCs w:val="22"/>
              </w:rPr>
            </w:pPr>
            <w:r w:rsidRPr="00EC1A46">
              <w:rPr>
                <w:rFonts w:asciiTheme="majorHAnsi" w:hAnsiTheme="majorHAnsi" w:cs="Calibri"/>
                <w:sz w:val="22"/>
                <w:szCs w:val="22"/>
              </w:rPr>
              <w:t xml:space="preserve">The Following attributes have to be captured – </w:t>
            </w:r>
          </w:p>
          <w:p w:rsidR="003C4254" w:rsidRPr="00EC1A46" w:rsidRDefault="003C4254" w:rsidP="00770790">
            <w:pPr>
              <w:pStyle w:val="ListParagraph"/>
              <w:numPr>
                <w:ilvl w:val="0"/>
                <w:numId w:val="56"/>
              </w:numPr>
              <w:spacing w:after="0"/>
              <w:contextualSpacing/>
              <w:rPr>
                <w:rFonts w:asciiTheme="majorHAnsi" w:hAnsiTheme="majorHAnsi" w:cs="Calibri"/>
                <w:color w:val="auto"/>
              </w:rPr>
            </w:pPr>
            <w:r w:rsidRPr="00EC1A46">
              <w:rPr>
                <w:rFonts w:asciiTheme="majorHAnsi" w:hAnsiTheme="majorHAnsi" w:cs="Calibri"/>
                <w:color w:val="auto"/>
              </w:rPr>
              <w:t>Name English: - Mandatory</w:t>
            </w:r>
          </w:p>
          <w:p w:rsidR="003C4254" w:rsidRPr="00EC1A46" w:rsidRDefault="003C4254" w:rsidP="00770790">
            <w:pPr>
              <w:pStyle w:val="ListParagraph"/>
              <w:numPr>
                <w:ilvl w:val="0"/>
                <w:numId w:val="56"/>
              </w:numPr>
              <w:spacing w:after="0"/>
              <w:contextualSpacing/>
              <w:rPr>
                <w:rFonts w:asciiTheme="majorHAnsi" w:hAnsiTheme="majorHAnsi" w:cs="Calibri"/>
                <w:color w:val="auto"/>
              </w:rPr>
            </w:pPr>
            <w:r w:rsidRPr="00EC1A46">
              <w:rPr>
                <w:rFonts w:asciiTheme="majorHAnsi" w:hAnsiTheme="majorHAnsi" w:cs="Calibri"/>
                <w:color w:val="auto"/>
              </w:rPr>
              <w:t>Name Arabic: - Mandatory</w:t>
            </w:r>
          </w:p>
          <w:p w:rsidR="003C4254" w:rsidRPr="00EC1A46" w:rsidRDefault="003C4254" w:rsidP="00770790">
            <w:pPr>
              <w:pStyle w:val="ListParagraph"/>
              <w:numPr>
                <w:ilvl w:val="0"/>
                <w:numId w:val="56"/>
              </w:numPr>
              <w:spacing w:after="0"/>
              <w:contextualSpacing/>
              <w:rPr>
                <w:rFonts w:asciiTheme="majorHAnsi" w:hAnsiTheme="majorHAnsi" w:cs="Calibri"/>
                <w:color w:val="auto"/>
              </w:rPr>
            </w:pPr>
            <w:r w:rsidRPr="00EC1A46">
              <w:rPr>
                <w:rFonts w:asciiTheme="majorHAnsi" w:hAnsiTheme="majorHAnsi" w:cs="Calibri"/>
                <w:color w:val="auto"/>
              </w:rPr>
              <w:t>Feature Type: POI / Non POI - Mandatory</w:t>
            </w:r>
          </w:p>
          <w:p w:rsidR="003C4254" w:rsidRPr="00EC1A46" w:rsidRDefault="003C4254" w:rsidP="00770790">
            <w:pPr>
              <w:pStyle w:val="ListParagraph"/>
              <w:numPr>
                <w:ilvl w:val="0"/>
                <w:numId w:val="56"/>
              </w:numPr>
              <w:spacing w:after="0"/>
              <w:contextualSpacing/>
              <w:rPr>
                <w:rFonts w:asciiTheme="majorHAnsi" w:hAnsiTheme="majorHAnsi" w:cs="Calibri"/>
                <w:color w:val="auto"/>
              </w:rPr>
            </w:pPr>
            <w:r w:rsidRPr="00EC1A46">
              <w:rPr>
                <w:rFonts w:asciiTheme="majorHAnsi" w:hAnsiTheme="majorHAnsi" w:cs="Calibri"/>
                <w:color w:val="auto"/>
              </w:rPr>
              <w:t>POI Type: (only if Feature Type is POI) - Mandatory</w:t>
            </w:r>
          </w:p>
          <w:p w:rsidR="003C4254" w:rsidRPr="00EC1A46" w:rsidRDefault="003C4254" w:rsidP="00770790">
            <w:pPr>
              <w:pStyle w:val="ListParagraph"/>
              <w:numPr>
                <w:ilvl w:val="0"/>
                <w:numId w:val="56"/>
              </w:numPr>
              <w:spacing w:after="0"/>
              <w:contextualSpacing/>
              <w:rPr>
                <w:rFonts w:asciiTheme="majorHAnsi" w:hAnsiTheme="majorHAnsi" w:cs="Calibri"/>
                <w:color w:val="auto"/>
              </w:rPr>
            </w:pPr>
            <w:r w:rsidRPr="00EC1A46">
              <w:rPr>
                <w:rFonts w:asciiTheme="majorHAnsi" w:hAnsiTheme="majorHAnsi" w:cs="Calibri"/>
                <w:color w:val="auto"/>
              </w:rPr>
              <w:t>POI Subtype: (only if Feature Type is POI) - Mandatory</w:t>
            </w:r>
          </w:p>
          <w:p w:rsidR="003C4254" w:rsidRPr="00EC1A46" w:rsidRDefault="003C4254" w:rsidP="00770790">
            <w:pPr>
              <w:pStyle w:val="ListParagraph"/>
              <w:numPr>
                <w:ilvl w:val="0"/>
                <w:numId w:val="56"/>
              </w:numPr>
              <w:spacing w:after="0"/>
              <w:contextualSpacing/>
              <w:rPr>
                <w:rFonts w:asciiTheme="majorHAnsi" w:hAnsiTheme="majorHAnsi" w:cs="Calibri"/>
                <w:color w:val="auto"/>
              </w:rPr>
            </w:pPr>
            <w:r w:rsidRPr="00EC1A46">
              <w:rPr>
                <w:rFonts w:asciiTheme="majorHAnsi" w:hAnsiTheme="majorHAnsi" w:cs="Calibri"/>
                <w:color w:val="auto"/>
              </w:rPr>
              <w:t>Description: Optional</w:t>
            </w:r>
          </w:p>
          <w:p w:rsidR="003C4254" w:rsidRPr="00EC1A46" w:rsidRDefault="003C4254" w:rsidP="00770790">
            <w:pPr>
              <w:pStyle w:val="ListParagraph"/>
              <w:numPr>
                <w:ilvl w:val="0"/>
                <w:numId w:val="56"/>
              </w:numPr>
              <w:spacing w:after="0"/>
              <w:contextualSpacing/>
              <w:rPr>
                <w:rFonts w:asciiTheme="majorHAnsi" w:hAnsiTheme="majorHAnsi" w:cs="Calibri"/>
                <w:color w:val="auto"/>
              </w:rPr>
            </w:pPr>
            <w:r w:rsidRPr="00EC1A46">
              <w:rPr>
                <w:rFonts w:asciiTheme="majorHAnsi" w:hAnsiTheme="majorHAnsi" w:cs="Calibri"/>
                <w:color w:val="auto"/>
              </w:rPr>
              <w:t>Block No: - Mandatory if POI (May be auto pick from location where it is placed)</w:t>
            </w:r>
          </w:p>
          <w:p w:rsidR="003C4254" w:rsidRPr="00EC1A46" w:rsidRDefault="003C4254" w:rsidP="00770790">
            <w:pPr>
              <w:pStyle w:val="ListParagraph"/>
              <w:numPr>
                <w:ilvl w:val="0"/>
                <w:numId w:val="56"/>
              </w:numPr>
              <w:spacing w:after="0"/>
              <w:contextualSpacing/>
              <w:rPr>
                <w:rFonts w:asciiTheme="majorHAnsi" w:hAnsiTheme="majorHAnsi" w:cs="Calibri"/>
                <w:color w:val="auto"/>
              </w:rPr>
            </w:pPr>
            <w:r w:rsidRPr="00EC1A46">
              <w:rPr>
                <w:rFonts w:asciiTheme="majorHAnsi" w:hAnsiTheme="majorHAnsi" w:cs="Calibri"/>
                <w:color w:val="auto"/>
              </w:rPr>
              <w:t>Road No: - Mandatory if POI</w:t>
            </w:r>
          </w:p>
          <w:p w:rsidR="003C4254" w:rsidRPr="00EC1A46" w:rsidRDefault="003C4254" w:rsidP="00770790">
            <w:pPr>
              <w:pStyle w:val="ListParagraph"/>
              <w:numPr>
                <w:ilvl w:val="0"/>
                <w:numId w:val="56"/>
              </w:numPr>
              <w:spacing w:after="0"/>
              <w:contextualSpacing/>
              <w:rPr>
                <w:rFonts w:asciiTheme="majorHAnsi" w:hAnsiTheme="majorHAnsi" w:cs="Calibri"/>
                <w:color w:val="auto"/>
              </w:rPr>
            </w:pPr>
            <w:r w:rsidRPr="00EC1A46">
              <w:rPr>
                <w:rFonts w:asciiTheme="majorHAnsi" w:hAnsiTheme="majorHAnsi" w:cs="Calibri"/>
                <w:color w:val="auto"/>
              </w:rPr>
              <w:lastRenderedPageBreak/>
              <w:t>Building No: - Mandatory if POI</w:t>
            </w:r>
          </w:p>
          <w:p w:rsidR="003C4254" w:rsidRPr="00EC1A46" w:rsidRDefault="003C4254" w:rsidP="00770790">
            <w:pPr>
              <w:pStyle w:val="ListParagraph"/>
              <w:numPr>
                <w:ilvl w:val="0"/>
                <w:numId w:val="56"/>
              </w:numPr>
              <w:spacing w:after="0"/>
              <w:contextualSpacing/>
              <w:rPr>
                <w:rFonts w:asciiTheme="majorHAnsi" w:hAnsiTheme="majorHAnsi" w:cs="Calibri"/>
              </w:rPr>
            </w:pPr>
            <w:r w:rsidRPr="00EC1A46">
              <w:rPr>
                <w:rFonts w:asciiTheme="majorHAnsi" w:hAnsiTheme="majorHAnsi" w:cs="Calibri"/>
                <w:color w:val="auto"/>
              </w:rPr>
              <w:t>Photo: (Either through Camera or from photo gallery) – Optional</w:t>
            </w:r>
          </w:p>
          <w:p w:rsidR="003C4254" w:rsidRPr="00EC1A46" w:rsidRDefault="003C4254" w:rsidP="00EC1A46">
            <w:pPr>
              <w:contextualSpacing/>
              <w:rPr>
                <w:rFonts w:asciiTheme="majorHAnsi" w:hAnsiTheme="majorHAnsi" w:cs="Calibri"/>
              </w:rPr>
            </w:pPr>
          </w:p>
          <w:p w:rsidR="003C4254" w:rsidRPr="00EC1A46" w:rsidRDefault="003C4254" w:rsidP="003C4254">
            <w:pPr>
              <w:tabs>
                <w:tab w:val="clear" w:pos="5760"/>
                <w:tab w:val="left" w:pos="6102"/>
              </w:tabs>
              <w:ind w:right="-18"/>
              <w:rPr>
                <w:rFonts w:asciiTheme="majorHAnsi" w:hAnsiTheme="majorHAnsi" w:cs="Calibri"/>
                <w:sz w:val="22"/>
                <w:szCs w:val="22"/>
              </w:rPr>
            </w:pPr>
            <w:r w:rsidRPr="00EC1A46">
              <w:rPr>
                <w:rFonts w:asciiTheme="majorHAnsi" w:hAnsiTheme="majorHAnsi" w:cs="Calibri"/>
                <w:sz w:val="22"/>
                <w:szCs w:val="22"/>
              </w:rPr>
              <w:t xml:space="preserve">Click on the Add link to add the FP &amp; its attribute to the CIO server. </w:t>
            </w:r>
          </w:p>
          <w:p w:rsidR="003C4254" w:rsidRPr="00EC1A46" w:rsidRDefault="003C4254" w:rsidP="00EC1A46">
            <w:pPr>
              <w:contextualSpacing/>
              <w:rPr>
                <w:rFonts w:asciiTheme="majorHAnsi" w:hAnsiTheme="majorHAnsi" w:cs="Calibri"/>
              </w:rPr>
            </w:pPr>
          </w:p>
        </w:tc>
      </w:tr>
      <w:tr w:rsidR="009F6AD1" w:rsidRPr="008C0E46" w:rsidTr="00877BD9">
        <w:tc>
          <w:tcPr>
            <w:tcW w:w="2088" w:type="dxa"/>
            <w:tcBorders>
              <w:top w:val="single" w:sz="6" w:space="0" w:color="auto"/>
              <w:left w:val="single" w:sz="12" w:space="0" w:color="auto"/>
              <w:bottom w:val="single" w:sz="6" w:space="0" w:color="auto"/>
              <w:right w:val="single" w:sz="6" w:space="0" w:color="auto"/>
            </w:tcBorders>
            <w:hideMark/>
          </w:tcPr>
          <w:p w:rsidR="009F6AD1" w:rsidRPr="00EC1A46" w:rsidRDefault="009F6AD1"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lastRenderedPageBreak/>
              <w:t>Preconditions:</w:t>
            </w:r>
          </w:p>
        </w:tc>
        <w:tc>
          <w:tcPr>
            <w:tcW w:w="6750" w:type="dxa"/>
            <w:tcBorders>
              <w:top w:val="single" w:sz="6" w:space="0" w:color="auto"/>
              <w:left w:val="single" w:sz="6" w:space="0" w:color="auto"/>
              <w:bottom w:val="single" w:sz="6" w:space="0" w:color="auto"/>
              <w:right w:val="single" w:sz="12" w:space="0" w:color="auto"/>
            </w:tcBorders>
            <w:hideMark/>
          </w:tcPr>
          <w:p w:rsidR="009F6AD1" w:rsidRPr="00EC1A46" w:rsidRDefault="009F6AD1" w:rsidP="00770790">
            <w:pPr>
              <w:numPr>
                <w:ilvl w:val="0"/>
                <w:numId w:val="42"/>
              </w:numPr>
              <w:rPr>
                <w:rFonts w:asciiTheme="majorHAnsi" w:hAnsiTheme="majorHAnsi" w:cs="Calibri"/>
                <w:sz w:val="22"/>
                <w:szCs w:val="22"/>
              </w:rPr>
            </w:pPr>
            <w:r w:rsidRPr="00EC1A46">
              <w:rPr>
                <w:rFonts w:asciiTheme="majorHAnsi" w:hAnsiTheme="majorHAnsi" w:cs="Calibri"/>
                <w:sz w:val="22"/>
                <w:szCs w:val="22"/>
              </w:rPr>
              <w:t>Device should be on mode</w:t>
            </w:r>
          </w:p>
          <w:p w:rsidR="009F6AD1" w:rsidRPr="00EC1A46" w:rsidRDefault="009F6AD1" w:rsidP="00770790">
            <w:pPr>
              <w:numPr>
                <w:ilvl w:val="0"/>
                <w:numId w:val="42"/>
              </w:numPr>
              <w:rPr>
                <w:rFonts w:asciiTheme="majorHAnsi" w:hAnsiTheme="majorHAnsi" w:cs="Calibri"/>
                <w:sz w:val="22"/>
                <w:szCs w:val="22"/>
              </w:rPr>
            </w:pPr>
            <w:r w:rsidRPr="00EC1A46">
              <w:rPr>
                <w:rFonts w:asciiTheme="majorHAnsi" w:hAnsiTheme="majorHAnsi" w:cs="Calibri"/>
                <w:sz w:val="22"/>
                <w:szCs w:val="22"/>
              </w:rPr>
              <w:t>Bahrain locator app must be available on mobile or will be installed from the mobile market/play store.</w:t>
            </w:r>
          </w:p>
          <w:p w:rsidR="009F6AD1" w:rsidRPr="00EC1A46" w:rsidRDefault="009F6AD1" w:rsidP="00770790">
            <w:pPr>
              <w:numPr>
                <w:ilvl w:val="0"/>
                <w:numId w:val="42"/>
              </w:numPr>
              <w:rPr>
                <w:rFonts w:asciiTheme="majorHAnsi" w:hAnsiTheme="majorHAnsi" w:cs="Calibri"/>
                <w:sz w:val="22"/>
                <w:szCs w:val="22"/>
              </w:rPr>
            </w:pPr>
            <w:r w:rsidRPr="00EC1A46">
              <w:rPr>
                <w:rFonts w:asciiTheme="majorHAnsi" w:hAnsiTheme="majorHAnsi" w:cs="Calibri"/>
                <w:sz w:val="22"/>
                <w:szCs w:val="22"/>
              </w:rPr>
              <w:t>Device should connect to the internet.</w:t>
            </w:r>
          </w:p>
          <w:p w:rsidR="009F6AD1" w:rsidRPr="00EC1A46" w:rsidRDefault="009F6AD1" w:rsidP="00770790">
            <w:pPr>
              <w:numPr>
                <w:ilvl w:val="0"/>
                <w:numId w:val="42"/>
              </w:numPr>
              <w:rPr>
                <w:rFonts w:asciiTheme="majorHAnsi" w:hAnsiTheme="majorHAnsi" w:cs="Calibri"/>
                <w:sz w:val="22"/>
                <w:szCs w:val="22"/>
              </w:rPr>
            </w:pPr>
            <w:r w:rsidRPr="00EC1A46">
              <w:rPr>
                <w:rFonts w:asciiTheme="majorHAnsi" w:hAnsiTheme="majorHAnsi" w:cs="Calibri"/>
                <w:sz w:val="22"/>
                <w:szCs w:val="22"/>
              </w:rPr>
              <w:t>Device should establish a connection with the server</w:t>
            </w:r>
          </w:p>
        </w:tc>
      </w:tr>
      <w:tr w:rsidR="009F6AD1" w:rsidRPr="008C0E46" w:rsidTr="00877BD9">
        <w:tc>
          <w:tcPr>
            <w:tcW w:w="2088" w:type="dxa"/>
            <w:tcBorders>
              <w:top w:val="single" w:sz="6" w:space="0" w:color="auto"/>
              <w:left w:val="single" w:sz="12" w:space="0" w:color="auto"/>
              <w:bottom w:val="single" w:sz="6" w:space="0" w:color="auto"/>
              <w:right w:val="single" w:sz="6" w:space="0" w:color="auto"/>
            </w:tcBorders>
            <w:hideMark/>
          </w:tcPr>
          <w:p w:rsidR="009F6AD1" w:rsidRPr="00EC1A46" w:rsidRDefault="009F6AD1"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Normal Flow:</w:t>
            </w:r>
          </w:p>
        </w:tc>
        <w:tc>
          <w:tcPr>
            <w:tcW w:w="6750" w:type="dxa"/>
            <w:tcBorders>
              <w:top w:val="single" w:sz="6" w:space="0" w:color="auto"/>
              <w:left w:val="single" w:sz="6" w:space="0" w:color="auto"/>
              <w:bottom w:val="single" w:sz="6" w:space="0" w:color="auto"/>
              <w:right w:val="single" w:sz="12" w:space="0" w:color="auto"/>
            </w:tcBorders>
            <w:hideMark/>
          </w:tcPr>
          <w:p w:rsidR="009F6AD1" w:rsidRPr="00EC1A46" w:rsidRDefault="009F6AD1" w:rsidP="00770790">
            <w:pPr>
              <w:numPr>
                <w:ilvl w:val="0"/>
                <w:numId w:val="43"/>
              </w:numPr>
              <w:ind w:right="0"/>
              <w:rPr>
                <w:rFonts w:asciiTheme="majorHAnsi" w:hAnsiTheme="majorHAnsi" w:cs="Calibri"/>
                <w:sz w:val="22"/>
                <w:szCs w:val="22"/>
              </w:rPr>
            </w:pPr>
            <w:r w:rsidRPr="00EC1A46">
              <w:rPr>
                <w:rFonts w:asciiTheme="majorHAnsi" w:hAnsiTheme="majorHAnsi" w:cs="Calibri"/>
                <w:sz w:val="22"/>
                <w:szCs w:val="22"/>
              </w:rPr>
              <w:t>Start the Bahrain locator application</w:t>
            </w:r>
          </w:p>
          <w:p w:rsidR="00113701" w:rsidRPr="00EC1A46" w:rsidRDefault="009F6AD1" w:rsidP="00770790">
            <w:pPr>
              <w:numPr>
                <w:ilvl w:val="0"/>
                <w:numId w:val="43"/>
              </w:numPr>
              <w:ind w:right="0"/>
              <w:rPr>
                <w:rFonts w:asciiTheme="majorHAnsi" w:hAnsiTheme="majorHAnsi" w:cs="Calibri"/>
                <w:bCs/>
                <w:sz w:val="22"/>
                <w:szCs w:val="22"/>
              </w:rPr>
            </w:pPr>
            <w:r w:rsidRPr="00EC1A46">
              <w:rPr>
                <w:rFonts w:asciiTheme="majorHAnsi" w:hAnsiTheme="majorHAnsi" w:cs="Calibri"/>
                <w:bCs/>
                <w:sz w:val="22"/>
                <w:szCs w:val="22"/>
              </w:rPr>
              <w:t xml:space="preserve">Click on the </w:t>
            </w:r>
            <w:r w:rsidR="00113701" w:rsidRPr="00EC1A46">
              <w:rPr>
                <w:rFonts w:asciiTheme="majorHAnsi" w:hAnsiTheme="majorHAnsi" w:cs="Calibri"/>
                <w:bCs/>
                <w:sz w:val="22"/>
                <w:szCs w:val="22"/>
              </w:rPr>
              <w:t>F</w:t>
            </w:r>
            <w:r w:rsidR="00FC1710" w:rsidRPr="00EC1A46">
              <w:rPr>
                <w:rFonts w:asciiTheme="majorHAnsi" w:hAnsiTheme="majorHAnsi" w:cs="Calibri"/>
                <w:bCs/>
                <w:sz w:val="22"/>
                <w:szCs w:val="22"/>
              </w:rPr>
              <w:t xml:space="preserve">avorite </w:t>
            </w:r>
            <w:r w:rsidR="00113701" w:rsidRPr="00EC1A46">
              <w:rPr>
                <w:rFonts w:asciiTheme="majorHAnsi" w:hAnsiTheme="majorHAnsi" w:cs="Calibri"/>
                <w:bCs/>
                <w:sz w:val="22"/>
                <w:szCs w:val="22"/>
              </w:rPr>
              <w:t>P</w:t>
            </w:r>
            <w:r w:rsidR="00FC1710" w:rsidRPr="00EC1A46">
              <w:rPr>
                <w:rFonts w:asciiTheme="majorHAnsi" w:hAnsiTheme="majorHAnsi" w:cs="Calibri"/>
                <w:bCs/>
                <w:sz w:val="22"/>
                <w:szCs w:val="22"/>
              </w:rPr>
              <w:t>oint</w:t>
            </w:r>
            <w:r w:rsidRPr="00EC1A46">
              <w:rPr>
                <w:rFonts w:asciiTheme="majorHAnsi" w:hAnsiTheme="majorHAnsi" w:cs="Calibri"/>
                <w:bCs/>
                <w:sz w:val="22"/>
                <w:szCs w:val="22"/>
              </w:rPr>
              <w:t xml:space="preserve">from </w:t>
            </w:r>
            <w:r w:rsidR="00113701" w:rsidRPr="00EC1A46">
              <w:rPr>
                <w:rFonts w:asciiTheme="majorHAnsi" w:hAnsiTheme="majorHAnsi" w:cs="Calibri"/>
                <w:bCs/>
                <w:sz w:val="22"/>
                <w:szCs w:val="22"/>
              </w:rPr>
              <w:t xml:space="preserve">the </w:t>
            </w:r>
            <w:r w:rsidRPr="00EC1A46">
              <w:rPr>
                <w:rFonts w:asciiTheme="majorHAnsi" w:hAnsiTheme="majorHAnsi" w:cs="Calibri"/>
                <w:bCs/>
                <w:sz w:val="22"/>
                <w:szCs w:val="22"/>
              </w:rPr>
              <w:t>context menu.</w:t>
            </w:r>
          </w:p>
          <w:p w:rsidR="00113701" w:rsidRPr="00EC1A46" w:rsidRDefault="00113701" w:rsidP="00770790">
            <w:pPr>
              <w:numPr>
                <w:ilvl w:val="0"/>
                <w:numId w:val="43"/>
              </w:numPr>
              <w:ind w:right="0"/>
              <w:rPr>
                <w:rFonts w:asciiTheme="majorHAnsi" w:hAnsiTheme="majorHAnsi" w:cs="Calibri"/>
                <w:bCs/>
                <w:sz w:val="22"/>
                <w:szCs w:val="22"/>
              </w:rPr>
            </w:pPr>
            <w:r w:rsidRPr="00EC1A46">
              <w:rPr>
                <w:rFonts w:asciiTheme="majorHAnsi" w:hAnsiTheme="majorHAnsi" w:cs="Calibri"/>
                <w:bCs/>
                <w:sz w:val="22"/>
                <w:szCs w:val="22"/>
              </w:rPr>
              <w:t>Click on the desire location on map.</w:t>
            </w:r>
          </w:p>
          <w:p w:rsidR="00113701" w:rsidRPr="00EC1A46" w:rsidRDefault="00113701" w:rsidP="00770790">
            <w:pPr>
              <w:numPr>
                <w:ilvl w:val="0"/>
                <w:numId w:val="43"/>
              </w:numPr>
              <w:ind w:right="0"/>
              <w:rPr>
                <w:rFonts w:asciiTheme="majorHAnsi" w:hAnsiTheme="majorHAnsi" w:cs="Calibri"/>
                <w:bCs/>
                <w:sz w:val="22"/>
                <w:szCs w:val="22"/>
              </w:rPr>
            </w:pPr>
            <w:r w:rsidRPr="00EC1A46">
              <w:rPr>
                <w:rFonts w:asciiTheme="majorHAnsi" w:hAnsiTheme="majorHAnsi" w:cs="Calibri"/>
                <w:bCs/>
                <w:sz w:val="22"/>
                <w:szCs w:val="22"/>
              </w:rPr>
              <w:t>Application will open the attribute window.</w:t>
            </w:r>
          </w:p>
          <w:p w:rsidR="00113701" w:rsidRPr="00EC1A46" w:rsidRDefault="00113701" w:rsidP="00770790">
            <w:pPr>
              <w:numPr>
                <w:ilvl w:val="0"/>
                <w:numId w:val="43"/>
              </w:numPr>
              <w:ind w:right="0"/>
              <w:rPr>
                <w:rFonts w:asciiTheme="majorHAnsi" w:hAnsiTheme="majorHAnsi" w:cs="Calibri"/>
                <w:bCs/>
                <w:sz w:val="22"/>
                <w:szCs w:val="22"/>
              </w:rPr>
            </w:pPr>
            <w:r w:rsidRPr="00EC1A46">
              <w:rPr>
                <w:rFonts w:asciiTheme="majorHAnsi" w:hAnsiTheme="majorHAnsi" w:cs="Calibri"/>
                <w:bCs/>
                <w:sz w:val="22"/>
                <w:szCs w:val="22"/>
              </w:rPr>
              <w:t>Fill the mandatory attribute</w:t>
            </w:r>
            <w:r w:rsidR="00734C53" w:rsidRPr="00EC1A46">
              <w:rPr>
                <w:rFonts w:asciiTheme="majorHAnsi" w:hAnsiTheme="majorHAnsi" w:cs="Calibri"/>
                <w:bCs/>
                <w:sz w:val="22"/>
                <w:szCs w:val="22"/>
              </w:rPr>
              <w:t>s</w:t>
            </w:r>
            <w:r w:rsidRPr="00EC1A46">
              <w:rPr>
                <w:rFonts w:asciiTheme="majorHAnsi" w:hAnsiTheme="majorHAnsi" w:cs="Calibri"/>
                <w:bCs/>
                <w:sz w:val="22"/>
                <w:szCs w:val="22"/>
              </w:rPr>
              <w:t xml:space="preserve"> field.</w:t>
            </w:r>
          </w:p>
          <w:p w:rsidR="009F6AD1" w:rsidRPr="00EC1A46" w:rsidRDefault="00113701" w:rsidP="00770790">
            <w:pPr>
              <w:numPr>
                <w:ilvl w:val="0"/>
                <w:numId w:val="43"/>
              </w:numPr>
              <w:ind w:right="0"/>
              <w:rPr>
                <w:rFonts w:asciiTheme="majorHAnsi" w:hAnsiTheme="majorHAnsi" w:cs="Calibri"/>
                <w:bCs/>
                <w:sz w:val="22"/>
                <w:szCs w:val="22"/>
              </w:rPr>
            </w:pPr>
            <w:r w:rsidRPr="00EC1A46">
              <w:rPr>
                <w:rFonts w:asciiTheme="majorHAnsi" w:hAnsiTheme="majorHAnsi" w:cs="Calibri"/>
                <w:bCs/>
                <w:sz w:val="22"/>
                <w:szCs w:val="22"/>
              </w:rPr>
              <w:t xml:space="preserve">Click on the </w:t>
            </w:r>
            <w:r w:rsidR="00734C53" w:rsidRPr="00EC1A46">
              <w:rPr>
                <w:rFonts w:asciiTheme="majorHAnsi" w:hAnsiTheme="majorHAnsi" w:cs="Calibri"/>
                <w:bCs/>
                <w:sz w:val="22"/>
                <w:szCs w:val="22"/>
              </w:rPr>
              <w:t xml:space="preserve">add </w:t>
            </w:r>
            <w:r w:rsidR="00E31D05" w:rsidRPr="00EC1A46">
              <w:rPr>
                <w:rFonts w:asciiTheme="majorHAnsi" w:hAnsiTheme="majorHAnsi" w:cs="Calibri"/>
                <w:bCs/>
                <w:sz w:val="22"/>
                <w:szCs w:val="22"/>
              </w:rPr>
              <w:t xml:space="preserve">attribute button </w:t>
            </w:r>
            <w:r w:rsidR="00734C53" w:rsidRPr="00EC1A46">
              <w:rPr>
                <w:rFonts w:asciiTheme="majorHAnsi" w:hAnsiTheme="majorHAnsi" w:cs="Calibri"/>
                <w:bCs/>
                <w:sz w:val="22"/>
                <w:szCs w:val="22"/>
              </w:rPr>
              <w:t xml:space="preserve">to add the attribute details to the </w:t>
            </w:r>
            <w:r w:rsidR="00E31D05" w:rsidRPr="00EC1A46">
              <w:rPr>
                <w:rFonts w:asciiTheme="majorHAnsi" w:hAnsiTheme="majorHAnsi" w:cs="Calibri"/>
                <w:bCs/>
                <w:sz w:val="22"/>
                <w:szCs w:val="22"/>
              </w:rPr>
              <w:t xml:space="preserve">feature and stored in </w:t>
            </w:r>
            <w:r w:rsidR="00734C53" w:rsidRPr="00EC1A46">
              <w:rPr>
                <w:rFonts w:asciiTheme="majorHAnsi" w:hAnsiTheme="majorHAnsi" w:cs="Calibri"/>
                <w:bCs/>
                <w:sz w:val="22"/>
                <w:szCs w:val="22"/>
              </w:rPr>
              <w:t>server.</w:t>
            </w:r>
          </w:p>
          <w:p w:rsidR="009F6AD1" w:rsidRPr="00EC1A46" w:rsidRDefault="009F6AD1" w:rsidP="00877BD9">
            <w:pPr>
              <w:ind w:right="0"/>
              <w:rPr>
                <w:rFonts w:asciiTheme="majorHAnsi" w:hAnsiTheme="majorHAnsi" w:cs="Calibri"/>
                <w:sz w:val="22"/>
                <w:szCs w:val="22"/>
              </w:rPr>
            </w:pPr>
          </w:p>
        </w:tc>
      </w:tr>
      <w:tr w:rsidR="009F6AD1" w:rsidRPr="008C0E46" w:rsidTr="00877BD9">
        <w:tc>
          <w:tcPr>
            <w:tcW w:w="2088" w:type="dxa"/>
            <w:tcBorders>
              <w:top w:val="single" w:sz="6" w:space="0" w:color="auto"/>
              <w:left w:val="single" w:sz="12" w:space="0" w:color="auto"/>
              <w:bottom w:val="single" w:sz="6" w:space="0" w:color="auto"/>
              <w:right w:val="single" w:sz="6" w:space="0" w:color="auto"/>
            </w:tcBorders>
            <w:hideMark/>
          </w:tcPr>
          <w:p w:rsidR="009F6AD1" w:rsidRPr="00EC1A46" w:rsidRDefault="009F6AD1"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Alternative Flow:</w:t>
            </w:r>
          </w:p>
        </w:tc>
        <w:tc>
          <w:tcPr>
            <w:tcW w:w="6750" w:type="dxa"/>
            <w:tcBorders>
              <w:top w:val="single" w:sz="6" w:space="0" w:color="auto"/>
              <w:left w:val="single" w:sz="6" w:space="0" w:color="auto"/>
              <w:bottom w:val="single" w:sz="6" w:space="0" w:color="auto"/>
              <w:right w:val="single" w:sz="12" w:space="0" w:color="auto"/>
            </w:tcBorders>
            <w:hideMark/>
          </w:tcPr>
          <w:p w:rsidR="009F6AD1" w:rsidRPr="00EC1A46" w:rsidRDefault="009F6AD1" w:rsidP="00877BD9">
            <w:pPr>
              <w:rPr>
                <w:rFonts w:asciiTheme="majorHAnsi" w:hAnsiTheme="majorHAnsi" w:cs="Calibri"/>
                <w:sz w:val="22"/>
                <w:szCs w:val="22"/>
              </w:rPr>
            </w:pPr>
            <w:r w:rsidRPr="00EC1A46">
              <w:rPr>
                <w:rFonts w:asciiTheme="majorHAnsi" w:hAnsiTheme="majorHAnsi" w:cs="Calibri"/>
                <w:sz w:val="22"/>
                <w:szCs w:val="22"/>
              </w:rPr>
              <w:t xml:space="preserve">Any network issue, user needs to close the application &amp; start again. </w:t>
            </w:r>
          </w:p>
          <w:p w:rsidR="009F6AD1" w:rsidRPr="00EC1A46" w:rsidRDefault="009F6AD1" w:rsidP="00877BD9">
            <w:pPr>
              <w:ind w:right="0"/>
              <w:rPr>
                <w:rFonts w:asciiTheme="majorHAnsi" w:hAnsiTheme="majorHAnsi" w:cs="Calibri"/>
                <w:sz w:val="22"/>
                <w:szCs w:val="22"/>
              </w:rPr>
            </w:pPr>
          </w:p>
        </w:tc>
      </w:tr>
      <w:tr w:rsidR="009F6AD1" w:rsidRPr="008C0E46" w:rsidTr="00877BD9">
        <w:tc>
          <w:tcPr>
            <w:tcW w:w="2088" w:type="dxa"/>
            <w:tcBorders>
              <w:top w:val="single" w:sz="6" w:space="0" w:color="auto"/>
              <w:left w:val="single" w:sz="12" w:space="0" w:color="auto"/>
              <w:bottom w:val="single" w:sz="6" w:space="0" w:color="auto"/>
              <w:right w:val="single" w:sz="6" w:space="0" w:color="auto"/>
            </w:tcBorders>
          </w:tcPr>
          <w:p w:rsidR="009F6AD1" w:rsidRPr="00EC1A46" w:rsidRDefault="009F6AD1"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Business Rules</w:t>
            </w:r>
          </w:p>
        </w:tc>
        <w:tc>
          <w:tcPr>
            <w:tcW w:w="6750" w:type="dxa"/>
            <w:tcBorders>
              <w:top w:val="single" w:sz="6" w:space="0" w:color="auto"/>
              <w:left w:val="single" w:sz="6" w:space="0" w:color="auto"/>
              <w:bottom w:val="single" w:sz="6" w:space="0" w:color="auto"/>
              <w:right w:val="single" w:sz="12" w:space="0" w:color="auto"/>
            </w:tcBorders>
          </w:tcPr>
          <w:p w:rsidR="009F6AD1" w:rsidRPr="00EC1A46" w:rsidRDefault="00734C53" w:rsidP="00877BD9">
            <w:pPr>
              <w:ind w:right="0"/>
              <w:rPr>
                <w:rFonts w:asciiTheme="majorHAnsi" w:hAnsiTheme="majorHAnsi" w:cs="Calibri"/>
                <w:sz w:val="22"/>
                <w:szCs w:val="22"/>
              </w:rPr>
            </w:pPr>
            <w:r w:rsidRPr="00EC1A46">
              <w:rPr>
                <w:rFonts w:asciiTheme="majorHAnsi" w:hAnsiTheme="majorHAnsi" w:cs="Calibri"/>
                <w:sz w:val="22"/>
                <w:szCs w:val="22"/>
              </w:rPr>
              <w:t xml:space="preserve">Favorite points have to save </w:t>
            </w:r>
            <w:r w:rsidR="00E31D05" w:rsidRPr="00EC1A46">
              <w:rPr>
                <w:rFonts w:asciiTheme="majorHAnsi" w:hAnsiTheme="majorHAnsi" w:cs="Calibri"/>
                <w:sz w:val="22"/>
                <w:szCs w:val="22"/>
              </w:rPr>
              <w:t>with respect to</w:t>
            </w:r>
            <w:r w:rsidRPr="00EC1A46">
              <w:rPr>
                <w:rFonts w:asciiTheme="majorHAnsi" w:hAnsiTheme="majorHAnsi" w:cs="Calibri"/>
                <w:sz w:val="22"/>
                <w:szCs w:val="22"/>
              </w:rPr>
              <w:t xml:space="preserve"> user login.</w:t>
            </w:r>
          </w:p>
          <w:p w:rsidR="00734C53" w:rsidRPr="00EC1A46" w:rsidRDefault="00734C53" w:rsidP="00734C53">
            <w:pPr>
              <w:ind w:right="0"/>
              <w:rPr>
                <w:rFonts w:asciiTheme="majorHAnsi" w:hAnsiTheme="majorHAnsi" w:cs="Calibri"/>
                <w:sz w:val="22"/>
                <w:szCs w:val="22"/>
              </w:rPr>
            </w:pPr>
            <w:r w:rsidRPr="00EC1A46">
              <w:rPr>
                <w:rFonts w:asciiTheme="majorHAnsi" w:hAnsiTheme="majorHAnsi" w:cs="Calibri"/>
                <w:sz w:val="22"/>
                <w:szCs w:val="22"/>
              </w:rPr>
              <w:t>Mandatory fields: FP Name, Description</w:t>
            </w:r>
          </w:p>
          <w:p w:rsidR="00734C53" w:rsidRPr="00EC1A46" w:rsidRDefault="00734C53" w:rsidP="00734C53">
            <w:pPr>
              <w:ind w:right="0"/>
              <w:rPr>
                <w:rFonts w:asciiTheme="majorHAnsi" w:hAnsiTheme="majorHAnsi" w:cs="Calibri"/>
                <w:sz w:val="22"/>
                <w:szCs w:val="22"/>
              </w:rPr>
            </w:pPr>
            <w:r w:rsidRPr="00EC1A46">
              <w:rPr>
                <w:rFonts w:asciiTheme="majorHAnsi" w:hAnsiTheme="majorHAnsi" w:cs="Calibri"/>
                <w:sz w:val="22"/>
                <w:szCs w:val="22"/>
              </w:rPr>
              <w:t>Optional field: POI type/subtype</w:t>
            </w:r>
            <w:r w:rsidR="00FC1710" w:rsidRPr="00EC1A46">
              <w:rPr>
                <w:rFonts w:asciiTheme="majorHAnsi" w:hAnsiTheme="majorHAnsi" w:cs="Calibri"/>
                <w:sz w:val="22"/>
                <w:szCs w:val="22"/>
              </w:rPr>
              <w:t>&amp; photo</w:t>
            </w:r>
          </w:p>
          <w:p w:rsidR="00B04166" w:rsidRPr="00EC1A46" w:rsidRDefault="00FC1710" w:rsidP="00B04166">
            <w:pPr>
              <w:ind w:right="0"/>
              <w:rPr>
                <w:rFonts w:asciiTheme="majorHAnsi" w:hAnsiTheme="majorHAnsi" w:cs="Calibri"/>
                <w:sz w:val="22"/>
                <w:szCs w:val="22"/>
              </w:rPr>
            </w:pPr>
            <w:r w:rsidRPr="00EC1A46">
              <w:rPr>
                <w:rFonts w:asciiTheme="majorHAnsi" w:hAnsiTheme="majorHAnsi" w:cs="Calibri"/>
                <w:sz w:val="22"/>
                <w:szCs w:val="22"/>
              </w:rPr>
              <w:t xml:space="preserve">Block number will </w:t>
            </w:r>
            <w:r w:rsidR="00B04166" w:rsidRPr="00EC1A46">
              <w:rPr>
                <w:rFonts w:asciiTheme="majorHAnsi" w:hAnsiTheme="majorHAnsi" w:cs="Calibri"/>
                <w:sz w:val="22"/>
                <w:szCs w:val="22"/>
              </w:rPr>
              <w:t xml:space="preserve">be </w:t>
            </w:r>
            <w:r w:rsidR="00B04166" w:rsidRPr="00EC1A46">
              <w:rPr>
                <w:rFonts w:asciiTheme="majorHAnsi" w:hAnsiTheme="majorHAnsi" w:cs="Calibri"/>
                <w:color w:val="auto"/>
                <w:sz w:val="22"/>
                <w:szCs w:val="22"/>
              </w:rPr>
              <w:t>auto pick for current location</w:t>
            </w:r>
            <w:r w:rsidRPr="00EC1A46">
              <w:rPr>
                <w:rFonts w:asciiTheme="majorHAnsi" w:hAnsiTheme="majorHAnsi" w:cs="Calibri"/>
                <w:sz w:val="22"/>
                <w:szCs w:val="22"/>
              </w:rPr>
              <w:t xml:space="preserve">. </w:t>
            </w:r>
          </w:p>
          <w:p w:rsidR="00B04166" w:rsidRPr="00EC1A46" w:rsidRDefault="00B04166" w:rsidP="00B04166">
            <w:pPr>
              <w:ind w:right="0"/>
              <w:rPr>
                <w:rFonts w:asciiTheme="majorHAnsi" w:hAnsiTheme="majorHAnsi" w:cs="Calibri"/>
                <w:sz w:val="22"/>
                <w:szCs w:val="22"/>
              </w:rPr>
            </w:pPr>
            <w:r w:rsidRPr="00EC1A46">
              <w:rPr>
                <w:rFonts w:asciiTheme="majorHAnsi" w:hAnsiTheme="majorHAnsi" w:cs="Calibri"/>
                <w:sz w:val="22"/>
                <w:szCs w:val="22"/>
              </w:rPr>
              <w:t>User can add the FP only for his/her login.</w:t>
            </w:r>
          </w:p>
          <w:p w:rsidR="00E31D05" w:rsidRPr="00EC1A46" w:rsidRDefault="00E31D05" w:rsidP="00B04166">
            <w:pPr>
              <w:ind w:right="0"/>
              <w:rPr>
                <w:rFonts w:asciiTheme="majorHAnsi" w:hAnsiTheme="majorHAnsi" w:cs="Calibri"/>
                <w:sz w:val="22"/>
                <w:szCs w:val="22"/>
              </w:rPr>
            </w:pPr>
            <w:r w:rsidRPr="00EC1A46">
              <w:rPr>
                <w:rFonts w:asciiTheme="majorHAnsi" w:hAnsiTheme="majorHAnsi" w:cs="Calibri"/>
                <w:sz w:val="22"/>
                <w:szCs w:val="22"/>
              </w:rPr>
              <w:t>Photo image must be compressed to less than or equal to 1mb.</w:t>
            </w:r>
          </w:p>
          <w:p w:rsidR="00FC1710" w:rsidRPr="00EC1A46" w:rsidRDefault="00FC1710" w:rsidP="00B04166">
            <w:pPr>
              <w:ind w:right="0"/>
              <w:rPr>
                <w:rFonts w:asciiTheme="majorHAnsi" w:hAnsiTheme="majorHAnsi" w:cs="Calibri"/>
                <w:sz w:val="22"/>
                <w:szCs w:val="22"/>
              </w:rPr>
            </w:pPr>
          </w:p>
        </w:tc>
      </w:tr>
      <w:tr w:rsidR="009F6AD1" w:rsidRPr="008C0E46" w:rsidTr="00877BD9">
        <w:tc>
          <w:tcPr>
            <w:tcW w:w="2088" w:type="dxa"/>
            <w:tcBorders>
              <w:top w:val="single" w:sz="6" w:space="0" w:color="auto"/>
              <w:left w:val="single" w:sz="12" w:space="0" w:color="auto"/>
              <w:bottom w:val="single" w:sz="6" w:space="0" w:color="auto"/>
              <w:right w:val="single" w:sz="6" w:space="0" w:color="auto"/>
            </w:tcBorders>
            <w:hideMark/>
          </w:tcPr>
          <w:p w:rsidR="009F6AD1" w:rsidRPr="00EC1A46" w:rsidRDefault="009F6AD1"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Flow Chat</w:t>
            </w:r>
          </w:p>
        </w:tc>
        <w:tc>
          <w:tcPr>
            <w:tcW w:w="6750" w:type="dxa"/>
            <w:tcBorders>
              <w:top w:val="single" w:sz="6" w:space="0" w:color="auto"/>
              <w:left w:val="single" w:sz="6" w:space="0" w:color="auto"/>
              <w:bottom w:val="single" w:sz="6" w:space="0" w:color="auto"/>
              <w:right w:val="single" w:sz="12" w:space="0" w:color="auto"/>
            </w:tcBorders>
            <w:hideMark/>
          </w:tcPr>
          <w:p w:rsidR="009F6AD1" w:rsidRPr="00EC1A46" w:rsidRDefault="00B04166" w:rsidP="00877BD9">
            <w:pPr>
              <w:rPr>
                <w:rFonts w:asciiTheme="majorHAnsi" w:hAnsiTheme="majorHAnsi" w:cs="Calibri"/>
                <w:sz w:val="22"/>
                <w:szCs w:val="22"/>
              </w:rPr>
            </w:pPr>
            <w:r w:rsidRPr="00EA7074">
              <w:rPr>
                <w:rFonts w:asciiTheme="majorHAnsi" w:hAnsiTheme="majorHAnsi" w:cs="Calibri"/>
              </w:rPr>
              <w:object w:dxaOrig="4269" w:dyaOrig="11334">
                <v:shape id="_x0000_i1035" type="#_x0000_t75" style="width:125.85pt;height:335.6pt" o:ole="">
                  <v:imagedata r:id="rId37" o:title=""/>
                </v:shape>
                <o:OLEObject Type="Embed" ProgID="Visio.Drawing.11" ShapeID="_x0000_i1035" DrawAspect="Content" ObjectID="_1464609896" r:id="rId38"/>
              </w:object>
            </w:r>
          </w:p>
        </w:tc>
      </w:tr>
      <w:tr w:rsidR="009F6AD1" w:rsidRPr="008C0E46" w:rsidTr="00877BD9">
        <w:tc>
          <w:tcPr>
            <w:tcW w:w="2088" w:type="dxa"/>
            <w:tcBorders>
              <w:top w:val="single" w:sz="6" w:space="0" w:color="auto"/>
              <w:left w:val="single" w:sz="12" w:space="0" w:color="auto"/>
              <w:bottom w:val="single" w:sz="6" w:space="0" w:color="auto"/>
              <w:right w:val="single" w:sz="6" w:space="0" w:color="auto"/>
            </w:tcBorders>
            <w:hideMark/>
          </w:tcPr>
          <w:p w:rsidR="009F6AD1" w:rsidRPr="00EC1A46" w:rsidRDefault="009F6AD1"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lastRenderedPageBreak/>
              <w:t>Exceptions:</w:t>
            </w:r>
          </w:p>
        </w:tc>
        <w:tc>
          <w:tcPr>
            <w:tcW w:w="6750" w:type="dxa"/>
            <w:tcBorders>
              <w:top w:val="single" w:sz="6" w:space="0" w:color="auto"/>
              <w:left w:val="single" w:sz="6" w:space="0" w:color="auto"/>
              <w:bottom w:val="single" w:sz="6" w:space="0" w:color="auto"/>
              <w:right w:val="single" w:sz="12" w:space="0" w:color="auto"/>
            </w:tcBorders>
            <w:hideMark/>
          </w:tcPr>
          <w:p w:rsidR="009F6AD1" w:rsidRPr="00EC1A46" w:rsidRDefault="009F6AD1" w:rsidP="00877BD9">
            <w:pPr>
              <w:rPr>
                <w:rFonts w:asciiTheme="majorHAnsi" w:hAnsiTheme="majorHAnsi" w:cs="Calibri"/>
                <w:sz w:val="22"/>
                <w:szCs w:val="22"/>
              </w:rPr>
            </w:pPr>
            <w:r w:rsidRPr="00EC1A46">
              <w:rPr>
                <w:rFonts w:asciiTheme="majorHAnsi" w:hAnsiTheme="majorHAnsi" w:cs="Calibri"/>
                <w:sz w:val="22"/>
                <w:szCs w:val="22"/>
              </w:rPr>
              <w:t>Out of network or poor network coverage area</w:t>
            </w:r>
          </w:p>
          <w:p w:rsidR="009F6AD1" w:rsidRPr="00EC1A46" w:rsidRDefault="00FC1710" w:rsidP="00FC1710">
            <w:pPr>
              <w:rPr>
                <w:rFonts w:asciiTheme="majorHAnsi" w:hAnsiTheme="majorHAnsi" w:cs="Calibri"/>
                <w:sz w:val="22"/>
                <w:szCs w:val="22"/>
              </w:rPr>
            </w:pPr>
            <w:r w:rsidRPr="00EC1A46">
              <w:rPr>
                <w:rFonts w:asciiTheme="majorHAnsi" w:hAnsiTheme="majorHAnsi" w:cs="Calibri"/>
                <w:sz w:val="22"/>
                <w:szCs w:val="22"/>
              </w:rPr>
              <w:t>Fill the mandatory fields.</w:t>
            </w:r>
          </w:p>
        </w:tc>
      </w:tr>
      <w:tr w:rsidR="009F6AD1" w:rsidRPr="008C0E46" w:rsidTr="00877BD9">
        <w:tc>
          <w:tcPr>
            <w:tcW w:w="2088" w:type="dxa"/>
            <w:tcBorders>
              <w:top w:val="single" w:sz="6" w:space="0" w:color="auto"/>
              <w:left w:val="single" w:sz="12" w:space="0" w:color="auto"/>
              <w:bottom w:val="single" w:sz="6" w:space="0" w:color="auto"/>
              <w:right w:val="single" w:sz="6" w:space="0" w:color="auto"/>
            </w:tcBorders>
            <w:hideMark/>
          </w:tcPr>
          <w:p w:rsidR="009F6AD1" w:rsidRPr="00EC1A46" w:rsidRDefault="009F6AD1"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Includes:</w:t>
            </w:r>
          </w:p>
        </w:tc>
        <w:tc>
          <w:tcPr>
            <w:tcW w:w="6750" w:type="dxa"/>
            <w:tcBorders>
              <w:top w:val="single" w:sz="6" w:space="0" w:color="auto"/>
              <w:left w:val="single" w:sz="6" w:space="0" w:color="auto"/>
              <w:bottom w:val="single" w:sz="6" w:space="0" w:color="auto"/>
              <w:right w:val="single" w:sz="12" w:space="0" w:color="auto"/>
            </w:tcBorders>
            <w:hideMark/>
          </w:tcPr>
          <w:p w:rsidR="009F6AD1" w:rsidRPr="00EC1A46" w:rsidRDefault="009F6AD1" w:rsidP="00877BD9">
            <w:pPr>
              <w:rPr>
                <w:rFonts w:asciiTheme="majorHAnsi" w:hAnsiTheme="majorHAnsi" w:cs="Calibri"/>
                <w:sz w:val="22"/>
                <w:szCs w:val="22"/>
              </w:rPr>
            </w:pPr>
          </w:p>
        </w:tc>
      </w:tr>
      <w:tr w:rsidR="009F6AD1" w:rsidRPr="008C0E46" w:rsidTr="00877BD9">
        <w:tc>
          <w:tcPr>
            <w:tcW w:w="2088" w:type="dxa"/>
            <w:tcBorders>
              <w:top w:val="single" w:sz="6" w:space="0" w:color="auto"/>
              <w:left w:val="single" w:sz="12" w:space="0" w:color="auto"/>
              <w:bottom w:val="single" w:sz="6" w:space="0" w:color="auto"/>
              <w:right w:val="single" w:sz="6" w:space="0" w:color="auto"/>
            </w:tcBorders>
            <w:hideMark/>
          </w:tcPr>
          <w:p w:rsidR="009F6AD1" w:rsidRPr="00EC1A46" w:rsidRDefault="009F6AD1"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Special Requirements:</w:t>
            </w:r>
          </w:p>
        </w:tc>
        <w:tc>
          <w:tcPr>
            <w:tcW w:w="6750" w:type="dxa"/>
            <w:tcBorders>
              <w:top w:val="single" w:sz="6" w:space="0" w:color="auto"/>
              <w:left w:val="single" w:sz="6" w:space="0" w:color="auto"/>
              <w:bottom w:val="single" w:sz="6" w:space="0" w:color="auto"/>
              <w:right w:val="single" w:sz="12" w:space="0" w:color="auto"/>
            </w:tcBorders>
            <w:hideMark/>
          </w:tcPr>
          <w:p w:rsidR="009F6AD1" w:rsidRPr="00EC1A46" w:rsidRDefault="00495F5B" w:rsidP="00495F5B">
            <w:pPr>
              <w:rPr>
                <w:rFonts w:asciiTheme="majorHAnsi" w:hAnsiTheme="majorHAnsi"/>
                <w:sz w:val="22"/>
                <w:szCs w:val="22"/>
              </w:rPr>
            </w:pPr>
            <w:r w:rsidRPr="00EC1A46">
              <w:rPr>
                <w:rFonts w:asciiTheme="majorHAnsi" w:hAnsiTheme="majorHAnsi" w:cs="Calibri"/>
                <w:sz w:val="22"/>
                <w:szCs w:val="22"/>
              </w:rPr>
              <w:t>While entering the data into the FP attribute, if device get out of coverage area then system will save the data in the session cache &amp; after getting the coverage area device will update the server.</w:t>
            </w:r>
          </w:p>
        </w:tc>
      </w:tr>
      <w:tr w:rsidR="009F6AD1" w:rsidRPr="008C0E46" w:rsidTr="00877BD9">
        <w:tc>
          <w:tcPr>
            <w:tcW w:w="2088" w:type="dxa"/>
            <w:tcBorders>
              <w:top w:val="single" w:sz="6" w:space="0" w:color="auto"/>
              <w:left w:val="single" w:sz="12" w:space="0" w:color="auto"/>
              <w:bottom w:val="single" w:sz="6" w:space="0" w:color="auto"/>
              <w:right w:val="single" w:sz="6" w:space="0" w:color="auto"/>
            </w:tcBorders>
            <w:hideMark/>
          </w:tcPr>
          <w:p w:rsidR="009F6AD1" w:rsidRPr="00EC1A46" w:rsidRDefault="009F6AD1"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Assumptions:</w:t>
            </w:r>
          </w:p>
        </w:tc>
        <w:tc>
          <w:tcPr>
            <w:tcW w:w="6750" w:type="dxa"/>
            <w:tcBorders>
              <w:top w:val="single" w:sz="6" w:space="0" w:color="auto"/>
              <w:left w:val="single" w:sz="6" w:space="0" w:color="auto"/>
              <w:bottom w:val="single" w:sz="6" w:space="0" w:color="auto"/>
              <w:right w:val="single" w:sz="12" w:space="0" w:color="auto"/>
            </w:tcBorders>
            <w:hideMark/>
          </w:tcPr>
          <w:p w:rsidR="009F6AD1" w:rsidRPr="00EC1A46" w:rsidRDefault="009F6AD1" w:rsidP="00877BD9">
            <w:pPr>
              <w:rPr>
                <w:rFonts w:asciiTheme="majorHAnsi" w:hAnsiTheme="majorHAnsi" w:cs="Calibri"/>
                <w:sz w:val="22"/>
                <w:szCs w:val="22"/>
              </w:rPr>
            </w:pPr>
            <w:r w:rsidRPr="00EC1A46">
              <w:rPr>
                <w:rFonts w:asciiTheme="majorHAnsi" w:hAnsiTheme="majorHAnsi" w:cs="Calibri"/>
                <w:sz w:val="22"/>
                <w:szCs w:val="22"/>
              </w:rPr>
              <w:t>Server holding various types of data for the use.</w:t>
            </w:r>
          </w:p>
          <w:p w:rsidR="009F6AD1" w:rsidRPr="00EC1A46" w:rsidRDefault="009F6AD1" w:rsidP="00877BD9">
            <w:pPr>
              <w:rPr>
                <w:rFonts w:asciiTheme="majorHAnsi" w:hAnsiTheme="majorHAnsi" w:cs="Calibri"/>
                <w:sz w:val="22"/>
                <w:szCs w:val="22"/>
              </w:rPr>
            </w:pPr>
            <w:r w:rsidRPr="00EC1A46">
              <w:rPr>
                <w:rFonts w:asciiTheme="majorHAnsi" w:hAnsiTheme="majorHAnsi" w:cs="Calibri"/>
                <w:sz w:val="22"/>
                <w:szCs w:val="22"/>
              </w:rPr>
              <w:t xml:space="preserve">Server will be facilitated with required </w:t>
            </w:r>
            <w:r w:rsidR="006130C8" w:rsidRPr="00EC1A46">
              <w:rPr>
                <w:rFonts w:asciiTheme="majorHAnsi" w:hAnsiTheme="majorHAnsi" w:cs="Calibri"/>
                <w:sz w:val="22"/>
                <w:szCs w:val="22"/>
              </w:rPr>
              <w:t>ArcGIS</w:t>
            </w:r>
            <w:r w:rsidRPr="00EC1A46">
              <w:rPr>
                <w:rFonts w:asciiTheme="majorHAnsi" w:hAnsiTheme="majorHAnsi" w:cs="Calibri"/>
                <w:sz w:val="22"/>
                <w:szCs w:val="22"/>
              </w:rPr>
              <w:t xml:space="preserve"> services.</w:t>
            </w:r>
          </w:p>
          <w:p w:rsidR="009F6AD1" w:rsidRPr="00EC1A46" w:rsidRDefault="009F6AD1" w:rsidP="00877BD9">
            <w:pPr>
              <w:tabs>
                <w:tab w:val="clear" w:pos="5760"/>
              </w:tabs>
              <w:ind w:right="72"/>
              <w:rPr>
                <w:rFonts w:asciiTheme="majorHAnsi" w:hAnsiTheme="majorHAnsi" w:cs="Calibri"/>
                <w:sz w:val="22"/>
                <w:szCs w:val="22"/>
              </w:rPr>
            </w:pPr>
            <w:r w:rsidRPr="00EC1A46">
              <w:rPr>
                <w:rFonts w:asciiTheme="majorHAnsi" w:hAnsiTheme="majorHAnsi" w:cs="Calibri"/>
                <w:sz w:val="22"/>
                <w:szCs w:val="22"/>
              </w:rPr>
              <w:t>Bahrain locator app must have registered in mobile market/play store.</w:t>
            </w:r>
          </w:p>
        </w:tc>
      </w:tr>
      <w:tr w:rsidR="009F6AD1" w:rsidRPr="008C0E46" w:rsidTr="00877BD9">
        <w:tc>
          <w:tcPr>
            <w:tcW w:w="2088" w:type="dxa"/>
            <w:tcBorders>
              <w:top w:val="single" w:sz="6" w:space="0" w:color="auto"/>
              <w:left w:val="single" w:sz="12" w:space="0" w:color="auto"/>
              <w:bottom w:val="single" w:sz="6" w:space="0" w:color="auto"/>
              <w:right w:val="single" w:sz="6" w:space="0" w:color="auto"/>
            </w:tcBorders>
            <w:hideMark/>
          </w:tcPr>
          <w:p w:rsidR="009F6AD1" w:rsidRPr="00EC1A46" w:rsidRDefault="009F6AD1"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Post conditions:</w:t>
            </w:r>
          </w:p>
        </w:tc>
        <w:tc>
          <w:tcPr>
            <w:tcW w:w="6750" w:type="dxa"/>
            <w:tcBorders>
              <w:top w:val="single" w:sz="6" w:space="0" w:color="auto"/>
              <w:left w:val="single" w:sz="6" w:space="0" w:color="auto"/>
              <w:bottom w:val="single" w:sz="6" w:space="0" w:color="auto"/>
              <w:right w:val="single" w:sz="12" w:space="0" w:color="auto"/>
            </w:tcBorders>
            <w:hideMark/>
          </w:tcPr>
          <w:p w:rsidR="009F6AD1" w:rsidRPr="00EC1A46" w:rsidRDefault="00FC1710" w:rsidP="00FC1710">
            <w:pPr>
              <w:tabs>
                <w:tab w:val="clear" w:pos="720"/>
                <w:tab w:val="clear" w:pos="5760"/>
              </w:tabs>
              <w:autoSpaceDE w:val="0"/>
              <w:autoSpaceDN w:val="0"/>
              <w:adjustRightInd w:val="0"/>
              <w:spacing w:line="288" w:lineRule="auto"/>
              <w:ind w:right="0"/>
              <w:rPr>
                <w:rFonts w:asciiTheme="majorHAnsi" w:hAnsiTheme="majorHAnsi" w:cs="Calibri"/>
                <w:sz w:val="22"/>
                <w:szCs w:val="22"/>
              </w:rPr>
            </w:pPr>
            <w:r w:rsidRPr="00EC1A46">
              <w:rPr>
                <w:rFonts w:asciiTheme="majorHAnsi" w:hAnsiTheme="majorHAnsi" w:cs="Calibri"/>
                <w:sz w:val="22"/>
                <w:szCs w:val="22"/>
              </w:rPr>
              <w:t>Application will add the attribute details to the server &amp; feature on the map.</w:t>
            </w:r>
          </w:p>
        </w:tc>
      </w:tr>
      <w:tr w:rsidR="009F6AD1" w:rsidRPr="008C0E46" w:rsidTr="00877BD9">
        <w:tc>
          <w:tcPr>
            <w:tcW w:w="2088" w:type="dxa"/>
            <w:tcBorders>
              <w:top w:val="single" w:sz="6" w:space="0" w:color="auto"/>
              <w:left w:val="single" w:sz="12" w:space="0" w:color="auto"/>
              <w:bottom w:val="single" w:sz="6" w:space="0" w:color="auto"/>
              <w:right w:val="single" w:sz="6" w:space="0" w:color="auto"/>
            </w:tcBorders>
            <w:hideMark/>
          </w:tcPr>
          <w:p w:rsidR="009F6AD1" w:rsidRPr="00EC1A46" w:rsidRDefault="009F6AD1" w:rsidP="00877BD9">
            <w:pPr>
              <w:jc w:val="right"/>
              <w:rPr>
                <w:rFonts w:asciiTheme="majorHAnsi" w:hAnsiTheme="majorHAnsi" w:cs="Calibri"/>
                <w:b/>
                <w:sz w:val="22"/>
                <w:szCs w:val="22"/>
              </w:rPr>
            </w:pPr>
            <w:r w:rsidRPr="00EC1A46">
              <w:rPr>
                <w:rFonts w:asciiTheme="majorHAnsi" w:hAnsiTheme="majorHAnsi" w:cs="Calibri"/>
                <w:b/>
                <w:sz w:val="22"/>
                <w:szCs w:val="22"/>
              </w:rPr>
              <w:t>Priority:</w:t>
            </w:r>
          </w:p>
        </w:tc>
        <w:tc>
          <w:tcPr>
            <w:tcW w:w="6750" w:type="dxa"/>
            <w:tcBorders>
              <w:top w:val="single" w:sz="6" w:space="0" w:color="auto"/>
              <w:left w:val="single" w:sz="6" w:space="0" w:color="auto"/>
              <w:bottom w:val="single" w:sz="6" w:space="0" w:color="auto"/>
              <w:right w:val="single" w:sz="12" w:space="0" w:color="auto"/>
            </w:tcBorders>
            <w:hideMark/>
          </w:tcPr>
          <w:p w:rsidR="009F6AD1" w:rsidRPr="00EC1A46" w:rsidRDefault="009F6AD1" w:rsidP="00877BD9">
            <w:pPr>
              <w:rPr>
                <w:rFonts w:asciiTheme="majorHAnsi" w:hAnsiTheme="majorHAnsi" w:cs="Calibri"/>
                <w:sz w:val="22"/>
                <w:szCs w:val="22"/>
              </w:rPr>
            </w:pPr>
            <w:r w:rsidRPr="00EC1A46">
              <w:rPr>
                <w:rFonts w:asciiTheme="majorHAnsi" w:hAnsiTheme="majorHAnsi" w:cs="Calibri"/>
                <w:sz w:val="22"/>
                <w:szCs w:val="22"/>
              </w:rPr>
              <w:t>High.</w:t>
            </w:r>
          </w:p>
        </w:tc>
      </w:tr>
      <w:tr w:rsidR="009F6AD1" w:rsidRPr="008C0E46" w:rsidTr="00877BD9">
        <w:tc>
          <w:tcPr>
            <w:tcW w:w="2088" w:type="dxa"/>
            <w:tcBorders>
              <w:top w:val="single" w:sz="6" w:space="0" w:color="auto"/>
              <w:left w:val="single" w:sz="12" w:space="0" w:color="auto"/>
              <w:bottom w:val="single" w:sz="6" w:space="0" w:color="auto"/>
              <w:right w:val="single" w:sz="6" w:space="0" w:color="auto"/>
            </w:tcBorders>
            <w:hideMark/>
          </w:tcPr>
          <w:p w:rsidR="009F6AD1" w:rsidRPr="00EC1A46" w:rsidRDefault="009F6AD1" w:rsidP="00877BD9">
            <w:pPr>
              <w:ind w:right="-108"/>
              <w:jc w:val="center"/>
              <w:rPr>
                <w:rFonts w:asciiTheme="majorHAnsi" w:hAnsiTheme="majorHAnsi" w:cs="Calibri"/>
                <w:b/>
                <w:sz w:val="22"/>
                <w:szCs w:val="22"/>
              </w:rPr>
            </w:pPr>
            <w:r w:rsidRPr="00EC1A46">
              <w:rPr>
                <w:rFonts w:asciiTheme="majorHAnsi" w:hAnsiTheme="majorHAnsi" w:cs="Calibri"/>
                <w:b/>
                <w:sz w:val="22"/>
                <w:szCs w:val="22"/>
              </w:rPr>
              <w:t>Frequency of Use:</w:t>
            </w:r>
          </w:p>
        </w:tc>
        <w:tc>
          <w:tcPr>
            <w:tcW w:w="6750" w:type="dxa"/>
            <w:tcBorders>
              <w:top w:val="single" w:sz="6" w:space="0" w:color="auto"/>
              <w:left w:val="single" w:sz="6" w:space="0" w:color="auto"/>
              <w:bottom w:val="single" w:sz="6" w:space="0" w:color="auto"/>
              <w:right w:val="single" w:sz="12" w:space="0" w:color="auto"/>
            </w:tcBorders>
            <w:hideMark/>
          </w:tcPr>
          <w:p w:rsidR="009F6AD1" w:rsidRPr="00EC1A46" w:rsidRDefault="009F6AD1" w:rsidP="00877BD9">
            <w:pPr>
              <w:rPr>
                <w:rFonts w:asciiTheme="majorHAnsi" w:hAnsiTheme="majorHAnsi" w:cs="Calibri"/>
                <w:sz w:val="22"/>
                <w:szCs w:val="22"/>
              </w:rPr>
            </w:pPr>
            <w:r w:rsidRPr="00EC1A46">
              <w:rPr>
                <w:rFonts w:asciiTheme="majorHAnsi" w:hAnsiTheme="majorHAnsi" w:cs="Calibri"/>
                <w:sz w:val="22"/>
                <w:szCs w:val="22"/>
              </w:rPr>
              <w:t>High.</w:t>
            </w:r>
          </w:p>
        </w:tc>
      </w:tr>
      <w:tr w:rsidR="009F6AD1" w:rsidRPr="008C0E46" w:rsidTr="00877BD9">
        <w:tc>
          <w:tcPr>
            <w:tcW w:w="2088" w:type="dxa"/>
            <w:tcBorders>
              <w:top w:val="single" w:sz="6" w:space="0" w:color="auto"/>
              <w:left w:val="single" w:sz="12" w:space="0" w:color="auto"/>
              <w:bottom w:val="single" w:sz="12" w:space="0" w:color="auto"/>
              <w:right w:val="single" w:sz="6" w:space="0" w:color="auto"/>
            </w:tcBorders>
            <w:hideMark/>
          </w:tcPr>
          <w:p w:rsidR="009F6AD1" w:rsidRPr="00EC1A46" w:rsidRDefault="009F6AD1" w:rsidP="00877BD9">
            <w:pPr>
              <w:tabs>
                <w:tab w:val="left" w:pos="1872"/>
              </w:tabs>
              <w:ind w:right="72"/>
              <w:jc w:val="right"/>
              <w:rPr>
                <w:rFonts w:asciiTheme="majorHAnsi" w:hAnsiTheme="majorHAnsi" w:cs="Calibri"/>
                <w:b/>
                <w:sz w:val="22"/>
                <w:szCs w:val="22"/>
              </w:rPr>
            </w:pPr>
            <w:r w:rsidRPr="00EC1A46">
              <w:rPr>
                <w:rFonts w:asciiTheme="majorHAnsi" w:hAnsiTheme="majorHAnsi" w:cs="Calibri"/>
                <w:b/>
                <w:sz w:val="22"/>
                <w:szCs w:val="22"/>
              </w:rPr>
              <w:t>Notes and Issues:</w:t>
            </w:r>
          </w:p>
        </w:tc>
        <w:tc>
          <w:tcPr>
            <w:tcW w:w="6750" w:type="dxa"/>
            <w:tcBorders>
              <w:top w:val="single" w:sz="6" w:space="0" w:color="auto"/>
              <w:left w:val="single" w:sz="6" w:space="0" w:color="auto"/>
              <w:bottom w:val="single" w:sz="12" w:space="0" w:color="auto"/>
              <w:right w:val="single" w:sz="12" w:space="0" w:color="auto"/>
            </w:tcBorders>
            <w:hideMark/>
          </w:tcPr>
          <w:p w:rsidR="00B04166" w:rsidRPr="00EC1A46" w:rsidRDefault="00B04166" w:rsidP="00877BD9">
            <w:pPr>
              <w:rPr>
                <w:rFonts w:asciiTheme="majorHAnsi" w:hAnsiTheme="majorHAnsi" w:cs="Calibri"/>
                <w:sz w:val="22"/>
                <w:szCs w:val="22"/>
              </w:rPr>
            </w:pPr>
            <w:r w:rsidRPr="00EC1A46">
              <w:rPr>
                <w:rFonts w:asciiTheme="majorHAnsi" w:hAnsiTheme="majorHAnsi" w:cs="Calibri"/>
                <w:sz w:val="22"/>
                <w:szCs w:val="22"/>
              </w:rPr>
              <w:t>This functionality is only for the registered user.</w:t>
            </w:r>
          </w:p>
        </w:tc>
      </w:tr>
    </w:tbl>
    <w:p w:rsidR="0054568C" w:rsidRDefault="0054568C" w:rsidP="00EC1A46">
      <w:pPr>
        <w:pStyle w:val="Heading1"/>
        <w:tabs>
          <w:tab w:val="clear" w:pos="720"/>
          <w:tab w:val="clear" w:pos="5760"/>
        </w:tabs>
        <w:ind w:right="29"/>
        <w:rPr>
          <w:sz w:val="24"/>
          <w:szCs w:val="24"/>
        </w:rPr>
      </w:pPr>
    </w:p>
    <w:p w:rsidR="00B04166" w:rsidRPr="00EC1A46" w:rsidRDefault="00B04166" w:rsidP="00770790">
      <w:pPr>
        <w:pStyle w:val="Heading1"/>
        <w:numPr>
          <w:ilvl w:val="4"/>
          <w:numId w:val="61"/>
        </w:numPr>
        <w:tabs>
          <w:tab w:val="clear" w:pos="720"/>
          <w:tab w:val="clear" w:pos="5760"/>
        </w:tabs>
        <w:ind w:left="1080" w:right="29"/>
        <w:rPr>
          <w:rFonts w:cs="Calibri"/>
          <w:i/>
          <w:szCs w:val="24"/>
        </w:rPr>
      </w:pPr>
      <w:bookmarkStart w:id="1870" w:name="_Toc388529871"/>
      <w:r w:rsidRPr="00EC1A46">
        <w:rPr>
          <w:rFonts w:asciiTheme="majorHAnsi" w:hAnsiTheme="majorHAnsi" w:cs="Calibri"/>
          <w:i/>
          <w:sz w:val="24"/>
          <w:szCs w:val="24"/>
        </w:rPr>
        <w:t>Edit Favorite points.</w:t>
      </w:r>
      <w:bookmarkEnd w:id="1870"/>
    </w:p>
    <w:p w:rsidR="00B04166" w:rsidRPr="00EC1A46" w:rsidRDefault="00B04166" w:rsidP="00511B48">
      <w:pPr>
        <w:pStyle w:val="ListParagraph"/>
        <w:spacing w:after="0"/>
        <w:jc w:val="left"/>
        <w:rPr>
          <w:rStyle w:val="Strong"/>
          <w:rFonts w:asciiTheme="majorHAnsi" w:hAnsiTheme="majorHAnsi" w:cs="Calibri"/>
          <w:b w:val="0"/>
          <w:color w:val="auto"/>
        </w:rPr>
      </w:pPr>
    </w:p>
    <w:p w:rsidR="00B04166" w:rsidRPr="00EC1A46" w:rsidRDefault="00B04166" w:rsidP="00511B48">
      <w:pPr>
        <w:pStyle w:val="ListParagraph"/>
        <w:spacing w:after="0"/>
        <w:jc w:val="left"/>
        <w:rPr>
          <w:rStyle w:val="Strong"/>
          <w:rFonts w:asciiTheme="majorHAnsi" w:hAnsiTheme="majorHAnsi" w:cs="Calibri"/>
          <w:b w:val="0"/>
          <w:color w:val="auto"/>
        </w:rPr>
      </w:pPr>
      <w:r w:rsidRPr="00EC1A46">
        <w:rPr>
          <w:rStyle w:val="Strong"/>
          <w:rFonts w:asciiTheme="majorHAnsi" w:hAnsiTheme="majorHAnsi" w:cs="Calibri"/>
          <w:b w:val="0"/>
          <w:color w:val="auto"/>
        </w:rPr>
        <w:t>Application will facilitate the user to edit the existing FP location &amp; Attribute. Click on the FP</w:t>
      </w:r>
      <w:r w:rsidR="00B83E74" w:rsidRPr="00EC1A46">
        <w:rPr>
          <w:rStyle w:val="Strong"/>
          <w:rFonts w:asciiTheme="majorHAnsi" w:hAnsiTheme="majorHAnsi" w:cs="Calibri"/>
          <w:b w:val="0"/>
          <w:color w:val="auto"/>
        </w:rPr>
        <w:t xml:space="preserve"> on the map. By click on the modify link, application will allow the user to edit the FP attribute &amp; also the location. </w:t>
      </w:r>
    </w:p>
    <w:p w:rsidR="00B04166" w:rsidRPr="00EC1A46" w:rsidRDefault="00B04166" w:rsidP="00511B48">
      <w:pPr>
        <w:pStyle w:val="ListParagraph"/>
        <w:spacing w:after="0"/>
        <w:jc w:val="left"/>
        <w:rPr>
          <w:rStyle w:val="Strong"/>
          <w:rFonts w:asciiTheme="majorHAnsi" w:hAnsiTheme="majorHAnsi" w:cs="Calibri"/>
          <w:b w:val="0"/>
          <w:color w:val="auto"/>
        </w:rPr>
      </w:pPr>
    </w:p>
    <w:p w:rsidR="00B04166" w:rsidRPr="00EC1A46" w:rsidRDefault="00B04166" w:rsidP="00B04166">
      <w:pPr>
        <w:pStyle w:val="1111Heading4-ILISSRS"/>
        <w:spacing w:line="276" w:lineRule="auto"/>
        <w:rPr>
          <w:rFonts w:asciiTheme="majorHAnsi" w:hAnsiTheme="majorHAnsi" w:cs="Calibri"/>
          <w:sz w:val="22"/>
          <w:szCs w:val="22"/>
        </w:rPr>
      </w:pPr>
      <w:r w:rsidRPr="00EC1A46">
        <w:rPr>
          <w:rFonts w:asciiTheme="majorHAnsi" w:hAnsiTheme="majorHAnsi" w:cs="Calibri"/>
          <w:sz w:val="22"/>
          <w:szCs w:val="22"/>
        </w:rPr>
        <w:t>Use Case Diagram</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tblPr>
      <w:tblGrid>
        <w:gridCol w:w="2088"/>
        <w:gridCol w:w="2160"/>
        <w:gridCol w:w="2340"/>
        <w:gridCol w:w="2269"/>
      </w:tblGrid>
      <w:tr w:rsidR="00CA7385" w:rsidRPr="008C0E46" w:rsidTr="00877BD9">
        <w:tc>
          <w:tcPr>
            <w:tcW w:w="2088" w:type="dxa"/>
            <w:tcBorders>
              <w:top w:val="single" w:sz="12" w:space="0" w:color="auto"/>
              <w:left w:val="single" w:sz="12" w:space="0" w:color="auto"/>
              <w:bottom w:val="single" w:sz="6" w:space="0" w:color="auto"/>
              <w:right w:val="single" w:sz="6" w:space="0" w:color="auto"/>
            </w:tcBorders>
            <w:hideMark/>
          </w:tcPr>
          <w:p w:rsidR="00CA7385" w:rsidRPr="00EC1A46" w:rsidRDefault="00CA7385"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Use Case ID:</w:t>
            </w:r>
          </w:p>
        </w:tc>
        <w:tc>
          <w:tcPr>
            <w:tcW w:w="2160" w:type="dxa"/>
            <w:tcBorders>
              <w:top w:val="single" w:sz="12" w:space="0" w:color="auto"/>
              <w:left w:val="single" w:sz="6" w:space="0" w:color="auto"/>
              <w:bottom w:val="single" w:sz="6" w:space="0" w:color="auto"/>
              <w:right w:val="single" w:sz="6" w:space="0" w:color="auto"/>
            </w:tcBorders>
            <w:hideMark/>
          </w:tcPr>
          <w:p w:rsidR="00CA7385" w:rsidRPr="00EC1A46" w:rsidRDefault="00CA7385" w:rsidP="00877BD9">
            <w:pPr>
              <w:rPr>
                <w:rFonts w:asciiTheme="majorHAnsi" w:hAnsiTheme="majorHAnsi" w:cs="Calibri"/>
                <w:sz w:val="22"/>
              </w:rPr>
            </w:pPr>
            <w:r w:rsidRPr="00EC1A46">
              <w:rPr>
                <w:rFonts w:asciiTheme="majorHAnsi" w:hAnsiTheme="majorHAnsi" w:cs="Calibri"/>
                <w:sz w:val="22"/>
              </w:rPr>
              <w:t>BML_010</w:t>
            </w:r>
          </w:p>
        </w:tc>
        <w:tc>
          <w:tcPr>
            <w:tcW w:w="2340" w:type="dxa"/>
            <w:tcBorders>
              <w:top w:val="single" w:sz="12" w:space="0" w:color="auto"/>
              <w:left w:val="single" w:sz="6" w:space="0" w:color="auto"/>
              <w:bottom w:val="single" w:sz="6" w:space="0" w:color="auto"/>
              <w:right w:val="single" w:sz="6" w:space="0" w:color="auto"/>
            </w:tcBorders>
            <w:hideMark/>
          </w:tcPr>
          <w:p w:rsidR="00CA7385" w:rsidRPr="00EC1A46" w:rsidRDefault="00CA7385"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Req. ID:</w:t>
            </w:r>
          </w:p>
        </w:tc>
        <w:tc>
          <w:tcPr>
            <w:tcW w:w="2269" w:type="dxa"/>
            <w:tcBorders>
              <w:top w:val="single" w:sz="12" w:space="0" w:color="auto"/>
              <w:left w:val="single" w:sz="6" w:space="0" w:color="auto"/>
              <w:bottom w:val="single" w:sz="6" w:space="0" w:color="auto"/>
              <w:right w:val="single" w:sz="12" w:space="0" w:color="auto"/>
            </w:tcBorders>
            <w:hideMark/>
          </w:tcPr>
          <w:p w:rsidR="00CA7385" w:rsidRPr="00EC1A46" w:rsidRDefault="00CA7385" w:rsidP="00B83E74">
            <w:pPr>
              <w:rPr>
                <w:rFonts w:asciiTheme="majorHAnsi" w:hAnsiTheme="majorHAnsi" w:cs="Calibri"/>
                <w:sz w:val="22"/>
              </w:rPr>
            </w:pPr>
            <w:r w:rsidRPr="00EC1A46">
              <w:rPr>
                <w:rFonts w:asciiTheme="majorHAnsi" w:hAnsiTheme="majorHAnsi" w:cs="Calibri"/>
                <w:b/>
                <w:sz w:val="22"/>
              </w:rPr>
              <w:t>FR 9.2</w:t>
            </w:r>
          </w:p>
        </w:tc>
      </w:tr>
      <w:tr w:rsidR="00B04166" w:rsidRPr="008C0E46" w:rsidTr="00877BD9">
        <w:tc>
          <w:tcPr>
            <w:tcW w:w="2088" w:type="dxa"/>
            <w:tcBorders>
              <w:top w:val="single" w:sz="6" w:space="0" w:color="auto"/>
              <w:left w:val="single" w:sz="12" w:space="0" w:color="auto"/>
              <w:bottom w:val="single" w:sz="6" w:space="0" w:color="auto"/>
              <w:right w:val="single" w:sz="6" w:space="0" w:color="auto"/>
            </w:tcBorders>
            <w:hideMark/>
          </w:tcPr>
          <w:p w:rsidR="00B04166" w:rsidRPr="00EC1A46" w:rsidRDefault="00B04166"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Created By:</w:t>
            </w:r>
          </w:p>
        </w:tc>
        <w:tc>
          <w:tcPr>
            <w:tcW w:w="2160" w:type="dxa"/>
            <w:tcBorders>
              <w:top w:val="single" w:sz="6" w:space="0" w:color="auto"/>
              <w:left w:val="single" w:sz="6" w:space="0" w:color="auto"/>
              <w:bottom w:val="single" w:sz="6" w:space="0" w:color="auto"/>
              <w:right w:val="single" w:sz="6" w:space="0" w:color="auto"/>
            </w:tcBorders>
            <w:hideMark/>
          </w:tcPr>
          <w:p w:rsidR="00B04166" w:rsidRPr="00EC1A46" w:rsidRDefault="00B04166" w:rsidP="00877BD9">
            <w:pPr>
              <w:pStyle w:val="ListParagraph"/>
              <w:spacing w:after="0" w:line="240" w:lineRule="auto"/>
              <w:contextualSpacing/>
              <w:rPr>
                <w:rFonts w:asciiTheme="majorHAnsi" w:hAnsiTheme="majorHAnsi" w:cs="Calibri"/>
                <w:color w:val="000000"/>
              </w:rPr>
            </w:pPr>
            <w:r w:rsidRPr="00EC1A46">
              <w:rPr>
                <w:rFonts w:asciiTheme="majorHAnsi" w:hAnsiTheme="majorHAnsi" w:cs="Calibri"/>
                <w:color w:val="000000"/>
              </w:rPr>
              <w:t>Bibhudutta</w:t>
            </w:r>
          </w:p>
        </w:tc>
        <w:tc>
          <w:tcPr>
            <w:tcW w:w="2340" w:type="dxa"/>
            <w:tcBorders>
              <w:top w:val="single" w:sz="6" w:space="0" w:color="auto"/>
              <w:left w:val="single" w:sz="6" w:space="0" w:color="auto"/>
              <w:bottom w:val="single" w:sz="6" w:space="0" w:color="auto"/>
              <w:right w:val="single" w:sz="6" w:space="0" w:color="auto"/>
            </w:tcBorders>
            <w:hideMark/>
          </w:tcPr>
          <w:p w:rsidR="00B04166" w:rsidRPr="00EC1A46" w:rsidRDefault="00B04166"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Last Updated By:</w:t>
            </w:r>
          </w:p>
        </w:tc>
        <w:tc>
          <w:tcPr>
            <w:tcW w:w="2269" w:type="dxa"/>
            <w:tcBorders>
              <w:top w:val="single" w:sz="6" w:space="0" w:color="auto"/>
              <w:left w:val="single" w:sz="6" w:space="0" w:color="auto"/>
              <w:bottom w:val="single" w:sz="6" w:space="0" w:color="auto"/>
              <w:right w:val="single" w:sz="12" w:space="0" w:color="auto"/>
            </w:tcBorders>
          </w:tcPr>
          <w:p w:rsidR="00B04166" w:rsidRPr="00EC1A46" w:rsidRDefault="00B04166" w:rsidP="00877BD9">
            <w:pPr>
              <w:rPr>
                <w:rFonts w:asciiTheme="majorHAnsi" w:hAnsiTheme="majorHAnsi" w:cs="Calibri"/>
                <w:sz w:val="22"/>
              </w:rPr>
            </w:pPr>
          </w:p>
        </w:tc>
      </w:tr>
      <w:tr w:rsidR="00B04166" w:rsidRPr="008C0E46" w:rsidTr="00877BD9">
        <w:tc>
          <w:tcPr>
            <w:tcW w:w="2088" w:type="dxa"/>
            <w:tcBorders>
              <w:top w:val="single" w:sz="6" w:space="0" w:color="auto"/>
              <w:left w:val="single" w:sz="12" w:space="0" w:color="auto"/>
              <w:bottom w:val="single" w:sz="6" w:space="0" w:color="auto"/>
              <w:right w:val="single" w:sz="6" w:space="0" w:color="auto"/>
            </w:tcBorders>
            <w:hideMark/>
          </w:tcPr>
          <w:p w:rsidR="00B04166" w:rsidRPr="00EC1A46" w:rsidRDefault="00B04166"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Date  Created:</w:t>
            </w:r>
          </w:p>
        </w:tc>
        <w:tc>
          <w:tcPr>
            <w:tcW w:w="2160" w:type="dxa"/>
            <w:tcBorders>
              <w:top w:val="single" w:sz="6" w:space="0" w:color="auto"/>
              <w:left w:val="single" w:sz="6" w:space="0" w:color="auto"/>
              <w:bottom w:val="single" w:sz="6" w:space="0" w:color="auto"/>
              <w:right w:val="single" w:sz="6" w:space="0" w:color="auto"/>
            </w:tcBorders>
          </w:tcPr>
          <w:p w:rsidR="00B04166" w:rsidRPr="00EC1A46" w:rsidRDefault="00B04166" w:rsidP="00877BD9">
            <w:pPr>
              <w:pStyle w:val="ListParagraph"/>
              <w:spacing w:after="0" w:line="240" w:lineRule="auto"/>
              <w:contextualSpacing/>
              <w:rPr>
                <w:rFonts w:asciiTheme="majorHAnsi" w:hAnsiTheme="majorHAnsi" w:cs="Calibri"/>
                <w:color w:val="000000"/>
              </w:rPr>
            </w:pPr>
          </w:p>
        </w:tc>
        <w:tc>
          <w:tcPr>
            <w:tcW w:w="2340" w:type="dxa"/>
            <w:tcBorders>
              <w:top w:val="single" w:sz="6" w:space="0" w:color="auto"/>
              <w:left w:val="single" w:sz="6" w:space="0" w:color="auto"/>
              <w:bottom w:val="single" w:sz="6" w:space="0" w:color="auto"/>
              <w:right w:val="single" w:sz="6" w:space="0" w:color="auto"/>
            </w:tcBorders>
            <w:hideMark/>
          </w:tcPr>
          <w:p w:rsidR="00B04166" w:rsidRPr="00EC1A46" w:rsidRDefault="00B04166"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 xml:space="preserve">  Last Updated Date:</w:t>
            </w:r>
          </w:p>
        </w:tc>
        <w:tc>
          <w:tcPr>
            <w:tcW w:w="2269" w:type="dxa"/>
            <w:tcBorders>
              <w:top w:val="single" w:sz="6" w:space="0" w:color="auto"/>
              <w:left w:val="single" w:sz="6" w:space="0" w:color="auto"/>
              <w:bottom w:val="single" w:sz="6" w:space="0" w:color="auto"/>
              <w:right w:val="single" w:sz="12" w:space="0" w:color="auto"/>
            </w:tcBorders>
          </w:tcPr>
          <w:p w:rsidR="00B04166" w:rsidRPr="00EC1A46" w:rsidRDefault="00B04166" w:rsidP="00877BD9">
            <w:pPr>
              <w:rPr>
                <w:rFonts w:asciiTheme="majorHAnsi" w:hAnsiTheme="majorHAnsi" w:cs="Calibri"/>
                <w:sz w:val="22"/>
              </w:rPr>
            </w:pPr>
          </w:p>
        </w:tc>
      </w:tr>
      <w:tr w:rsidR="00B04166" w:rsidRPr="008C0E46" w:rsidTr="00877BD9">
        <w:tc>
          <w:tcPr>
            <w:tcW w:w="2088" w:type="dxa"/>
            <w:tcBorders>
              <w:top w:val="single" w:sz="6" w:space="0" w:color="auto"/>
              <w:left w:val="single" w:sz="12" w:space="0" w:color="auto"/>
              <w:bottom w:val="single" w:sz="12" w:space="0" w:color="auto"/>
              <w:right w:val="single" w:sz="6" w:space="0" w:color="auto"/>
            </w:tcBorders>
            <w:hideMark/>
          </w:tcPr>
          <w:p w:rsidR="00B04166" w:rsidRPr="00EC1A46" w:rsidRDefault="00B04166"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Use Case Name:</w:t>
            </w:r>
          </w:p>
        </w:tc>
        <w:tc>
          <w:tcPr>
            <w:tcW w:w="6769" w:type="dxa"/>
            <w:gridSpan w:val="3"/>
            <w:tcBorders>
              <w:top w:val="single" w:sz="6" w:space="0" w:color="auto"/>
              <w:left w:val="single" w:sz="6" w:space="0" w:color="auto"/>
              <w:bottom w:val="single" w:sz="12" w:space="0" w:color="auto"/>
              <w:right w:val="single" w:sz="12" w:space="0" w:color="auto"/>
            </w:tcBorders>
            <w:hideMark/>
          </w:tcPr>
          <w:p w:rsidR="00B04166" w:rsidRPr="00EC1A46" w:rsidRDefault="00C51FBA" w:rsidP="00C51FBA">
            <w:pPr>
              <w:pStyle w:val="ListParagraph"/>
              <w:spacing w:after="0" w:line="240" w:lineRule="auto"/>
              <w:contextualSpacing/>
              <w:rPr>
                <w:rFonts w:asciiTheme="majorHAnsi" w:hAnsiTheme="majorHAnsi" w:cs="Calibri"/>
                <w:color w:val="000000"/>
              </w:rPr>
            </w:pPr>
            <w:r w:rsidRPr="00EC1A46">
              <w:rPr>
                <w:rFonts w:asciiTheme="majorHAnsi" w:hAnsiTheme="majorHAnsi" w:cs="Calibri"/>
                <w:color w:val="000000"/>
              </w:rPr>
              <w:t xml:space="preserve"> Edit</w:t>
            </w:r>
            <w:r w:rsidR="00B04166" w:rsidRPr="00EC1A46">
              <w:rPr>
                <w:rFonts w:asciiTheme="majorHAnsi" w:hAnsiTheme="majorHAnsi" w:cs="Calibri"/>
                <w:color w:val="000000"/>
              </w:rPr>
              <w:t xml:space="preserve"> Favo</w:t>
            </w:r>
            <w:r w:rsidR="00CA7385" w:rsidRPr="00EC1A46">
              <w:rPr>
                <w:rFonts w:asciiTheme="majorHAnsi" w:hAnsiTheme="majorHAnsi" w:cs="Calibri"/>
                <w:color w:val="000000"/>
              </w:rPr>
              <w:t>u</w:t>
            </w:r>
            <w:r w:rsidR="00B04166" w:rsidRPr="00EC1A46">
              <w:rPr>
                <w:rFonts w:asciiTheme="majorHAnsi" w:hAnsiTheme="majorHAnsi" w:cs="Calibri"/>
                <w:color w:val="000000"/>
              </w:rPr>
              <w:t xml:space="preserve">rite Point </w:t>
            </w:r>
          </w:p>
        </w:tc>
      </w:tr>
    </w:tbl>
    <w:p w:rsidR="00B04166" w:rsidRPr="00EC1A46" w:rsidRDefault="00B04166" w:rsidP="00B04166">
      <w:pPr>
        <w:tabs>
          <w:tab w:val="left" w:pos="900"/>
          <w:tab w:val="num" w:pos="1746"/>
        </w:tabs>
        <w:autoSpaceDE w:val="0"/>
        <w:autoSpaceDN w:val="0"/>
        <w:adjustRightInd w:val="0"/>
        <w:spacing w:line="360" w:lineRule="auto"/>
        <w:ind w:left="90"/>
        <w:jc w:val="both"/>
        <w:rPr>
          <w:rFonts w:asciiTheme="majorHAnsi" w:hAnsiTheme="majorHAnsi" w:cs="Calibri"/>
          <w:sz w:val="20"/>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tblPr>
      <w:tblGrid>
        <w:gridCol w:w="2088"/>
        <w:gridCol w:w="6750"/>
      </w:tblGrid>
      <w:tr w:rsidR="00B04166" w:rsidRPr="008C0E46" w:rsidTr="00877BD9">
        <w:tc>
          <w:tcPr>
            <w:tcW w:w="2088" w:type="dxa"/>
            <w:tcBorders>
              <w:top w:val="single" w:sz="12" w:space="0" w:color="auto"/>
              <w:left w:val="single" w:sz="12" w:space="0" w:color="auto"/>
              <w:bottom w:val="single" w:sz="6" w:space="0" w:color="auto"/>
              <w:right w:val="single" w:sz="6" w:space="0" w:color="auto"/>
            </w:tcBorders>
            <w:hideMark/>
          </w:tcPr>
          <w:p w:rsidR="00B04166" w:rsidRPr="00EC1A46" w:rsidRDefault="00B04166"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Actor:</w:t>
            </w:r>
          </w:p>
        </w:tc>
        <w:tc>
          <w:tcPr>
            <w:tcW w:w="6750" w:type="dxa"/>
            <w:tcBorders>
              <w:top w:val="single" w:sz="12" w:space="0" w:color="auto"/>
              <w:left w:val="single" w:sz="6" w:space="0" w:color="auto"/>
              <w:bottom w:val="single" w:sz="6" w:space="0" w:color="auto"/>
              <w:right w:val="single" w:sz="12" w:space="0" w:color="auto"/>
            </w:tcBorders>
            <w:hideMark/>
          </w:tcPr>
          <w:p w:rsidR="00B04166" w:rsidRPr="00EC1A46" w:rsidRDefault="00C51FBA" w:rsidP="00877BD9">
            <w:pPr>
              <w:rPr>
                <w:rFonts w:asciiTheme="majorHAnsi" w:hAnsiTheme="majorHAnsi" w:cs="Calibri"/>
                <w:color w:val="auto"/>
                <w:sz w:val="22"/>
                <w:szCs w:val="22"/>
              </w:rPr>
            </w:pPr>
            <w:r w:rsidRPr="00EC1A46">
              <w:rPr>
                <w:rFonts w:asciiTheme="majorHAnsi" w:hAnsiTheme="majorHAnsi" w:cs="Calibri"/>
                <w:color w:val="auto"/>
                <w:sz w:val="22"/>
                <w:szCs w:val="22"/>
              </w:rPr>
              <w:t>Registered</w:t>
            </w:r>
            <w:r w:rsidR="00495F5B" w:rsidRPr="00EC1A46">
              <w:rPr>
                <w:rFonts w:asciiTheme="majorHAnsi" w:hAnsiTheme="majorHAnsi" w:cs="Calibri"/>
                <w:color w:val="auto"/>
                <w:sz w:val="22"/>
                <w:szCs w:val="22"/>
              </w:rPr>
              <w:t xml:space="preserve"> Public</w:t>
            </w:r>
            <w:r w:rsidRPr="00EC1A46">
              <w:rPr>
                <w:rFonts w:asciiTheme="majorHAnsi" w:hAnsiTheme="majorHAnsi" w:cs="Calibri"/>
                <w:color w:val="auto"/>
                <w:sz w:val="22"/>
                <w:szCs w:val="22"/>
              </w:rPr>
              <w:t xml:space="preserve">/CIO </w:t>
            </w:r>
            <w:r w:rsidR="00B04166" w:rsidRPr="00EC1A46">
              <w:rPr>
                <w:rFonts w:asciiTheme="majorHAnsi" w:hAnsiTheme="majorHAnsi" w:cs="Calibri"/>
                <w:color w:val="auto"/>
                <w:sz w:val="22"/>
                <w:szCs w:val="22"/>
              </w:rPr>
              <w:t>User</w:t>
            </w:r>
          </w:p>
        </w:tc>
      </w:tr>
      <w:tr w:rsidR="00B04166" w:rsidRPr="008C0E46" w:rsidTr="00877BD9">
        <w:tc>
          <w:tcPr>
            <w:tcW w:w="2088" w:type="dxa"/>
            <w:tcBorders>
              <w:top w:val="single" w:sz="6" w:space="0" w:color="auto"/>
              <w:left w:val="single" w:sz="12" w:space="0" w:color="auto"/>
              <w:bottom w:val="single" w:sz="6" w:space="0" w:color="auto"/>
              <w:right w:val="single" w:sz="6" w:space="0" w:color="auto"/>
            </w:tcBorders>
            <w:hideMark/>
          </w:tcPr>
          <w:p w:rsidR="00B04166" w:rsidRPr="00EC1A46" w:rsidRDefault="00B04166"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Description:</w:t>
            </w:r>
          </w:p>
        </w:tc>
        <w:tc>
          <w:tcPr>
            <w:tcW w:w="6750" w:type="dxa"/>
            <w:tcBorders>
              <w:top w:val="single" w:sz="6" w:space="0" w:color="auto"/>
              <w:left w:val="single" w:sz="6" w:space="0" w:color="auto"/>
              <w:bottom w:val="single" w:sz="6" w:space="0" w:color="auto"/>
              <w:right w:val="single" w:sz="12" w:space="0" w:color="auto"/>
            </w:tcBorders>
          </w:tcPr>
          <w:p w:rsidR="00040181" w:rsidRPr="00EC1A46" w:rsidRDefault="00B04166" w:rsidP="00877BD9">
            <w:pPr>
              <w:pStyle w:val="ListParagraph"/>
              <w:spacing w:after="0"/>
              <w:rPr>
                <w:rFonts w:asciiTheme="majorHAnsi" w:hAnsiTheme="majorHAnsi" w:cs="Calibri"/>
                <w:color w:val="auto"/>
              </w:rPr>
            </w:pPr>
            <w:r w:rsidRPr="00EC1A46">
              <w:rPr>
                <w:rFonts w:asciiTheme="majorHAnsi" w:hAnsiTheme="majorHAnsi" w:cs="Calibri"/>
                <w:color w:val="auto"/>
              </w:rPr>
              <w:t xml:space="preserve">Application will facilitate to user to </w:t>
            </w:r>
            <w:r w:rsidR="00C51FBA" w:rsidRPr="00EC1A46">
              <w:rPr>
                <w:rFonts w:asciiTheme="majorHAnsi" w:hAnsiTheme="majorHAnsi" w:cs="Calibri"/>
                <w:color w:val="auto"/>
              </w:rPr>
              <w:t>modify an existing</w:t>
            </w:r>
            <w:r w:rsidRPr="00EC1A46">
              <w:rPr>
                <w:rFonts w:asciiTheme="majorHAnsi" w:hAnsiTheme="majorHAnsi" w:cs="Calibri"/>
                <w:color w:val="auto"/>
              </w:rPr>
              <w:t xml:space="preserve"> favo</w:t>
            </w:r>
            <w:r w:rsidR="00CA6BDB" w:rsidRPr="00EC1A46">
              <w:rPr>
                <w:rFonts w:asciiTheme="majorHAnsi" w:hAnsiTheme="majorHAnsi" w:cs="Calibri"/>
                <w:color w:val="auto"/>
              </w:rPr>
              <w:t>u</w:t>
            </w:r>
            <w:r w:rsidRPr="00EC1A46">
              <w:rPr>
                <w:rFonts w:asciiTheme="majorHAnsi" w:hAnsiTheme="majorHAnsi" w:cs="Calibri"/>
                <w:color w:val="auto"/>
              </w:rPr>
              <w:t xml:space="preserve">rite point by tap </w:t>
            </w:r>
            <w:r w:rsidR="00C51FBA" w:rsidRPr="00EC1A46">
              <w:rPr>
                <w:rFonts w:asciiTheme="majorHAnsi" w:hAnsiTheme="majorHAnsi" w:cs="Calibri"/>
                <w:color w:val="auto"/>
              </w:rPr>
              <w:t xml:space="preserve">and move </w:t>
            </w:r>
            <w:r w:rsidRPr="00EC1A46">
              <w:rPr>
                <w:rFonts w:asciiTheme="majorHAnsi" w:hAnsiTheme="majorHAnsi" w:cs="Calibri"/>
                <w:color w:val="auto"/>
              </w:rPr>
              <w:t>on screen</w:t>
            </w:r>
            <w:r w:rsidR="00C51FBA" w:rsidRPr="00EC1A46">
              <w:rPr>
                <w:rFonts w:asciiTheme="majorHAnsi" w:hAnsiTheme="majorHAnsi" w:cs="Calibri"/>
                <w:color w:val="auto"/>
              </w:rPr>
              <w:t>.A</w:t>
            </w:r>
            <w:r w:rsidRPr="00EC1A46">
              <w:rPr>
                <w:rFonts w:asciiTheme="majorHAnsi" w:hAnsiTheme="majorHAnsi" w:cs="Calibri"/>
                <w:color w:val="auto"/>
              </w:rPr>
              <w:t xml:space="preserve">pplication </w:t>
            </w:r>
            <w:r w:rsidR="00C51FBA" w:rsidRPr="00EC1A46">
              <w:rPr>
                <w:rFonts w:asciiTheme="majorHAnsi" w:hAnsiTheme="majorHAnsi" w:cs="Calibri"/>
                <w:color w:val="auto"/>
              </w:rPr>
              <w:t xml:space="preserve">also </w:t>
            </w:r>
            <w:r w:rsidRPr="00EC1A46">
              <w:rPr>
                <w:rFonts w:asciiTheme="majorHAnsi" w:hAnsiTheme="majorHAnsi" w:cs="Calibri"/>
                <w:color w:val="auto"/>
              </w:rPr>
              <w:t xml:space="preserve">will open </w:t>
            </w:r>
            <w:r w:rsidR="00C51FBA" w:rsidRPr="00EC1A46">
              <w:rPr>
                <w:rFonts w:asciiTheme="majorHAnsi" w:hAnsiTheme="majorHAnsi" w:cs="Calibri"/>
                <w:color w:val="auto"/>
              </w:rPr>
              <w:t xml:space="preserve">an </w:t>
            </w:r>
            <w:r w:rsidRPr="00EC1A46">
              <w:rPr>
                <w:rFonts w:asciiTheme="majorHAnsi" w:hAnsiTheme="majorHAnsi" w:cs="Calibri"/>
                <w:color w:val="auto"/>
              </w:rPr>
              <w:t>attribute window</w:t>
            </w:r>
            <w:r w:rsidR="00C51FBA" w:rsidRPr="00EC1A46">
              <w:rPr>
                <w:rFonts w:asciiTheme="majorHAnsi" w:hAnsiTheme="majorHAnsi" w:cs="Calibri"/>
                <w:color w:val="auto"/>
              </w:rPr>
              <w:t xml:space="preserve"> with existing details on which user can perform modifications</w:t>
            </w:r>
            <w:r w:rsidRPr="00EC1A46">
              <w:rPr>
                <w:rFonts w:asciiTheme="majorHAnsi" w:hAnsiTheme="majorHAnsi" w:cs="Calibri"/>
                <w:color w:val="auto"/>
              </w:rPr>
              <w:t xml:space="preserve">. </w:t>
            </w:r>
            <w:r w:rsidR="00040181" w:rsidRPr="00EC1A46">
              <w:rPr>
                <w:rFonts w:asciiTheme="majorHAnsi" w:hAnsiTheme="majorHAnsi" w:cs="Calibri"/>
                <w:color w:val="auto"/>
              </w:rPr>
              <w:t>The following attributes has to be displayed</w:t>
            </w:r>
          </w:p>
          <w:p w:rsidR="00040181" w:rsidRPr="00EC1A46" w:rsidRDefault="00040181" w:rsidP="00040181">
            <w:pPr>
              <w:pStyle w:val="ListParagraph"/>
              <w:spacing w:after="0"/>
              <w:rPr>
                <w:rFonts w:asciiTheme="majorHAnsi" w:hAnsiTheme="majorHAnsi" w:cs="Calibri"/>
                <w:color w:val="auto"/>
              </w:rPr>
            </w:pPr>
          </w:p>
          <w:p w:rsidR="00040181" w:rsidRPr="00EC1A46" w:rsidRDefault="00040181" w:rsidP="00040181">
            <w:pPr>
              <w:pStyle w:val="ListParagraph"/>
              <w:spacing w:after="0"/>
              <w:rPr>
                <w:rFonts w:asciiTheme="majorHAnsi" w:hAnsiTheme="majorHAnsi" w:cs="Calibri"/>
                <w:color w:val="auto"/>
                <w:u w:val="single"/>
              </w:rPr>
            </w:pPr>
            <w:r w:rsidRPr="00EC1A46">
              <w:rPr>
                <w:rFonts w:asciiTheme="majorHAnsi" w:hAnsiTheme="majorHAnsi" w:cs="Calibri"/>
                <w:color w:val="auto"/>
                <w:u w:val="single"/>
              </w:rPr>
              <w:t>For Registered Public Users</w:t>
            </w:r>
          </w:p>
          <w:p w:rsidR="00040181" w:rsidRPr="00EC1A46" w:rsidRDefault="00040181" w:rsidP="00770790">
            <w:pPr>
              <w:pStyle w:val="ListParagraph"/>
              <w:numPr>
                <w:ilvl w:val="0"/>
                <w:numId w:val="57"/>
              </w:numPr>
              <w:spacing w:after="0"/>
              <w:contextualSpacing/>
              <w:rPr>
                <w:rFonts w:asciiTheme="majorHAnsi" w:hAnsiTheme="majorHAnsi" w:cs="Calibri"/>
                <w:color w:val="auto"/>
              </w:rPr>
            </w:pPr>
            <w:r w:rsidRPr="00EC1A46">
              <w:rPr>
                <w:rFonts w:asciiTheme="majorHAnsi" w:hAnsiTheme="majorHAnsi" w:cs="Calibri"/>
                <w:color w:val="auto"/>
              </w:rPr>
              <w:t>Name - Mandatory</w:t>
            </w:r>
          </w:p>
          <w:p w:rsidR="00040181" w:rsidRPr="00EC1A46" w:rsidRDefault="00040181" w:rsidP="00770790">
            <w:pPr>
              <w:pStyle w:val="ListParagraph"/>
              <w:numPr>
                <w:ilvl w:val="0"/>
                <w:numId w:val="57"/>
              </w:numPr>
              <w:spacing w:after="0"/>
              <w:contextualSpacing/>
              <w:rPr>
                <w:rFonts w:asciiTheme="majorHAnsi" w:hAnsiTheme="majorHAnsi" w:cs="Calibri"/>
                <w:color w:val="auto"/>
              </w:rPr>
            </w:pPr>
            <w:r w:rsidRPr="00EC1A46">
              <w:rPr>
                <w:rFonts w:asciiTheme="majorHAnsi" w:hAnsiTheme="majorHAnsi" w:cs="Calibri"/>
                <w:color w:val="auto"/>
              </w:rPr>
              <w:t>Description - Mandatory</w:t>
            </w:r>
          </w:p>
          <w:p w:rsidR="00040181" w:rsidRPr="00EC1A46" w:rsidRDefault="00040181" w:rsidP="00770790">
            <w:pPr>
              <w:pStyle w:val="ListParagraph"/>
              <w:numPr>
                <w:ilvl w:val="0"/>
                <w:numId w:val="57"/>
              </w:numPr>
              <w:spacing w:after="0"/>
              <w:contextualSpacing/>
              <w:rPr>
                <w:rFonts w:asciiTheme="majorHAnsi" w:hAnsiTheme="majorHAnsi" w:cs="Calibri"/>
                <w:color w:val="auto"/>
              </w:rPr>
            </w:pPr>
            <w:r w:rsidRPr="00EC1A46">
              <w:rPr>
                <w:rFonts w:asciiTheme="majorHAnsi" w:hAnsiTheme="majorHAnsi" w:cs="Calibri"/>
                <w:color w:val="auto"/>
              </w:rPr>
              <w:t>Type &amp; Subtype (pick from POI masters) - optional</w:t>
            </w:r>
          </w:p>
          <w:p w:rsidR="00040181" w:rsidRPr="00EC1A46" w:rsidRDefault="00040181" w:rsidP="00770790">
            <w:pPr>
              <w:pStyle w:val="ListParagraph"/>
              <w:numPr>
                <w:ilvl w:val="0"/>
                <w:numId w:val="57"/>
              </w:numPr>
              <w:spacing w:after="0"/>
              <w:contextualSpacing/>
              <w:rPr>
                <w:rFonts w:asciiTheme="majorHAnsi" w:hAnsiTheme="majorHAnsi" w:cs="Calibri"/>
                <w:color w:val="auto"/>
              </w:rPr>
            </w:pPr>
            <w:r w:rsidRPr="00EC1A46">
              <w:rPr>
                <w:rFonts w:asciiTheme="majorHAnsi" w:hAnsiTheme="majorHAnsi" w:cs="Calibri"/>
                <w:color w:val="auto"/>
              </w:rPr>
              <w:t>Block Number (auto pick for current location) - mandatory</w:t>
            </w:r>
          </w:p>
          <w:p w:rsidR="00040181" w:rsidRPr="00EC1A46" w:rsidRDefault="00040181" w:rsidP="00770790">
            <w:pPr>
              <w:pStyle w:val="ListParagraph"/>
              <w:numPr>
                <w:ilvl w:val="0"/>
                <w:numId w:val="57"/>
              </w:numPr>
              <w:spacing w:after="0"/>
              <w:contextualSpacing/>
              <w:rPr>
                <w:rFonts w:asciiTheme="majorHAnsi" w:hAnsiTheme="majorHAnsi" w:cs="Calibri"/>
                <w:color w:val="auto"/>
              </w:rPr>
            </w:pPr>
            <w:r w:rsidRPr="00EC1A46">
              <w:rPr>
                <w:rFonts w:asciiTheme="majorHAnsi" w:hAnsiTheme="majorHAnsi" w:cs="Calibri"/>
                <w:color w:val="auto"/>
              </w:rPr>
              <w:t>Photo (either through camera or from photo gallery) - optional</w:t>
            </w:r>
          </w:p>
          <w:p w:rsidR="00040181" w:rsidRPr="00EC1A46" w:rsidRDefault="00040181" w:rsidP="00040181">
            <w:pPr>
              <w:tabs>
                <w:tab w:val="clear" w:pos="5760"/>
                <w:tab w:val="left" w:pos="6102"/>
              </w:tabs>
              <w:ind w:right="-18"/>
              <w:rPr>
                <w:rFonts w:asciiTheme="majorHAnsi" w:hAnsiTheme="majorHAnsi" w:cs="Calibri"/>
                <w:sz w:val="22"/>
                <w:szCs w:val="22"/>
              </w:rPr>
            </w:pPr>
          </w:p>
          <w:p w:rsidR="00040181" w:rsidRPr="00EC1A46" w:rsidRDefault="00040181" w:rsidP="00040181">
            <w:pPr>
              <w:tabs>
                <w:tab w:val="clear" w:pos="5760"/>
                <w:tab w:val="left" w:pos="6102"/>
              </w:tabs>
              <w:ind w:right="-18"/>
              <w:rPr>
                <w:rFonts w:asciiTheme="majorHAnsi" w:hAnsiTheme="majorHAnsi" w:cs="Calibri"/>
                <w:sz w:val="22"/>
                <w:szCs w:val="22"/>
                <w:u w:val="single"/>
              </w:rPr>
            </w:pPr>
            <w:r w:rsidRPr="00EC1A46">
              <w:rPr>
                <w:rFonts w:asciiTheme="majorHAnsi" w:hAnsiTheme="majorHAnsi" w:cs="Calibri"/>
                <w:sz w:val="22"/>
                <w:szCs w:val="22"/>
                <w:u w:val="single"/>
              </w:rPr>
              <w:t>For Registered CIO Users</w:t>
            </w:r>
          </w:p>
          <w:p w:rsidR="00040181" w:rsidRPr="00EC1A46" w:rsidRDefault="00040181" w:rsidP="00770790">
            <w:pPr>
              <w:pStyle w:val="ListParagraph"/>
              <w:numPr>
                <w:ilvl w:val="0"/>
                <w:numId w:val="58"/>
              </w:numPr>
              <w:spacing w:after="0"/>
              <w:contextualSpacing/>
              <w:rPr>
                <w:rFonts w:asciiTheme="majorHAnsi" w:hAnsiTheme="majorHAnsi" w:cs="Calibri"/>
                <w:color w:val="auto"/>
              </w:rPr>
            </w:pPr>
            <w:r w:rsidRPr="00EC1A46">
              <w:rPr>
                <w:rFonts w:asciiTheme="majorHAnsi" w:hAnsiTheme="majorHAnsi" w:cs="Calibri"/>
                <w:color w:val="auto"/>
              </w:rPr>
              <w:t>Name English: - Mandatory</w:t>
            </w:r>
          </w:p>
          <w:p w:rsidR="00040181" w:rsidRPr="00EC1A46" w:rsidRDefault="00040181" w:rsidP="00770790">
            <w:pPr>
              <w:pStyle w:val="ListParagraph"/>
              <w:numPr>
                <w:ilvl w:val="0"/>
                <w:numId w:val="58"/>
              </w:numPr>
              <w:spacing w:after="0"/>
              <w:contextualSpacing/>
              <w:rPr>
                <w:rFonts w:asciiTheme="majorHAnsi" w:hAnsiTheme="majorHAnsi" w:cs="Calibri"/>
                <w:color w:val="auto"/>
              </w:rPr>
            </w:pPr>
            <w:r w:rsidRPr="00EC1A46">
              <w:rPr>
                <w:rFonts w:asciiTheme="majorHAnsi" w:hAnsiTheme="majorHAnsi" w:cs="Calibri"/>
                <w:color w:val="auto"/>
              </w:rPr>
              <w:t>Name Arabic: - Mandatory</w:t>
            </w:r>
          </w:p>
          <w:p w:rsidR="00040181" w:rsidRPr="00EC1A46" w:rsidRDefault="00040181" w:rsidP="00770790">
            <w:pPr>
              <w:pStyle w:val="ListParagraph"/>
              <w:numPr>
                <w:ilvl w:val="0"/>
                <w:numId w:val="58"/>
              </w:numPr>
              <w:spacing w:after="0"/>
              <w:contextualSpacing/>
              <w:rPr>
                <w:rFonts w:asciiTheme="majorHAnsi" w:hAnsiTheme="majorHAnsi" w:cs="Calibri"/>
                <w:color w:val="auto"/>
              </w:rPr>
            </w:pPr>
            <w:r w:rsidRPr="00EC1A46">
              <w:rPr>
                <w:rFonts w:asciiTheme="majorHAnsi" w:hAnsiTheme="majorHAnsi" w:cs="Calibri"/>
                <w:color w:val="auto"/>
              </w:rPr>
              <w:t>Feature Type: POI / Non POI - Mandatory</w:t>
            </w:r>
          </w:p>
          <w:p w:rsidR="00040181" w:rsidRPr="00EC1A46" w:rsidRDefault="00040181" w:rsidP="00770790">
            <w:pPr>
              <w:pStyle w:val="ListParagraph"/>
              <w:numPr>
                <w:ilvl w:val="0"/>
                <w:numId w:val="58"/>
              </w:numPr>
              <w:spacing w:after="0"/>
              <w:contextualSpacing/>
              <w:rPr>
                <w:rFonts w:asciiTheme="majorHAnsi" w:hAnsiTheme="majorHAnsi" w:cs="Calibri"/>
                <w:color w:val="auto"/>
              </w:rPr>
            </w:pPr>
            <w:r w:rsidRPr="00EC1A46">
              <w:rPr>
                <w:rFonts w:asciiTheme="majorHAnsi" w:hAnsiTheme="majorHAnsi" w:cs="Calibri"/>
                <w:color w:val="auto"/>
              </w:rPr>
              <w:lastRenderedPageBreak/>
              <w:t>POI Type: (only if Feature Type is POI) - Mandatory</w:t>
            </w:r>
          </w:p>
          <w:p w:rsidR="00040181" w:rsidRPr="00EC1A46" w:rsidRDefault="00040181" w:rsidP="00770790">
            <w:pPr>
              <w:pStyle w:val="ListParagraph"/>
              <w:numPr>
                <w:ilvl w:val="0"/>
                <w:numId w:val="58"/>
              </w:numPr>
              <w:spacing w:after="0"/>
              <w:contextualSpacing/>
              <w:rPr>
                <w:rFonts w:asciiTheme="majorHAnsi" w:hAnsiTheme="majorHAnsi" w:cs="Calibri"/>
                <w:color w:val="auto"/>
              </w:rPr>
            </w:pPr>
            <w:r w:rsidRPr="00EC1A46">
              <w:rPr>
                <w:rFonts w:asciiTheme="majorHAnsi" w:hAnsiTheme="majorHAnsi" w:cs="Calibri"/>
                <w:color w:val="auto"/>
              </w:rPr>
              <w:t>POI Subtype: (only if Feature Type is POI) - Mandatory</w:t>
            </w:r>
          </w:p>
          <w:p w:rsidR="00040181" w:rsidRPr="00EC1A46" w:rsidRDefault="00040181" w:rsidP="00770790">
            <w:pPr>
              <w:pStyle w:val="ListParagraph"/>
              <w:numPr>
                <w:ilvl w:val="0"/>
                <w:numId w:val="58"/>
              </w:numPr>
              <w:spacing w:after="0"/>
              <w:contextualSpacing/>
              <w:rPr>
                <w:rFonts w:asciiTheme="majorHAnsi" w:hAnsiTheme="majorHAnsi" w:cs="Calibri"/>
                <w:color w:val="auto"/>
              </w:rPr>
            </w:pPr>
            <w:r w:rsidRPr="00EC1A46">
              <w:rPr>
                <w:rFonts w:asciiTheme="majorHAnsi" w:hAnsiTheme="majorHAnsi" w:cs="Calibri"/>
                <w:color w:val="auto"/>
              </w:rPr>
              <w:t>Description: Optional</w:t>
            </w:r>
          </w:p>
          <w:p w:rsidR="00040181" w:rsidRPr="00EC1A46" w:rsidRDefault="00040181" w:rsidP="00770790">
            <w:pPr>
              <w:pStyle w:val="ListParagraph"/>
              <w:numPr>
                <w:ilvl w:val="0"/>
                <w:numId w:val="58"/>
              </w:numPr>
              <w:spacing w:after="0"/>
              <w:contextualSpacing/>
              <w:rPr>
                <w:rFonts w:asciiTheme="majorHAnsi" w:hAnsiTheme="majorHAnsi" w:cs="Calibri"/>
                <w:color w:val="auto"/>
              </w:rPr>
            </w:pPr>
            <w:r w:rsidRPr="00EC1A46">
              <w:rPr>
                <w:rFonts w:asciiTheme="majorHAnsi" w:hAnsiTheme="majorHAnsi" w:cs="Calibri"/>
                <w:color w:val="auto"/>
              </w:rPr>
              <w:t>Block No: - Mandatory if POI (May be auto pick from location where it is placed)</w:t>
            </w:r>
          </w:p>
          <w:p w:rsidR="00040181" w:rsidRPr="00EC1A46" w:rsidRDefault="00040181" w:rsidP="00770790">
            <w:pPr>
              <w:pStyle w:val="ListParagraph"/>
              <w:numPr>
                <w:ilvl w:val="0"/>
                <w:numId w:val="58"/>
              </w:numPr>
              <w:spacing w:after="0"/>
              <w:contextualSpacing/>
              <w:rPr>
                <w:rFonts w:asciiTheme="majorHAnsi" w:hAnsiTheme="majorHAnsi" w:cs="Calibri"/>
                <w:color w:val="auto"/>
              </w:rPr>
            </w:pPr>
            <w:r w:rsidRPr="00EC1A46">
              <w:rPr>
                <w:rFonts w:asciiTheme="majorHAnsi" w:hAnsiTheme="majorHAnsi" w:cs="Calibri"/>
                <w:color w:val="auto"/>
              </w:rPr>
              <w:t>Road No: - Mandatory if POI</w:t>
            </w:r>
          </w:p>
          <w:p w:rsidR="00040181" w:rsidRPr="00EC1A46" w:rsidRDefault="00040181" w:rsidP="00770790">
            <w:pPr>
              <w:pStyle w:val="ListParagraph"/>
              <w:numPr>
                <w:ilvl w:val="0"/>
                <w:numId w:val="58"/>
              </w:numPr>
              <w:spacing w:after="0"/>
              <w:contextualSpacing/>
              <w:rPr>
                <w:rFonts w:asciiTheme="majorHAnsi" w:hAnsiTheme="majorHAnsi" w:cs="Calibri"/>
                <w:color w:val="auto"/>
              </w:rPr>
            </w:pPr>
            <w:r w:rsidRPr="00EC1A46">
              <w:rPr>
                <w:rFonts w:asciiTheme="majorHAnsi" w:hAnsiTheme="majorHAnsi" w:cs="Calibri"/>
                <w:color w:val="auto"/>
              </w:rPr>
              <w:t>Building No: - Mandatory if POI</w:t>
            </w:r>
          </w:p>
          <w:p w:rsidR="00040181" w:rsidRPr="00EC1A46" w:rsidRDefault="00040181" w:rsidP="00770790">
            <w:pPr>
              <w:pStyle w:val="ListParagraph"/>
              <w:numPr>
                <w:ilvl w:val="0"/>
                <w:numId w:val="58"/>
              </w:numPr>
              <w:spacing w:after="0"/>
              <w:contextualSpacing/>
              <w:rPr>
                <w:rFonts w:asciiTheme="majorHAnsi" w:hAnsiTheme="majorHAnsi" w:cs="Calibri"/>
              </w:rPr>
            </w:pPr>
            <w:r w:rsidRPr="00EC1A46">
              <w:rPr>
                <w:rFonts w:asciiTheme="majorHAnsi" w:hAnsiTheme="majorHAnsi" w:cs="Calibri"/>
                <w:color w:val="auto"/>
              </w:rPr>
              <w:t>Photo: (Either through Camera or from photo gallery) – Optional</w:t>
            </w:r>
          </w:p>
          <w:p w:rsidR="00040181" w:rsidRPr="00EC1A46" w:rsidRDefault="00040181" w:rsidP="00040181">
            <w:pPr>
              <w:contextualSpacing/>
              <w:rPr>
                <w:rFonts w:asciiTheme="majorHAnsi" w:hAnsiTheme="majorHAnsi" w:cs="Calibri"/>
              </w:rPr>
            </w:pPr>
          </w:p>
          <w:p w:rsidR="00040181" w:rsidRPr="00EC1A46" w:rsidRDefault="00040181" w:rsidP="00040181">
            <w:pPr>
              <w:tabs>
                <w:tab w:val="clear" w:pos="5760"/>
                <w:tab w:val="left" w:pos="6102"/>
              </w:tabs>
              <w:ind w:right="-18"/>
              <w:rPr>
                <w:rFonts w:asciiTheme="majorHAnsi" w:hAnsiTheme="majorHAnsi" w:cs="Calibri"/>
                <w:sz w:val="22"/>
                <w:szCs w:val="22"/>
              </w:rPr>
            </w:pPr>
            <w:r w:rsidRPr="00EC1A46">
              <w:rPr>
                <w:rFonts w:asciiTheme="majorHAnsi" w:hAnsiTheme="majorHAnsi" w:cs="Calibri"/>
                <w:sz w:val="22"/>
                <w:szCs w:val="22"/>
              </w:rPr>
              <w:t xml:space="preserve">Click on the Add link to add the FP &amp; its attribute to the CIO server. </w:t>
            </w:r>
          </w:p>
          <w:p w:rsidR="00B04166" w:rsidRPr="00EC1A46" w:rsidRDefault="00B04166" w:rsidP="00C51FBA">
            <w:pPr>
              <w:tabs>
                <w:tab w:val="clear" w:pos="5760"/>
                <w:tab w:val="left" w:pos="6102"/>
              </w:tabs>
              <w:ind w:right="-18"/>
              <w:rPr>
                <w:rFonts w:asciiTheme="majorHAnsi" w:hAnsiTheme="majorHAnsi" w:cs="Calibri"/>
                <w:sz w:val="22"/>
                <w:szCs w:val="22"/>
              </w:rPr>
            </w:pPr>
          </w:p>
        </w:tc>
      </w:tr>
      <w:tr w:rsidR="00B04166" w:rsidRPr="008C0E46" w:rsidTr="00877BD9">
        <w:tc>
          <w:tcPr>
            <w:tcW w:w="2088" w:type="dxa"/>
            <w:tcBorders>
              <w:top w:val="single" w:sz="6" w:space="0" w:color="auto"/>
              <w:left w:val="single" w:sz="12" w:space="0" w:color="auto"/>
              <w:bottom w:val="single" w:sz="6" w:space="0" w:color="auto"/>
              <w:right w:val="single" w:sz="6" w:space="0" w:color="auto"/>
            </w:tcBorders>
            <w:hideMark/>
          </w:tcPr>
          <w:p w:rsidR="00B04166" w:rsidRPr="00EC1A46" w:rsidRDefault="00B04166"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lastRenderedPageBreak/>
              <w:t>Preconditions:</w:t>
            </w:r>
          </w:p>
        </w:tc>
        <w:tc>
          <w:tcPr>
            <w:tcW w:w="6750" w:type="dxa"/>
            <w:tcBorders>
              <w:top w:val="single" w:sz="6" w:space="0" w:color="auto"/>
              <w:left w:val="single" w:sz="6" w:space="0" w:color="auto"/>
              <w:bottom w:val="single" w:sz="6" w:space="0" w:color="auto"/>
              <w:right w:val="single" w:sz="12" w:space="0" w:color="auto"/>
            </w:tcBorders>
            <w:hideMark/>
          </w:tcPr>
          <w:p w:rsidR="00B04166" w:rsidRPr="00EC1A46" w:rsidRDefault="00B04166" w:rsidP="00770790">
            <w:pPr>
              <w:numPr>
                <w:ilvl w:val="0"/>
                <w:numId w:val="44"/>
              </w:numPr>
              <w:rPr>
                <w:rFonts w:asciiTheme="majorHAnsi" w:hAnsiTheme="majorHAnsi" w:cs="Calibri"/>
                <w:sz w:val="22"/>
                <w:szCs w:val="22"/>
              </w:rPr>
            </w:pPr>
            <w:r w:rsidRPr="00EC1A46">
              <w:rPr>
                <w:rFonts w:asciiTheme="majorHAnsi" w:hAnsiTheme="majorHAnsi" w:cs="Calibri"/>
                <w:sz w:val="22"/>
                <w:szCs w:val="22"/>
              </w:rPr>
              <w:t>Device should be on mode</w:t>
            </w:r>
          </w:p>
          <w:p w:rsidR="00B04166" w:rsidRPr="00EC1A46" w:rsidRDefault="00B04166" w:rsidP="00770790">
            <w:pPr>
              <w:numPr>
                <w:ilvl w:val="0"/>
                <w:numId w:val="44"/>
              </w:numPr>
              <w:rPr>
                <w:rFonts w:asciiTheme="majorHAnsi" w:hAnsiTheme="majorHAnsi" w:cs="Calibri"/>
                <w:sz w:val="22"/>
                <w:szCs w:val="22"/>
              </w:rPr>
            </w:pPr>
            <w:r w:rsidRPr="00EC1A46">
              <w:rPr>
                <w:rFonts w:asciiTheme="majorHAnsi" w:hAnsiTheme="majorHAnsi" w:cs="Calibri"/>
                <w:sz w:val="22"/>
                <w:szCs w:val="22"/>
              </w:rPr>
              <w:t>Bahrain locator app must be available on mobile or will be installed from the mobile market/play store.</w:t>
            </w:r>
          </w:p>
          <w:p w:rsidR="00B04166" w:rsidRPr="00EC1A46" w:rsidRDefault="00B04166" w:rsidP="00770790">
            <w:pPr>
              <w:numPr>
                <w:ilvl w:val="0"/>
                <w:numId w:val="44"/>
              </w:numPr>
              <w:rPr>
                <w:rFonts w:asciiTheme="majorHAnsi" w:hAnsiTheme="majorHAnsi" w:cs="Calibri"/>
                <w:sz w:val="22"/>
                <w:szCs w:val="22"/>
              </w:rPr>
            </w:pPr>
            <w:r w:rsidRPr="00EC1A46">
              <w:rPr>
                <w:rFonts w:asciiTheme="majorHAnsi" w:hAnsiTheme="majorHAnsi" w:cs="Calibri"/>
                <w:sz w:val="22"/>
                <w:szCs w:val="22"/>
              </w:rPr>
              <w:t>Device should connect to the internet.</w:t>
            </w:r>
          </w:p>
          <w:p w:rsidR="00B04166" w:rsidRPr="00EC1A46" w:rsidRDefault="00B04166" w:rsidP="00770790">
            <w:pPr>
              <w:numPr>
                <w:ilvl w:val="0"/>
                <w:numId w:val="44"/>
              </w:numPr>
              <w:rPr>
                <w:rFonts w:asciiTheme="majorHAnsi" w:hAnsiTheme="majorHAnsi" w:cs="Calibri"/>
                <w:sz w:val="22"/>
                <w:szCs w:val="22"/>
              </w:rPr>
            </w:pPr>
            <w:r w:rsidRPr="00EC1A46">
              <w:rPr>
                <w:rFonts w:asciiTheme="majorHAnsi" w:hAnsiTheme="majorHAnsi" w:cs="Calibri"/>
                <w:sz w:val="22"/>
                <w:szCs w:val="22"/>
              </w:rPr>
              <w:t>Device should establish a connection with the server</w:t>
            </w:r>
          </w:p>
        </w:tc>
      </w:tr>
      <w:tr w:rsidR="00B04166" w:rsidRPr="008C0E46" w:rsidTr="00877BD9">
        <w:tc>
          <w:tcPr>
            <w:tcW w:w="2088" w:type="dxa"/>
            <w:tcBorders>
              <w:top w:val="single" w:sz="6" w:space="0" w:color="auto"/>
              <w:left w:val="single" w:sz="12" w:space="0" w:color="auto"/>
              <w:bottom w:val="single" w:sz="6" w:space="0" w:color="auto"/>
              <w:right w:val="single" w:sz="6" w:space="0" w:color="auto"/>
            </w:tcBorders>
            <w:hideMark/>
          </w:tcPr>
          <w:p w:rsidR="00B04166" w:rsidRPr="00EC1A46" w:rsidRDefault="00B04166"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Normal Flow:</w:t>
            </w:r>
          </w:p>
        </w:tc>
        <w:tc>
          <w:tcPr>
            <w:tcW w:w="6750" w:type="dxa"/>
            <w:tcBorders>
              <w:top w:val="single" w:sz="6" w:space="0" w:color="auto"/>
              <w:left w:val="single" w:sz="6" w:space="0" w:color="auto"/>
              <w:bottom w:val="single" w:sz="6" w:space="0" w:color="auto"/>
              <w:right w:val="single" w:sz="12" w:space="0" w:color="auto"/>
            </w:tcBorders>
            <w:hideMark/>
          </w:tcPr>
          <w:p w:rsidR="00B04166" w:rsidRPr="00EC1A46" w:rsidRDefault="00B04166" w:rsidP="00770790">
            <w:pPr>
              <w:numPr>
                <w:ilvl w:val="0"/>
                <w:numId w:val="45"/>
              </w:numPr>
              <w:ind w:right="0"/>
              <w:rPr>
                <w:rFonts w:asciiTheme="majorHAnsi" w:hAnsiTheme="majorHAnsi" w:cs="Calibri"/>
                <w:sz w:val="22"/>
                <w:szCs w:val="22"/>
              </w:rPr>
            </w:pPr>
            <w:r w:rsidRPr="00EC1A46">
              <w:rPr>
                <w:rFonts w:asciiTheme="majorHAnsi" w:hAnsiTheme="majorHAnsi" w:cs="Calibri"/>
                <w:sz w:val="22"/>
                <w:szCs w:val="22"/>
              </w:rPr>
              <w:t>Start the Bahrain locator application</w:t>
            </w:r>
          </w:p>
          <w:p w:rsidR="00B04166" w:rsidRPr="00EC1A46" w:rsidRDefault="00B04166" w:rsidP="00770790">
            <w:pPr>
              <w:numPr>
                <w:ilvl w:val="0"/>
                <w:numId w:val="45"/>
              </w:numPr>
              <w:ind w:right="0"/>
              <w:rPr>
                <w:rFonts w:asciiTheme="majorHAnsi" w:hAnsiTheme="majorHAnsi" w:cs="Calibri"/>
                <w:bCs/>
                <w:sz w:val="22"/>
                <w:szCs w:val="22"/>
              </w:rPr>
            </w:pPr>
            <w:r w:rsidRPr="00EC1A46">
              <w:rPr>
                <w:rFonts w:asciiTheme="majorHAnsi" w:hAnsiTheme="majorHAnsi" w:cs="Calibri"/>
                <w:bCs/>
                <w:sz w:val="22"/>
                <w:szCs w:val="22"/>
              </w:rPr>
              <w:t xml:space="preserve">Click on the Favorite Point </w:t>
            </w:r>
            <w:r w:rsidR="00E15AAF" w:rsidRPr="00EC1A46">
              <w:rPr>
                <w:rFonts w:asciiTheme="majorHAnsi" w:hAnsiTheme="majorHAnsi" w:cs="Calibri"/>
                <w:bCs/>
                <w:sz w:val="22"/>
                <w:szCs w:val="22"/>
              </w:rPr>
              <w:t>on the map</w:t>
            </w:r>
            <w:r w:rsidRPr="00EC1A46">
              <w:rPr>
                <w:rFonts w:asciiTheme="majorHAnsi" w:hAnsiTheme="majorHAnsi" w:cs="Calibri"/>
                <w:bCs/>
                <w:sz w:val="22"/>
                <w:szCs w:val="22"/>
              </w:rPr>
              <w:t>.</w:t>
            </w:r>
          </w:p>
          <w:p w:rsidR="00B04166" w:rsidRPr="00EC1A46" w:rsidRDefault="00B04166" w:rsidP="00770790">
            <w:pPr>
              <w:numPr>
                <w:ilvl w:val="0"/>
                <w:numId w:val="45"/>
              </w:numPr>
              <w:ind w:right="0"/>
              <w:rPr>
                <w:rFonts w:asciiTheme="majorHAnsi" w:hAnsiTheme="majorHAnsi" w:cs="Calibri"/>
                <w:bCs/>
                <w:sz w:val="22"/>
                <w:szCs w:val="22"/>
              </w:rPr>
            </w:pPr>
            <w:r w:rsidRPr="00EC1A46">
              <w:rPr>
                <w:rFonts w:asciiTheme="majorHAnsi" w:hAnsiTheme="majorHAnsi" w:cs="Calibri"/>
                <w:bCs/>
                <w:sz w:val="22"/>
                <w:szCs w:val="22"/>
              </w:rPr>
              <w:t>Application will open the attribute window.</w:t>
            </w:r>
          </w:p>
          <w:p w:rsidR="00E15AAF" w:rsidRPr="00EC1A46" w:rsidRDefault="00E15AAF" w:rsidP="00770790">
            <w:pPr>
              <w:numPr>
                <w:ilvl w:val="0"/>
                <w:numId w:val="45"/>
              </w:numPr>
              <w:ind w:right="0"/>
              <w:rPr>
                <w:rFonts w:asciiTheme="majorHAnsi" w:hAnsiTheme="majorHAnsi" w:cs="Calibri"/>
                <w:bCs/>
                <w:sz w:val="22"/>
                <w:szCs w:val="22"/>
              </w:rPr>
            </w:pPr>
            <w:r w:rsidRPr="00EC1A46">
              <w:rPr>
                <w:rFonts w:asciiTheme="majorHAnsi" w:hAnsiTheme="majorHAnsi" w:cs="Calibri"/>
                <w:bCs/>
                <w:sz w:val="22"/>
                <w:szCs w:val="22"/>
              </w:rPr>
              <w:t>Click on themodify</w:t>
            </w:r>
            <w:r w:rsidR="001B5CCE" w:rsidRPr="00EC1A46">
              <w:rPr>
                <w:rFonts w:asciiTheme="majorHAnsi" w:hAnsiTheme="majorHAnsi" w:cs="Calibri"/>
                <w:bCs/>
                <w:sz w:val="22"/>
                <w:szCs w:val="22"/>
              </w:rPr>
              <w:t xml:space="preserve"> link</w:t>
            </w:r>
            <w:r w:rsidRPr="00EC1A46">
              <w:rPr>
                <w:rFonts w:asciiTheme="majorHAnsi" w:hAnsiTheme="majorHAnsi" w:cs="Calibri"/>
                <w:bCs/>
                <w:sz w:val="22"/>
                <w:szCs w:val="22"/>
              </w:rPr>
              <w:t xml:space="preserve">. </w:t>
            </w:r>
          </w:p>
          <w:p w:rsidR="00B04166" w:rsidRPr="00EC1A46" w:rsidRDefault="00E15AAF" w:rsidP="00770790">
            <w:pPr>
              <w:numPr>
                <w:ilvl w:val="0"/>
                <w:numId w:val="45"/>
              </w:numPr>
              <w:ind w:right="0"/>
              <w:rPr>
                <w:rFonts w:asciiTheme="majorHAnsi" w:hAnsiTheme="majorHAnsi" w:cs="Calibri"/>
                <w:bCs/>
                <w:sz w:val="22"/>
                <w:szCs w:val="22"/>
              </w:rPr>
            </w:pPr>
            <w:r w:rsidRPr="00EC1A46">
              <w:rPr>
                <w:rFonts w:asciiTheme="majorHAnsi" w:hAnsiTheme="majorHAnsi" w:cs="Calibri"/>
                <w:bCs/>
                <w:sz w:val="22"/>
                <w:szCs w:val="22"/>
              </w:rPr>
              <w:t xml:space="preserve">Update the </w:t>
            </w:r>
            <w:r w:rsidR="00B04166" w:rsidRPr="00EC1A46">
              <w:rPr>
                <w:rFonts w:asciiTheme="majorHAnsi" w:hAnsiTheme="majorHAnsi" w:cs="Calibri"/>
                <w:bCs/>
                <w:sz w:val="22"/>
                <w:szCs w:val="22"/>
              </w:rPr>
              <w:t xml:space="preserve">attributes </w:t>
            </w:r>
            <w:r w:rsidRPr="00EC1A46">
              <w:rPr>
                <w:rFonts w:asciiTheme="majorHAnsi" w:hAnsiTheme="majorHAnsi" w:cs="Calibri"/>
                <w:bCs/>
                <w:sz w:val="22"/>
                <w:szCs w:val="22"/>
              </w:rPr>
              <w:t xml:space="preserve">data </w:t>
            </w:r>
            <w:r w:rsidRPr="00EC1A46">
              <w:rPr>
                <w:rFonts w:asciiTheme="majorHAnsi" w:hAnsiTheme="majorHAnsi" w:cs="Calibri"/>
                <w:sz w:val="22"/>
                <w:szCs w:val="22"/>
              </w:rPr>
              <w:t xml:space="preserve">or drag the FP on the map </w:t>
            </w:r>
            <w:r w:rsidR="000E50D5" w:rsidRPr="00EC1A46">
              <w:rPr>
                <w:rFonts w:asciiTheme="majorHAnsi" w:hAnsiTheme="majorHAnsi" w:cs="Calibri"/>
                <w:sz w:val="22"/>
                <w:szCs w:val="22"/>
              </w:rPr>
              <w:t xml:space="preserve">from existing location to </w:t>
            </w:r>
            <w:r w:rsidRPr="00EC1A46">
              <w:rPr>
                <w:rFonts w:asciiTheme="majorHAnsi" w:hAnsiTheme="majorHAnsi" w:cs="Calibri"/>
                <w:sz w:val="22"/>
                <w:szCs w:val="22"/>
              </w:rPr>
              <w:t>new location.</w:t>
            </w:r>
          </w:p>
          <w:p w:rsidR="00E15AAF" w:rsidRPr="00EC1A46" w:rsidRDefault="00B04166" w:rsidP="00770790">
            <w:pPr>
              <w:numPr>
                <w:ilvl w:val="0"/>
                <w:numId w:val="45"/>
              </w:numPr>
              <w:ind w:right="0"/>
              <w:rPr>
                <w:rFonts w:asciiTheme="majorHAnsi" w:hAnsiTheme="majorHAnsi" w:cs="Calibri"/>
                <w:bCs/>
                <w:sz w:val="22"/>
                <w:szCs w:val="22"/>
              </w:rPr>
            </w:pPr>
            <w:r w:rsidRPr="00EC1A46">
              <w:rPr>
                <w:rFonts w:asciiTheme="majorHAnsi" w:hAnsiTheme="majorHAnsi" w:cs="Calibri"/>
                <w:bCs/>
                <w:sz w:val="22"/>
                <w:szCs w:val="22"/>
              </w:rPr>
              <w:t xml:space="preserve">Click on the </w:t>
            </w:r>
            <w:r w:rsidR="001B5CCE" w:rsidRPr="00EC1A46">
              <w:rPr>
                <w:rFonts w:asciiTheme="majorHAnsi" w:hAnsiTheme="majorHAnsi" w:cs="Calibri"/>
                <w:bCs/>
                <w:sz w:val="22"/>
                <w:szCs w:val="22"/>
              </w:rPr>
              <w:t xml:space="preserve">Save </w:t>
            </w:r>
            <w:r w:rsidR="0045209D" w:rsidRPr="00EC1A46">
              <w:rPr>
                <w:rFonts w:asciiTheme="majorHAnsi" w:hAnsiTheme="majorHAnsi" w:cs="Calibri"/>
                <w:bCs/>
                <w:sz w:val="22"/>
                <w:szCs w:val="22"/>
              </w:rPr>
              <w:t>button</w:t>
            </w:r>
            <w:r w:rsidR="00E15AAF" w:rsidRPr="00EC1A46">
              <w:rPr>
                <w:rFonts w:asciiTheme="majorHAnsi" w:hAnsiTheme="majorHAnsi" w:cs="Calibri"/>
                <w:bCs/>
                <w:sz w:val="22"/>
                <w:szCs w:val="22"/>
              </w:rPr>
              <w:t>.</w:t>
            </w:r>
          </w:p>
          <w:p w:rsidR="00B04166" w:rsidRPr="00EC1A46" w:rsidRDefault="00E15AAF" w:rsidP="00770790">
            <w:pPr>
              <w:numPr>
                <w:ilvl w:val="0"/>
                <w:numId w:val="45"/>
              </w:numPr>
              <w:tabs>
                <w:tab w:val="clear" w:pos="720"/>
                <w:tab w:val="clear" w:pos="5760"/>
              </w:tabs>
              <w:autoSpaceDE w:val="0"/>
              <w:autoSpaceDN w:val="0"/>
              <w:adjustRightInd w:val="0"/>
              <w:spacing w:line="288" w:lineRule="auto"/>
              <w:ind w:right="0"/>
              <w:rPr>
                <w:rFonts w:asciiTheme="majorHAnsi" w:hAnsiTheme="majorHAnsi" w:cs="Calibri"/>
                <w:sz w:val="22"/>
                <w:szCs w:val="22"/>
              </w:rPr>
            </w:pPr>
            <w:r w:rsidRPr="00EC1A46">
              <w:rPr>
                <w:rFonts w:asciiTheme="majorHAnsi" w:hAnsiTheme="majorHAnsi" w:cs="Calibri"/>
                <w:sz w:val="22"/>
                <w:szCs w:val="22"/>
              </w:rPr>
              <w:t xml:space="preserve">Application will </w:t>
            </w:r>
            <w:r w:rsidR="000E50D5" w:rsidRPr="00EC1A46">
              <w:rPr>
                <w:rFonts w:asciiTheme="majorHAnsi" w:hAnsiTheme="majorHAnsi" w:cs="Calibri"/>
                <w:sz w:val="22"/>
                <w:szCs w:val="22"/>
              </w:rPr>
              <w:t xml:space="preserve">save </w:t>
            </w:r>
            <w:r w:rsidRPr="00EC1A46">
              <w:rPr>
                <w:rFonts w:asciiTheme="majorHAnsi" w:hAnsiTheme="majorHAnsi" w:cs="Calibri"/>
                <w:sz w:val="22"/>
                <w:szCs w:val="22"/>
              </w:rPr>
              <w:t>updated attribute details to the server</w:t>
            </w:r>
            <w:r w:rsidR="000E50D5" w:rsidRPr="00EC1A46">
              <w:rPr>
                <w:rFonts w:asciiTheme="majorHAnsi" w:hAnsiTheme="majorHAnsi" w:cs="Calibri"/>
                <w:sz w:val="22"/>
                <w:szCs w:val="22"/>
              </w:rPr>
              <w:t xml:space="preserve"> and</w:t>
            </w:r>
            <w:r w:rsidRPr="00EC1A46">
              <w:rPr>
                <w:rFonts w:asciiTheme="majorHAnsi" w:hAnsiTheme="majorHAnsi" w:cs="Calibri"/>
                <w:sz w:val="22"/>
                <w:szCs w:val="22"/>
              </w:rPr>
              <w:t xml:space="preserve"> also  new feature location on the map </w:t>
            </w:r>
          </w:p>
        </w:tc>
      </w:tr>
      <w:tr w:rsidR="00B04166" w:rsidRPr="008C0E46" w:rsidTr="00877BD9">
        <w:tc>
          <w:tcPr>
            <w:tcW w:w="2088" w:type="dxa"/>
            <w:tcBorders>
              <w:top w:val="single" w:sz="6" w:space="0" w:color="auto"/>
              <w:left w:val="single" w:sz="12" w:space="0" w:color="auto"/>
              <w:bottom w:val="single" w:sz="6" w:space="0" w:color="auto"/>
              <w:right w:val="single" w:sz="6" w:space="0" w:color="auto"/>
            </w:tcBorders>
            <w:hideMark/>
          </w:tcPr>
          <w:p w:rsidR="00B04166" w:rsidRPr="00EC1A46" w:rsidRDefault="00B04166"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Alternative Flow:</w:t>
            </w:r>
          </w:p>
        </w:tc>
        <w:tc>
          <w:tcPr>
            <w:tcW w:w="6750" w:type="dxa"/>
            <w:tcBorders>
              <w:top w:val="single" w:sz="6" w:space="0" w:color="auto"/>
              <w:left w:val="single" w:sz="6" w:space="0" w:color="auto"/>
              <w:bottom w:val="single" w:sz="6" w:space="0" w:color="auto"/>
              <w:right w:val="single" w:sz="12" w:space="0" w:color="auto"/>
            </w:tcBorders>
            <w:hideMark/>
          </w:tcPr>
          <w:p w:rsidR="00B04166" w:rsidRPr="00EC1A46" w:rsidRDefault="00B04166" w:rsidP="007D5DEA">
            <w:pPr>
              <w:rPr>
                <w:rFonts w:asciiTheme="majorHAnsi" w:hAnsiTheme="majorHAnsi" w:cs="Calibri"/>
                <w:sz w:val="22"/>
                <w:szCs w:val="22"/>
              </w:rPr>
            </w:pPr>
            <w:r w:rsidRPr="00EC1A46">
              <w:rPr>
                <w:rFonts w:asciiTheme="majorHAnsi" w:hAnsiTheme="majorHAnsi" w:cs="Calibri"/>
                <w:sz w:val="22"/>
                <w:szCs w:val="22"/>
              </w:rPr>
              <w:t xml:space="preserve">Any network issue, user needs to close the application &amp; start again. </w:t>
            </w:r>
          </w:p>
        </w:tc>
      </w:tr>
      <w:tr w:rsidR="00B04166" w:rsidRPr="008C0E46" w:rsidTr="00877BD9">
        <w:tc>
          <w:tcPr>
            <w:tcW w:w="2088" w:type="dxa"/>
            <w:tcBorders>
              <w:top w:val="single" w:sz="6" w:space="0" w:color="auto"/>
              <w:left w:val="single" w:sz="12" w:space="0" w:color="auto"/>
              <w:bottom w:val="single" w:sz="6" w:space="0" w:color="auto"/>
              <w:right w:val="single" w:sz="6" w:space="0" w:color="auto"/>
            </w:tcBorders>
          </w:tcPr>
          <w:p w:rsidR="00B04166" w:rsidRPr="00EC1A46" w:rsidRDefault="00B04166"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Business Rules</w:t>
            </w:r>
          </w:p>
        </w:tc>
        <w:tc>
          <w:tcPr>
            <w:tcW w:w="6750" w:type="dxa"/>
            <w:tcBorders>
              <w:top w:val="single" w:sz="6" w:space="0" w:color="auto"/>
              <w:left w:val="single" w:sz="6" w:space="0" w:color="auto"/>
              <w:bottom w:val="single" w:sz="6" w:space="0" w:color="auto"/>
              <w:right w:val="single" w:sz="12" w:space="0" w:color="auto"/>
            </w:tcBorders>
          </w:tcPr>
          <w:p w:rsidR="00B04166" w:rsidRPr="005D700D" w:rsidRDefault="00E15AAF" w:rsidP="00770790">
            <w:pPr>
              <w:pStyle w:val="ListParagraph"/>
              <w:numPr>
                <w:ilvl w:val="0"/>
                <w:numId w:val="76"/>
              </w:numPr>
              <w:spacing w:after="0"/>
              <w:rPr>
                <w:rFonts w:asciiTheme="majorHAnsi" w:hAnsiTheme="majorHAnsi" w:cs="Calibri"/>
                <w:color w:val="auto"/>
              </w:rPr>
            </w:pPr>
            <w:r w:rsidRPr="005D700D">
              <w:rPr>
                <w:rFonts w:asciiTheme="majorHAnsi" w:hAnsiTheme="majorHAnsi" w:cs="Calibri"/>
                <w:color w:val="auto"/>
              </w:rPr>
              <w:t xml:space="preserve">Application will display the </w:t>
            </w:r>
            <w:r w:rsidR="00B04166" w:rsidRPr="005D700D">
              <w:rPr>
                <w:rFonts w:asciiTheme="majorHAnsi" w:hAnsiTheme="majorHAnsi" w:cs="Calibri"/>
                <w:color w:val="auto"/>
              </w:rPr>
              <w:t>Favorite points based on the user login.</w:t>
            </w:r>
          </w:p>
          <w:p w:rsidR="00B04166" w:rsidRPr="005D700D" w:rsidRDefault="00B04166" w:rsidP="00770790">
            <w:pPr>
              <w:pStyle w:val="ListParagraph"/>
              <w:numPr>
                <w:ilvl w:val="0"/>
                <w:numId w:val="76"/>
              </w:numPr>
              <w:spacing w:after="0"/>
              <w:rPr>
                <w:rFonts w:asciiTheme="majorHAnsi" w:hAnsiTheme="majorHAnsi" w:cs="Calibri"/>
                <w:color w:val="auto"/>
              </w:rPr>
            </w:pPr>
            <w:r w:rsidRPr="005D700D">
              <w:rPr>
                <w:rFonts w:asciiTheme="majorHAnsi" w:hAnsiTheme="majorHAnsi" w:cs="Calibri"/>
                <w:color w:val="auto"/>
              </w:rPr>
              <w:t>Mandatory fields: FP Name, Description</w:t>
            </w:r>
          </w:p>
          <w:p w:rsidR="00B04166" w:rsidRPr="005D700D" w:rsidRDefault="00B04166" w:rsidP="00770790">
            <w:pPr>
              <w:pStyle w:val="ListParagraph"/>
              <w:numPr>
                <w:ilvl w:val="0"/>
                <w:numId w:val="76"/>
              </w:numPr>
              <w:spacing w:after="0"/>
              <w:rPr>
                <w:rFonts w:asciiTheme="majorHAnsi" w:hAnsiTheme="majorHAnsi" w:cs="Calibri"/>
                <w:color w:val="auto"/>
              </w:rPr>
            </w:pPr>
            <w:r w:rsidRPr="005D700D">
              <w:rPr>
                <w:rFonts w:asciiTheme="majorHAnsi" w:hAnsiTheme="majorHAnsi" w:cs="Calibri"/>
                <w:color w:val="auto"/>
              </w:rPr>
              <w:t>Optional field: POI type/subtype &amp; photo</w:t>
            </w:r>
          </w:p>
          <w:p w:rsidR="00B04166" w:rsidRPr="005D700D" w:rsidRDefault="00B04166" w:rsidP="00770790">
            <w:pPr>
              <w:pStyle w:val="ListParagraph"/>
              <w:numPr>
                <w:ilvl w:val="0"/>
                <w:numId w:val="76"/>
              </w:numPr>
              <w:spacing w:after="0"/>
              <w:rPr>
                <w:rFonts w:asciiTheme="majorHAnsi" w:hAnsiTheme="majorHAnsi" w:cs="Calibri"/>
                <w:color w:val="auto"/>
              </w:rPr>
            </w:pPr>
            <w:r w:rsidRPr="005D700D">
              <w:rPr>
                <w:rFonts w:asciiTheme="majorHAnsi" w:hAnsiTheme="majorHAnsi" w:cs="Calibri"/>
                <w:color w:val="auto"/>
              </w:rPr>
              <w:t xml:space="preserve">Block number will be auto pick for current location. </w:t>
            </w:r>
          </w:p>
          <w:p w:rsidR="00B04166" w:rsidRPr="005D700D" w:rsidRDefault="00B04166" w:rsidP="00770790">
            <w:pPr>
              <w:pStyle w:val="ListParagraph"/>
              <w:numPr>
                <w:ilvl w:val="0"/>
                <w:numId w:val="76"/>
              </w:numPr>
              <w:spacing w:after="0"/>
              <w:rPr>
                <w:rFonts w:asciiTheme="majorHAnsi" w:hAnsiTheme="majorHAnsi" w:cs="Calibri"/>
              </w:rPr>
            </w:pPr>
            <w:r w:rsidRPr="005D700D">
              <w:rPr>
                <w:rFonts w:asciiTheme="majorHAnsi" w:hAnsiTheme="majorHAnsi" w:cs="Calibri"/>
                <w:color w:val="auto"/>
              </w:rPr>
              <w:t>User can add the FP only for his/her login.</w:t>
            </w:r>
          </w:p>
        </w:tc>
      </w:tr>
      <w:tr w:rsidR="00B04166" w:rsidRPr="008C0E46" w:rsidTr="00877BD9">
        <w:tc>
          <w:tcPr>
            <w:tcW w:w="2088" w:type="dxa"/>
            <w:tcBorders>
              <w:top w:val="single" w:sz="6" w:space="0" w:color="auto"/>
              <w:left w:val="single" w:sz="12" w:space="0" w:color="auto"/>
              <w:bottom w:val="single" w:sz="6" w:space="0" w:color="auto"/>
              <w:right w:val="single" w:sz="6" w:space="0" w:color="auto"/>
            </w:tcBorders>
            <w:hideMark/>
          </w:tcPr>
          <w:p w:rsidR="00B04166" w:rsidRPr="00EC1A46" w:rsidRDefault="00B04166"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lastRenderedPageBreak/>
              <w:t>Flow Chat</w:t>
            </w:r>
          </w:p>
        </w:tc>
        <w:tc>
          <w:tcPr>
            <w:tcW w:w="6750" w:type="dxa"/>
            <w:tcBorders>
              <w:top w:val="single" w:sz="6" w:space="0" w:color="auto"/>
              <w:left w:val="single" w:sz="6" w:space="0" w:color="auto"/>
              <w:bottom w:val="single" w:sz="6" w:space="0" w:color="auto"/>
              <w:right w:val="single" w:sz="12" w:space="0" w:color="auto"/>
            </w:tcBorders>
            <w:hideMark/>
          </w:tcPr>
          <w:p w:rsidR="00B04166" w:rsidRPr="00EC1A46" w:rsidRDefault="00E15AAF" w:rsidP="00877BD9">
            <w:pPr>
              <w:rPr>
                <w:rFonts w:asciiTheme="majorHAnsi" w:hAnsiTheme="majorHAnsi" w:cs="Calibri"/>
                <w:sz w:val="22"/>
                <w:szCs w:val="22"/>
              </w:rPr>
            </w:pPr>
            <w:r w:rsidRPr="00EA7074">
              <w:rPr>
                <w:rFonts w:asciiTheme="majorHAnsi" w:hAnsiTheme="majorHAnsi" w:cs="Calibri"/>
              </w:rPr>
              <w:object w:dxaOrig="4224" w:dyaOrig="11514">
                <v:shape id="_x0000_i1036" type="#_x0000_t75" style="width:107.05pt;height:292.4pt" o:ole="">
                  <v:imagedata r:id="rId39" o:title=""/>
                </v:shape>
                <o:OLEObject Type="Embed" ProgID="Visio.Drawing.11" ShapeID="_x0000_i1036" DrawAspect="Content" ObjectID="_1464609897" r:id="rId40"/>
              </w:object>
            </w:r>
          </w:p>
        </w:tc>
      </w:tr>
      <w:tr w:rsidR="00B04166" w:rsidRPr="008C0E46" w:rsidTr="00877BD9">
        <w:tc>
          <w:tcPr>
            <w:tcW w:w="2088" w:type="dxa"/>
            <w:tcBorders>
              <w:top w:val="single" w:sz="6" w:space="0" w:color="auto"/>
              <w:left w:val="single" w:sz="12" w:space="0" w:color="auto"/>
              <w:bottom w:val="single" w:sz="6" w:space="0" w:color="auto"/>
              <w:right w:val="single" w:sz="6" w:space="0" w:color="auto"/>
            </w:tcBorders>
            <w:hideMark/>
          </w:tcPr>
          <w:p w:rsidR="00B04166" w:rsidRPr="00EC1A46" w:rsidRDefault="00B04166"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Exceptions:</w:t>
            </w:r>
          </w:p>
        </w:tc>
        <w:tc>
          <w:tcPr>
            <w:tcW w:w="6750" w:type="dxa"/>
            <w:tcBorders>
              <w:top w:val="single" w:sz="6" w:space="0" w:color="auto"/>
              <w:left w:val="single" w:sz="6" w:space="0" w:color="auto"/>
              <w:bottom w:val="single" w:sz="6" w:space="0" w:color="auto"/>
              <w:right w:val="single" w:sz="12" w:space="0" w:color="auto"/>
            </w:tcBorders>
            <w:hideMark/>
          </w:tcPr>
          <w:p w:rsidR="00B04166" w:rsidRPr="005D700D" w:rsidRDefault="00B04166" w:rsidP="00770790">
            <w:pPr>
              <w:pStyle w:val="ListParagraph"/>
              <w:numPr>
                <w:ilvl w:val="0"/>
                <w:numId w:val="77"/>
              </w:numPr>
              <w:spacing w:after="0"/>
              <w:rPr>
                <w:rFonts w:asciiTheme="majorHAnsi" w:hAnsiTheme="majorHAnsi" w:cs="Calibri"/>
                <w:color w:val="auto"/>
              </w:rPr>
            </w:pPr>
            <w:r w:rsidRPr="005D700D">
              <w:rPr>
                <w:rFonts w:asciiTheme="majorHAnsi" w:hAnsiTheme="majorHAnsi" w:cs="Calibri"/>
                <w:color w:val="auto"/>
              </w:rPr>
              <w:t>Out of network or poor network coverage area</w:t>
            </w:r>
          </w:p>
          <w:p w:rsidR="00B04166" w:rsidRPr="005D700D" w:rsidRDefault="00B04166" w:rsidP="00770790">
            <w:pPr>
              <w:pStyle w:val="ListParagraph"/>
              <w:numPr>
                <w:ilvl w:val="0"/>
                <w:numId w:val="77"/>
              </w:numPr>
              <w:spacing w:after="0"/>
              <w:rPr>
                <w:rFonts w:asciiTheme="majorHAnsi" w:hAnsiTheme="majorHAnsi" w:cs="Calibri"/>
              </w:rPr>
            </w:pPr>
            <w:r w:rsidRPr="005D700D">
              <w:rPr>
                <w:rFonts w:asciiTheme="majorHAnsi" w:hAnsiTheme="majorHAnsi" w:cs="Calibri"/>
                <w:color w:val="auto"/>
              </w:rPr>
              <w:t>Fill the mandatory fields.</w:t>
            </w:r>
          </w:p>
        </w:tc>
      </w:tr>
      <w:tr w:rsidR="00B04166" w:rsidRPr="008C0E46" w:rsidTr="00877BD9">
        <w:tc>
          <w:tcPr>
            <w:tcW w:w="2088" w:type="dxa"/>
            <w:tcBorders>
              <w:top w:val="single" w:sz="6" w:space="0" w:color="auto"/>
              <w:left w:val="single" w:sz="12" w:space="0" w:color="auto"/>
              <w:bottom w:val="single" w:sz="6" w:space="0" w:color="auto"/>
              <w:right w:val="single" w:sz="6" w:space="0" w:color="auto"/>
            </w:tcBorders>
            <w:hideMark/>
          </w:tcPr>
          <w:p w:rsidR="00B04166" w:rsidRPr="00EC1A46" w:rsidRDefault="00B04166"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Includes:</w:t>
            </w:r>
          </w:p>
        </w:tc>
        <w:tc>
          <w:tcPr>
            <w:tcW w:w="6750" w:type="dxa"/>
            <w:tcBorders>
              <w:top w:val="single" w:sz="6" w:space="0" w:color="auto"/>
              <w:left w:val="single" w:sz="6" w:space="0" w:color="auto"/>
              <w:bottom w:val="single" w:sz="6" w:space="0" w:color="auto"/>
              <w:right w:val="single" w:sz="12" w:space="0" w:color="auto"/>
            </w:tcBorders>
            <w:hideMark/>
          </w:tcPr>
          <w:p w:rsidR="00B04166" w:rsidRPr="00EC1A46" w:rsidRDefault="00B04166" w:rsidP="00877BD9">
            <w:pPr>
              <w:rPr>
                <w:rFonts w:asciiTheme="majorHAnsi" w:hAnsiTheme="majorHAnsi" w:cs="Calibri"/>
                <w:sz w:val="22"/>
                <w:szCs w:val="22"/>
              </w:rPr>
            </w:pPr>
          </w:p>
        </w:tc>
      </w:tr>
      <w:tr w:rsidR="00B04166" w:rsidRPr="008C0E46" w:rsidTr="00877BD9">
        <w:tc>
          <w:tcPr>
            <w:tcW w:w="2088" w:type="dxa"/>
            <w:tcBorders>
              <w:top w:val="single" w:sz="6" w:space="0" w:color="auto"/>
              <w:left w:val="single" w:sz="12" w:space="0" w:color="auto"/>
              <w:bottom w:val="single" w:sz="6" w:space="0" w:color="auto"/>
              <w:right w:val="single" w:sz="6" w:space="0" w:color="auto"/>
            </w:tcBorders>
            <w:hideMark/>
          </w:tcPr>
          <w:p w:rsidR="00B04166" w:rsidRPr="00EC1A46" w:rsidRDefault="00B04166"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Special Requirements:</w:t>
            </w:r>
          </w:p>
        </w:tc>
        <w:tc>
          <w:tcPr>
            <w:tcW w:w="6750" w:type="dxa"/>
            <w:tcBorders>
              <w:top w:val="single" w:sz="6" w:space="0" w:color="auto"/>
              <w:left w:val="single" w:sz="6" w:space="0" w:color="auto"/>
              <w:bottom w:val="single" w:sz="6" w:space="0" w:color="auto"/>
              <w:right w:val="single" w:sz="12" w:space="0" w:color="auto"/>
            </w:tcBorders>
            <w:hideMark/>
          </w:tcPr>
          <w:p w:rsidR="00B04166" w:rsidRPr="00EC1A46" w:rsidRDefault="00495F5B" w:rsidP="00877BD9">
            <w:pPr>
              <w:rPr>
                <w:rFonts w:asciiTheme="majorHAnsi" w:hAnsiTheme="majorHAnsi" w:cs="Calibri"/>
                <w:sz w:val="22"/>
                <w:szCs w:val="22"/>
              </w:rPr>
            </w:pPr>
            <w:r w:rsidRPr="00EC1A46">
              <w:rPr>
                <w:rFonts w:asciiTheme="majorHAnsi" w:hAnsiTheme="majorHAnsi" w:cs="Calibri"/>
                <w:sz w:val="22"/>
                <w:szCs w:val="22"/>
              </w:rPr>
              <w:t>While entering the data into the FP attribute, if device get out of coverage area then system will save the data in the session cache &amp; after getting the coverage area device will update the server.</w:t>
            </w:r>
          </w:p>
        </w:tc>
      </w:tr>
      <w:tr w:rsidR="00B04166" w:rsidRPr="008C0E46" w:rsidTr="00877BD9">
        <w:tc>
          <w:tcPr>
            <w:tcW w:w="2088" w:type="dxa"/>
            <w:tcBorders>
              <w:top w:val="single" w:sz="6" w:space="0" w:color="auto"/>
              <w:left w:val="single" w:sz="12" w:space="0" w:color="auto"/>
              <w:bottom w:val="single" w:sz="6" w:space="0" w:color="auto"/>
              <w:right w:val="single" w:sz="6" w:space="0" w:color="auto"/>
            </w:tcBorders>
            <w:hideMark/>
          </w:tcPr>
          <w:p w:rsidR="00B04166" w:rsidRPr="00EC1A46" w:rsidRDefault="00B04166"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Assumptions:</w:t>
            </w:r>
          </w:p>
        </w:tc>
        <w:tc>
          <w:tcPr>
            <w:tcW w:w="6750" w:type="dxa"/>
            <w:tcBorders>
              <w:top w:val="single" w:sz="6" w:space="0" w:color="auto"/>
              <w:left w:val="single" w:sz="6" w:space="0" w:color="auto"/>
              <w:bottom w:val="single" w:sz="6" w:space="0" w:color="auto"/>
              <w:right w:val="single" w:sz="12" w:space="0" w:color="auto"/>
            </w:tcBorders>
            <w:hideMark/>
          </w:tcPr>
          <w:p w:rsidR="00B04166" w:rsidRPr="005D700D" w:rsidRDefault="00B04166" w:rsidP="00770790">
            <w:pPr>
              <w:pStyle w:val="ListParagraph"/>
              <w:numPr>
                <w:ilvl w:val="0"/>
                <w:numId w:val="78"/>
              </w:numPr>
              <w:spacing w:after="0"/>
              <w:rPr>
                <w:rFonts w:asciiTheme="majorHAnsi" w:hAnsiTheme="majorHAnsi" w:cs="Calibri"/>
                <w:color w:val="auto"/>
              </w:rPr>
            </w:pPr>
            <w:r w:rsidRPr="005D700D">
              <w:rPr>
                <w:rFonts w:asciiTheme="majorHAnsi" w:hAnsiTheme="majorHAnsi" w:cs="Calibri"/>
                <w:color w:val="auto"/>
              </w:rPr>
              <w:t>Server holding various types of data for the use.</w:t>
            </w:r>
          </w:p>
          <w:p w:rsidR="00B04166" w:rsidRPr="005D700D" w:rsidRDefault="00B04166" w:rsidP="00770790">
            <w:pPr>
              <w:pStyle w:val="ListParagraph"/>
              <w:numPr>
                <w:ilvl w:val="0"/>
                <w:numId w:val="78"/>
              </w:numPr>
              <w:spacing w:after="0"/>
              <w:rPr>
                <w:rFonts w:asciiTheme="majorHAnsi" w:hAnsiTheme="majorHAnsi" w:cs="Calibri"/>
                <w:color w:val="auto"/>
              </w:rPr>
            </w:pPr>
            <w:r w:rsidRPr="005D700D">
              <w:rPr>
                <w:rFonts w:asciiTheme="majorHAnsi" w:hAnsiTheme="majorHAnsi" w:cs="Calibri"/>
                <w:color w:val="auto"/>
              </w:rPr>
              <w:t xml:space="preserve">Server will be facilitated with required </w:t>
            </w:r>
            <w:r w:rsidR="006130C8" w:rsidRPr="005D700D">
              <w:rPr>
                <w:rFonts w:asciiTheme="majorHAnsi" w:hAnsiTheme="majorHAnsi" w:cs="Calibri"/>
                <w:color w:val="auto"/>
              </w:rPr>
              <w:t>ArcGIS</w:t>
            </w:r>
            <w:r w:rsidRPr="005D700D">
              <w:rPr>
                <w:rFonts w:asciiTheme="majorHAnsi" w:hAnsiTheme="majorHAnsi" w:cs="Calibri"/>
                <w:color w:val="auto"/>
              </w:rPr>
              <w:t xml:space="preserve"> services.</w:t>
            </w:r>
          </w:p>
          <w:p w:rsidR="00B04166" w:rsidRPr="005D700D" w:rsidRDefault="00B04166" w:rsidP="00770790">
            <w:pPr>
              <w:pStyle w:val="ListParagraph"/>
              <w:numPr>
                <w:ilvl w:val="0"/>
                <w:numId w:val="78"/>
              </w:numPr>
              <w:spacing w:after="0"/>
              <w:ind w:right="72"/>
              <w:rPr>
                <w:rFonts w:asciiTheme="majorHAnsi" w:hAnsiTheme="majorHAnsi" w:cs="Calibri"/>
              </w:rPr>
            </w:pPr>
            <w:r w:rsidRPr="005D700D">
              <w:rPr>
                <w:rFonts w:asciiTheme="majorHAnsi" w:hAnsiTheme="majorHAnsi" w:cs="Calibri"/>
                <w:color w:val="auto"/>
              </w:rPr>
              <w:t>Bahrain locator app must have registered in mobile market/play store</w:t>
            </w:r>
            <w:r w:rsidRPr="005D700D">
              <w:rPr>
                <w:rFonts w:asciiTheme="majorHAnsi" w:hAnsiTheme="majorHAnsi" w:cs="Calibri"/>
              </w:rPr>
              <w:t>.</w:t>
            </w:r>
          </w:p>
        </w:tc>
      </w:tr>
      <w:tr w:rsidR="00B04166" w:rsidRPr="008C0E46" w:rsidTr="00877BD9">
        <w:tc>
          <w:tcPr>
            <w:tcW w:w="2088" w:type="dxa"/>
            <w:tcBorders>
              <w:top w:val="single" w:sz="6" w:space="0" w:color="auto"/>
              <w:left w:val="single" w:sz="12" w:space="0" w:color="auto"/>
              <w:bottom w:val="single" w:sz="6" w:space="0" w:color="auto"/>
              <w:right w:val="single" w:sz="6" w:space="0" w:color="auto"/>
            </w:tcBorders>
            <w:hideMark/>
          </w:tcPr>
          <w:p w:rsidR="00B04166" w:rsidRPr="00EC1A46" w:rsidRDefault="00B04166"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Post conditions:</w:t>
            </w:r>
          </w:p>
        </w:tc>
        <w:tc>
          <w:tcPr>
            <w:tcW w:w="6750" w:type="dxa"/>
            <w:tcBorders>
              <w:top w:val="single" w:sz="6" w:space="0" w:color="auto"/>
              <w:left w:val="single" w:sz="6" w:space="0" w:color="auto"/>
              <w:bottom w:val="single" w:sz="6" w:space="0" w:color="auto"/>
              <w:right w:val="single" w:sz="12" w:space="0" w:color="auto"/>
            </w:tcBorders>
            <w:hideMark/>
          </w:tcPr>
          <w:p w:rsidR="00B04166" w:rsidRPr="00EC1A46" w:rsidRDefault="00E15AAF" w:rsidP="007D5DEA">
            <w:pPr>
              <w:tabs>
                <w:tab w:val="clear" w:pos="720"/>
                <w:tab w:val="clear" w:pos="5760"/>
              </w:tabs>
              <w:autoSpaceDE w:val="0"/>
              <w:autoSpaceDN w:val="0"/>
              <w:adjustRightInd w:val="0"/>
              <w:spacing w:line="288" w:lineRule="auto"/>
              <w:ind w:right="0"/>
              <w:rPr>
                <w:rFonts w:asciiTheme="majorHAnsi" w:hAnsiTheme="majorHAnsi" w:cs="Calibri"/>
                <w:sz w:val="22"/>
                <w:szCs w:val="22"/>
              </w:rPr>
            </w:pPr>
            <w:r w:rsidRPr="00EC1A46">
              <w:rPr>
                <w:rFonts w:asciiTheme="majorHAnsi" w:hAnsiTheme="majorHAnsi" w:cs="Calibri"/>
                <w:sz w:val="22"/>
                <w:szCs w:val="22"/>
              </w:rPr>
              <w:t xml:space="preserve">Application will </w:t>
            </w:r>
            <w:r w:rsidR="007D5DEA" w:rsidRPr="00EC1A46">
              <w:rPr>
                <w:rFonts w:asciiTheme="majorHAnsi" w:hAnsiTheme="majorHAnsi" w:cs="Calibri"/>
                <w:sz w:val="22"/>
                <w:szCs w:val="22"/>
              </w:rPr>
              <w:t xml:space="preserve">update the server with </w:t>
            </w:r>
            <w:r w:rsidRPr="00EC1A46">
              <w:rPr>
                <w:rFonts w:asciiTheme="majorHAnsi" w:hAnsiTheme="majorHAnsi" w:cs="Calibri"/>
                <w:sz w:val="22"/>
                <w:szCs w:val="22"/>
              </w:rPr>
              <w:t>the updated attribute details &amp; also the new feature location on the map</w:t>
            </w:r>
            <w:r w:rsidR="007D5DEA" w:rsidRPr="00EC1A46">
              <w:rPr>
                <w:rFonts w:asciiTheme="majorHAnsi" w:hAnsiTheme="majorHAnsi" w:cs="Calibri"/>
                <w:sz w:val="22"/>
                <w:szCs w:val="22"/>
              </w:rPr>
              <w:t xml:space="preserve"> (If changed)</w:t>
            </w:r>
          </w:p>
        </w:tc>
      </w:tr>
      <w:tr w:rsidR="00B04166" w:rsidRPr="008C0E46" w:rsidTr="00877BD9">
        <w:tc>
          <w:tcPr>
            <w:tcW w:w="2088" w:type="dxa"/>
            <w:tcBorders>
              <w:top w:val="single" w:sz="6" w:space="0" w:color="auto"/>
              <w:left w:val="single" w:sz="12" w:space="0" w:color="auto"/>
              <w:bottom w:val="single" w:sz="6" w:space="0" w:color="auto"/>
              <w:right w:val="single" w:sz="6" w:space="0" w:color="auto"/>
            </w:tcBorders>
            <w:hideMark/>
          </w:tcPr>
          <w:p w:rsidR="00B04166" w:rsidRPr="00EC1A46" w:rsidRDefault="00B04166" w:rsidP="00877BD9">
            <w:pPr>
              <w:jc w:val="right"/>
              <w:rPr>
                <w:rFonts w:asciiTheme="majorHAnsi" w:hAnsiTheme="majorHAnsi" w:cs="Calibri"/>
                <w:b/>
                <w:sz w:val="22"/>
                <w:szCs w:val="22"/>
              </w:rPr>
            </w:pPr>
            <w:r w:rsidRPr="00EC1A46">
              <w:rPr>
                <w:rFonts w:asciiTheme="majorHAnsi" w:hAnsiTheme="majorHAnsi" w:cs="Calibri"/>
                <w:b/>
                <w:sz w:val="22"/>
                <w:szCs w:val="22"/>
              </w:rPr>
              <w:t>Priority:</w:t>
            </w:r>
          </w:p>
        </w:tc>
        <w:tc>
          <w:tcPr>
            <w:tcW w:w="6750" w:type="dxa"/>
            <w:tcBorders>
              <w:top w:val="single" w:sz="6" w:space="0" w:color="auto"/>
              <w:left w:val="single" w:sz="6" w:space="0" w:color="auto"/>
              <w:bottom w:val="single" w:sz="6" w:space="0" w:color="auto"/>
              <w:right w:val="single" w:sz="12" w:space="0" w:color="auto"/>
            </w:tcBorders>
            <w:hideMark/>
          </w:tcPr>
          <w:p w:rsidR="00B04166" w:rsidRPr="00EC1A46" w:rsidRDefault="00B04166" w:rsidP="00877BD9">
            <w:pPr>
              <w:rPr>
                <w:rFonts w:asciiTheme="majorHAnsi" w:hAnsiTheme="majorHAnsi" w:cs="Calibri"/>
                <w:sz w:val="22"/>
                <w:szCs w:val="22"/>
              </w:rPr>
            </w:pPr>
            <w:r w:rsidRPr="00EC1A46">
              <w:rPr>
                <w:rFonts w:asciiTheme="majorHAnsi" w:hAnsiTheme="majorHAnsi" w:cs="Calibri"/>
                <w:sz w:val="22"/>
                <w:szCs w:val="22"/>
              </w:rPr>
              <w:t>High.</w:t>
            </w:r>
          </w:p>
        </w:tc>
      </w:tr>
      <w:tr w:rsidR="00B04166" w:rsidRPr="008C0E46" w:rsidTr="00877BD9">
        <w:tc>
          <w:tcPr>
            <w:tcW w:w="2088" w:type="dxa"/>
            <w:tcBorders>
              <w:top w:val="single" w:sz="6" w:space="0" w:color="auto"/>
              <w:left w:val="single" w:sz="12" w:space="0" w:color="auto"/>
              <w:bottom w:val="single" w:sz="6" w:space="0" w:color="auto"/>
              <w:right w:val="single" w:sz="6" w:space="0" w:color="auto"/>
            </w:tcBorders>
            <w:hideMark/>
          </w:tcPr>
          <w:p w:rsidR="00B04166" w:rsidRPr="00EC1A46" w:rsidRDefault="00B04166" w:rsidP="00877BD9">
            <w:pPr>
              <w:ind w:right="-108"/>
              <w:jc w:val="center"/>
              <w:rPr>
                <w:rFonts w:asciiTheme="majorHAnsi" w:hAnsiTheme="majorHAnsi" w:cs="Calibri"/>
                <w:b/>
                <w:sz w:val="22"/>
                <w:szCs w:val="22"/>
              </w:rPr>
            </w:pPr>
            <w:r w:rsidRPr="00EC1A46">
              <w:rPr>
                <w:rFonts w:asciiTheme="majorHAnsi" w:hAnsiTheme="majorHAnsi" w:cs="Calibri"/>
                <w:b/>
                <w:sz w:val="22"/>
                <w:szCs w:val="22"/>
              </w:rPr>
              <w:t>Frequency of Use:</w:t>
            </w:r>
          </w:p>
        </w:tc>
        <w:tc>
          <w:tcPr>
            <w:tcW w:w="6750" w:type="dxa"/>
            <w:tcBorders>
              <w:top w:val="single" w:sz="6" w:space="0" w:color="auto"/>
              <w:left w:val="single" w:sz="6" w:space="0" w:color="auto"/>
              <w:bottom w:val="single" w:sz="6" w:space="0" w:color="auto"/>
              <w:right w:val="single" w:sz="12" w:space="0" w:color="auto"/>
            </w:tcBorders>
            <w:hideMark/>
          </w:tcPr>
          <w:p w:rsidR="00B04166" w:rsidRPr="00EC1A46" w:rsidRDefault="00B04166" w:rsidP="00877BD9">
            <w:pPr>
              <w:rPr>
                <w:rFonts w:asciiTheme="majorHAnsi" w:hAnsiTheme="majorHAnsi" w:cs="Calibri"/>
                <w:sz w:val="22"/>
                <w:szCs w:val="22"/>
              </w:rPr>
            </w:pPr>
            <w:r w:rsidRPr="00EC1A46">
              <w:rPr>
                <w:rFonts w:asciiTheme="majorHAnsi" w:hAnsiTheme="majorHAnsi" w:cs="Calibri"/>
                <w:sz w:val="22"/>
                <w:szCs w:val="22"/>
              </w:rPr>
              <w:t>High.</w:t>
            </w:r>
          </w:p>
        </w:tc>
      </w:tr>
      <w:tr w:rsidR="00B04166" w:rsidRPr="008C0E46" w:rsidTr="00877BD9">
        <w:tc>
          <w:tcPr>
            <w:tcW w:w="2088" w:type="dxa"/>
            <w:tcBorders>
              <w:top w:val="single" w:sz="6" w:space="0" w:color="auto"/>
              <w:left w:val="single" w:sz="12" w:space="0" w:color="auto"/>
              <w:bottom w:val="single" w:sz="12" w:space="0" w:color="auto"/>
              <w:right w:val="single" w:sz="6" w:space="0" w:color="auto"/>
            </w:tcBorders>
            <w:hideMark/>
          </w:tcPr>
          <w:p w:rsidR="00B04166" w:rsidRPr="00EC1A46" w:rsidRDefault="00B04166" w:rsidP="00877BD9">
            <w:pPr>
              <w:tabs>
                <w:tab w:val="left" w:pos="1872"/>
              </w:tabs>
              <w:ind w:right="72"/>
              <w:jc w:val="right"/>
              <w:rPr>
                <w:rFonts w:asciiTheme="majorHAnsi" w:hAnsiTheme="majorHAnsi" w:cs="Calibri"/>
                <w:b/>
                <w:sz w:val="22"/>
                <w:szCs w:val="22"/>
              </w:rPr>
            </w:pPr>
            <w:r w:rsidRPr="00EC1A46">
              <w:rPr>
                <w:rFonts w:asciiTheme="majorHAnsi" w:hAnsiTheme="majorHAnsi" w:cs="Calibri"/>
                <w:b/>
                <w:sz w:val="22"/>
                <w:szCs w:val="22"/>
              </w:rPr>
              <w:t>Notes and Issues:</w:t>
            </w:r>
          </w:p>
        </w:tc>
        <w:tc>
          <w:tcPr>
            <w:tcW w:w="6750" w:type="dxa"/>
            <w:tcBorders>
              <w:top w:val="single" w:sz="6" w:space="0" w:color="auto"/>
              <w:left w:val="single" w:sz="6" w:space="0" w:color="auto"/>
              <w:bottom w:val="single" w:sz="12" w:space="0" w:color="auto"/>
              <w:right w:val="single" w:sz="12" w:space="0" w:color="auto"/>
            </w:tcBorders>
            <w:hideMark/>
          </w:tcPr>
          <w:p w:rsidR="00B04166" w:rsidRPr="00EC1A46" w:rsidRDefault="00B04166" w:rsidP="00877BD9">
            <w:pPr>
              <w:rPr>
                <w:rFonts w:asciiTheme="majorHAnsi" w:hAnsiTheme="majorHAnsi" w:cs="Calibri"/>
                <w:sz w:val="22"/>
                <w:szCs w:val="22"/>
              </w:rPr>
            </w:pPr>
            <w:r w:rsidRPr="00EC1A46">
              <w:rPr>
                <w:rFonts w:asciiTheme="majorHAnsi" w:hAnsiTheme="majorHAnsi" w:cs="Calibri"/>
                <w:sz w:val="22"/>
                <w:szCs w:val="22"/>
              </w:rPr>
              <w:t>This functionality is only for the registered user.</w:t>
            </w:r>
          </w:p>
        </w:tc>
      </w:tr>
    </w:tbl>
    <w:p w:rsidR="00B91A1B" w:rsidRPr="00EC1A46" w:rsidRDefault="00B91A1B" w:rsidP="00EC1A46">
      <w:pPr>
        <w:pStyle w:val="Heading1"/>
        <w:tabs>
          <w:tab w:val="clear" w:pos="720"/>
          <w:tab w:val="clear" w:pos="5760"/>
        </w:tabs>
        <w:ind w:right="29"/>
        <w:rPr>
          <w:rStyle w:val="Strong"/>
          <w:rFonts w:asciiTheme="majorHAnsi" w:hAnsiTheme="majorHAnsi" w:cs="Calibri"/>
          <w:sz w:val="24"/>
          <w:szCs w:val="24"/>
        </w:rPr>
      </w:pPr>
      <w:bookmarkStart w:id="1871" w:name="_Toc386805048"/>
      <w:bookmarkStart w:id="1872" w:name="_Toc386807045"/>
    </w:p>
    <w:p w:rsidR="007D5DEA" w:rsidRPr="00EC1A46" w:rsidRDefault="007D5DEA" w:rsidP="00770790">
      <w:pPr>
        <w:pStyle w:val="Heading1"/>
        <w:numPr>
          <w:ilvl w:val="3"/>
          <w:numId w:val="61"/>
        </w:numPr>
        <w:tabs>
          <w:tab w:val="clear" w:pos="720"/>
          <w:tab w:val="clear" w:pos="5760"/>
        </w:tabs>
        <w:ind w:left="720" w:right="29"/>
        <w:rPr>
          <w:rFonts w:asciiTheme="majorHAnsi" w:hAnsiTheme="majorHAnsi" w:cs="Calibri"/>
          <w:sz w:val="24"/>
          <w:szCs w:val="24"/>
        </w:rPr>
      </w:pPr>
      <w:bookmarkStart w:id="1873" w:name="_Toc388529872"/>
      <w:r w:rsidRPr="00EC1A46">
        <w:rPr>
          <w:rFonts w:asciiTheme="majorHAnsi" w:hAnsiTheme="majorHAnsi"/>
          <w:szCs w:val="24"/>
        </w:rPr>
        <w:t>GPS Location</w:t>
      </w:r>
      <w:bookmarkEnd w:id="1871"/>
      <w:bookmarkEnd w:id="1872"/>
      <w:bookmarkEnd w:id="1873"/>
    </w:p>
    <w:p w:rsidR="00D259AE" w:rsidRPr="00EC1A46" w:rsidRDefault="00D259AE" w:rsidP="00EC1A46">
      <w:pPr>
        <w:rPr>
          <w:rFonts w:asciiTheme="majorHAnsi" w:hAnsiTheme="majorHAnsi"/>
        </w:rPr>
      </w:pPr>
    </w:p>
    <w:p w:rsidR="00B83E74" w:rsidRPr="00EC1A46" w:rsidRDefault="007D5DEA" w:rsidP="00EC1A46">
      <w:pPr>
        <w:pStyle w:val="ListParagraph"/>
        <w:spacing w:after="0"/>
        <w:rPr>
          <w:rStyle w:val="Strong"/>
          <w:rFonts w:asciiTheme="majorHAnsi" w:hAnsiTheme="majorHAnsi" w:cs="Calibri"/>
          <w:b w:val="0"/>
          <w:color w:val="auto"/>
        </w:rPr>
      </w:pPr>
      <w:r w:rsidRPr="00EC1A46">
        <w:rPr>
          <w:rStyle w:val="Strong"/>
          <w:rFonts w:asciiTheme="majorHAnsi" w:hAnsiTheme="majorHAnsi" w:cs="Calibri"/>
          <w:b w:val="0"/>
          <w:color w:val="auto"/>
        </w:rPr>
        <w:t>Application will provide the GPS location functionality to the user. For enabling the GPS user has to double click on the ico</w:t>
      </w:r>
      <w:r w:rsidR="00201DB8" w:rsidRPr="00EC1A46">
        <w:rPr>
          <w:rStyle w:val="Strong"/>
          <w:rFonts w:asciiTheme="majorHAnsi" w:hAnsiTheme="majorHAnsi" w:cs="Calibri"/>
          <w:b w:val="0"/>
          <w:color w:val="auto"/>
        </w:rPr>
        <w:t xml:space="preserve">n. User will find this on the right lower corner of the device. On single click on the GPS icon map should get the </w:t>
      </w:r>
      <w:r w:rsidR="00CA6BDB" w:rsidRPr="00EC1A46">
        <w:rPr>
          <w:rStyle w:val="Strong"/>
          <w:rFonts w:asciiTheme="majorHAnsi" w:hAnsiTheme="majorHAnsi" w:cs="Calibri"/>
          <w:b w:val="0"/>
          <w:color w:val="auto"/>
        </w:rPr>
        <w:t>centre</w:t>
      </w:r>
      <w:r w:rsidR="00201DB8" w:rsidRPr="00EC1A46">
        <w:rPr>
          <w:rStyle w:val="Strong"/>
          <w:rFonts w:asciiTheme="majorHAnsi" w:hAnsiTheme="majorHAnsi" w:cs="Calibri"/>
          <w:b w:val="0"/>
          <w:color w:val="auto"/>
        </w:rPr>
        <w:t xml:space="preserve"> with showing users current location through an appropriate icon.</w:t>
      </w:r>
    </w:p>
    <w:p w:rsidR="00B83E74" w:rsidRPr="00EC1A46" w:rsidRDefault="00B83E74" w:rsidP="00511B48">
      <w:pPr>
        <w:pStyle w:val="ListParagraph"/>
        <w:spacing w:after="0"/>
        <w:jc w:val="left"/>
        <w:rPr>
          <w:rStyle w:val="Strong"/>
          <w:rFonts w:asciiTheme="majorHAnsi" w:hAnsiTheme="majorHAnsi" w:cs="Calibri"/>
          <w:b w:val="0"/>
          <w:color w:val="auto"/>
        </w:rPr>
      </w:pPr>
    </w:p>
    <w:p w:rsidR="00B83E74" w:rsidRPr="00EC1A46" w:rsidRDefault="00B83E74" w:rsidP="00B83E74">
      <w:pPr>
        <w:pStyle w:val="1111Heading4-ILISSRS"/>
        <w:spacing w:line="276" w:lineRule="auto"/>
        <w:rPr>
          <w:rFonts w:asciiTheme="majorHAnsi" w:hAnsiTheme="majorHAnsi" w:cs="Calibri"/>
          <w:sz w:val="22"/>
          <w:szCs w:val="22"/>
        </w:rPr>
      </w:pPr>
      <w:r w:rsidRPr="00EC1A46">
        <w:rPr>
          <w:rFonts w:asciiTheme="majorHAnsi" w:hAnsiTheme="majorHAnsi" w:cs="Calibri"/>
          <w:sz w:val="22"/>
          <w:szCs w:val="22"/>
        </w:rPr>
        <w:t>Use Case Diagram</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tblPr>
      <w:tblGrid>
        <w:gridCol w:w="2088"/>
        <w:gridCol w:w="2160"/>
        <w:gridCol w:w="2340"/>
        <w:gridCol w:w="2269"/>
      </w:tblGrid>
      <w:tr w:rsidR="00CA6BDB" w:rsidRPr="008C0E46" w:rsidTr="00877BD9">
        <w:tc>
          <w:tcPr>
            <w:tcW w:w="2088" w:type="dxa"/>
            <w:tcBorders>
              <w:top w:val="single" w:sz="12" w:space="0" w:color="auto"/>
              <w:left w:val="single" w:sz="12" w:space="0" w:color="auto"/>
              <w:bottom w:val="single" w:sz="6" w:space="0" w:color="auto"/>
              <w:right w:val="single" w:sz="6" w:space="0" w:color="auto"/>
            </w:tcBorders>
            <w:hideMark/>
          </w:tcPr>
          <w:p w:rsidR="00CA6BDB" w:rsidRPr="00EC1A46" w:rsidRDefault="00CA6BDB"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Use Case ID:</w:t>
            </w:r>
          </w:p>
        </w:tc>
        <w:tc>
          <w:tcPr>
            <w:tcW w:w="2160" w:type="dxa"/>
            <w:tcBorders>
              <w:top w:val="single" w:sz="12" w:space="0" w:color="auto"/>
              <w:left w:val="single" w:sz="6" w:space="0" w:color="auto"/>
              <w:bottom w:val="single" w:sz="6" w:space="0" w:color="auto"/>
              <w:right w:val="single" w:sz="6" w:space="0" w:color="auto"/>
            </w:tcBorders>
            <w:hideMark/>
          </w:tcPr>
          <w:p w:rsidR="00CA6BDB" w:rsidRPr="00EC1A46" w:rsidRDefault="00CA6BDB" w:rsidP="00B83E74">
            <w:pPr>
              <w:rPr>
                <w:rFonts w:asciiTheme="majorHAnsi" w:hAnsiTheme="majorHAnsi" w:cs="Calibri"/>
                <w:sz w:val="22"/>
              </w:rPr>
            </w:pPr>
            <w:r w:rsidRPr="00EC1A46">
              <w:rPr>
                <w:rFonts w:asciiTheme="majorHAnsi" w:hAnsiTheme="majorHAnsi" w:cs="Calibri"/>
                <w:sz w:val="22"/>
              </w:rPr>
              <w:t>BML_011</w:t>
            </w:r>
          </w:p>
        </w:tc>
        <w:tc>
          <w:tcPr>
            <w:tcW w:w="2340" w:type="dxa"/>
            <w:tcBorders>
              <w:top w:val="single" w:sz="12" w:space="0" w:color="auto"/>
              <w:left w:val="single" w:sz="6" w:space="0" w:color="auto"/>
              <w:bottom w:val="single" w:sz="6" w:space="0" w:color="auto"/>
              <w:right w:val="single" w:sz="6" w:space="0" w:color="auto"/>
            </w:tcBorders>
            <w:hideMark/>
          </w:tcPr>
          <w:p w:rsidR="00CA6BDB" w:rsidRPr="00EC1A46" w:rsidRDefault="00CA6BDB"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Req. ID:</w:t>
            </w:r>
          </w:p>
        </w:tc>
        <w:tc>
          <w:tcPr>
            <w:tcW w:w="2269" w:type="dxa"/>
            <w:tcBorders>
              <w:top w:val="single" w:sz="12" w:space="0" w:color="auto"/>
              <w:left w:val="single" w:sz="6" w:space="0" w:color="auto"/>
              <w:bottom w:val="single" w:sz="6" w:space="0" w:color="auto"/>
              <w:right w:val="single" w:sz="12" w:space="0" w:color="auto"/>
            </w:tcBorders>
            <w:hideMark/>
          </w:tcPr>
          <w:p w:rsidR="00CA6BDB" w:rsidRPr="00EC1A46" w:rsidRDefault="00CA6BDB" w:rsidP="00877BD9">
            <w:pPr>
              <w:rPr>
                <w:rFonts w:asciiTheme="majorHAnsi" w:hAnsiTheme="majorHAnsi" w:cs="Calibri"/>
                <w:sz w:val="22"/>
              </w:rPr>
            </w:pPr>
            <w:r w:rsidRPr="00EC1A46">
              <w:rPr>
                <w:rFonts w:asciiTheme="majorHAnsi" w:hAnsiTheme="majorHAnsi" w:cs="Calibri"/>
                <w:b/>
                <w:sz w:val="22"/>
              </w:rPr>
              <w:t>FR 10</w:t>
            </w:r>
          </w:p>
        </w:tc>
      </w:tr>
      <w:tr w:rsidR="00B83E74" w:rsidRPr="008C0E46" w:rsidTr="00877BD9">
        <w:tc>
          <w:tcPr>
            <w:tcW w:w="2088" w:type="dxa"/>
            <w:tcBorders>
              <w:top w:val="single" w:sz="6" w:space="0" w:color="auto"/>
              <w:left w:val="single" w:sz="12" w:space="0" w:color="auto"/>
              <w:bottom w:val="single" w:sz="6" w:space="0" w:color="auto"/>
              <w:right w:val="single" w:sz="6" w:space="0" w:color="auto"/>
            </w:tcBorders>
            <w:hideMark/>
          </w:tcPr>
          <w:p w:rsidR="00B83E74" w:rsidRPr="00EC1A46" w:rsidRDefault="00B83E74"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lastRenderedPageBreak/>
              <w:t>Created By:</w:t>
            </w:r>
          </w:p>
        </w:tc>
        <w:tc>
          <w:tcPr>
            <w:tcW w:w="2160" w:type="dxa"/>
            <w:tcBorders>
              <w:top w:val="single" w:sz="6" w:space="0" w:color="auto"/>
              <w:left w:val="single" w:sz="6" w:space="0" w:color="auto"/>
              <w:bottom w:val="single" w:sz="6" w:space="0" w:color="auto"/>
              <w:right w:val="single" w:sz="6" w:space="0" w:color="auto"/>
            </w:tcBorders>
            <w:hideMark/>
          </w:tcPr>
          <w:p w:rsidR="00B83E74" w:rsidRPr="00EC1A46" w:rsidRDefault="00B83E74" w:rsidP="00877BD9">
            <w:pPr>
              <w:pStyle w:val="ListParagraph"/>
              <w:spacing w:after="0" w:line="240" w:lineRule="auto"/>
              <w:contextualSpacing/>
              <w:rPr>
                <w:rFonts w:asciiTheme="majorHAnsi" w:hAnsiTheme="majorHAnsi" w:cs="Calibri"/>
                <w:color w:val="000000"/>
              </w:rPr>
            </w:pPr>
            <w:r w:rsidRPr="00EC1A46">
              <w:rPr>
                <w:rFonts w:asciiTheme="majorHAnsi" w:hAnsiTheme="majorHAnsi" w:cs="Calibri"/>
                <w:color w:val="000000"/>
              </w:rPr>
              <w:t>Bibhudutta</w:t>
            </w:r>
          </w:p>
        </w:tc>
        <w:tc>
          <w:tcPr>
            <w:tcW w:w="2340" w:type="dxa"/>
            <w:tcBorders>
              <w:top w:val="single" w:sz="6" w:space="0" w:color="auto"/>
              <w:left w:val="single" w:sz="6" w:space="0" w:color="auto"/>
              <w:bottom w:val="single" w:sz="6" w:space="0" w:color="auto"/>
              <w:right w:val="single" w:sz="6" w:space="0" w:color="auto"/>
            </w:tcBorders>
            <w:hideMark/>
          </w:tcPr>
          <w:p w:rsidR="00B83E74" w:rsidRPr="00EC1A46" w:rsidRDefault="00B83E74"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Last Updated By:</w:t>
            </w:r>
          </w:p>
        </w:tc>
        <w:tc>
          <w:tcPr>
            <w:tcW w:w="2269" w:type="dxa"/>
            <w:tcBorders>
              <w:top w:val="single" w:sz="6" w:space="0" w:color="auto"/>
              <w:left w:val="single" w:sz="6" w:space="0" w:color="auto"/>
              <w:bottom w:val="single" w:sz="6" w:space="0" w:color="auto"/>
              <w:right w:val="single" w:sz="12" w:space="0" w:color="auto"/>
            </w:tcBorders>
          </w:tcPr>
          <w:p w:rsidR="00B83E74" w:rsidRPr="00EC1A46" w:rsidRDefault="00B83E74" w:rsidP="00877BD9">
            <w:pPr>
              <w:rPr>
                <w:rFonts w:asciiTheme="majorHAnsi" w:hAnsiTheme="majorHAnsi" w:cs="Calibri"/>
                <w:sz w:val="22"/>
              </w:rPr>
            </w:pPr>
          </w:p>
        </w:tc>
      </w:tr>
      <w:tr w:rsidR="00B83E74" w:rsidRPr="008C0E46" w:rsidTr="00877BD9">
        <w:tc>
          <w:tcPr>
            <w:tcW w:w="2088" w:type="dxa"/>
            <w:tcBorders>
              <w:top w:val="single" w:sz="6" w:space="0" w:color="auto"/>
              <w:left w:val="single" w:sz="12" w:space="0" w:color="auto"/>
              <w:bottom w:val="single" w:sz="6" w:space="0" w:color="auto"/>
              <w:right w:val="single" w:sz="6" w:space="0" w:color="auto"/>
            </w:tcBorders>
            <w:hideMark/>
          </w:tcPr>
          <w:p w:rsidR="00B83E74" w:rsidRPr="00EC1A46" w:rsidRDefault="00B83E74"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Date  Created:</w:t>
            </w:r>
          </w:p>
        </w:tc>
        <w:tc>
          <w:tcPr>
            <w:tcW w:w="2160" w:type="dxa"/>
            <w:tcBorders>
              <w:top w:val="single" w:sz="6" w:space="0" w:color="auto"/>
              <w:left w:val="single" w:sz="6" w:space="0" w:color="auto"/>
              <w:bottom w:val="single" w:sz="6" w:space="0" w:color="auto"/>
              <w:right w:val="single" w:sz="6" w:space="0" w:color="auto"/>
            </w:tcBorders>
          </w:tcPr>
          <w:p w:rsidR="00B83E74" w:rsidRPr="00EC1A46" w:rsidRDefault="00B83E74" w:rsidP="00877BD9">
            <w:pPr>
              <w:pStyle w:val="ListParagraph"/>
              <w:spacing w:after="0" w:line="240" w:lineRule="auto"/>
              <w:contextualSpacing/>
              <w:rPr>
                <w:rFonts w:asciiTheme="majorHAnsi" w:hAnsiTheme="majorHAnsi" w:cs="Calibri"/>
                <w:color w:val="000000"/>
              </w:rPr>
            </w:pPr>
          </w:p>
        </w:tc>
        <w:tc>
          <w:tcPr>
            <w:tcW w:w="2340" w:type="dxa"/>
            <w:tcBorders>
              <w:top w:val="single" w:sz="6" w:space="0" w:color="auto"/>
              <w:left w:val="single" w:sz="6" w:space="0" w:color="auto"/>
              <w:bottom w:val="single" w:sz="6" w:space="0" w:color="auto"/>
              <w:right w:val="single" w:sz="6" w:space="0" w:color="auto"/>
            </w:tcBorders>
            <w:hideMark/>
          </w:tcPr>
          <w:p w:rsidR="00B83E74" w:rsidRPr="00EC1A46" w:rsidRDefault="00B83E74"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 xml:space="preserve">  Last Updated Date:</w:t>
            </w:r>
          </w:p>
        </w:tc>
        <w:tc>
          <w:tcPr>
            <w:tcW w:w="2269" w:type="dxa"/>
            <w:tcBorders>
              <w:top w:val="single" w:sz="6" w:space="0" w:color="auto"/>
              <w:left w:val="single" w:sz="6" w:space="0" w:color="auto"/>
              <w:bottom w:val="single" w:sz="6" w:space="0" w:color="auto"/>
              <w:right w:val="single" w:sz="12" w:space="0" w:color="auto"/>
            </w:tcBorders>
          </w:tcPr>
          <w:p w:rsidR="00B83E74" w:rsidRPr="00EC1A46" w:rsidRDefault="00B83E74" w:rsidP="00877BD9">
            <w:pPr>
              <w:rPr>
                <w:rFonts w:asciiTheme="majorHAnsi" w:hAnsiTheme="majorHAnsi" w:cs="Calibri"/>
                <w:sz w:val="22"/>
              </w:rPr>
            </w:pPr>
          </w:p>
        </w:tc>
      </w:tr>
      <w:tr w:rsidR="00B83E74" w:rsidRPr="008C0E46" w:rsidTr="00877BD9">
        <w:tc>
          <w:tcPr>
            <w:tcW w:w="2088" w:type="dxa"/>
            <w:tcBorders>
              <w:top w:val="single" w:sz="6" w:space="0" w:color="auto"/>
              <w:left w:val="single" w:sz="12" w:space="0" w:color="auto"/>
              <w:bottom w:val="single" w:sz="12" w:space="0" w:color="auto"/>
              <w:right w:val="single" w:sz="6" w:space="0" w:color="auto"/>
            </w:tcBorders>
            <w:hideMark/>
          </w:tcPr>
          <w:p w:rsidR="00B83E74" w:rsidRPr="00EC1A46" w:rsidRDefault="00B83E74"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Use Case Name:</w:t>
            </w:r>
          </w:p>
        </w:tc>
        <w:tc>
          <w:tcPr>
            <w:tcW w:w="6769" w:type="dxa"/>
            <w:gridSpan w:val="3"/>
            <w:tcBorders>
              <w:top w:val="single" w:sz="6" w:space="0" w:color="auto"/>
              <w:left w:val="single" w:sz="6" w:space="0" w:color="auto"/>
              <w:bottom w:val="single" w:sz="12" w:space="0" w:color="auto"/>
              <w:right w:val="single" w:sz="12" w:space="0" w:color="auto"/>
            </w:tcBorders>
            <w:hideMark/>
          </w:tcPr>
          <w:p w:rsidR="00B83E74" w:rsidRPr="00EC1A46" w:rsidRDefault="00B83E74" w:rsidP="00877BD9">
            <w:pPr>
              <w:pStyle w:val="ListParagraph"/>
              <w:spacing w:after="0" w:line="240" w:lineRule="auto"/>
              <w:contextualSpacing/>
              <w:rPr>
                <w:rFonts w:asciiTheme="majorHAnsi" w:hAnsiTheme="majorHAnsi" w:cs="Calibri"/>
                <w:color w:val="000000"/>
              </w:rPr>
            </w:pPr>
            <w:r w:rsidRPr="00EC1A46">
              <w:rPr>
                <w:rFonts w:asciiTheme="majorHAnsi" w:hAnsiTheme="majorHAnsi" w:cs="Calibri"/>
                <w:color w:val="000000"/>
              </w:rPr>
              <w:t xml:space="preserve">GPS Location </w:t>
            </w:r>
          </w:p>
        </w:tc>
      </w:tr>
    </w:tbl>
    <w:p w:rsidR="00B83E74" w:rsidRPr="00EC1A46" w:rsidRDefault="00B83E74" w:rsidP="00B83E74">
      <w:pPr>
        <w:tabs>
          <w:tab w:val="left" w:pos="900"/>
          <w:tab w:val="num" w:pos="1746"/>
        </w:tabs>
        <w:autoSpaceDE w:val="0"/>
        <w:autoSpaceDN w:val="0"/>
        <w:adjustRightInd w:val="0"/>
        <w:spacing w:line="360" w:lineRule="auto"/>
        <w:ind w:left="90"/>
        <w:jc w:val="both"/>
        <w:rPr>
          <w:rFonts w:asciiTheme="majorHAnsi" w:hAnsiTheme="majorHAnsi" w:cs="Calibri"/>
          <w:sz w:val="20"/>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tblPr>
      <w:tblGrid>
        <w:gridCol w:w="2088"/>
        <w:gridCol w:w="6750"/>
      </w:tblGrid>
      <w:tr w:rsidR="00B83E74" w:rsidRPr="008C0E46" w:rsidTr="00877BD9">
        <w:tc>
          <w:tcPr>
            <w:tcW w:w="2088" w:type="dxa"/>
            <w:tcBorders>
              <w:top w:val="single" w:sz="12" w:space="0" w:color="auto"/>
              <w:left w:val="single" w:sz="12" w:space="0" w:color="auto"/>
              <w:bottom w:val="single" w:sz="6" w:space="0" w:color="auto"/>
              <w:right w:val="single" w:sz="6" w:space="0" w:color="auto"/>
            </w:tcBorders>
            <w:hideMark/>
          </w:tcPr>
          <w:p w:rsidR="00B83E74" w:rsidRPr="00EC1A46" w:rsidRDefault="00B83E74"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Actor:</w:t>
            </w:r>
          </w:p>
        </w:tc>
        <w:tc>
          <w:tcPr>
            <w:tcW w:w="6750" w:type="dxa"/>
            <w:tcBorders>
              <w:top w:val="single" w:sz="12" w:space="0" w:color="auto"/>
              <w:left w:val="single" w:sz="6" w:space="0" w:color="auto"/>
              <w:bottom w:val="single" w:sz="6" w:space="0" w:color="auto"/>
              <w:right w:val="single" w:sz="12" w:space="0" w:color="auto"/>
            </w:tcBorders>
            <w:hideMark/>
          </w:tcPr>
          <w:p w:rsidR="00B83E74" w:rsidRPr="00EC1A46" w:rsidRDefault="00B83E74" w:rsidP="00877BD9">
            <w:pPr>
              <w:rPr>
                <w:rFonts w:asciiTheme="majorHAnsi" w:hAnsiTheme="majorHAnsi" w:cs="Calibri"/>
                <w:sz w:val="22"/>
                <w:szCs w:val="22"/>
              </w:rPr>
            </w:pPr>
            <w:r w:rsidRPr="00EC1A46">
              <w:rPr>
                <w:rFonts w:asciiTheme="majorHAnsi" w:hAnsiTheme="majorHAnsi" w:cs="Calibri"/>
                <w:sz w:val="22"/>
                <w:szCs w:val="22"/>
              </w:rPr>
              <w:t>User</w:t>
            </w:r>
          </w:p>
        </w:tc>
      </w:tr>
      <w:tr w:rsidR="00B83E74" w:rsidRPr="008C0E46" w:rsidTr="00877BD9">
        <w:tc>
          <w:tcPr>
            <w:tcW w:w="2088" w:type="dxa"/>
            <w:tcBorders>
              <w:top w:val="single" w:sz="6" w:space="0" w:color="auto"/>
              <w:left w:val="single" w:sz="12" w:space="0" w:color="auto"/>
              <w:bottom w:val="single" w:sz="6" w:space="0" w:color="auto"/>
              <w:right w:val="single" w:sz="6" w:space="0" w:color="auto"/>
            </w:tcBorders>
            <w:hideMark/>
          </w:tcPr>
          <w:p w:rsidR="00B83E74" w:rsidRPr="00EC1A46" w:rsidRDefault="00B83E74"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Description:</w:t>
            </w:r>
          </w:p>
        </w:tc>
        <w:tc>
          <w:tcPr>
            <w:tcW w:w="6750" w:type="dxa"/>
            <w:tcBorders>
              <w:top w:val="single" w:sz="6" w:space="0" w:color="auto"/>
              <w:left w:val="single" w:sz="6" w:space="0" w:color="auto"/>
              <w:bottom w:val="single" w:sz="6" w:space="0" w:color="auto"/>
              <w:right w:val="single" w:sz="12" w:space="0" w:color="auto"/>
            </w:tcBorders>
          </w:tcPr>
          <w:p w:rsidR="00B83E74" w:rsidRPr="00EC1A46" w:rsidRDefault="00C51A8F" w:rsidP="008869CD">
            <w:pPr>
              <w:tabs>
                <w:tab w:val="clear" w:pos="5760"/>
                <w:tab w:val="left" w:pos="6102"/>
              </w:tabs>
              <w:ind w:right="-18"/>
              <w:rPr>
                <w:rFonts w:asciiTheme="majorHAnsi" w:hAnsiTheme="majorHAnsi" w:cs="Calibri"/>
                <w:sz w:val="22"/>
                <w:szCs w:val="22"/>
              </w:rPr>
            </w:pPr>
            <w:r w:rsidRPr="00EC1A46">
              <w:rPr>
                <w:rFonts w:asciiTheme="majorHAnsi" w:hAnsiTheme="majorHAnsi" w:cs="Calibri"/>
                <w:sz w:val="22"/>
                <w:szCs w:val="22"/>
              </w:rPr>
              <w:t>By click on the GPS icon application will navigate the user to his/her current location</w:t>
            </w:r>
            <w:r w:rsidR="006D505A" w:rsidRPr="00EC1A46">
              <w:rPr>
                <w:rFonts w:asciiTheme="majorHAnsi" w:hAnsiTheme="majorHAnsi" w:cs="Calibri"/>
                <w:sz w:val="22"/>
                <w:szCs w:val="22"/>
              </w:rPr>
              <w:t xml:space="preserve"> and map represented </w:t>
            </w:r>
            <w:r w:rsidR="008869CD" w:rsidRPr="00EC1A46">
              <w:rPr>
                <w:rFonts w:asciiTheme="majorHAnsi" w:hAnsiTheme="majorHAnsi" w:cs="Calibri"/>
                <w:sz w:val="22"/>
                <w:szCs w:val="22"/>
              </w:rPr>
              <w:t>by an appropriate symbol. On tap of user’s location icon show on the map, system should query for the current Admin area like Governorate, Area, Block&amp; nearest road (maximum up to 100 meter) and show on a info-box. If no road found with-in 100 meter of users location then show appropriate message like “No road found within 100 meters”.</w:t>
            </w:r>
          </w:p>
        </w:tc>
      </w:tr>
      <w:tr w:rsidR="00B83E74" w:rsidRPr="008C0E46" w:rsidTr="00877BD9">
        <w:tc>
          <w:tcPr>
            <w:tcW w:w="2088" w:type="dxa"/>
            <w:tcBorders>
              <w:top w:val="single" w:sz="6" w:space="0" w:color="auto"/>
              <w:left w:val="single" w:sz="12" w:space="0" w:color="auto"/>
              <w:bottom w:val="single" w:sz="6" w:space="0" w:color="auto"/>
              <w:right w:val="single" w:sz="6" w:space="0" w:color="auto"/>
            </w:tcBorders>
            <w:hideMark/>
          </w:tcPr>
          <w:p w:rsidR="00B83E74" w:rsidRPr="00EC1A46" w:rsidRDefault="00B83E74"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Preconditions:</w:t>
            </w:r>
          </w:p>
        </w:tc>
        <w:tc>
          <w:tcPr>
            <w:tcW w:w="6750" w:type="dxa"/>
            <w:tcBorders>
              <w:top w:val="single" w:sz="6" w:space="0" w:color="auto"/>
              <w:left w:val="single" w:sz="6" w:space="0" w:color="auto"/>
              <w:bottom w:val="single" w:sz="6" w:space="0" w:color="auto"/>
              <w:right w:val="single" w:sz="12" w:space="0" w:color="auto"/>
            </w:tcBorders>
            <w:hideMark/>
          </w:tcPr>
          <w:p w:rsidR="00B83E74" w:rsidRPr="00EC1A46" w:rsidRDefault="00B83E74" w:rsidP="00770790">
            <w:pPr>
              <w:numPr>
                <w:ilvl w:val="0"/>
                <w:numId w:val="46"/>
              </w:numPr>
              <w:rPr>
                <w:rFonts w:asciiTheme="majorHAnsi" w:hAnsiTheme="majorHAnsi" w:cs="Calibri"/>
                <w:sz w:val="22"/>
                <w:szCs w:val="22"/>
              </w:rPr>
            </w:pPr>
            <w:r w:rsidRPr="00EC1A46">
              <w:rPr>
                <w:rFonts w:asciiTheme="majorHAnsi" w:hAnsiTheme="majorHAnsi" w:cs="Calibri"/>
                <w:sz w:val="22"/>
                <w:szCs w:val="22"/>
              </w:rPr>
              <w:t>Device should be on mode</w:t>
            </w:r>
          </w:p>
          <w:p w:rsidR="00B83E74" w:rsidRPr="00EC1A46" w:rsidRDefault="00B83E74" w:rsidP="00770790">
            <w:pPr>
              <w:numPr>
                <w:ilvl w:val="0"/>
                <w:numId w:val="46"/>
              </w:numPr>
              <w:rPr>
                <w:rFonts w:asciiTheme="majorHAnsi" w:hAnsiTheme="majorHAnsi" w:cs="Calibri"/>
                <w:sz w:val="22"/>
                <w:szCs w:val="22"/>
              </w:rPr>
            </w:pPr>
            <w:r w:rsidRPr="00EC1A46">
              <w:rPr>
                <w:rFonts w:asciiTheme="majorHAnsi" w:hAnsiTheme="majorHAnsi" w:cs="Calibri"/>
                <w:sz w:val="22"/>
                <w:szCs w:val="22"/>
              </w:rPr>
              <w:t>Bahrain locator app must be available on mobile or will be installed from the mobile market/play store.</w:t>
            </w:r>
          </w:p>
          <w:p w:rsidR="00B83E74" w:rsidRPr="00EC1A46" w:rsidRDefault="00B83E74" w:rsidP="00770790">
            <w:pPr>
              <w:numPr>
                <w:ilvl w:val="0"/>
                <w:numId w:val="46"/>
              </w:numPr>
              <w:rPr>
                <w:rFonts w:asciiTheme="majorHAnsi" w:hAnsiTheme="majorHAnsi" w:cs="Calibri"/>
                <w:sz w:val="22"/>
                <w:szCs w:val="22"/>
              </w:rPr>
            </w:pPr>
            <w:r w:rsidRPr="00EC1A46">
              <w:rPr>
                <w:rFonts w:asciiTheme="majorHAnsi" w:hAnsiTheme="majorHAnsi" w:cs="Calibri"/>
                <w:sz w:val="22"/>
                <w:szCs w:val="22"/>
              </w:rPr>
              <w:t>Device should connect to the internet.</w:t>
            </w:r>
          </w:p>
          <w:p w:rsidR="00B83E74" w:rsidRPr="00EC1A46" w:rsidRDefault="00B83E74" w:rsidP="00770790">
            <w:pPr>
              <w:numPr>
                <w:ilvl w:val="0"/>
                <w:numId w:val="46"/>
              </w:numPr>
              <w:rPr>
                <w:rFonts w:asciiTheme="majorHAnsi" w:hAnsiTheme="majorHAnsi" w:cs="Calibri"/>
                <w:sz w:val="22"/>
                <w:szCs w:val="22"/>
              </w:rPr>
            </w:pPr>
            <w:r w:rsidRPr="00EC1A46">
              <w:rPr>
                <w:rFonts w:asciiTheme="majorHAnsi" w:hAnsiTheme="majorHAnsi" w:cs="Calibri"/>
                <w:sz w:val="22"/>
                <w:szCs w:val="22"/>
              </w:rPr>
              <w:t>Device should establish a connection with the server</w:t>
            </w:r>
          </w:p>
          <w:p w:rsidR="00CD7467" w:rsidRPr="00EC1A46" w:rsidRDefault="00CD7467" w:rsidP="00770790">
            <w:pPr>
              <w:numPr>
                <w:ilvl w:val="0"/>
                <w:numId w:val="46"/>
              </w:numPr>
              <w:rPr>
                <w:rFonts w:asciiTheme="majorHAnsi" w:hAnsiTheme="majorHAnsi" w:cs="Calibri"/>
                <w:sz w:val="22"/>
                <w:szCs w:val="22"/>
              </w:rPr>
            </w:pPr>
            <w:r w:rsidRPr="00EC1A46">
              <w:rPr>
                <w:rFonts w:asciiTheme="majorHAnsi" w:hAnsiTheme="majorHAnsi" w:cs="Calibri"/>
                <w:sz w:val="22"/>
                <w:szCs w:val="22"/>
              </w:rPr>
              <w:t>GPS should be enabling in the device.</w:t>
            </w:r>
          </w:p>
        </w:tc>
      </w:tr>
      <w:tr w:rsidR="00B83E74" w:rsidRPr="008C0E46" w:rsidTr="00877BD9">
        <w:tc>
          <w:tcPr>
            <w:tcW w:w="2088" w:type="dxa"/>
            <w:tcBorders>
              <w:top w:val="single" w:sz="6" w:space="0" w:color="auto"/>
              <w:left w:val="single" w:sz="12" w:space="0" w:color="auto"/>
              <w:bottom w:val="single" w:sz="6" w:space="0" w:color="auto"/>
              <w:right w:val="single" w:sz="6" w:space="0" w:color="auto"/>
            </w:tcBorders>
            <w:hideMark/>
          </w:tcPr>
          <w:p w:rsidR="00B83E74" w:rsidRPr="00EC1A46" w:rsidRDefault="00B83E74"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Normal Flow:</w:t>
            </w:r>
          </w:p>
        </w:tc>
        <w:tc>
          <w:tcPr>
            <w:tcW w:w="6750" w:type="dxa"/>
            <w:tcBorders>
              <w:top w:val="single" w:sz="6" w:space="0" w:color="auto"/>
              <w:left w:val="single" w:sz="6" w:space="0" w:color="auto"/>
              <w:bottom w:val="single" w:sz="6" w:space="0" w:color="auto"/>
              <w:right w:val="single" w:sz="12" w:space="0" w:color="auto"/>
            </w:tcBorders>
            <w:hideMark/>
          </w:tcPr>
          <w:p w:rsidR="00B83E74" w:rsidRPr="00EC1A46" w:rsidRDefault="00B83E74" w:rsidP="00770790">
            <w:pPr>
              <w:numPr>
                <w:ilvl w:val="0"/>
                <w:numId w:val="47"/>
              </w:numPr>
              <w:ind w:right="0"/>
              <w:rPr>
                <w:rFonts w:asciiTheme="majorHAnsi" w:hAnsiTheme="majorHAnsi" w:cs="Calibri"/>
                <w:sz w:val="22"/>
                <w:szCs w:val="22"/>
              </w:rPr>
            </w:pPr>
            <w:r w:rsidRPr="00EC1A46">
              <w:rPr>
                <w:rFonts w:asciiTheme="majorHAnsi" w:hAnsiTheme="majorHAnsi" w:cs="Calibri"/>
                <w:sz w:val="22"/>
                <w:szCs w:val="22"/>
              </w:rPr>
              <w:t>Start the Bahrain locator application</w:t>
            </w:r>
            <w:r w:rsidR="00D43A9B" w:rsidRPr="00EC1A46">
              <w:rPr>
                <w:rFonts w:asciiTheme="majorHAnsi" w:hAnsiTheme="majorHAnsi" w:cs="Calibri"/>
                <w:sz w:val="22"/>
                <w:szCs w:val="22"/>
              </w:rPr>
              <w:t>.</w:t>
            </w:r>
          </w:p>
          <w:p w:rsidR="00B83E74" w:rsidRPr="00EC1A46" w:rsidRDefault="00CD7467" w:rsidP="00770790">
            <w:pPr>
              <w:numPr>
                <w:ilvl w:val="0"/>
                <w:numId w:val="47"/>
              </w:numPr>
              <w:tabs>
                <w:tab w:val="clear" w:pos="720"/>
                <w:tab w:val="clear" w:pos="5760"/>
              </w:tabs>
              <w:autoSpaceDE w:val="0"/>
              <w:autoSpaceDN w:val="0"/>
              <w:adjustRightInd w:val="0"/>
              <w:ind w:right="0"/>
              <w:rPr>
                <w:rFonts w:asciiTheme="majorHAnsi" w:hAnsiTheme="majorHAnsi" w:cs="Calibri"/>
                <w:sz w:val="22"/>
                <w:szCs w:val="22"/>
              </w:rPr>
            </w:pPr>
            <w:r w:rsidRPr="00EC1A46">
              <w:rPr>
                <w:rFonts w:asciiTheme="majorHAnsi" w:hAnsiTheme="majorHAnsi" w:cs="Calibri"/>
                <w:sz w:val="22"/>
                <w:szCs w:val="22"/>
              </w:rPr>
              <w:t xml:space="preserve">Navigate the map. </w:t>
            </w:r>
          </w:p>
          <w:p w:rsidR="00CD7467" w:rsidRPr="00EC1A46" w:rsidRDefault="00CD7467" w:rsidP="00770790">
            <w:pPr>
              <w:numPr>
                <w:ilvl w:val="0"/>
                <w:numId w:val="47"/>
              </w:numPr>
              <w:tabs>
                <w:tab w:val="clear" w:pos="720"/>
                <w:tab w:val="clear" w:pos="5760"/>
              </w:tabs>
              <w:autoSpaceDE w:val="0"/>
              <w:autoSpaceDN w:val="0"/>
              <w:adjustRightInd w:val="0"/>
              <w:ind w:right="0"/>
              <w:rPr>
                <w:rFonts w:asciiTheme="majorHAnsi" w:hAnsiTheme="majorHAnsi" w:cs="Calibri"/>
                <w:sz w:val="22"/>
                <w:szCs w:val="22"/>
              </w:rPr>
            </w:pPr>
            <w:r w:rsidRPr="00EC1A46">
              <w:rPr>
                <w:rFonts w:asciiTheme="majorHAnsi" w:hAnsiTheme="majorHAnsi" w:cs="Calibri"/>
                <w:sz w:val="22"/>
                <w:szCs w:val="22"/>
              </w:rPr>
              <w:t>Double click on the GPS icon to start the GPS.</w:t>
            </w:r>
          </w:p>
          <w:p w:rsidR="008869CD" w:rsidRPr="00EC1A46" w:rsidRDefault="00CD7467" w:rsidP="00770790">
            <w:pPr>
              <w:numPr>
                <w:ilvl w:val="0"/>
                <w:numId w:val="47"/>
              </w:numPr>
              <w:tabs>
                <w:tab w:val="clear" w:pos="720"/>
                <w:tab w:val="clear" w:pos="5760"/>
              </w:tabs>
              <w:autoSpaceDE w:val="0"/>
              <w:autoSpaceDN w:val="0"/>
              <w:adjustRightInd w:val="0"/>
              <w:ind w:right="0"/>
              <w:rPr>
                <w:rFonts w:asciiTheme="majorHAnsi" w:hAnsiTheme="majorHAnsi" w:cs="Calibri"/>
                <w:sz w:val="22"/>
                <w:szCs w:val="22"/>
              </w:rPr>
            </w:pPr>
            <w:r w:rsidRPr="00EC1A46">
              <w:rPr>
                <w:rFonts w:asciiTheme="majorHAnsi" w:hAnsiTheme="majorHAnsi" w:cs="Calibri"/>
                <w:sz w:val="22"/>
                <w:szCs w:val="22"/>
              </w:rPr>
              <w:t xml:space="preserve">Application will navigate the user to </w:t>
            </w:r>
            <w:r w:rsidR="00D43A9B" w:rsidRPr="00EC1A46">
              <w:rPr>
                <w:rFonts w:asciiTheme="majorHAnsi" w:hAnsiTheme="majorHAnsi" w:cs="Calibri"/>
                <w:sz w:val="22"/>
                <w:szCs w:val="22"/>
              </w:rPr>
              <w:t>his/</w:t>
            </w:r>
            <w:r w:rsidRPr="00EC1A46">
              <w:rPr>
                <w:rFonts w:asciiTheme="majorHAnsi" w:hAnsiTheme="majorHAnsi" w:cs="Calibri"/>
                <w:sz w:val="22"/>
                <w:szCs w:val="22"/>
              </w:rPr>
              <w:t>her current location.</w:t>
            </w:r>
          </w:p>
          <w:p w:rsidR="00CD7467" w:rsidRPr="00EC1A46" w:rsidRDefault="008869CD" w:rsidP="00770790">
            <w:pPr>
              <w:numPr>
                <w:ilvl w:val="0"/>
                <w:numId w:val="47"/>
              </w:numPr>
              <w:tabs>
                <w:tab w:val="clear" w:pos="720"/>
                <w:tab w:val="clear" w:pos="5760"/>
              </w:tabs>
              <w:autoSpaceDE w:val="0"/>
              <w:autoSpaceDN w:val="0"/>
              <w:adjustRightInd w:val="0"/>
              <w:ind w:right="0"/>
              <w:rPr>
                <w:rFonts w:asciiTheme="majorHAnsi" w:hAnsiTheme="majorHAnsi" w:cs="Calibri"/>
                <w:sz w:val="22"/>
                <w:szCs w:val="22"/>
              </w:rPr>
            </w:pPr>
            <w:r w:rsidRPr="00EC1A46">
              <w:rPr>
                <w:rFonts w:asciiTheme="majorHAnsi" w:hAnsiTheme="majorHAnsi" w:cs="Calibri"/>
                <w:sz w:val="22"/>
                <w:szCs w:val="22"/>
              </w:rPr>
              <w:t>On tap of the current location symbol the a</w:t>
            </w:r>
            <w:r w:rsidR="00CD7467" w:rsidRPr="00EC1A46">
              <w:rPr>
                <w:rFonts w:asciiTheme="majorHAnsi" w:hAnsiTheme="majorHAnsi" w:cs="Calibri"/>
                <w:sz w:val="22"/>
                <w:szCs w:val="22"/>
              </w:rPr>
              <w:t>pplication will display the administrative area details in the mapinfo pop up of the current location (Governorate, Area, Block &amp; nearest road)</w:t>
            </w:r>
            <w:r w:rsidR="00D43A9B" w:rsidRPr="00EC1A46">
              <w:rPr>
                <w:rFonts w:asciiTheme="majorHAnsi" w:hAnsiTheme="majorHAnsi" w:cs="Calibri"/>
                <w:sz w:val="22"/>
                <w:szCs w:val="22"/>
              </w:rPr>
              <w:t>.</w:t>
            </w:r>
          </w:p>
        </w:tc>
      </w:tr>
      <w:tr w:rsidR="00B83E74" w:rsidRPr="008C0E46" w:rsidTr="00877BD9">
        <w:tc>
          <w:tcPr>
            <w:tcW w:w="2088" w:type="dxa"/>
            <w:tcBorders>
              <w:top w:val="single" w:sz="6" w:space="0" w:color="auto"/>
              <w:left w:val="single" w:sz="12" w:space="0" w:color="auto"/>
              <w:bottom w:val="single" w:sz="6" w:space="0" w:color="auto"/>
              <w:right w:val="single" w:sz="6" w:space="0" w:color="auto"/>
            </w:tcBorders>
            <w:hideMark/>
          </w:tcPr>
          <w:p w:rsidR="00B83E74" w:rsidRPr="00EC1A46" w:rsidRDefault="00B83E74"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Alternative Flow:</w:t>
            </w:r>
          </w:p>
        </w:tc>
        <w:tc>
          <w:tcPr>
            <w:tcW w:w="6750" w:type="dxa"/>
            <w:tcBorders>
              <w:top w:val="single" w:sz="6" w:space="0" w:color="auto"/>
              <w:left w:val="single" w:sz="6" w:space="0" w:color="auto"/>
              <w:bottom w:val="single" w:sz="6" w:space="0" w:color="auto"/>
              <w:right w:val="single" w:sz="12" w:space="0" w:color="auto"/>
            </w:tcBorders>
            <w:hideMark/>
          </w:tcPr>
          <w:p w:rsidR="00D43A9B" w:rsidRPr="00EC1A46" w:rsidRDefault="00B83E74" w:rsidP="00877BD9">
            <w:pPr>
              <w:rPr>
                <w:rFonts w:asciiTheme="majorHAnsi" w:hAnsiTheme="majorHAnsi" w:cs="Calibri"/>
                <w:sz w:val="22"/>
                <w:szCs w:val="22"/>
              </w:rPr>
            </w:pPr>
            <w:r w:rsidRPr="00EC1A46">
              <w:rPr>
                <w:rFonts w:asciiTheme="majorHAnsi" w:hAnsiTheme="majorHAnsi" w:cs="Calibri"/>
                <w:sz w:val="22"/>
                <w:szCs w:val="22"/>
              </w:rPr>
              <w:t>Any network issue, user needs to close the application &amp; start again.</w:t>
            </w:r>
          </w:p>
        </w:tc>
      </w:tr>
      <w:tr w:rsidR="00B83E74" w:rsidRPr="008C0E46" w:rsidTr="00877BD9">
        <w:tc>
          <w:tcPr>
            <w:tcW w:w="2088" w:type="dxa"/>
            <w:tcBorders>
              <w:top w:val="single" w:sz="6" w:space="0" w:color="auto"/>
              <w:left w:val="single" w:sz="12" w:space="0" w:color="auto"/>
              <w:bottom w:val="single" w:sz="6" w:space="0" w:color="auto"/>
              <w:right w:val="single" w:sz="6" w:space="0" w:color="auto"/>
            </w:tcBorders>
          </w:tcPr>
          <w:p w:rsidR="00B83E74" w:rsidRPr="00EC1A46" w:rsidRDefault="00B83E74"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Business Rules</w:t>
            </w:r>
          </w:p>
        </w:tc>
        <w:tc>
          <w:tcPr>
            <w:tcW w:w="6750" w:type="dxa"/>
            <w:tcBorders>
              <w:top w:val="single" w:sz="6" w:space="0" w:color="auto"/>
              <w:left w:val="single" w:sz="6" w:space="0" w:color="auto"/>
              <w:bottom w:val="single" w:sz="6" w:space="0" w:color="auto"/>
              <w:right w:val="single" w:sz="12" w:space="0" w:color="auto"/>
            </w:tcBorders>
          </w:tcPr>
          <w:p w:rsidR="00B83E74" w:rsidRPr="00EC1A46" w:rsidRDefault="001A4226" w:rsidP="00877BD9">
            <w:pPr>
              <w:ind w:right="0"/>
              <w:rPr>
                <w:rFonts w:asciiTheme="majorHAnsi" w:hAnsiTheme="majorHAnsi" w:cs="Calibri"/>
                <w:sz w:val="22"/>
                <w:szCs w:val="22"/>
              </w:rPr>
            </w:pPr>
            <w:r w:rsidRPr="00EC1A46">
              <w:rPr>
                <w:rFonts w:asciiTheme="majorHAnsi" w:hAnsiTheme="majorHAnsi" w:cs="Calibri"/>
                <w:sz w:val="22"/>
                <w:szCs w:val="22"/>
              </w:rPr>
              <w:t>Application should navigate to the current location</w:t>
            </w:r>
          </w:p>
        </w:tc>
      </w:tr>
      <w:tr w:rsidR="00B83E74" w:rsidRPr="008C0E46" w:rsidTr="00877BD9">
        <w:tc>
          <w:tcPr>
            <w:tcW w:w="2088" w:type="dxa"/>
            <w:tcBorders>
              <w:top w:val="single" w:sz="6" w:space="0" w:color="auto"/>
              <w:left w:val="single" w:sz="12" w:space="0" w:color="auto"/>
              <w:bottom w:val="single" w:sz="6" w:space="0" w:color="auto"/>
              <w:right w:val="single" w:sz="6" w:space="0" w:color="auto"/>
            </w:tcBorders>
            <w:hideMark/>
          </w:tcPr>
          <w:p w:rsidR="00B83E74" w:rsidRPr="00EC1A46" w:rsidRDefault="00B83E74"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lastRenderedPageBreak/>
              <w:t>Flow Chat</w:t>
            </w:r>
          </w:p>
        </w:tc>
        <w:tc>
          <w:tcPr>
            <w:tcW w:w="6750" w:type="dxa"/>
            <w:tcBorders>
              <w:top w:val="single" w:sz="6" w:space="0" w:color="auto"/>
              <w:left w:val="single" w:sz="6" w:space="0" w:color="auto"/>
              <w:bottom w:val="single" w:sz="6" w:space="0" w:color="auto"/>
              <w:right w:val="single" w:sz="12" w:space="0" w:color="auto"/>
            </w:tcBorders>
            <w:hideMark/>
          </w:tcPr>
          <w:p w:rsidR="00B83E74" w:rsidRPr="00EC1A46" w:rsidRDefault="00503E8F" w:rsidP="00877BD9">
            <w:pPr>
              <w:rPr>
                <w:rFonts w:asciiTheme="majorHAnsi" w:hAnsiTheme="majorHAnsi" w:cs="Calibri"/>
                <w:sz w:val="22"/>
                <w:szCs w:val="22"/>
              </w:rPr>
            </w:pPr>
            <w:r w:rsidRPr="00EA7074">
              <w:rPr>
                <w:rFonts w:asciiTheme="majorHAnsi" w:hAnsiTheme="majorHAnsi" w:cs="Calibri"/>
              </w:rPr>
              <w:object w:dxaOrig="4973" w:dyaOrig="11424">
                <v:shape id="_x0000_i1037" type="#_x0000_t75" style="width:156.5pt;height:358.75pt" o:ole="">
                  <v:imagedata r:id="rId41" o:title=""/>
                </v:shape>
                <o:OLEObject Type="Embed" ProgID="Visio.Drawing.11" ShapeID="_x0000_i1037" DrawAspect="Content" ObjectID="_1464609898" r:id="rId42"/>
              </w:object>
            </w:r>
          </w:p>
        </w:tc>
      </w:tr>
      <w:tr w:rsidR="00B83E74" w:rsidRPr="008C0E46" w:rsidTr="00877BD9">
        <w:tc>
          <w:tcPr>
            <w:tcW w:w="2088" w:type="dxa"/>
            <w:tcBorders>
              <w:top w:val="single" w:sz="6" w:space="0" w:color="auto"/>
              <w:left w:val="single" w:sz="12" w:space="0" w:color="auto"/>
              <w:bottom w:val="single" w:sz="6" w:space="0" w:color="auto"/>
              <w:right w:val="single" w:sz="6" w:space="0" w:color="auto"/>
            </w:tcBorders>
            <w:hideMark/>
          </w:tcPr>
          <w:p w:rsidR="00B83E74" w:rsidRPr="00EC1A46" w:rsidRDefault="00B83E74"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Exceptions:</w:t>
            </w:r>
          </w:p>
        </w:tc>
        <w:tc>
          <w:tcPr>
            <w:tcW w:w="6750" w:type="dxa"/>
            <w:tcBorders>
              <w:top w:val="single" w:sz="6" w:space="0" w:color="auto"/>
              <w:left w:val="single" w:sz="6" w:space="0" w:color="auto"/>
              <w:bottom w:val="single" w:sz="6" w:space="0" w:color="auto"/>
              <w:right w:val="single" w:sz="12" w:space="0" w:color="auto"/>
            </w:tcBorders>
            <w:hideMark/>
          </w:tcPr>
          <w:p w:rsidR="00B83E74" w:rsidRPr="00EC1A46" w:rsidRDefault="00B83E74" w:rsidP="00877BD9">
            <w:pPr>
              <w:rPr>
                <w:rFonts w:asciiTheme="majorHAnsi" w:hAnsiTheme="majorHAnsi" w:cs="Calibri"/>
                <w:sz w:val="22"/>
                <w:szCs w:val="22"/>
              </w:rPr>
            </w:pPr>
            <w:r w:rsidRPr="00EC1A46">
              <w:rPr>
                <w:rFonts w:asciiTheme="majorHAnsi" w:hAnsiTheme="majorHAnsi" w:cs="Calibri"/>
                <w:sz w:val="22"/>
                <w:szCs w:val="22"/>
              </w:rPr>
              <w:t>Out of network or poor network coverage area</w:t>
            </w:r>
          </w:p>
          <w:p w:rsidR="00B83E74" w:rsidRPr="00EC1A46" w:rsidRDefault="00B83E74" w:rsidP="00877BD9">
            <w:pPr>
              <w:rPr>
                <w:rFonts w:asciiTheme="majorHAnsi" w:hAnsiTheme="majorHAnsi" w:cs="Calibri"/>
                <w:sz w:val="22"/>
                <w:szCs w:val="22"/>
              </w:rPr>
            </w:pPr>
            <w:r w:rsidRPr="00EC1A46">
              <w:rPr>
                <w:rFonts w:asciiTheme="majorHAnsi" w:hAnsiTheme="majorHAnsi" w:cs="Calibri"/>
                <w:sz w:val="22"/>
                <w:szCs w:val="22"/>
              </w:rPr>
              <w:t>Fill the mandatory fields.</w:t>
            </w:r>
          </w:p>
        </w:tc>
      </w:tr>
      <w:tr w:rsidR="00B83E74" w:rsidRPr="008C0E46" w:rsidTr="00877BD9">
        <w:tc>
          <w:tcPr>
            <w:tcW w:w="2088" w:type="dxa"/>
            <w:tcBorders>
              <w:top w:val="single" w:sz="6" w:space="0" w:color="auto"/>
              <w:left w:val="single" w:sz="12" w:space="0" w:color="auto"/>
              <w:bottom w:val="single" w:sz="6" w:space="0" w:color="auto"/>
              <w:right w:val="single" w:sz="6" w:space="0" w:color="auto"/>
            </w:tcBorders>
            <w:hideMark/>
          </w:tcPr>
          <w:p w:rsidR="00B83E74" w:rsidRPr="00EC1A46" w:rsidRDefault="00B83E74"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Includes:</w:t>
            </w:r>
          </w:p>
        </w:tc>
        <w:tc>
          <w:tcPr>
            <w:tcW w:w="6750" w:type="dxa"/>
            <w:tcBorders>
              <w:top w:val="single" w:sz="6" w:space="0" w:color="auto"/>
              <w:left w:val="single" w:sz="6" w:space="0" w:color="auto"/>
              <w:bottom w:val="single" w:sz="6" w:space="0" w:color="auto"/>
              <w:right w:val="single" w:sz="12" w:space="0" w:color="auto"/>
            </w:tcBorders>
            <w:hideMark/>
          </w:tcPr>
          <w:p w:rsidR="00B83E74" w:rsidRPr="00EC1A46" w:rsidRDefault="00B83E74" w:rsidP="00877BD9">
            <w:pPr>
              <w:rPr>
                <w:rFonts w:asciiTheme="majorHAnsi" w:hAnsiTheme="majorHAnsi" w:cs="Calibri"/>
                <w:sz w:val="22"/>
                <w:szCs w:val="22"/>
              </w:rPr>
            </w:pPr>
          </w:p>
        </w:tc>
      </w:tr>
      <w:tr w:rsidR="00B83E74" w:rsidRPr="008C0E46" w:rsidTr="00877BD9">
        <w:tc>
          <w:tcPr>
            <w:tcW w:w="2088" w:type="dxa"/>
            <w:tcBorders>
              <w:top w:val="single" w:sz="6" w:space="0" w:color="auto"/>
              <w:left w:val="single" w:sz="12" w:space="0" w:color="auto"/>
              <w:bottom w:val="single" w:sz="6" w:space="0" w:color="auto"/>
              <w:right w:val="single" w:sz="6" w:space="0" w:color="auto"/>
            </w:tcBorders>
            <w:hideMark/>
          </w:tcPr>
          <w:p w:rsidR="00B83E74" w:rsidRPr="00EC1A46" w:rsidRDefault="00B83E74"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Special Requirements:</w:t>
            </w:r>
          </w:p>
        </w:tc>
        <w:tc>
          <w:tcPr>
            <w:tcW w:w="6750" w:type="dxa"/>
            <w:tcBorders>
              <w:top w:val="single" w:sz="6" w:space="0" w:color="auto"/>
              <w:left w:val="single" w:sz="6" w:space="0" w:color="auto"/>
              <w:bottom w:val="single" w:sz="6" w:space="0" w:color="auto"/>
              <w:right w:val="single" w:sz="12" w:space="0" w:color="auto"/>
            </w:tcBorders>
            <w:hideMark/>
          </w:tcPr>
          <w:p w:rsidR="00B83E74" w:rsidRPr="00EC1A46" w:rsidRDefault="00CD7467" w:rsidP="00877BD9">
            <w:pPr>
              <w:rPr>
                <w:rFonts w:asciiTheme="majorHAnsi" w:hAnsiTheme="majorHAnsi" w:cs="Calibri"/>
                <w:sz w:val="22"/>
                <w:szCs w:val="22"/>
              </w:rPr>
            </w:pPr>
            <w:r w:rsidRPr="00EC1A46">
              <w:rPr>
                <w:rFonts w:asciiTheme="majorHAnsi" w:hAnsiTheme="majorHAnsi" w:cs="Calibri"/>
                <w:sz w:val="22"/>
                <w:szCs w:val="22"/>
              </w:rPr>
              <w:t>If no road found with-in 100 meter of users location then show appropriate message like “No road found within 100 meters”.</w:t>
            </w:r>
          </w:p>
        </w:tc>
      </w:tr>
      <w:tr w:rsidR="00B83E74" w:rsidRPr="008C0E46" w:rsidTr="00877BD9">
        <w:tc>
          <w:tcPr>
            <w:tcW w:w="2088" w:type="dxa"/>
            <w:tcBorders>
              <w:top w:val="single" w:sz="6" w:space="0" w:color="auto"/>
              <w:left w:val="single" w:sz="12" w:space="0" w:color="auto"/>
              <w:bottom w:val="single" w:sz="6" w:space="0" w:color="auto"/>
              <w:right w:val="single" w:sz="6" w:space="0" w:color="auto"/>
            </w:tcBorders>
            <w:hideMark/>
          </w:tcPr>
          <w:p w:rsidR="00B83E74" w:rsidRPr="00EC1A46" w:rsidRDefault="00B83E74"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Assumptions:</w:t>
            </w:r>
          </w:p>
        </w:tc>
        <w:tc>
          <w:tcPr>
            <w:tcW w:w="6750" w:type="dxa"/>
            <w:tcBorders>
              <w:top w:val="single" w:sz="6" w:space="0" w:color="auto"/>
              <w:left w:val="single" w:sz="6" w:space="0" w:color="auto"/>
              <w:bottom w:val="single" w:sz="6" w:space="0" w:color="auto"/>
              <w:right w:val="single" w:sz="12" w:space="0" w:color="auto"/>
            </w:tcBorders>
            <w:hideMark/>
          </w:tcPr>
          <w:p w:rsidR="00B83E74" w:rsidRPr="00EC1A46" w:rsidRDefault="00B83E74" w:rsidP="00877BD9">
            <w:pPr>
              <w:rPr>
                <w:rFonts w:asciiTheme="majorHAnsi" w:hAnsiTheme="majorHAnsi" w:cs="Calibri"/>
                <w:sz w:val="22"/>
                <w:szCs w:val="22"/>
              </w:rPr>
            </w:pPr>
            <w:r w:rsidRPr="00EC1A46">
              <w:rPr>
                <w:rFonts w:asciiTheme="majorHAnsi" w:hAnsiTheme="majorHAnsi" w:cs="Calibri"/>
                <w:sz w:val="22"/>
                <w:szCs w:val="22"/>
              </w:rPr>
              <w:t>Server holding various types of data for the use.</w:t>
            </w:r>
          </w:p>
          <w:p w:rsidR="00B83E74" w:rsidRPr="00EC1A46" w:rsidRDefault="00B83E74" w:rsidP="00877BD9">
            <w:pPr>
              <w:rPr>
                <w:rFonts w:asciiTheme="majorHAnsi" w:hAnsiTheme="majorHAnsi" w:cs="Calibri"/>
                <w:sz w:val="22"/>
                <w:szCs w:val="22"/>
              </w:rPr>
            </w:pPr>
            <w:r w:rsidRPr="00EC1A46">
              <w:rPr>
                <w:rFonts w:asciiTheme="majorHAnsi" w:hAnsiTheme="majorHAnsi" w:cs="Calibri"/>
                <w:sz w:val="22"/>
                <w:szCs w:val="22"/>
              </w:rPr>
              <w:t>Server will be facilitated with required ArcG</w:t>
            </w:r>
            <w:r w:rsidR="006130C8" w:rsidRPr="00EC1A46">
              <w:rPr>
                <w:rFonts w:asciiTheme="majorHAnsi" w:hAnsiTheme="majorHAnsi" w:cs="Calibri"/>
                <w:sz w:val="22"/>
                <w:szCs w:val="22"/>
              </w:rPr>
              <w:t>IS</w:t>
            </w:r>
            <w:r w:rsidRPr="00EC1A46">
              <w:rPr>
                <w:rFonts w:asciiTheme="majorHAnsi" w:hAnsiTheme="majorHAnsi" w:cs="Calibri"/>
                <w:sz w:val="22"/>
                <w:szCs w:val="22"/>
              </w:rPr>
              <w:t xml:space="preserve"> services.</w:t>
            </w:r>
          </w:p>
          <w:p w:rsidR="00B83E74" w:rsidRPr="00EC1A46" w:rsidRDefault="00B83E74" w:rsidP="00877BD9">
            <w:pPr>
              <w:tabs>
                <w:tab w:val="clear" w:pos="5760"/>
              </w:tabs>
              <w:ind w:right="72"/>
              <w:rPr>
                <w:rFonts w:asciiTheme="majorHAnsi" w:hAnsiTheme="majorHAnsi" w:cs="Calibri"/>
                <w:sz w:val="22"/>
                <w:szCs w:val="22"/>
              </w:rPr>
            </w:pPr>
            <w:r w:rsidRPr="00EC1A46">
              <w:rPr>
                <w:rFonts w:asciiTheme="majorHAnsi" w:hAnsiTheme="majorHAnsi" w:cs="Calibri"/>
                <w:sz w:val="22"/>
                <w:szCs w:val="22"/>
              </w:rPr>
              <w:t>Bahrain locator app must have registered in mobile market/play store.</w:t>
            </w:r>
          </w:p>
          <w:p w:rsidR="00D43A9B" w:rsidRPr="00EC1A46" w:rsidRDefault="00D43A9B" w:rsidP="00877BD9">
            <w:pPr>
              <w:tabs>
                <w:tab w:val="clear" w:pos="5760"/>
              </w:tabs>
              <w:ind w:right="72"/>
              <w:rPr>
                <w:rFonts w:asciiTheme="majorHAnsi" w:hAnsiTheme="majorHAnsi" w:cs="Calibri"/>
                <w:sz w:val="22"/>
                <w:szCs w:val="22"/>
              </w:rPr>
            </w:pPr>
            <w:r w:rsidRPr="00EC1A46">
              <w:rPr>
                <w:rFonts w:asciiTheme="majorHAnsi" w:hAnsiTheme="majorHAnsi" w:cs="Calibri"/>
                <w:sz w:val="22"/>
                <w:szCs w:val="22"/>
              </w:rPr>
              <w:t>Device should have GPS inbuilt</w:t>
            </w:r>
          </w:p>
        </w:tc>
      </w:tr>
      <w:tr w:rsidR="00B83E74" w:rsidRPr="008C0E46" w:rsidTr="00877BD9">
        <w:tc>
          <w:tcPr>
            <w:tcW w:w="2088" w:type="dxa"/>
            <w:tcBorders>
              <w:top w:val="single" w:sz="6" w:space="0" w:color="auto"/>
              <w:left w:val="single" w:sz="12" w:space="0" w:color="auto"/>
              <w:bottom w:val="single" w:sz="6" w:space="0" w:color="auto"/>
              <w:right w:val="single" w:sz="6" w:space="0" w:color="auto"/>
            </w:tcBorders>
            <w:hideMark/>
          </w:tcPr>
          <w:p w:rsidR="00B83E74" w:rsidRPr="00EC1A46" w:rsidRDefault="00B83E74"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Post conditions:</w:t>
            </w:r>
          </w:p>
        </w:tc>
        <w:tc>
          <w:tcPr>
            <w:tcW w:w="6750" w:type="dxa"/>
            <w:tcBorders>
              <w:top w:val="single" w:sz="6" w:space="0" w:color="auto"/>
              <w:left w:val="single" w:sz="6" w:space="0" w:color="auto"/>
              <w:bottom w:val="single" w:sz="6" w:space="0" w:color="auto"/>
              <w:right w:val="single" w:sz="12" w:space="0" w:color="auto"/>
            </w:tcBorders>
            <w:hideMark/>
          </w:tcPr>
          <w:p w:rsidR="00B83E74" w:rsidRPr="00EC1A46" w:rsidRDefault="00D43A9B" w:rsidP="00D43A9B">
            <w:pPr>
              <w:tabs>
                <w:tab w:val="clear" w:pos="5760"/>
                <w:tab w:val="left" w:pos="6534"/>
                <w:tab w:val="left" w:pos="6642"/>
              </w:tabs>
              <w:ind w:right="0"/>
              <w:rPr>
                <w:rFonts w:asciiTheme="majorHAnsi" w:hAnsiTheme="majorHAnsi" w:cs="Calibri"/>
                <w:sz w:val="22"/>
                <w:szCs w:val="22"/>
              </w:rPr>
            </w:pPr>
            <w:r w:rsidRPr="00EC1A46">
              <w:rPr>
                <w:rFonts w:asciiTheme="majorHAnsi" w:hAnsiTheme="majorHAnsi" w:cs="Calibri"/>
                <w:sz w:val="22"/>
                <w:szCs w:val="22"/>
              </w:rPr>
              <w:t xml:space="preserve">Application will display the administrative area details in the map info pop up of the current location (Governorate, Area, Block &amp; nearest road) </w:t>
            </w:r>
          </w:p>
        </w:tc>
      </w:tr>
      <w:tr w:rsidR="00B83E74" w:rsidRPr="008C0E46" w:rsidTr="00877BD9">
        <w:tc>
          <w:tcPr>
            <w:tcW w:w="2088" w:type="dxa"/>
            <w:tcBorders>
              <w:top w:val="single" w:sz="6" w:space="0" w:color="auto"/>
              <w:left w:val="single" w:sz="12" w:space="0" w:color="auto"/>
              <w:bottom w:val="single" w:sz="6" w:space="0" w:color="auto"/>
              <w:right w:val="single" w:sz="6" w:space="0" w:color="auto"/>
            </w:tcBorders>
            <w:hideMark/>
          </w:tcPr>
          <w:p w:rsidR="00B83E74" w:rsidRPr="00EC1A46" w:rsidRDefault="00B83E74" w:rsidP="00877BD9">
            <w:pPr>
              <w:jc w:val="right"/>
              <w:rPr>
                <w:rFonts w:asciiTheme="majorHAnsi" w:hAnsiTheme="majorHAnsi" w:cs="Calibri"/>
                <w:b/>
                <w:sz w:val="22"/>
                <w:szCs w:val="22"/>
              </w:rPr>
            </w:pPr>
            <w:r w:rsidRPr="00EC1A46">
              <w:rPr>
                <w:rFonts w:asciiTheme="majorHAnsi" w:hAnsiTheme="majorHAnsi" w:cs="Calibri"/>
                <w:b/>
                <w:sz w:val="22"/>
                <w:szCs w:val="22"/>
              </w:rPr>
              <w:t>Priority:</w:t>
            </w:r>
          </w:p>
        </w:tc>
        <w:tc>
          <w:tcPr>
            <w:tcW w:w="6750" w:type="dxa"/>
            <w:tcBorders>
              <w:top w:val="single" w:sz="6" w:space="0" w:color="auto"/>
              <w:left w:val="single" w:sz="6" w:space="0" w:color="auto"/>
              <w:bottom w:val="single" w:sz="6" w:space="0" w:color="auto"/>
              <w:right w:val="single" w:sz="12" w:space="0" w:color="auto"/>
            </w:tcBorders>
            <w:hideMark/>
          </w:tcPr>
          <w:p w:rsidR="00B83E74" w:rsidRPr="00EC1A46" w:rsidRDefault="00B83E74" w:rsidP="00877BD9">
            <w:pPr>
              <w:rPr>
                <w:rFonts w:asciiTheme="majorHAnsi" w:hAnsiTheme="majorHAnsi" w:cs="Calibri"/>
                <w:sz w:val="22"/>
                <w:szCs w:val="22"/>
              </w:rPr>
            </w:pPr>
            <w:r w:rsidRPr="00EC1A46">
              <w:rPr>
                <w:rFonts w:asciiTheme="majorHAnsi" w:hAnsiTheme="majorHAnsi" w:cs="Calibri"/>
                <w:sz w:val="22"/>
                <w:szCs w:val="22"/>
              </w:rPr>
              <w:t>High.</w:t>
            </w:r>
          </w:p>
        </w:tc>
      </w:tr>
      <w:tr w:rsidR="00B83E74" w:rsidRPr="008C0E46" w:rsidTr="00877BD9">
        <w:tc>
          <w:tcPr>
            <w:tcW w:w="2088" w:type="dxa"/>
            <w:tcBorders>
              <w:top w:val="single" w:sz="6" w:space="0" w:color="auto"/>
              <w:left w:val="single" w:sz="12" w:space="0" w:color="auto"/>
              <w:bottom w:val="single" w:sz="6" w:space="0" w:color="auto"/>
              <w:right w:val="single" w:sz="6" w:space="0" w:color="auto"/>
            </w:tcBorders>
            <w:hideMark/>
          </w:tcPr>
          <w:p w:rsidR="00B83E74" w:rsidRPr="00EC1A46" w:rsidRDefault="00B83E74" w:rsidP="00877BD9">
            <w:pPr>
              <w:ind w:right="-108"/>
              <w:jc w:val="center"/>
              <w:rPr>
                <w:rFonts w:asciiTheme="majorHAnsi" w:hAnsiTheme="majorHAnsi" w:cs="Calibri"/>
                <w:b/>
                <w:sz w:val="22"/>
                <w:szCs w:val="22"/>
              </w:rPr>
            </w:pPr>
            <w:r w:rsidRPr="00EC1A46">
              <w:rPr>
                <w:rFonts w:asciiTheme="majorHAnsi" w:hAnsiTheme="majorHAnsi" w:cs="Calibri"/>
                <w:b/>
                <w:sz w:val="22"/>
                <w:szCs w:val="22"/>
              </w:rPr>
              <w:t>Frequency of Use:</w:t>
            </w:r>
          </w:p>
        </w:tc>
        <w:tc>
          <w:tcPr>
            <w:tcW w:w="6750" w:type="dxa"/>
            <w:tcBorders>
              <w:top w:val="single" w:sz="6" w:space="0" w:color="auto"/>
              <w:left w:val="single" w:sz="6" w:space="0" w:color="auto"/>
              <w:bottom w:val="single" w:sz="6" w:space="0" w:color="auto"/>
              <w:right w:val="single" w:sz="12" w:space="0" w:color="auto"/>
            </w:tcBorders>
            <w:hideMark/>
          </w:tcPr>
          <w:p w:rsidR="00B83E74" w:rsidRPr="00EC1A46" w:rsidRDefault="00B83E74" w:rsidP="00877BD9">
            <w:pPr>
              <w:rPr>
                <w:rFonts w:asciiTheme="majorHAnsi" w:hAnsiTheme="majorHAnsi" w:cs="Calibri"/>
                <w:sz w:val="22"/>
                <w:szCs w:val="22"/>
              </w:rPr>
            </w:pPr>
            <w:r w:rsidRPr="00EC1A46">
              <w:rPr>
                <w:rFonts w:asciiTheme="majorHAnsi" w:hAnsiTheme="majorHAnsi" w:cs="Calibri"/>
                <w:sz w:val="22"/>
                <w:szCs w:val="22"/>
              </w:rPr>
              <w:t>High.</w:t>
            </w:r>
          </w:p>
        </w:tc>
      </w:tr>
      <w:tr w:rsidR="00B83E74" w:rsidRPr="008C0E46" w:rsidTr="00877BD9">
        <w:tc>
          <w:tcPr>
            <w:tcW w:w="2088" w:type="dxa"/>
            <w:tcBorders>
              <w:top w:val="single" w:sz="6" w:space="0" w:color="auto"/>
              <w:left w:val="single" w:sz="12" w:space="0" w:color="auto"/>
              <w:bottom w:val="single" w:sz="12" w:space="0" w:color="auto"/>
              <w:right w:val="single" w:sz="6" w:space="0" w:color="auto"/>
            </w:tcBorders>
            <w:hideMark/>
          </w:tcPr>
          <w:p w:rsidR="00B83E74" w:rsidRPr="00EC1A46" w:rsidRDefault="00B83E74" w:rsidP="00877BD9">
            <w:pPr>
              <w:tabs>
                <w:tab w:val="left" w:pos="1872"/>
              </w:tabs>
              <w:ind w:right="72"/>
              <w:jc w:val="right"/>
              <w:rPr>
                <w:rFonts w:asciiTheme="majorHAnsi" w:hAnsiTheme="majorHAnsi" w:cs="Calibri"/>
                <w:b/>
                <w:sz w:val="22"/>
                <w:szCs w:val="22"/>
              </w:rPr>
            </w:pPr>
            <w:r w:rsidRPr="00EC1A46">
              <w:rPr>
                <w:rFonts w:asciiTheme="majorHAnsi" w:hAnsiTheme="majorHAnsi" w:cs="Calibri"/>
                <w:b/>
                <w:sz w:val="22"/>
                <w:szCs w:val="22"/>
              </w:rPr>
              <w:t>Notes and Issues:</w:t>
            </w:r>
          </w:p>
        </w:tc>
        <w:tc>
          <w:tcPr>
            <w:tcW w:w="6750" w:type="dxa"/>
            <w:tcBorders>
              <w:top w:val="single" w:sz="6" w:space="0" w:color="auto"/>
              <w:left w:val="single" w:sz="6" w:space="0" w:color="auto"/>
              <w:bottom w:val="single" w:sz="12" w:space="0" w:color="auto"/>
              <w:right w:val="single" w:sz="12" w:space="0" w:color="auto"/>
            </w:tcBorders>
            <w:hideMark/>
          </w:tcPr>
          <w:p w:rsidR="00B83E74" w:rsidRPr="00EC1A46" w:rsidRDefault="00D43A9B" w:rsidP="00877BD9">
            <w:pPr>
              <w:rPr>
                <w:rFonts w:asciiTheme="majorHAnsi" w:hAnsiTheme="majorHAnsi" w:cs="Calibri"/>
                <w:sz w:val="22"/>
                <w:szCs w:val="22"/>
              </w:rPr>
            </w:pPr>
            <w:r w:rsidRPr="00EC1A46">
              <w:rPr>
                <w:rFonts w:asciiTheme="majorHAnsi" w:hAnsiTheme="majorHAnsi" w:cs="Calibri"/>
                <w:sz w:val="22"/>
                <w:szCs w:val="22"/>
              </w:rPr>
              <w:t>Nil</w:t>
            </w:r>
          </w:p>
        </w:tc>
      </w:tr>
    </w:tbl>
    <w:p w:rsidR="00E959CA" w:rsidRPr="00EC1A46" w:rsidRDefault="00E959CA" w:rsidP="00EC1A46">
      <w:pPr>
        <w:pStyle w:val="Heading1"/>
        <w:tabs>
          <w:tab w:val="clear" w:pos="720"/>
          <w:tab w:val="clear" w:pos="5760"/>
        </w:tabs>
        <w:ind w:right="29"/>
        <w:rPr>
          <w:rStyle w:val="Strong"/>
          <w:rFonts w:asciiTheme="majorHAnsi" w:hAnsiTheme="majorHAnsi" w:cs="Calibri"/>
          <w:sz w:val="24"/>
          <w:szCs w:val="24"/>
        </w:rPr>
      </w:pPr>
      <w:bookmarkStart w:id="1874" w:name="_Toc386805049"/>
      <w:bookmarkStart w:id="1875" w:name="_Toc386807046"/>
    </w:p>
    <w:p w:rsidR="007D5B92" w:rsidRPr="00EC1A46" w:rsidRDefault="007D5B92" w:rsidP="00770790">
      <w:pPr>
        <w:pStyle w:val="Heading1"/>
        <w:numPr>
          <w:ilvl w:val="3"/>
          <w:numId w:val="61"/>
        </w:numPr>
        <w:tabs>
          <w:tab w:val="clear" w:pos="720"/>
          <w:tab w:val="clear" w:pos="5760"/>
        </w:tabs>
        <w:ind w:left="720" w:right="29"/>
        <w:rPr>
          <w:rFonts w:asciiTheme="majorHAnsi" w:hAnsiTheme="majorHAnsi"/>
          <w:szCs w:val="24"/>
        </w:rPr>
      </w:pPr>
      <w:bookmarkStart w:id="1876" w:name="_Toc388529873"/>
      <w:r w:rsidRPr="00EC1A46">
        <w:rPr>
          <w:rFonts w:asciiTheme="majorHAnsi" w:hAnsiTheme="majorHAnsi"/>
          <w:szCs w:val="24"/>
        </w:rPr>
        <w:t>Buffer search</w:t>
      </w:r>
      <w:bookmarkEnd w:id="1874"/>
      <w:bookmarkEnd w:id="1875"/>
      <w:bookmarkEnd w:id="1876"/>
    </w:p>
    <w:p w:rsidR="008869CD" w:rsidRPr="00EC1A46" w:rsidRDefault="008869CD" w:rsidP="00EC1A46">
      <w:pPr>
        <w:rPr>
          <w:rFonts w:asciiTheme="majorHAnsi" w:hAnsiTheme="majorHAnsi"/>
        </w:rPr>
      </w:pPr>
    </w:p>
    <w:p w:rsidR="00B53DC5" w:rsidRPr="00EC1A46" w:rsidRDefault="007D5B92" w:rsidP="007D5B92">
      <w:pPr>
        <w:pStyle w:val="ListParagraph"/>
        <w:spacing w:after="0"/>
        <w:rPr>
          <w:rStyle w:val="Strong"/>
          <w:rFonts w:asciiTheme="majorHAnsi" w:hAnsiTheme="majorHAnsi" w:cs="Calibri"/>
          <w:b w:val="0"/>
          <w:color w:val="auto"/>
        </w:rPr>
      </w:pPr>
      <w:r w:rsidRPr="00EC1A46">
        <w:rPr>
          <w:rStyle w:val="Strong"/>
          <w:rFonts w:asciiTheme="majorHAnsi" w:hAnsiTheme="majorHAnsi" w:cs="Calibri"/>
          <w:b w:val="0"/>
          <w:color w:val="auto"/>
        </w:rPr>
        <w:t xml:space="preserve">The buffer search bar will come up after doing any search (Address, Road, Admin, </w:t>
      </w:r>
      <w:r w:rsidR="00B53DC5" w:rsidRPr="00EC1A46">
        <w:rPr>
          <w:rStyle w:val="Strong"/>
          <w:rFonts w:asciiTheme="majorHAnsi" w:hAnsiTheme="majorHAnsi" w:cs="Calibri"/>
          <w:b w:val="0"/>
          <w:color w:val="auto"/>
        </w:rPr>
        <w:t>FP, POI</w:t>
      </w:r>
      <w:r w:rsidRPr="00EC1A46">
        <w:rPr>
          <w:rStyle w:val="Strong"/>
          <w:rFonts w:asciiTheme="majorHAnsi" w:hAnsiTheme="majorHAnsi" w:cs="Calibri"/>
          <w:b w:val="0"/>
          <w:color w:val="auto"/>
        </w:rPr>
        <w:t xml:space="preserve">) and will be common for all. After completion of search application will swipe the generic search panel </w:t>
      </w:r>
      <w:r w:rsidRPr="00EC1A46">
        <w:rPr>
          <w:rStyle w:val="Strong"/>
          <w:rFonts w:asciiTheme="majorHAnsi" w:hAnsiTheme="majorHAnsi" w:cs="Calibri"/>
          <w:b w:val="0"/>
          <w:color w:val="auto"/>
        </w:rPr>
        <w:lastRenderedPageBreak/>
        <w:t xml:space="preserve">with buffer panel. User has </w:t>
      </w:r>
      <w:r w:rsidR="00B53DC5" w:rsidRPr="00EC1A46">
        <w:rPr>
          <w:rStyle w:val="Strong"/>
          <w:rFonts w:asciiTheme="majorHAnsi" w:hAnsiTheme="majorHAnsi" w:cs="Calibri"/>
          <w:b w:val="0"/>
          <w:color w:val="auto"/>
        </w:rPr>
        <w:t>to</w:t>
      </w:r>
      <w:r w:rsidRPr="00EC1A46">
        <w:rPr>
          <w:rStyle w:val="Strong"/>
          <w:rFonts w:asciiTheme="majorHAnsi" w:hAnsiTheme="majorHAnsi" w:cs="Calibri"/>
          <w:b w:val="0"/>
          <w:color w:val="auto"/>
        </w:rPr>
        <w:t xml:space="preserve"> provide the buffer zone in mete</w:t>
      </w:r>
      <w:r w:rsidR="008869CD" w:rsidRPr="00EC1A46">
        <w:rPr>
          <w:rStyle w:val="Strong"/>
          <w:rFonts w:asciiTheme="majorHAnsi" w:hAnsiTheme="majorHAnsi" w:cs="Calibri"/>
          <w:b w:val="0"/>
          <w:color w:val="auto"/>
        </w:rPr>
        <w:t>r</w:t>
      </w:r>
      <w:r w:rsidRPr="00EC1A46">
        <w:rPr>
          <w:rStyle w:val="Strong"/>
          <w:rFonts w:asciiTheme="majorHAnsi" w:hAnsiTheme="majorHAnsi" w:cs="Calibri"/>
          <w:b w:val="0"/>
          <w:color w:val="auto"/>
        </w:rPr>
        <w:t xml:space="preserve">&amp; by click on the POI </w:t>
      </w:r>
      <w:r w:rsidR="00B53DC5" w:rsidRPr="00EC1A46">
        <w:rPr>
          <w:rStyle w:val="Strong"/>
          <w:rFonts w:asciiTheme="majorHAnsi" w:hAnsiTheme="majorHAnsi" w:cs="Calibri"/>
          <w:b w:val="0"/>
          <w:color w:val="auto"/>
        </w:rPr>
        <w:t xml:space="preserve">or FP </w:t>
      </w:r>
      <w:r w:rsidRPr="00EC1A46">
        <w:rPr>
          <w:rStyle w:val="Strong"/>
          <w:rFonts w:asciiTheme="majorHAnsi" w:hAnsiTheme="majorHAnsi" w:cs="Calibri"/>
          <w:b w:val="0"/>
          <w:color w:val="auto"/>
        </w:rPr>
        <w:t xml:space="preserve">application </w:t>
      </w:r>
      <w:r w:rsidR="00B53DC5" w:rsidRPr="00EC1A46">
        <w:rPr>
          <w:rStyle w:val="Strong"/>
          <w:rFonts w:asciiTheme="majorHAnsi" w:hAnsiTheme="majorHAnsi" w:cs="Calibri"/>
          <w:b w:val="0"/>
          <w:color w:val="auto"/>
        </w:rPr>
        <w:t>will highlight</w:t>
      </w:r>
      <w:r w:rsidRPr="00EC1A46">
        <w:rPr>
          <w:rStyle w:val="Strong"/>
          <w:rFonts w:asciiTheme="majorHAnsi" w:hAnsiTheme="majorHAnsi" w:cs="Calibri"/>
          <w:b w:val="0"/>
          <w:color w:val="auto"/>
        </w:rPr>
        <w:t xml:space="preserve"> the POI</w:t>
      </w:r>
      <w:r w:rsidR="00B53DC5" w:rsidRPr="00EC1A46">
        <w:rPr>
          <w:rStyle w:val="Strong"/>
          <w:rFonts w:asciiTheme="majorHAnsi" w:hAnsiTheme="majorHAnsi" w:cs="Calibri"/>
          <w:b w:val="0"/>
          <w:color w:val="auto"/>
        </w:rPr>
        <w:t>s or FP</w:t>
      </w:r>
      <w:r w:rsidRPr="00EC1A46">
        <w:rPr>
          <w:rStyle w:val="Strong"/>
          <w:rFonts w:asciiTheme="majorHAnsi" w:hAnsiTheme="majorHAnsi" w:cs="Calibri"/>
          <w:b w:val="0"/>
          <w:color w:val="auto"/>
        </w:rPr>
        <w:t xml:space="preserve"> on the map.</w:t>
      </w:r>
    </w:p>
    <w:p w:rsidR="00B53DC5" w:rsidRDefault="00B53DC5" w:rsidP="00770790">
      <w:pPr>
        <w:pStyle w:val="Heading1"/>
        <w:numPr>
          <w:ilvl w:val="4"/>
          <w:numId w:val="61"/>
        </w:numPr>
        <w:tabs>
          <w:tab w:val="clear" w:pos="720"/>
          <w:tab w:val="clear" w:pos="5760"/>
        </w:tabs>
        <w:ind w:left="1080" w:right="29"/>
        <w:rPr>
          <w:sz w:val="24"/>
          <w:szCs w:val="24"/>
        </w:rPr>
      </w:pPr>
      <w:bookmarkStart w:id="1877" w:name="_Toc388529874"/>
      <w:r w:rsidRPr="00EC1A46">
        <w:rPr>
          <w:sz w:val="24"/>
          <w:szCs w:val="24"/>
        </w:rPr>
        <w:t>POI Buffer Search</w:t>
      </w:r>
      <w:bookmarkEnd w:id="1877"/>
    </w:p>
    <w:p w:rsidR="00E959CA" w:rsidRPr="00EC1A46" w:rsidRDefault="00E959CA" w:rsidP="00EC1A46"/>
    <w:p w:rsidR="00B53DC5" w:rsidRPr="00EC1A46" w:rsidRDefault="00877BD9" w:rsidP="00B53DC5">
      <w:pPr>
        <w:pStyle w:val="ListParagraph"/>
        <w:spacing w:after="0"/>
        <w:contextualSpacing/>
        <w:rPr>
          <w:rStyle w:val="Strong"/>
          <w:rFonts w:asciiTheme="majorHAnsi" w:hAnsiTheme="majorHAnsi" w:cs="Calibri"/>
          <w:b w:val="0"/>
          <w:color w:val="auto"/>
        </w:rPr>
      </w:pPr>
      <w:r w:rsidRPr="00EC1A46">
        <w:rPr>
          <w:rStyle w:val="Strong"/>
          <w:rFonts w:asciiTheme="majorHAnsi" w:hAnsiTheme="majorHAnsi" w:cs="Calibri"/>
          <w:b w:val="0"/>
          <w:color w:val="auto"/>
        </w:rPr>
        <w:t xml:space="preserve">After any search (Address, Road, Admin, FP, POI) application will display the buffer panel. Enter the buffer distance in meter. </w:t>
      </w:r>
      <w:r w:rsidR="00B53DC5" w:rsidRPr="00EC1A46">
        <w:rPr>
          <w:rStyle w:val="Strong"/>
          <w:rFonts w:asciiTheme="majorHAnsi" w:hAnsiTheme="majorHAnsi" w:cs="Calibri"/>
          <w:b w:val="0"/>
          <w:color w:val="auto"/>
        </w:rPr>
        <w:t xml:space="preserve">On tap on POI buffer search icon, POI type to be </w:t>
      </w:r>
      <w:r w:rsidRPr="00EC1A46">
        <w:rPr>
          <w:rStyle w:val="Strong"/>
          <w:rFonts w:asciiTheme="majorHAnsi" w:hAnsiTheme="majorHAnsi" w:cs="Calibri"/>
          <w:b w:val="0"/>
          <w:color w:val="auto"/>
        </w:rPr>
        <w:t>open</w:t>
      </w:r>
      <w:r w:rsidR="00B53DC5" w:rsidRPr="00EC1A46">
        <w:rPr>
          <w:rStyle w:val="Strong"/>
          <w:rFonts w:asciiTheme="majorHAnsi" w:hAnsiTheme="majorHAnsi" w:cs="Calibri"/>
          <w:b w:val="0"/>
          <w:color w:val="auto"/>
        </w:rPr>
        <w:t>. The buffer distance will be in Meter only and maximum buffer distance is 5000 meter. On tap on search, application should create a buffer for the result feature for given distance and selects all the features of selected type of POI.</w:t>
      </w:r>
    </w:p>
    <w:p w:rsidR="007D5B92" w:rsidRPr="00EC1A46" w:rsidRDefault="007D5B92" w:rsidP="00511B48">
      <w:pPr>
        <w:pStyle w:val="ListParagraph"/>
        <w:spacing w:after="0"/>
        <w:jc w:val="left"/>
        <w:rPr>
          <w:rStyle w:val="Strong"/>
          <w:rFonts w:asciiTheme="majorHAnsi" w:hAnsiTheme="majorHAnsi" w:cs="Calibri"/>
          <w:b w:val="0"/>
          <w:color w:val="auto"/>
        </w:rPr>
      </w:pPr>
    </w:p>
    <w:p w:rsidR="007D5B92" w:rsidRPr="00EC1A46" w:rsidRDefault="007D5B92" w:rsidP="007D5B92">
      <w:pPr>
        <w:pStyle w:val="1111Heading4-ILISSRS"/>
        <w:spacing w:line="276" w:lineRule="auto"/>
        <w:rPr>
          <w:rFonts w:asciiTheme="majorHAnsi" w:hAnsiTheme="majorHAnsi" w:cs="Calibri"/>
          <w:sz w:val="22"/>
          <w:szCs w:val="22"/>
        </w:rPr>
      </w:pPr>
      <w:r w:rsidRPr="00EC1A46">
        <w:rPr>
          <w:rFonts w:asciiTheme="majorHAnsi" w:hAnsiTheme="majorHAnsi" w:cs="Calibri"/>
          <w:sz w:val="22"/>
          <w:szCs w:val="22"/>
        </w:rPr>
        <w:t>Use Case Diagram</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tblPr>
      <w:tblGrid>
        <w:gridCol w:w="2088"/>
        <w:gridCol w:w="2160"/>
        <w:gridCol w:w="2340"/>
        <w:gridCol w:w="2269"/>
      </w:tblGrid>
      <w:tr w:rsidR="00CA6BDB" w:rsidRPr="008C0E46" w:rsidTr="00877BD9">
        <w:tc>
          <w:tcPr>
            <w:tcW w:w="2088" w:type="dxa"/>
            <w:tcBorders>
              <w:top w:val="single" w:sz="12" w:space="0" w:color="auto"/>
              <w:left w:val="single" w:sz="12" w:space="0" w:color="auto"/>
              <w:bottom w:val="single" w:sz="6" w:space="0" w:color="auto"/>
              <w:right w:val="single" w:sz="6" w:space="0" w:color="auto"/>
            </w:tcBorders>
            <w:hideMark/>
          </w:tcPr>
          <w:p w:rsidR="00CA6BDB" w:rsidRPr="00EC1A46" w:rsidRDefault="00CA6BDB"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Use Case ID:</w:t>
            </w:r>
          </w:p>
        </w:tc>
        <w:tc>
          <w:tcPr>
            <w:tcW w:w="2160" w:type="dxa"/>
            <w:tcBorders>
              <w:top w:val="single" w:sz="12" w:space="0" w:color="auto"/>
              <w:left w:val="single" w:sz="6" w:space="0" w:color="auto"/>
              <w:bottom w:val="single" w:sz="6" w:space="0" w:color="auto"/>
              <w:right w:val="single" w:sz="6" w:space="0" w:color="auto"/>
            </w:tcBorders>
            <w:hideMark/>
          </w:tcPr>
          <w:p w:rsidR="00CA6BDB" w:rsidRPr="00EC1A46" w:rsidRDefault="00CA6BDB" w:rsidP="00877BD9">
            <w:pPr>
              <w:rPr>
                <w:rFonts w:asciiTheme="majorHAnsi" w:hAnsiTheme="majorHAnsi" w:cs="Calibri"/>
                <w:sz w:val="22"/>
              </w:rPr>
            </w:pPr>
            <w:r w:rsidRPr="00EC1A46">
              <w:rPr>
                <w:rFonts w:asciiTheme="majorHAnsi" w:hAnsiTheme="majorHAnsi" w:cs="Calibri"/>
                <w:sz w:val="22"/>
              </w:rPr>
              <w:t>BML_011</w:t>
            </w:r>
          </w:p>
        </w:tc>
        <w:tc>
          <w:tcPr>
            <w:tcW w:w="2340" w:type="dxa"/>
            <w:tcBorders>
              <w:top w:val="single" w:sz="12" w:space="0" w:color="auto"/>
              <w:left w:val="single" w:sz="6" w:space="0" w:color="auto"/>
              <w:bottom w:val="single" w:sz="6" w:space="0" w:color="auto"/>
              <w:right w:val="single" w:sz="6" w:space="0" w:color="auto"/>
            </w:tcBorders>
            <w:hideMark/>
          </w:tcPr>
          <w:p w:rsidR="00CA6BDB" w:rsidRPr="00EC1A46" w:rsidRDefault="00CA6BDB"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Req. ID:</w:t>
            </w:r>
          </w:p>
        </w:tc>
        <w:tc>
          <w:tcPr>
            <w:tcW w:w="2269" w:type="dxa"/>
            <w:tcBorders>
              <w:top w:val="single" w:sz="12" w:space="0" w:color="auto"/>
              <w:left w:val="single" w:sz="6" w:space="0" w:color="auto"/>
              <w:bottom w:val="single" w:sz="6" w:space="0" w:color="auto"/>
              <w:right w:val="single" w:sz="12" w:space="0" w:color="auto"/>
            </w:tcBorders>
            <w:hideMark/>
          </w:tcPr>
          <w:p w:rsidR="00CA6BDB" w:rsidRPr="00EC1A46" w:rsidRDefault="00CA6BDB" w:rsidP="00877BD9">
            <w:pPr>
              <w:rPr>
                <w:rFonts w:asciiTheme="majorHAnsi" w:hAnsiTheme="majorHAnsi" w:cs="Calibri"/>
                <w:sz w:val="22"/>
              </w:rPr>
            </w:pPr>
            <w:r w:rsidRPr="00EC1A46">
              <w:rPr>
                <w:rFonts w:asciiTheme="majorHAnsi" w:hAnsiTheme="majorHAnsi" w:cs="Calibri"/>
                <w:b/>
                <w:sz w:val="22"/>
              </w:rPr>
              <w:t>FR 11.1</w:t>
            </w:r>
          </w:p>
        </w:tc>
      </w:tr>
      <w:tr w:rsidR="007D5B92" w:rsidRPr="008C0E46" w:rsidTr="00877BD9">
        <w:tc>
          <w:tcPr>
            <w:tcW w:w="2088" w:type="dxa"/>
            <w:tcBorders>
              <w:top w:val="single" w:sz="6" w:space="0" w:color="auto"/>
              <w:left w:val="single" w:sz="12" w:space="0" w:color="auto"/>
              <w:bottom w:val="single" w:sz="6" w:space="0" w:color="auto"/>
              <w:right w:val="single" w:sz="6" w:space="0" w:color="auto"/>
            </w:tcBorders>
            <w:hideMark/>
          </w:tcPr>
          <w:p w:rsidR="007D5B92" w:rsidRPr="00EC1A46" w:rsidRDefault="007D5B92"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Created By:</w:t>
            </w:r>
          </w:p>
        </w:tc>
        <w:tc>
          <w:tcPr>
            <w:tcW w:w="2160" w:type="dxa"/>
            <w:tcBorders>
              <w:top w:val="single" w:sz="6" w:space="0" w:color="auto"/>
              <w:left w:val="single" w:sz="6" w:space="0" w:color="auto"/>
              <w:bottom w:val="single" w:sz="6" w:space="0" w:color="auto"/>
              <w:right w:val="single" w:sz="6" w:space="0" w:color="auto"/>
            </w:tcBorders>
            <w:hideMark/>
          </w:tcPr>
          <w:p w:rsidR="007D5B92" w:rsidRPr="00EC1A46" w:rsidRDefault="007D5B92" w:rsidP="00877BD9">
            <w:pPr>
              <w:pStyle w:val="ListParagraph"/>
              <w:spacing w:after="0" w:line="240" w:lineRule="auto"/>
              <w:contextualSpacing/>
              <w:rPr>
                <w:rFonts w:asciiTheme="majorHAnsi" w:hAnsiTheme="majorHAnsi" w:cs="Calibri"/>
                <w:color w:val="000000"/>
              </w:rPr>
            </w:pPr>
            <w:r w:rsidRPr="00EC1A46">
              <w:rPr>
                <w:rFonts w:asciiTheme="majorHAnsi" w:hAnsiTheme="majorHAnsi" w:cs="Calibri"/>
                <w:color w:val="000000"/>
              </w:rPr>
              <w:t>Bibhudutta</w:t>
            </w:r>
          </w:p>
        </w:tc>
        <w:tc>
          <w:tcPr>
            <w:tcW w:w="2340" w:type="dxa"/>
            <w:tcBorders>
              <w:top w:val="single" w:sz="6" w:space="0" w:color="auto"/>
              <w:left w:val="single" w:sz="6" w:space="0" w:color="auto"/>
              <w:bottom w:val="single" w:sz="6" w:space="0" w:color="auto"/>
              <w:right w:val="single" w:sz="6" w:space="0" w:color="auto"/>
            </w:tcBorders>
            <w:hideMark/>
          </w:tcPr>
          <w:p w:rsidR="007D5B92" w:rsidRPr="00EC1A46" w:rsidRDefault="007D5B92"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Last Updated By:</w:t>
            </w:r>
          </w:p>
        </w:tc>
        <w:tc>
          <w:tcPr>
            <w:tcW w:w="2269" w:type="dxa"/>
            <w:tcBorders>
              <w:top w:val="single" w:sz="6" w:space="0" w:color="auto"/>
              <w:left w:val="single" w:sz="6" w:space="0" w:color="auto"/>
              <w:bottom w:val="single" w:sz="6" w:space="0" w:color="auto"/>
              <w:right w:val="single" w:sz="12" w:space="0" w:color="auto"/>
            </w:tcBorders>
          </w:tcPr>
          <w:p w:rsidR="007D5B92" w:rsidRPr="00EC1A46" w:rsidRDefault="007D5B92" w:rsidP="00877BD9">
            <w:pPr>
              <w:rPr>
                <w:rFonts w:asciiTheme="majorHAnsi" w:hAnsiTheme="majorHAnsi" w:cs="Calibri"/>
                <w:sz w:val="22"/>
              </w:rPr>
            </w:pPr>
          </w:p>
        </w:tc>
      </w:tr>
      <w:tr w:rsidR="007D5B92" w:rsidRPr="008C0E46" w:rsidTr="00877BD9">
        <w:tc>
          <w:tcPr>
            <w:tcW w:w="2088" w:type="dxa"/>
            <w:tcBorders>
              <w:top w:val="single" w:sz="6" w:space="0" w:color="auto"/>
              <w:left w:val="single" w:sz="12" w:space="0" w:color="auto"/>
              <w:bottom w:val="single" w:sz="6" w:space="0" w:color="auto"/>
              <w:right w:val="single" w:sz="6" w:space="0" w:color="auto"/>
            </w:tcBorders>
            <w:hideMark/>
          </w:tcPr>
          <w:p w:rsidR="007D5B92" w:rsidRPr="00EC1A46" w:rsidRDefault="007D5B92"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Date  Created:</w:t>
            </w:r>
          </w:p>
        </w:tc>
        <w:tc>
          <w:tcPr>
            <w:tcW w:w="2160" w:type="dxa"/>
            <w:tcBorders>
              <w:top w:val="single" w:sz="6" w:space="0" w:color="auto"/>
              <w:left w:val="single" w:sz="6" w:space="0" w:color="auto"/>
              <w:bottom w:val="single" w:sz="6" w:space="0" w:color="auto"/>
              <w:right w:val="single" w:sz="6" w:space="0" w:color="auto"/>
            </w:tcBorders>
          </w:tcPr>
          <w:p w:rsidR="007D5B92" w:rsidRPr="00EC1A46" w:rsidRDefault="007D5B92" w:rsidP="00877BD9">
            <w:pPr>
              <w:pStyle w:val="ListParagraph"/>
              <w:spacing w:after="0" w:line="240" w:lineRule="auto"/>
              <w:contextualSpacing/>
              <w:rPr>
                <w:rFonts w:asciiTheme="majorHAnsi" w:hAnsiTheme="majorHAnsi" w:cs="Calibri"/>
                <w:color w:val="000000"/>
              </w:rPr>
            </w:pPr>
          </w:p>
        </w:tc>
        <w:tc>
          <w:tcPr>
            <w:tcW w:w="2340" w:type="dxa"/>
            <w:tcBorders>
              <w:top w:val="single" w:sz="6" w:space="0" w:color="auto"/>
              <w:left w:val="single" w:sz="6" w:space="0" w:color="auto"/>
              <w:bottom w:val="single" w:sz="6" w:space="0" w:color="auto"/>
              <w:right w:val="single" w:sz="6" w:space="0" w:color="auto"/>
            </w:tcBorders>
            <w:hideMark/>
          </w:tcPr>
          <w:p w:rsidR="007D5B92" w:rsidRPr="00EC1A46" w:rsidRDefault="007D5B92"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 xml:space="preserve">  Last Updated Date:</w:t>
            </w:r>
          </w:p>
        </w:tc>
        <w:tc>
          <w:tcPr>
            <w:tcW w:w="2269" w:type="dxa"/>
            <w:tcBorders>
              <w:top w:val="single" w:sz="6" w:space="0" w:color="auto"/>
              <w:left w:val="single" w:sz="6" w:space="0" w:color="auto"/>
              <w:bottom w:val="single" w:sz="6" w:space="0" w:color="auto"/>
              <w:right w:val="single" w:sz="12" w:space="0" w:color="auto"/>
            </w:tcBorders>
          </w:tcPr>
          <w:p w:rsidR="007D5B92" w:rsidRPr="00EC1A46" w:rsidRDefault="007D5B92" w:rsidP="00877BD9">
            <w:pPr>
              <w:rPr>
                <w:rFonts w:asciiTheme="majorHAnsi" w:hAnsiTheme="majorHAnsi" w:cs="Calibri"/>
                <w:sz w:val="22"/>
              </w:rPr>
            </w:pPr>
          </w:p>
        </w:tc>
      </w:tr>
      <w:tr w:rsidR="007D5B92" w:rsidRPr="008C0E46" w:rsidTr="00877BD9">
        <w:tc>
          <w:tcPr>
            <w:tcW w:w="2088" w:type="dxa"/>
            <w:tcBorders>
              <w:top w:val="single" w:sz="6" w:space="0" w:color="auto"/>
              <w:left w:val="single" w:sz="12" w:space="0" w:color="auto"/>
              <w:bottom w:val="single" w:sz="12" w:space="0" w:color="auto"/>
              <w:right w:val="single" w:sz="6" w:space="0" w:color="auto"/>
            </w:tcBorders>
            <w:hideMark/>
          </w:tcPr>
          <w:p w:rsidR="007D5B92" w:rsidRPr="00EC1A46" w:rsidRDefault="007D5B92"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Use Case Name:</w:t>
            </w:r>
          </w:p>
        </w:tc>
        <w:tc>
          <w:tcPr>
            <w:tcW w:w="6769" w:type="dxa"/>
            <w:gridSpan w:val="3"/>
            <w:tcBorders>
              <w:top w:val="single" w:sz="6" w:space="0" w:color="auto"/>
              <w:left w:val="single" w:sz="6" w:space="0" w:color="auto"/>
              <w:bottom w:val="single" w:sz="12" w:space="0" w:color="auto"/>
              <w:right w:val="single" w:sz="12" w:space="0" w:color="auto"/>
            </w:tcBorders>
            <w:hideMark/>
          </w:tcPr>
          <w:p w:rsidR="007D5B92" w:rsidRPr="00EC1A46" w:rsidRDefault="00B53DC5" w:rsidP="00B53DC5">
            <w:pPr>
              <w:pStyle w:val="ListParagraph"/>
              <w:spacing w:after="0" w:line="240" w:lineRule="auto"/>
              <w:contextualSpacing/>
              <w:rPr>
                <w:rFonts w:asciiTheme="majorHAnsi" w:hAnsiTheme="majorHAnsi" w:cs="Calibri"/>
                <w:b/>
                <w:color w:val="000000"/>
              </w:rPr>
            </w:pPr>
            <w:r w:rsidRPr="00EC1A46">
              <w:rPr>
                <w:rStyle w:val="Strong"/>
                <w:rFonts w:asciiTheme="majorHAnsi" w:hAnsiTheme="majorHAnsi" w:cs="Calibri"/>
                <w:b w:val="0"/>
                <w:color w:val="auto"/>
              </w:rPr>
              <w:t>Buffer Search</w:t>
            </w:r>
            <w:r w:rsidR="00F16FBE" w:rsidRPr="00EC1A46">
              <w:rPr>
                <w:rStyle w:val="Strong"/>
                <w:rFonts w:asciiTheme="majorHAnsi" w:hAnsiTheme="majorHAnsi" w:cs="Calibri"/>
                <w:b w:val="0"/>
                <w:color w:val="auto"/>
              </w:rPr>
              <w:t xml:space="preserve"> for POI</w:t>
            </w:r>
          </w:p>
        </w:tc>
      </w:tr>
    </w:tbl>
    <w:p w:rsidR="007D5B92" w:rsidRPr="00EC1A46" w:rsidRDefault="007D5B92" w:rsidP="007D5B92">
      <w:pPr>
        <w:tabs>
          <w:tab w:val="left" w:pos="900"/>
          <w:tab w:val="num" w:pos="1746"/>
        </w:tabs>
        <w:autoSpaceDE w:val="0"/>
        <w:autoSpaceDN w:val="0"/>
        <w:adjustRightInd w:val="0"/>
        <w:spacing w:line="360" w:lineRule="auto"/>
        <w:ind w:left="90"/>
        <w:jc w:val="both"/>
        <w:rPr>
          <w:rFonts w:asciiTheme="majorHAnsi" w:hAnsiTheme="majorHAnsi" w:cs="Calibri"/>
          <w:sz w:val="20"/>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tblPr>
      <w:tblGrid>
        <w:gridCol w:w="2088"/>
        <w:gridCol w:w="6750"/>
      </w:tblGrid>
      <w:tr w:rsidR="007D5B92" w:rsidRPr="008C0E46" w:rsidTr="00877BD9">
        <w:tc>
          <w:tcPr>
            <w:tcW w:w="2088" w:type="dxa"/>
            <w:tcBorders>
              <w:top w:val="single" w:sz="12" w:space="0" w:color="auto"/>
              <w:left w:val="single" w:sz="12" w:space="0" w:color="auto"/>
              <w:bottom w:val="single" w:sz="6" w:space="0" w:color="auto"/>
              <w:right w:val="single" w:sz="6" w:space="0" w:color="auto"/>
            </w:tcBorders>
            <w:hideMark/>
          </w:tcPr>
          <w:p w:rsidR="007D5B92" w:rsidRPr="00EC1A46" w:rsidRDefault="007D5B92"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Actor:</w:t>
            </w:r>
          </w:p>
        </w:tc>
        <w:tc>
          <w:tcPr>
            <w:tcW w:w="6750" w:type="dxa"/>
            <w:tcBorders>
              <w:top w:val="single" w:sz="12" w:space="0" w:color="auto"/>
              <w:left w:val="single" w:sz="6" w:space="0" w:color="auto"/>
              <w:bottom w:val="single" w:sz="6" w:space="0" w:color="auto"/>
              <w:right w:val="single" w:sz="12" w:space="0" w:color="auto"/>
            </w:tcBorders>
            <w:hideMark/>
          </w:tcPr>
          <w:p w:rsidR="007D5B92" w:rsidRPr="00EC1A46" w:rsidRDefault="007D5B92" w:rsidP="00877BD9">
            <w:pPr>
              <w:rPr>
                <w:rFonts w:asciiTheme="majorHAnsi" w:hAnsiTheme="majorHAnsi" w:cs="Calibri"/>
                <w:sz w:val="22"/>
                <w:szCs w:val="22"/>
              </w:rPr>
            </w:pPr>
            <w:r w:rsidRPr="00EC1A46">
              <w:rPr>
                <w:rFonts w:asciiTheme="majorHAnsi" w:hAnsiTheme="majorHAnsi" w:cs="Calibri"/>
                <w:sz w:val="22"/>
                <w:szCs w:val="22"/>
              </w:rPr>
              <w:t>User</w:t>
            </w:r>
          </w:p>
        </w:tc>
      </w:tr>
      <w:tr w:rsidR="007D5B92" w:rsidRPr="008C0E46" w:rsidTr="00877BD9">
        <w:tc>
          <w:tcPr>
            <w:tcW w:w="2088" w:type="dxa"/>
            <w:tcBorders>
              <w:top w:val="single" w:sz="6" w:space="0" w:color="auto"/>
              <w:left w:val="single" w:sz="12" w:space="0" w:color="auto"/>
              <w:bottom w:val="single" w:sz="6" w:space="0" w:color="auto"/>
              <w:right w:val="single" w:sz="6" w:space="0" w:color="auto"/>
            </w:tcBorders>
            <w:hideMark/>
          </w:tcPr>
          <w:p w:rsidR="007D5B92" w:rsidRPr="00EC1A46" w:rsidRDefault="007D5B92"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Description:</w:t>
            </w:r>
          </w:p>
        </w:tc>
        <w:tc>
          <w:tcPr>
            <w:tcW w:w="6750" w:type="dxa"/>
            <w:tcBorders>
              <w:top w:val="single" w:sz="6" w:space="0" w:color="auto"/>
              <w:left w:val="single" w:sz="6" w:space="0" w:color="auto"/>
              <w:bottom w:val="single" w:sz="6" w:space="0" w:color="auto"/>
              <w:right w:val="single" w:sz="12" w:space="0" w:color="auto"/>
            </w:tcBorders>
          </w:tcPr>
          <w:p w:rsidR="007D5B92" w:rsidRPr="00EC1A46" w:rsidRDefault="00877BD9" w:rsidP="00877BD9">
            <w:pPr>
              <w:tabs>
                <w:tab w:val="clear" w:pos="5760"/>
                <w:tab w:val="left" w:pos="6552"/>
              </w:tabs>
              <w:ind w:right="-18"/>
              <w:rPr>
                <w:rFonts w:asciiTheme="majorHAnsi" w:hAnsiTheme="majorHAnsi" w:cs="Calibri"/>
                <w:bCs/>
                <w:sz w:val="22"/>
                <w:szCs w:val="22"/>
              </w:rPr>
            </w:pPr>
            <w:r w:rsidRPr="00EC1A46">
              <w:rPr>
                <w:rFonts w:asciiTheme="majorHAnsi" w:hAnsiTheme="majorHAnsi" w:cs="Calibri"/>
                <w:bCs/>
                <w:sz w:val="22"/>
                <w:szCs w:val="22"/>
              </w:rPr>
              <w:t>After any search (Address, Road, Admin, FP, POI) application will display the buffer panel. Enter the buffer distance in meter. On tap on POI icon from the buffer panel application will open the iconic based pop up to select the POI type. Once POI type is get selected application will display the list view of subtype of POIs type. Select the subtype, application will create a buffer around the search result on map &amp; display all the selected POIs.</w:t>
            </w:r>
          </w:p>
          <w:p w:rsidR="00877BD9" w:rsidRPr="00EC1A46" w:rsidRDefault="00877BD9" w:rsidP="00B53DC5">
            <w:pPr>
              <w:tabs>
                <w:tab w:val="clear" w:pos="5760"/>
                <w:tab w:val="left" w:pos="6102"/>
              </w:tabs>
              <w:ind w:right="-18"/>
              <w:rPr>
                <w:rFonts w:asciiTheme="majorHAnsi" w:hAnsiTheme="majorHAnsi" w:cs="Calibri"/>
                <w:sz w:val="22"/>
                <w:szCs w:val="22"/>
              </w:rPr>
            </w:pPr>
          </w:p>
        </w:tc>
      </w:tr>
      <w:tr w:rsidR="007D5B92" w:rsidRPr="008C0E46" w:rsidTr="00877BD9">
        <w:tc>
          <w:tcPr>
            <w:tcW w:w="2088" w:type="dxa"/>
            <w:tcBorders>
              <w:top w:val="single" w:sz="6" w:space="0" w:color="auto"/>
              <w:left w:val="single" w:sz="12" w:space="0" w:color="auto"/>
              <w:bottom w:val="single" w:sz="6" w:space="0" w:color="auto"/>
              <w:right w:val="single" w:sz="6" w:space="0" w:color="auto"/>
            </w:tcBorders>
            <w:hideMark/>
          </w:tcPr>
          <w:p w:rsidR="007D5B92" w:rsidRPr="00EC1A46" w:rsidRDefault="007D5B92"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Preconditions:</w:t>
            </w:r>
          </w:p>
        </w:tc>
        <w:tc>
          <w:tcPr>
            <w:tcW w:w="6750" w:type="dxa"/>
            <w:tcBorders>
              <w:top w:val="single" w:sz="6" w:space="0" w:color="auto"/>
              <w:left w:val="single" w:sz="6" w:space="0" w:color="auto"/>
              <w:bottom w:val="single" w:sz="6" w:space="0" w:color="auto"/>
              <w:right w:val="single" w:sz="12" w:space="0" w:color="auto"/>
            </w:tcBorders>
            <w:hideMark/>
          </w:tcPr>
          <w:p w:rsidR="007D5B92" w:rsidRPr="00EC1A46" w:rsidRDefault="007D5B92" w:rsidP="00770790">
            <w:pPr>
              <w:numPr>
                <w:ilvl w:val="0"/>
                <w:numId w:val="48"/>
              </w:numPr>
              <w:rPr>
                <w:rFonts w:asciiTheme="majorHAnsi" w:hAnsiTheme="majorHAnsi" w:cs="Calibri"/>
                <w:sz w:val="22"/>
                <w:szCs w:val="22"/>
              </w:rPr>
            </w:pPr>
            <w:r w:rsidRPr="00EC1A46">
              <w:rPr>
                <w:rFonts w:asciiTheme="majorHAnsi" w:hAnsiTheme="majorHAnsi" w:cs="Calibri"/>
                <w:sz w:val="22"/>
                <w:szCs w:val="22"/>
              </w:rPr>
              <w:t>Device should be on mode</w:t>
            </w:r>
          </w:p>
          <w:p w:rsidR="007D5B92" w:rsidRPr="00EC1A46" w:rsidRDefault="007D5B92" w:rsidP="00770790">
            <w:pPr>
              <w:numPr>
                <w:ilvl w:val="0"/>
                <w:numId w:val="48"/>
              </w:numPr>
              <w:rPr>
                <w:rFonts w:asciiTheme="majorHAnsi" w:hAnsiTheme="majorHAnsi" w:cs="Calibri"/>
                <w:sz w:val="22"/>
                <w:szCs w:val="22"/>
              </w:rPr>
            </w:pPr>
            <w:r w:rsidRPr="00EC1A46">
              <w:rPr>
                <w:rFonts w:asciiTheme="majorHAnsi" w:hAnsiTheme="majorHAnsi" w:cs="Calibri"/>
                <w:sz w:val="22"/>
                <w:szCs w:val="22"/>
              </w:rPr>
              <w:t>Bahrain locator app must be available on mobile or will be installed from the mobile market/play store.</w:t>
            </w:r>
          </w:p>
          <w:p w:rsidR="007D5B92" w:rsidRPr="00EC1A46" w:rsidRDefault="007D5B92" w:rsidP="00770790">
            <w:pPr>
              <w:numPr>
                <w:ilvl w:val="0"/>
                <w:numId w:val="48"/>
              </w:numPr>
              <w:rPr>
                <w:rFonts w:asciiTheme="majorHAnsi" w:hAnsiTheme="majorHAnsi" w:cs="Calibri"/>
                <w:sz w:val="22"/>
                <w:szCs w:val="22"/>
              </w:rPr>
            </w:pPr>
            <w:r w:rsidRPr="00EC1A46">
              <w:rPr>
                <w:rFonts w:asciiTheme="majorHAnsi" w:hAnsiTheme="majorHAnsi" w:cs="Calibri"/>
                <w:sz w:val="22"/>
                <w:szCs w:val="22"/>
              </w:rPr>
              <w:t>Device should connect to the internet.</w:t>
            </w:r>
          </w:p>
          <w:p w:rsidR="007D5B92" w:rsidRPr="00EC1A46" w:rsidRDefault="007D5B92" w:rsidP="00770790">
            <w:pPr>
              <w:numPr>
                <w:ilvl w:val="0"/>
                <w:numId w:val="48"/>
              </w:numPr>
              <w:rPr>
                <w:rFonts w:asciiTheme="majorHAnsi" w:hAnsiTheme="majorHAnsi" w:cs="Calibri"/>
                <w:sz w:val="22"/>
                <w:szCs w:val="22"/>
              </w:rPr>
            </w:pPr>
            <w:r w:rsidRPr="00EC1A46">
              <w:rPr>
                <w:rFonts w:asciiTheme="majorHAnsi" w:hAnsiTheme="majorHAnsi" w:cs="Calibri"/>
                <w:sz w:val="22"/>
                <w:szCs w:val="22"/>
              </w:rPr>
              <w:t>Device should establish a connection with the server</w:t>
            </w:r>
          </w:p>
          <w:p w:rsidR="007D5B92" w:rsidRPr="00EC1A46" w:rsidRDefault="007D5B92" w:rsidP="00770790">
            <w:pPr>
              <w:numPr>
                <w:ilvl w:val="0"/>
                <w:numId w:val="48"/>
              </w:numPr>
              <w:rPr>
                <w:rFonts w:asciiTheme="majorHAnsi" w:hAnsiTheme="majorHAnsi" w:cs="Calibri"/>
                <w:sz w:val="22"/>
                <w:szCs w:val="22"/>
              </w:rPr>
            </w:pPr>
            <w:r w:rsidRPr="00EC1A46">
              <w:rPr>
                <w:rFonts w:asciiTheme="majorHAnsi" w:hAnsiTheme="majorHAnsi" w:cs="Calibri"/>
                <w:sz w:val="22"/>
                <w:szCs w:val="22"/>
              </w:rPr>
              <w:t>GPS should be enabling in the device.</w:t>
            </w:r>
          </w:p>
        </w:tc>
      </w:tr>
      <w:tr w:rsidR="007D5B92" w:rsidRPr="008C0E46" w:rsidTr="00877BD9">
        <w:tc>
          <w:tcPr>
            <w:tcW w:w="2088" w:type="dxa"/>
            <w:tcBorders>
              <w:top w:val="single" w:sz="6" w:space="0" w:color="auto"/>
              <w:left w:val="single" w:sz="12" w:space="0" w:color="auto"/>
              <w:bottom w:val="single" w:sz="6" w:space="0" w:color="auto"/>
              <w:right w:val="single" w:sz="6" w:space="0" w:color="auto"/>
            </w:tcBorders>
            <w:hideMark/>
          </w:tcPr>
          <w:p w:rsidR="007D5B92" w:rsidRPr="00EC1A46" w:rsidRDefault="007D5B92"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Normal Flow:</w:t>
            </w:r>
          </w:p>
        </w:tc>
        <w:tc>
          <w:tcPr>
            <w:tcW w:w="6750" w:type="dxa"/>
            <w:tcBorders>
              <w:top w:val="single" w:sz="6" w:space="0" w:color="auto"/>
              <w:left w:val="single" w:sz="6" w:space="0" w:color="auto"/>
              <w:bottom w:val="single" w:sz="6" w:space="0" w:color="auto"/>
              <w:right w:val="single" w:sz="12" w:space="0" w:color="auto"/>
            </w:tcBorders>
            <w:hideMark/>
          </w:tcPr>
          <w:p w:rsidR="007D5B92" w:rsidRPr="00EC1A46" w:rsidRDefault="007D5B92" w:rsidP="00770790">
            <w:pPr>
              <w:numPr>
                <w:ilvl w:val="0"/>
                <w:numId w:val="49"/>
              </w:numPr>
              <w:ind w:right="0"/>
              <w:rPr>
                <w:rFonts w:asciiTheme="majorHAnsi" w:hAnsiTheme="majorHAnsi" w:cs="Calibri"/>
                <w:sz w:val="22"/>
                <w:szCs w:val="22"/>
              </w:rPr>
            </w:pPr>
            <w:r w:rsidRPr="00EC1A46">
              <w:rPr>
                <w:rFonts w:asciiTheme="majorHAnsi" w:hAnsiTheme="majorHAnsi" w:cs="Calibri"/>
                <w:sz w:val="22"/>
                <w:szCs w:val="22"/>
              </w:rPr>
              <w:t>Start the Bahrain locator application.</w:t>
            </w:r>
          </w:p>
          <w:p w:rsidR="007D5B92" w:rsidRPr="00EC1A46" w:rsidRDefault="00877BD9" w:rsidP="00770790">
            <w:pPr>
              <w:numPr>
                <w:ilvl w:val="0"/>
                <w:numId w:val="49"/>
              </w:numPr>
              <w:tabs>
                <w:tab w:val="clear" w:pos="720"/>
                <w:tab w:val="clear" w:pos="5760"/>
              </w:tabs>
              <w:autoSpaceDE w:val="0"/>
              <w:autoSpaceDN w:val="0"/>
              <w:adjustRightInd w:val="0"/>
              <w:ind w:right="0"/>
              <w:rPr>
                <w:rFonts w:asciiTheme="majorHAnsi" w:hAnsiTheme="majorHAnsi" w:cs="Calibri"/>
                <w:bCs/>
                <w:sz w:val="22"/>
                <w:szCs w:val="22"/>
              </w:rPr>
            </w:pPr>
            <w:r w:rsidRPr="00EC1A46">
              <w:rPr>
                <w:rFonts w:asciiTheme="majorHAnsi" w:hAnsiTheme="majorHAnsi" w:cs="Calibri"/>
                <w:sz w:val="22"/>
                <w:szCs w:val="22"/>
              </w:rPr>
              <w:t>Make any search (</w:t>
            </w:r>
            <w:r w:rsidR="00434D85" w:rsidRPr="00EC1A46">
              <w:rPr>
                <w:rFonts w:asciiTheme="majorHAnsi" w:hAnsiTheme="majorHAnsi" w:cs="Calibri"/>
                <w:bCs/>
                <w:sz w:val="22"/>
                <w:szCs w:val="22"/>
              </w:rPr>
              <w:t>Address, Road, Admin, FPand POI</w:t>
            </w:r>
            <w:r w:rsidRPr="00EC1A46">
              <w:rPr>
                <w:rFonts w:asciiTheme="majorHAnsi" w:hAnsiTheme="majorHAnsi" w:cs="Calibri"/>
                <w:bCs/>
                <w:sz w:val="22"/>
                <w:szCs w:val="22"/>
              </w:rPr>
              <w:t>).</w:t>
            </w:r>
          </w:p>
          <w:p w:rsidR="00877BD9" w:rsidRPr="00EC1A46" w:rsidRDefault="00434D85" w:rsidP="00770790">
            <w:pPr>
              <w:numPr>
                <w:ilvl w:val="0"/>
                <w:numId w:val="49"/>
              </w:numPr>
              <w:tabs>
                <w:tab w:val="clear" w:pos="720"/>
                <w:tab w:val="clear" w:pos="5760"/>
              </w:tabs>
              <w:autoSpaceDE w:val="0"/>
              <w:autoSpaceDN w:val="0"/>
              <w:adjustRightInd w:val="0"/>
              <w:ind w:right="0"/>
              <w:rPr>
                <w:rFonts w:asciiTheme="majorHAnsi" w:hAnsiTheme="majorHAnsi" w:cs="Calibri"/>
                <w:bCs/>
                <w:sz w:val="22"/>
                <w:szCs w:val="22"/>
              </w:rPr>
            </w:pPr>
            <w:r w:rsidRPr="00EC1A46">
              <w:rPr>
                <w:rFonts w:asciiTheme="majorHAnsi" w:hAnsiTheme="majorHAnsi" w:cs="Calibri"/>
                <w:sz w:val="22"/>
                <w:szCs w:val="22"/>
              </w:rPr>
              <w:t>After search a</w:t>
            </w:r>
            <w:r w:rsidR="00877BD9" w:rsidRPr="00EC1A46">
              <w:rPr>
                <w:rFonts w:asciiTheme="majorHAnsi" w:hAnsiTheme="majorHAnsi" w:cs="Calibri"/>
                <w:bCs/>
                <w:sz w:val="22"/>
                <w:szCs w:val="22"/>
              </w:rPr>
              <w:t>pplication will display the buffer panel.</w:t>
            </w:r>
          </w:p>
          <w:p w:rsidR="00877BD9" w:rsidRPr="00EC1A46" w:rsidRDefault="00877BD9" w:rsidP="00770790">
            <w:pPr>
              <w:numPr>
                <w:ilvl w:val="0"/>
                <w:numId w:val="49"/>
              </w:numPr>
              <w:tabs>
                <w:tab w:val="clear" w:pos="720"/>
                <w:tab w:val="clear" w:pos="5760"/>
              </w:tabs>
              <w:autoSpaceDE w:val="0"/>
              <w:autoSpaceDN w:val="0"/>
              <w:adjustRightInd w:val="0"/>
              <w:ind w:right="0"/>
              <w:rPr>
                <w:rFonts w:asciiTheme="majorHAnsi" w:hAnsiTheme="majorHAnsi" w:cs="Calibri"/>
                <w:bCs/>
                <w:sz w:val="22"/>
                <w:szCs w:val="22"/>
              </w:rPr>
            </w:pPr>
            <w:r w:rsidRPr="00EC1A46">
              <w:rPr>
                <w:rFonts w:asciiTheme="majorHAnsi" w:hAnsiTheme="majorHAnsi" w:cs="Calibri"/>
                <w:bCs/>
                <w:sz w:val="22"/>
                <w:szCs w:val="22"/>
              </w:rPr>
              <w:t>Enter buffer distance.</w:t>
            </w:r>
          </w:p>
          <w:p w:rsidR="00877BD9" w:rsidRPr="00EC1A46" w:rsidRDefault="00877BD9" w:rsidP="00770790">
            <w:pPr>
              <w:numPr>
                <w:ilvl w:val="0"/>
                <w:numId w:val="49"/>
              </w:numPr>
              <w:tabs>
                <w:tab w:val="clear" w:pos="720"/>
                <w:tab w:val="clear" w:pos="5760"/>
              </w:tabs>
              <w:autoSpaceDE w:val="0"/>
              <w:autoSpaceDN w:val="0"/>
              <w:adjustRightInd w:val="0"/>
              <w:ind w:right="0"/>
              <w:rPr>
                <w:rFonts w:asciiTheme="majorHAnsi" w:hAnsiTheme="majorHAnsi" w:cs="Calibri"/>
                <w:bCs/>
                <w:sz w:val="22"/>
                <w:szCs w:val="22"/>
              </w:rPr>
            </w:pPr>
            <w:r w:rsidRPr="00EC1A46">
              <w:rPr>
                <w:rFonts w:asciiTheme="majorHAnsi" w:hAnsiTheme="majorHAnsi" w:cs="Calibri"/>
                <w:bCs/>
                <w:sz w:val="22"/>
                <w:szCs w:val="22"/>
              </w:rPr>
              <w:t>Select the POI type &amp; subtype.</w:t>
            </w:r>
          </w:p>
          <w:p w:rsidR="00877BD9" w:rsidRPr="00D37150" w:rsidRDefault="00877BD9" w:rsidP="00770790">
            <w:pPr>
              <w:numPr>
                <w:ilvl w:val="0"/>
                <w:numId w:val="49"/>
              </w:numPr>
              <w:tabs>
                <w:tab w:val="clear" w:pos="720"/>
                <w:tab w:val="clear" w:pos="5760"/>
              </w:tabs>
              <w:autoSpaceDE w:val="0"/>
              <w:autoSpaceDN w:val="0"/>
              <w:adjustRightInd w:val="0"/>
              <w:ind w:right="0"/>
              <w:rPr>
                <w:rFonts w:asciiTheme="majorHAnsi" w:hAnsiTheme="majorHAnsi" w:cs="Calibri"/>
                <w:bCs/>
                <w:sz w:val="22"/>
                <w:szCs w:val="22"/>
              </w:rPr>
            </w:pPr>
            <w:r w:rsidRPr="00EC1A46">
              <w:rPr>
                <w:rFonts w:asciiTheme="majorHAnsi" w:hAnsiTheme="majorHAnsi" w:cs="Calibri"/>
                <w:bCs/>
                <w:sz w:val="22"/>
                <w:szCs w:val="22"/>
              </w:rPr>
              <w:t>Application will highlight the POIs on the map inside the buffer zone.</w:t>
            </w:r>
          </w:p>
        </w:tc>
      </w:tr>
      <w:tr w:rsidR="007D5B92" w:rsidRPr="008C0E46" w:rsidTr="00877BD9">
        <w:tc>
          <w:tcPr>
            <w:tcW w:w="2088" w:type="dxa"/>
            <w:tcBorders>
              <w:top w:val="single" w:sz="6" w:space="0" w:color="auto"/>
              <w:left w:val="single" w:sz="12" w:space="0" w:color="auto"/>
              <w:bottom w:val="single" w:sz="6" w:space="0" w:color="auto"/>
              <w:right w:val="single" w:sz="6" w:space="0" w:color="auto"/>
            </w:tcBorders>
            <w:hideMark/>
          </w:tcPr>
          <w:p w:rsidR="007D5B92" w:rsidRPr="00EC1A46" w:rsidRDefault="007D5B92"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Alternative Flow:</w:t>
            </w:r>
          </w:p>
        </w:tc>
        <w:tc>
          <w:tcPr>
            <w:tcW w:w="6750" w:type="dxa"/>
            <w:tcBorders>
              <w:top w:val="single" w:sz="6" w:space="0" w:color="auto"/>
              <w:left w:val="single" w:sz="6" w:space="0" w:color="auto"/>
              <w:bottom w:val="single" w:sz="6" w:space="0" w:color="auto"/>
              <w:right w:val="single" w:sz="12" w:space="0" w:color="auto"/>
            </w:tcBorders>
            <w:hideMark/>
          </w:tcPr>
          <w:p w:rsidR="007D5B92" w:rsidRPr="00EC1A46" w:rsidRDefault="007D5B92" w:rsidP="00877BD9">
            <w:pPr>
              <w:rPr>
                <w:rFonts w:asciiTheme="majorHAnsi" w:hAnsiTheme="majorHAnsi" w:cs="Calibri"/>
                <w:sz w:val="22"/>
                <w:szCs w:val="22"/>
              </w:rPr>
            </w:pPr>
            <w:r w:rsidRPr="00EC1A46">
              <w:rPr>
                <w:rFonts w:asciiTheme="majorHAnsi" w:hAnsiTheme="majorHAnsi" w:cs="Calibri"/>
                <w:sz w:val="22"/>
                <w:szCs w:val="22"/>
              </w:rPr>
              <w:t>Any network issue, user needs to close the application &amp; start again.</w:t>
            </w:r>
          </w:p>
        </w:tc>
      </w:tr>
      <w:tr w:rsidR="007D5B92" w:rsidRPr="008C0E46" w:rsidTr="00877BD9">
        <w:tc>
          <w:tcPr>
            <w:tcW w:w="2088" w:type="dxa"/>
            <w:tcBorders>
              <w:top w:val="single" w:sz="6" w:space="0" w:color="auto"/>
              <w:left w:val="single" w:sz="12" w:space="0" w:color="auto"/>
              <w:bottom w:val="single" w:sz="6" w:space="0" w:color="auto"/>
              <w:right w:val="single" w:sz="6" w:space="0" w:color="auto"/>
            </w:tcBorders>
          </w:tcPr>
          <w:p w:rsidR="007D5B92" w:rsidRPr="00EC1A46" w:rsidRDefault="007D5B92"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Business Rules</w:t>
            </w:r>
          </w:p>
        </w:tc>
        <w:tc>
          <w:tcPr>
            <w:tcW w:w="6750" w:type="dxa"/>
            <w:tcBorders>
              <w:top w:val="single" w:sz="6" w:space="0" w:color="auto"/>
              <w:left w:val="single" w:sz="6" w:space="0" w:color="auto"/>
              <w:bottom w:val="single" w:sz="6" w:space="0" w:color="auto"/>
              <w:right w:val="single" w:sz="12" w:space="0" w:color="auto"/>
            </w:tcBorders>
          </w:tcPr>
          <w:p w:rsidR="007D5B92" w:rsidRPr="00EC1A46" w:rsidRDefault="00821471" w:rsidP="00877BD9">
            <w:pPr>
              <w:ind w:right="0"/>
              <w:rPr>
                <w:rFonts w:asciiTheme="majorHAnsi" w:hAnsiTheme="majorHAnsi" w:cs="Calibri"/>
                <w:sz w:val="22"/>
                <w:szCs w:val="22"/>
              </w:rPr>
            </w:pPr>
            <w:r w:rsidRPr="00EC1A46">
              <w:rPr>
                <w:rFonts w:asciiTheme="majorHAnsi" w:hAnsiTheme="majorHAnsi" w:cs="Calibri"/>
                <w:sz w:val="22"/>
                <w:szCs w:val="22"/>
              </w:rPr>
              <w:t>Buffer distance will be in meter.</w:t>
            </w:r>
          </w:p>
          <w:p w:rsidR="00821471" w:rsidRPr="00EC1A46" w:rsidRDefault="00821471" w:rsidP="00877BD9">
            <w:pPr>
              <w:ind w:right="0"/>
              <w:rPr>
                <w:rFonts w:asciiTheme="majorHAnsi" w:hAnsiTheme="majorHAnsi" w:cs="Calibri"/>
                <w:sz w:val="22"/>
                <w:szCs w:val="22"/>
              </w:rPr>
            </w:pPr>
            <w:r w:rsidRPr="00EC1A46">
              <w:rPr>
                <w:rFonts w:asciiTheme="majorHAnsi" w:hAnsiTheme="majorHAnsi" w:cs="Calibri"/>
                <w:sz w:val="22"/>
                <w:szCs w:val="22"/>
              </w:rPr>
              <w:t>Maximum distance will be 5000 meter</w:t>
            </w:r>
          </w:p>
          <w:p w:rsidR="00821471" w:rsidRPr="00EC1A46" w:rsidRDefault="00821471" w:rsidP="00877BD9">
            <w:pPr>
              <w:ind w:right="0"/>
              <w:rPr>
                <w:rFonts w:asciiTheme="majorHAnsi" w:hAnsiTheme="majorHAnsi" w:cs="Calibri"/>
                <w:sz w:val="22"/>
                <w:szCs w:val="22"/>
              </w:rPr>
            </w:pPr>
            <w:r w:rsidRPr="00EC1A46">
              <w:rPr>
                <w:rFonts w:asciiTheme="majorHAnsi" w:hAnsiTheme="majorHAnsi" w:cs="Calibri"/>
                <w:sz w:val="22"/>
                <w:szCs w:val="22"/>
              </w:rPr>
              <w:t>By click on the back icon application will display the generic search.</w:t>
            </w:r>
          </w:p>
        </w:tc>
      </w:tr>
      <w:tr w:rsidR="007D5B92" w:rsidRPr="008C0E46" w:rsidTr="00877BD9">
        <w:tc>
          <w:tcPr>
            <w:tcW w:w="2088" w:type="dxa"/>
            <w:tcBorders>
              <w:top w:val="single" w:sz="6" w:space="0" w:color="auto"/>
              <w:left w:val="single" w:sz="12" w:space="0" w:color="auto"/>
              <w:bottom w:val="single" w:sz="6" w:space="0" w:color="auto"/>
              <w:right w:val="single" w:sz="6" w:space="0" w:color="auto"/>
            </w:tcBorders>
            <w:hideMark/>
          </w:tcPr>
          <w:p w:rsidR="007D5B92" w:rsidRPr="00EC1A46" w:rsidRDefault="007D5B92"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lastRenderedPageBreak/>
              <w:t>Flow Chat</w:t>
            </w:r>
          </w:p>
        </w:tc>
        <w:tc>
          <w:tcPr>
            <w:tcW w:w="6750" w:type="dxa"/>
            <w:tcBorders>
              <w:top w:val="single" w:sz="6" w:space="0" w:color="auto"/>
              <w:left w:val="single" w:sz="6" w:space="0" w:color="auto"/>
              <w:bottom w:val="single" w:sz="6" w:space="0" w:color="auto"/>
              <w:right w:val="single" w:sz="12" w:space="0" w:color="auto"/>
            </w:tcBorders>
            <w:hideMark/>
          </w:tcPr>
          <w:p w:rsidR="007D5B92" w:rsidRPr="00EC1A46" w:rsidRDefault="00434D85" w:rsidP="00877BD9">
            <w:pPr>
              <w:rPr>
                <w:rFonts w:asciiTheme="majorHAnsi" w:hAnsiTheme="majorHAnsi" w:cs="Calibri"/>
                <w:sz w:val="22"/>
                <w:szCs w:val="22"/>
              </w:rPr>
            </w:pPr>
            <w:r w:rsidRPr="00EA7074">
              <w:rPr>
                <w:rFonts w:asciiTheme="majorHAnsi" w:hAnsiTheme="majorHAnsi" w:cs="Calibri"/>
              </w:rPr>
              <w:object w:dxaOrig="4973" w:dyaOrig="10524">
                <v:shape id="_x0000_i1038" type="#_x0000_t75" style="width:165.3pt;height:348.75pt" o:ole="">
                  <v:imagedata r:id="rId43" o:title=""/>
                </v:shape>
                <o:OLEObject Type="Embed" ProgID="Visio.Drawing.11" ShapeID="_x0000_i1038" DrawAspect="Content" ObjectID="_1464609899" r:id="rId44"/>
              </w:object>
            </w:r>
          </w:p>
        </w:tc>
      </w:tr>
      <w:tr w:rsidR="007D5B92" w:rsidRPr="008C0E46" w:rsidTr="00877BD9">
        <w:tc>
          <w:tcPr>
            <w:tcW w:w="2088" w:type="dxa"/>
            <w:tcBorders>
              <w:top w:val="single" w:sz="6" w:space="0" w:color="auto"/>
              <w:left w:val="single" w:sz="12" w:space="0" w:color="auto"/>
              <w:bottom w:val="single" w:sz="6" w:space="0" w:color="auto"/>
              <w:right w:val="single" w:sz="6" w:space="0" w:color="auto"/>
            </w:tcBorders>
            <w:hideMark/>
          </w:tcPr>
          <w:p w:rsidR="007D5B92" w:rsidRPr="00EC1A46" w:rsidRDefault="007D5B92"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Exceptions:</w:t>
            </w:r>
          </w:p>
        </w:tc>
        <w:tc>
          <w:tcPr>
            <w:tcW w:w="6750" w:type="dxa"/>
            <w:tcBorders>
              <w:top w:val="single" w:sz="6" w:space="0" w:color="auto"/>
              <w:left w:val="single" w:sz="6" w:space="0" w:color="auto"/>
              <w:bottom w:val="single" w:sz="6" w:space="0" w:color="auto"/>
              <w:right w:val="single" w:sz="12" w:space="0" w:color="auto"/>
            </w:tcBorders>
            <w:hideMark/>
          </w:tcPr>
          <w:p w:rsidR="007D5B92" w:rsidRPr="00EC1A46" w:rsidRDefault="007D5B92" w:rsidP="00877BD9">
            <w:pPr>
              <w:rPr>
                <w:rFonts w:asciiTheme="majorHAnsi" w:hAnsiTheme="majorHAnsi" w:cs="Calibri"/>
                <w:sz w:val="22"/>
                <w:szCs w:val="22"/>
              </w:rPr>
            </w:pPr>
            <w:r w:rsidRPr="00EC1A46">
              <w:rPr>
                <w:rFonts w:asciiTheme="majorHAnsi" w:hAnsiTheme="majorHAnsi" w:cs="Calibri"/>
                <w:sz w:val="22"/>
                <w:szCs w:val="22"/>
              </w:rPr>
              <w:t>Out of network or poor network coverage area</w:t>
            </w:r>
            <w:r w:rsidR="00821471" w:rsidRPr="00EC1A46">
              <w:rPr>
                <w:rFonts w:asciiTheme="majorHAnsi" w:hAnsiTheme="majorHAnsi" w:cs="Calibri"/>
                <w:sz w:val="22"/>
                <w:szCs w:val="22"/>
              </w:rPr>
              <w:t>.</w:t>
            </w:r>
          </w:p>
          <w:p w:rsidR="00821471" w:rsidRPr="00EC1A46" w:rsidRDefault="00821471" w:rsidP="00877BD9">
            <w:pPr>
              <w:rPr>
                <w:rFonts w:asciiTheme="majorHAnsi" w:hAnsiTheme="majorHAnsi" w:cs="Calibri"/>
                <w:sz w:val="22"/>
                <w:szCs w:val="22"/>
              </w:rPr>
            </w:pPr>
            <w:r w:rsidRPr="00EC1A46">
              <w:rPr>
                <w:rFonts w:asciiTheme="majorHAnsi" w:hAnsiTheme="majorHAnsi" w:cs="Calibri"/>
                <w:sz w:val="22"/>
                <w:szCs w:val="22"/>
              </w:rPr>
              <w:t>No record found.</w:t>
            </w:r>
          </w:p>
        </w:tc>
      </w:tr>
      <w:tr w:rsidR="007D5B92" w:rsidRPr="008C0E46" w:rsidTr="00877BD9">
        <w:tc>
          <w:tcPr>
            <w:tcW w:w="2088" w:type="dxa"/>
            <w:tcBorders>
              <w:top w:val="single" w:sz="6" w:space="0" w:color="auto"/>
              <w:left w:val="single" w:sz="12" w:space="0" w:color="auto"/>
              <w:bottom w:val="single" w:sz="6" w:space="0" w:color="auto"/>
              <w:right w:val="single" w:sz="6" w:space="0" w:color="auto"/>
            </w:tcBorders>
            <w:hideMark/>
          </w:tcPr>
          <w:p w:rsidR="007D5B92" w:rsidRPr="00EC1A46" w:rsidRDefault="007D5B92"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Includes:</w:t>
            </w:r>
          </w:p>
        </w:tc>
        <w:tc>
          <w:tcPr>
            <w:tcW w:w="6750" w:type="dxa"/>
            <w:tcBorders>
              <w:top w:val="single" w:sz="6" w:space="0" w:color="auto"/>
              <w:left w:val="single" w:sz="6" w:space="0" w:color="auto"/>
              <w:bottom w:val="single" w:sz="6" w:space="0" w:color="auto"/>
              <w:right w:val="single" w:sz="12" w:space="0" w:color="auto"/>
            </w:tcBorders>
            <w:hideMark/>
          </w:tcPr>
          <w:p w:rsidR="007D5B92" w:rsidRPr="00EC1A46" w:rsidRDefault="00B3351A" w:rsidP="00877BD9">
            <w:pPr>
              <w:rPr>
                <w:rFonts w:asciiTheme="majorHAnsi" w:hAnsiTheme="majorHAnsi" w:cs="Calibri"/>
                <w:b/>
                <w:sz w:val="22"/>
                <w:szCs w:val="22"/>
              </w:rPr>
            </w:pPr>
            <w:hyperlink w:anchor="_3.1.4_Address_Search" w:history="1">
              <w:r w:rsidR="009C6387" w:rsidRPr="00EC1A46">
                <w:rPr>
                  <w:rStyle w:val="Hyperlink"/>
                  <w:rFonts w:asciiTheme="majorHAnsi" w:hAnsiTheme="majorHAnsi" w:cs="Calibri"/>
                  <w:sz w:val="22"/>
                </w:rPr>
                <w:t>BML_004</w:t>
              </w:r>
            </w:hyperlink>
            <w:r w:rsidR="009C6387" w:rsidRPr="00EC1A46">
              <w:rPr>
                <w:rFonts w:asciiTheme="majorHAnsi" w:hAnsiTheme="majorHAnsi" w:cs="Calibri"/>
                <w:sz w:val="22"/>
              </w:rPr>
              <w:t xml:space="preserve">, </w:t>
            </w:r>
            <w:hyperlink w:anchor="_3.1.5._Administrative_boundary" w:history="1">
              <w:r w:rsidR="009C6387" w:rsidRPr="00EC1A46">
                <w:rPr>
                  <w:rStyle w:val="Hyperlink"/>
                  <w:rFonts w:asciiTheme="majorHAnsi" w:hAnsiTheme="majorHAnsi" w:cs="Calibri"/>
                  <w:sz w:val="22"/>
                </w:rPr>
                <w:t>BML_005</w:t>
              </w:r>
            </w:hyperlink>
            <w:r w:rsidR="009C6387" w:rsidRPr="00EC1A46">
              <w:rPr>
                <w:rFonts w:asciiTheme="majorHAnsi" w:hAnsiTheme="majorHAnsi" w:cs="Calibri"/>
                <w:sz w:val="22"/>
              </w:rPr>
              <w:t xml:space="preserve">, </w:t>
            </w:r>
            <w:hyperlink w:anchor="_3.1.6_Road_search" w:history="1">
              <w:r w:rsidR="009C6387" w:rsidRPr="00EC1A46">
                <w:rPr>
                  <w:rStyle w:val="Hyperlink"/>
                  <w:rFonts w:asciiTheme="majorHAnsi" w:hAnsiTheme="majorHAnsi" w:cs="Calibri"/>
                  <w:sz w:val="22"/>
                </w:rPr>
                <w:t>BML_006</w:t>
              </w:r>
            </w:hyperlink>
            <w:r w:rsidR="009C6387" w:rsidRPr="00EC1A46">
              <w:rPr>
                <w:rFonts w:asciiTheme="majorHAnsi" w:hAnsiTheme="majorHAnsi" w:cs="Calibri"/>
                <w:sz w:val="22"/>
              </w:rPr>
              <w:t xml:space="preserve">, </w:t>
            </w:r>
            <w:hyperlink w:anchor="_3.1.7_POI_Search" w:history="1">
              <w:r w:rsidR="009C6387" w:rsidRPr="00EC1A46">
                <w:rPr>
                  <w:rStyle w:val="Hyperlink"/>
                  <w:rFonts w:asciiTheme="majorHAnsi" w:hAnsiTheme="majorHAnsi" w:cs="Calibri"/>
                  <w:sz w:val="22"/>
                </w:rPr>
                <w:t>BML_007</w:t>
              </w:r>
            </w:hyperlink>
          </w:p>
        </w:tc>
      </w:tr>
      <w:tr w:rsidR="007D5B92" w:rsidRPr="008C0E46" w:rsidTr="00877BD9">
        <w:tc>
          <w:tcPr>
            <w:tcW w:w="2088" w:type="dxa"/>
            <w:tcBorders>
              <w:top w:val="single" w:sz="6" w:space="0" w:color="auto"/>
              <w:left w:val="single" w:sz="12" w:space="0" w:color="auto"/>
              <w:bottom w:val="single" w:sz="6" w:space="0" w:color="auto"/>
              <w:right w:val="single" w:sz="6" w:space="0" w:color="auto"/>
            </w:tcBorders>
            <w:hideMark/>
          </w:tcPr>
          <w:p w:rsidR="007D5B92" w:rsidRPr="00EC1A46" w:rsidRDefault="007D5B92"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Special Requirements:</w:t>
            </w:r>
          </w:p>
        </w:tc>
        <w:tc>
          <w:tcPr>
            <w:tcW w:w="6750" w:type="dxa"/>
            <w:tcBorders>
              <w:top w:val="single" w:sz="6" w:space="0" w:color="auto"/>
              <w:left w:val="single" w:sz="6" w:space="0" w:color="auto"/>
              <w:bottom w:val="single" w:sz="6" w:space="0" w:color="auto"/>
              <w:right w:val="single" w:sz="12" w:space="0" w:color="auto"/>
            </w:tcBorders>
            <w:hideMark/>
          </w:tcPr>
          <w:p w:rsidR="007D5B92" w:rsidRPr="00EC1A46" w:rsidRDefault="007D5B92" w:rsidP="00877BD9">
            <w:pPr>
              <w:rPr>
                <w:rFonts w:asciiTheme="majorHAnsi" w:hAnsiTheme="majorHAnsi" w:cs="Calibri"/>
                <w:sz w:val="22"/>
                <w:szCs w:val="22"/>
              </w:rPr>
            </w:pPr>
          </w:p>
        </w:tc>
      </w:tr>
      <w:tr w:rsidR="007D5B92" w:rsidRPr="008C0E46" w:rsidTr="00877BD9">
        <w:tc>
          <w:tcPr>
            <w:tcW w:w="2088" w:type="dxa"/>
            <w:tcBorders>
              <w:top w:val="single" w:sz="6" w:space="0" w:color="auto"/>
              <w:left w:val="single" w:sz="12" w:space="0" w:color="auto"/>
              <w:bottom w:val="single" w:sz="6" w:space="0" w:color="auto"/>
              <w:right w:val="single" w:sz="6" w:space="0" w:color="auto"/>
            </w:tcBorders>
            <w:hideMark/>
          </w:tcPr>
          <w:p w:rsidR="007D5B92" w:rsidRPr="00EC1A46" w:rsidRDefault="007D5B92"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Assumptions:</w:t>
            </w:r>
          </w:p>
        </w:tc>
        <w:tc>
          <w:tcPr>
            <w:tcW w:w="6750" w:type="dxa"/>
            <w:tcBorders>
              <w:top w:val="single" w:sz="6" w:space="0" w:color="auto"/>
              <w:left w:val="single" w:sz="6" w:space="0" w:color="auto"/>
              <w:bottom w:val="single" w:sz="6" w:space="0" w:color="auto"/>
              <w:right w:val="single" w:sz="12" w:space="0" w:color="auto"/>
            </w:tcBorders>
            <w:hideMark/>
          </w:tcPr>
          <w:p w:rsidR="007D5B92" w:rsidRPr="00EC1A46" w:rsidRDefault="007D5B92" w:rsidP="00877BD9">
            <w:pPr>
              <w:rPr>
                <w:rFonts w:asciiTheme="majorHAnsi" w:hAnsiTheme="majorHAnsi" w:cs="Calibri"/>
                <w:sz w:val="22"/>
                <w:szCs w:val="22"/>
              </w:rPr>
            </w:pPr>
            <w:r w:rsidRPr="00EC1A46">
              <w:rPr>
                <w:rFonts w:asciiTheme="majorHAnsi" w:hAnsiTheme="majorHAnsi" w:cs="Calibri"/>
                <w:sz w:val="22"/>
                <w:szCs w:val="22"/>
              </w:rPr>
              <w:t>Server holding various types of data for the use.</w:t>
            </w:r>
          </w:p>
          <w:p w:rsidR="007D5B92" w:rsidRPr="00EC1A46" w:rsidRDefault="007D5B92" w:rsidP="00877BD9">
            <w:pPr>
              <w:rPr>
                <w:rFonts w:asciiTheme="majorHAnsi" w:hAnsiTheme="majorHAnsi" w:cs="Calibri"/>
                <w:sz w:val="22"/>
                <w:szCs w:val="22"/>
              </w:rPr>
            </w:pPr>
            <w:r w:rsidRPr="00EC1A46">
              <w:rPr>
                <w:rFonts w:asciiTheme="majorHAnsi" w:hAnsiTheme="majorHAnsi" w:cs="Calibri"/>
                <w:sz w:val="22"/>
                <w:szCs w:val="22"/>
              </w:rPr>
              <w:t>Server will be facilitated with required ArcG</w:t>
            </w:r>
            <w:r w:rsidR="006130C8" w:rsidRPr="00EC1A46">
              <w:rPr>
                <w:rFonts w:asciiTheme="majorHAnsi" w:hAnsiTheme="majorHAnsi" w:cs="Calibri"/>
                <w:sz w:val="22"/>
                <w:szCs w:val="22"/>
              </w:rPr>
              <w:t>IS</w:t>
            </w:r>
            <w:r w:rsidRPr="00EC1A46">
              <w:rPr>
                <w:rFonts w:asciiTheme="majorHAnsi" w:hAnsiTheme="majorHAnsi" w:cs="Calibri"/>
                <w:sz w:val="22"/>
                <w:szCs w:val="22"/>
              </w:rPr>
              <w:t xml:space="preserve"> services.</w:t>
            </w:r>
          </w:p>
          <w:p w:rsidR="007D5B92" w:rsidRPr="00EC1A46" w:rsidRDefault="007D5B92" w:rsidP="00877BD9">
            <w:pPr>
              <w:tabs>
                <w:tab w:val="clear" w:pos="5760"/>
              </w:tabs>
              <w:ind w:right="72"/>
              <w:rPr>
                <w:rFonts w:asciiTheme="majorHAnsi" w:hAnsiTheme="majorHAnsi" w:cs="Calibri"/>
                <w:sz w:val="22"/>
                <w:szCs w:val="22"/>
              </w:rPr>
            </w:pPr>
            <w:r w:rsidRPr="00EC1A46">
              <w:rPr>
                <w:rFonts w:asciiTheme="majorHAnsi" w:hAnsiTheme="majorHAnsi" w:cs="Calibri"/>
                <w:sz w:val="22"/>
                <w:szCs w:val="22"/>
              </w:rPr>
              <w:t>Bahrain locator app must have registered in mobile market/play store.</w:t>
            </w:r>
          </w:p>
        </w:tc>
      </w:tr>
      <w:tr w:rsidR="007D5B92" w:rsidRPr="008C0E46" w:rsidTr="00877BD9">
        <w:tc>
          <w:tcPr>
            <w:tcW w:w="2088" w:type="dxa"/>
            <w:tcBorders>
              <w:top w:val="single" w:sz="6" w:space="0" w:color="auto"/>
              <w:left w:val="single" w:sz="12" w:space="0" w:color="auto"/>
              <w:bottom w:val="single" w:sz="6" w:space="0" w:color="auto"/>
              <w:right w:val="single" w:sz="6" w:space="0" w:color="auto"/>
            </w:tcBorders>
            <w:hideMark/>
          </w:tcPr>
          <w:p w:rsidR="007D5B92" w:rsidRPr="00EC1A46" w:rsidRDefault="007D5B92" w:rsidP="00877BD9">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Post conditions:</w:t>
            </w:r>
          </w:p>
        </w:tc>
        <w:tc>
          <w:tcPr>
            <w:tcW w:w="6750" w:type="dxa"/>
            <w:tcBorders>
              <w:top w:val="single" w:sz="6" w:space="0" w:color="auto"/>
              <w:left w:val="single" w:sz="6" w:space="0" w:color="auto"/>
              <w:bottom w:val="single" w:sz="6" w:space="0" w:color="auto"/>
              <w:right w:val="single" w:sz="12" w:space="0" w:color="auto"/>
            </w:tcBorders>
            <w:hideMark/>
          </w:tcPr>
          <w:p w:rsidR="007D5B92" w:rsidRPr="00EC1A46" w:rsidRDefault="00877BD9" w:rsidP="00434D85">
            <w:pPr>
              <w:tabs>
                <w:tab w:val="clear" w:pos="720"/>
                <w:tab w:val="clear" w:pos="5760"/>
              </w:tabs>
              <w:autoSpaceDE w:val="0"/>
              <w:autoSpaceDN w:val="0"/>
              <w:adjustRightInd w:val="0"/>
              <w:ind w:right="0"/>
              <w:rPr>
                <w:rFonts w:asciiTheme="majorHAnsi" w:hAnsiTheme="majorHAnsi" w:cs="Calibri"/>
                <w:bCs/>
                <w:sz w:val="22"/>
                <w:szCs w:val="22"/>
              </w:rPr>
            </w:pPr>
            <w:r w:rsidRPr="00EC1A46">
              <w:rPr>
                <w:rFonts w:asciiTheme="majorHAnsi" w:hAnsiTheme="majorHAnsi" w:cs="Calibri"/>
                <w:bCs/>
                <w:sz w:val="22"/>
                <w:szCs w:val="22"/>
              </w:rPr>
              <w:t>Application will highlight the POIs on the map inside the buffer zone.</w:t>
            </w:r>
          </w:p>
        </w:tc>
      </w:tr>
      <w:tr w:rsidR="007D5B92" w:rsidRPr="008C0E46" w:rsidTr="00877BD9">
        <w:tc>
          <w:tcPr>
            <w:tcW w:w="2088" w:type="dxa"/>
            <w:tcBorders>
              <w:top w:val="single" w:sz="6" w:space="0" w:color="auto"/>
              <w:left w:val="single" w:sz="12" w:space="0" w:color="auto"/>
              <w:bottom w:val="single" w:sz="6" w:space="0" w:color="auto"/>
              <w:right w:val="single" w:sz="6" w:space="0" w:color="auto"/>
            </w:tcBorders>
            <w:hideMark/>
          </w:tcPr>
          <w:p w:rsidR="007D5B92" w:rsidRPr="00EC1A46" w:rsidRDefault="007D5B92" w:rsidP="00877BD9">
            <w:pPr>
              <w:jc w:val="right"/>
              <w:rPr>
                <w:rFonts w:asciiTheme="majorHAnsi" w:hAnsiTheme="majorHAnsi" w:cs="Calibri"/>
                <w:b/>
                <w:sz w:val="22"/>
                <w:szCs w:val="22"/>
              </w:rPr>
            </w:pPr>
            <w:r w:rsidRPr="00EC1A46">
              <w:rPr>
                <w:rFonts w:asciiTheme="majorHAnsi" w:hAnsiTheme="majorHAnsi" w:cs="Calibri"/>
                <w:b/>
                <w:sz w:val="22"/>
                <w:szCs w:val="22"/>
              </w:rPr>
              <w:t>Priority:</w:t>
            </w:r>
          </w:p>
        </w:tc>
        <w:tc>
          <w:tcPr>
            <w:tcW w:w="6750" w:type="dxa"/>
            <w:tcBorders>
              <w:top w:val="single" w:sz="6" w:space="0" w:color="auto"/>
              <w:left w:val="single" w:sz="6" w:space="0" w:color="auto"/>
              <w:bottom w:val="single" w:sz="6" w:space="0" w:color="auto"/>
              <w:right w:val="single" w:sz="12" w:space="0" w:color="auto"/>
            </w:tcBorders>
            <w:hideMark/>
          </w:tcPr>
          <w:p w:rsidR="007D5B92" w:rsidRPr="00EC1A46" w:rsidRDefault="007D5B92" w:rsidP="00877BD9">
            <w:pPr>
              <w:rPr>
                <w:rFonts w:asciiTheme="majorHAnsi" w:hAnsiTheme="majorHAnsi" w:cs="Calibri"/>
                <w:sz w:val="22"/>
                <w:szCs w:val="22"/>
              </w:rPr>
            </w:pPr>
            <w:r w:rsidRPr="00EC1A46">
              <w:rPr>
                <w:rFonts w:asciiTheme="majorHAnsi" w:hAnsiTheme="majorHAnsi" w:cs="Calibri"/>
                <w:sz w:val="22"/>
                <w:szCs w:val="22"/>
              </w:rPr>
              <w:t>High.</w:t>
            </w:r>
          </w:p>
        </w:tc>
      </w:tr>
      <w:tr w:rsidR="007D5B92" w:rsidRPr="008C0E46" w:rsidTr="00877BD9">
        <w:tc>
          <w:tcPr>
            <w:tcW w:w="2088" w:type="dxa"/>
            <w:tcBorders>
              <w:top w:val="single" w:sz="6" w:space="0" w:color="auto"/>
              <w:left w:val="single" w:sz="12" w:space="0" w:color="auto"/>
              <w:bottom w:val="single" w:sz="6" w:space="0" w:color="auto"/>
              <w:right w:val="single" w:sz="6" w:space="0" w:color="auto"/>
            </w:tcBorders>
            <w:hideMark/>
          </w:tcPr>
          <w:p w:rsidR="007D5B92" w:rsidRPr="00EC1A46" w:rsidRDefault="007D5B92" w:rsidP="00877BD9">
            <w:pPr>
              <w:ind w:right="-108"/>
              <w:jc w:val="center"/>
              <w:rPr>
                <w:rFonts w:asciiTheme="majorHAnsi" w:hAnsiTheme="majorHAnsi" w:cs="Calibri"/>
                <w:b/>
                <w:sz w:val="22"/>
                <w:szCs w:val="22"/>
              </w:rPr>
            </w:pPr>
            <w:r w:rsidRPr="00EC1A46">
              <w:rPr>
                <w:rFonts w:asciiTheme="majorHAnsi" w:hAnsiTheme="majorHAnsi" w:cs="Calibri"/>
                <w:b/>
                <w:sz w:val="22"/>
                <w:szCs w:val="22"/>
              </w:rPr>
              <w:t>Frequency of Use:</w:t>
            </w:r>
          </w:p>
        </w:tc>
        <w:tc>
          <w:tcPr>
            <w:tcW w:w="6750" w:type="dxa"/>
            <w:tcBorders>
              <w:top w:val="single" w:sz="6" w:space="0" w:color="auto"/>
              <w:left w:val="single" w:sz="6" w:space="0" w:color="auto"/>
              <w:bottom w:val="single" w:sz="6" w:space="0" w:color="auto"/>
              <w:right w:val="single" w:sz="12" w:space="0" w:color="auto"/>
            </w:tcBorders>
            <w:hideMark/>
          </w:tcPr>
          <w:p w:rsidR="007D5B92" w:rsidRPr="00EC1A46" w:rsidRDefault="007D5B92" w:rsidP="00877BD9">
            <w:pPr>
              <w:rPr>
                <w:rFonts w:asciiTheme="majorHAnsi" w:hAnsiTheme="majorHAnsi" w:cs="Calibri"/>
                <w:sz w:val="22"/>
                <w:szCs w:val="22"/>
              </w:rPr>
            </w:pPr>
            <w:r w:rsidRPr="00EC1A46">
              <w:rPr>
                <w:rFonts w:asciiTheme="majorHAnsi" w:hAnsiTheme="majorHAnsi" w:cs="Calibri"/>
                <w:sz w:val="22"/>
                <w:szCs w:val="22"/>
              </w:rPr>
              <w:t>High.</w:t>
            </w:r>
          </w:p>
        </w:tc>
      </w:tr>
      <w:tr w:rsidR="007D5B92" w:rsidRPr="008C0E46" w:rsidTr="00877BD9">
        <w:tc>
          <w:tcPr>
            <w:tcW w:w="2088" w:type="dxa"/>
            <w:tcBorders>
              <w:top w:val="single" w:sz="6" w:space="0" w:color="auto"/>
              <w:left w:val="single" w:sz="12" w:space="0" w:color="auto"/>
              <w:bottom w:val="single" w:sz="12" w:space="0" w:color="auto"/>
              <w:right w:val="single" w:sz="6" w:space="0" w:color="auto"/>
            </w:tcBorders>
            <w:hideMark/>
          </w:tcPr>
          <w:p w:rsidR="007D5B92" w:rsidRPr="00EC1A46" w:rsidRDefault="007D5B92" w:rsidP="00877BD9">
            <w:pPr>
              <w:tabs>
                <w:tab w:val="left" w:pos="1872"/>
              </w:tabs>
              <w:ind w:right="72"/>
              <w:jc w:val="right"/>
              <w:rPr>
                <w:rFonts w:asciiTheme="majorHAnsi" w:hAnsiTheme="majorHAnsi" w:cs="Calibri"/>
                <w:b/>
                <w:sz w:val="22"/>
                <w:szCs w:val="22"/>
              </w:rPr>
            </w:pPr>
            <w:r w:rsidRPr="00EC1A46">
              <w:rPr>
                <w:rFonts w:asciiTheme="majorHAnsi" w:hAnsiTheme="majorHAnsi" w:cs="Calibri"/>
                <w:b/>
                <w:sz w:val="22"/>
                <w:szCs w:val="22"/>
              </w:rPr>
              <w:t>Notes and Issues:</w:t>
            </w:r>
          </w:p>
        </w:tc>
        <w:tc>
          <w:tcPr>
            <w:tcW w:w="6750" w:type="dxa"/>
            <w:tcBorders>
              <w:top w:val="single" w:sz="6" w:space="0" w:color="auto"/>
              <w:left w:val="single" w:sz="6" w:space="0" w:color="auto"/>
              <w:bottom w:val="single" w:sz="12" w:space="0" w:color="auto"/>
              <w:right w:val="single" w:sz="12" w:space="0" w:color="auto"/>
            </w:tcBorders>
            <w:hideMark/>
          </w:tcPr>
          <w:p w:rsidR="007D5B92" w:rsidRPr="00EC1A46" w:rsidRDefault="007D5B92" w:rsidP="00877BD9">
            <w:pPr>
              <w:rPr>
                <w:rFonts w:asciiTheme="majorHAnsi" w:hAnsiTheme="majorHAnsi" w:cs="Calibri"/>
                <w:sz w:val="22"/>
                <w:szCs w:val="22"/>
              </w:rPr>
            </w:pPr>
            <w:r w:rsidRPr="00EC1A46">
              <w:rPr>
                <w:rFonts w:asciiTheme="majorHAnsi" w:hAnsiTheme="majorHAnsi" w:cs="Calibri"/>
                <w:sz w:val="22"/>
                <w:szCs w:val="22"/>
              </w:rPr>
              <w:t>Nil</w:t>
            </w:r>
          </w:p>
        </w:tc>
      </w:tr>
    </w:tbl>
    <w:p w:rsidR="00E959CA" w:rsidRPr="00EC1A46" w:rsidRDefault="00E959CA" w:rsidP="00EC1A46">
      <w:pPr>
        <w:pStyle w:val="Heading1"/>
        <w:tabs>
          <w:tab w:val="clear" w:pos="720"/>
          <w:tab w:val="clear" w:pos="5760"/>
        </w:tabs>
        <w:ind w:right="29"/>
        <w:rPr>
          <w:rStyle w:val="Strong"/>
          <w:rFonts w:cs="Calibri"/>
          <w:i/>
          <w:sz w:val="24"/>
          <w:szCs w:val="24"/>
        </w:rPr>
      </w:pPr>
    </w:p>
    <w:p w:rsidR="00434D85" w:rsidRDefault="00434D85" w:rsidP="00770790">
      <w:pPr>
        <w:pStyle w:val="Heading1"/>
        <w:numPr>
          <w:ilvl w:val="4"/>
          <w:numId w:val="61"/>
        </w:numPr>
        <w:tabs>
          <w:tab w:val="clear" w:pos="720"/>
          <w:tab w:val="clear" w:pos="5760"/>
        </w:tabs>
        <w:ind w:left="1080" w:right="29"/>
        <w:rPr>
          <w:sz w:val="24"/>
          <w:szCs w:val="24"/>
        </w:rPr>
      </w:pPr>
      <w:bookmarkStart w:id="1878" w:name="_Toc388529875"/>
      <w:r w:rsidRPr="00EC1A46">
        <w:rPr>
          <w:rFonts w:cs="Calibri"/>
          <w:i/>
          <w:sz w:val="24"/>
          <w:szCs w:val="24"/>
        </w:rPr>
        <w:t>Favorite Point Buffer Search</w:t>
      </w:r>
      <w:bookmarkEnd w:id="1878"/>
    </w:p>
    <w:p w:rsidR="00E959CA" w:rsidRPr="00E959CA" w:rsidRDefault="00E959CA" w:rsidP="00EC1A46"/>
    <w:p w:rsidR="00434D85" w:rsidRPr="00EC1A46" w:rsidRDefault="00434D85" w:rsidP="00EC1A46">
      <w:pPr>
        <w:pStyle w:val="ListParagraph"/>
        <w:spacing w:after="0"/>
        <w:contextualSpacing/>
        <w:rPr>
          <w:rStyle w:val="Strong"/>
          <w:rFonts w:asciiTheme="majorHAnsi" w:hAnsiTheme="majorHAnsi" w:cs="Calibri"/>
          <w:b w:val="0"/>
          <w:color w:val="auto"/>
        </w:rPr>
      </w:pPr>
      <w:r w:rsidRPr="00EC1A46">
        <w:rPr>
          <w:rFonts w:asciiTheme="majorHAnsi" w:hAnsiTheme="majorHAnsi" w:cs="Calibri"/>
          <w:color w:val="auto"/>
        </w:rPr>
        <w:t xml:space="preserve">For this type of buffer search only buffer distance as a parameter will be entered and all the </w:t>
      </w:r>
      <w:r w:rsidR="00133707" w:rsidRPr="00EC1A46">
        <w:rPr>
          <w:rFonts w:asciiTheme="majorHAnsi" w:hAnsiTheme="majorHAnsi" w:cs="Calibri"/>
          <w:color w:val="auto"/>
        </w:rPr>
        <w:t>favourites</w:t>
      </w:r>
      <w:r w:rsidRPr="00EC1A46">
        <w:rPr>
          <w:rFonts w:asciiTheme="majorHAnsi" w:hAnsiTheme="majorHAnsi" w:cs="Calibri"/>
          <w:color w:val="auto"/>
        </w:rPr>
        <w:t xml:space="preserve"> will be highlighted on the map created by the user and found inside the buffer. </w:t>
      </w:r>
    </w:p>
    <w:p w:rsidR="00434D85" w:rsidRPr="00EC1A46" w:rsidRDefault="00434D85" w:rsidP="00434D85">
      <w:pPr>
        <w:pStyle w:val="ListParagraph"/>
        <w:spacing w:after="0"/>
        <w:jc w:val="left"/>
        <w:rPr>
          <w:rStyle w:val="Strong"/>
          <w:rFonts w:asciiTheme="majorHAnsi" w:hAnsiTheme="majorHAnsi" w:cs="Calibri"/>
          <w:b w:val="0"/>
          <w:color w:val="auto"/>
        </w:rPr>
      </w:pPr>
    </w:p>
    <w:p w:rsidR="00434D85" w:rsidRPr="00EC1A46" w:rsidRDefault="00434D85" w:rsidP="00434D85">
      <w:pPr>
        <w:pStyle w:val="1111Heading4-ILISSRS"/>
        <w:spacing w:line="276" w:lineRule="auto"/>
        <w:rPr>
          <w:rFonts w:asciiTheme="majorHAnsi" w:hAnsiTheme="majorHAnsi" w:cs="Calibri"/>
          <w:sz w:val="22"/>
          <w:szCs w:val="22"/>
        </w:rPr>
      </w:pPr>
      <w:r w:rsidRPr="00EC1A46">
        <w:rPr>
          <w:rFonts w:asciiTheme="majorHAnsi" w:hAnsiTheme="majorHAnsi" w:cs="Calibri"/>
          <w:sz w:val="22"/>
          <w:szCs w:val="22"/>
        </w:rPr>
        <w:t>Use Case Diagram</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tblPr>
      <w:tblGrid>
        <w:gridCol w:w="2088"/>
        <w:gridCol w:w="2160"/>
        <w:gridCol w:w="2340"/>
        <w:gridCol w:w="2269"/>
      </w:tblGrid>
      <w:tr w:rsidR="00CA6BDB" w:rsidRPr="008C0E46" w:rsidTr="00DE0FCD">
        <w:tc>
          <w:tcPr>
            <w:tcW w:w="2088" w:type="dxa"/>
            <w:tcBorders>
              <w:top w:val="single" w:sz="12" w:space="0" w:color="auto"/>
              <w:left w:val="single" w:sz="12" w:space="0" w:color="auto"/>
              <w:bottom w:val="single" w:sz="6" w:space="0" w:color="auto"/>
              <w:right w:val="single" w:sz="6" w:space="0" w:color="auto"/>
            </w:tcBorders>
            <w:hideMark/>
          </w:tcPr>
          <w:p w:rsidR="00CA6BDB" w:rsidRPr="00EC1A46" w:rsidRDefault="00CA6BDB" w:rsidP="00DE0FCD">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Use Case ID:</w:t>
            </w:r>
          </w:p>
        </w:tc>
        <w:tc>
          <w:tcPr>
            <w:tcW w:w="2160" w:type="dxa"/>
            <w:tcBorders>
              <w:top w:val="single" w:sz="12" w:space="0" w:color="auto"/>
              <w:left w:val="single" w:sz="6" w:space="0" w:color="auto"/>
              <w:bottom w:val="single" w:sz="6" w:space="0" w:color="auto"/>
              <w:right w:val="single" w:sz="6" w:space="0" w:color="auto"/>
            </w:tcBorders>
            <w:hideMark/>
          </w:tcPr>
          <w:p w:rsidR="00CA6BDB" w:rsidRPr="00EC1A46" w:rsidRDefault="00CA6BDB" w:rsidP="00DE0FCD">
            <w:pPr>
              <w:rPr>
                <w:rFonts w:asciiTheme="majorHAnsi" w:hAnsiTheme="majorHAnsi" w:cs="Calibri"/>
                <w:sz w:val="22"/>
              </w:rPr>
            </w:pPr>
            <w:r w:rsidRPr="00EC1A46">
              <w:rPr>
                <w:rFonts w:asciiTheme="majorHAnsi" w:hAnsiTheme="majorHAnsi" w:cs="Calibri"/>
                <w:sz w:val="22"/>
              </w:rPr>
              <w:t>BML_012</w:t>
            </w:r>
          </w:p>
        </w:tc>
        <w:tc>
          <w:tcPr>
            <w:tcW w:w="2340" w:type="dxa"/>
            <w:tcBorders>
              <w:top w:val="single" w:sz="12" w:space="0" w:color="auto"/>
              <w:left w:val="single" w:sz="6" w:space="0" w:color="auto"/>
              <w:bottom w:val="single" w:sz="6" w:space="0" w:color="auto"/>
              <w:right w:val="single" w:sz="6" w:space="0" w:color="auto"/>
            </w:tcBorders>
            <w:hideMark/>
          </w:tcPr>
          <w:p w:rsidR="00CA6BDB" w:rsidRPr="00EC1A46" w:rsidRDefault="00CA6BDB" w:rsidP="00DE0FCD">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Req. ID:</w:t>
            </w:r>
          </w:p>
        </w:tc>
        <w:tc>
          <w:tcPr>
            <w:tcW w:w="2269" w:type="dxa"/>
            <w:tcBorders>
              <w:top w:val="single" w:sz="12" w:space="0" w:color="auto"/>
              <w:left w:val="single" w:sz="6" w:space="0" w:color="auto"/>
              <w:bottom w:val="single" w:sz="6" w:space="0" w:color="auto"/>
              <w:right w:val="single" w:sz="12" w:space="0" w:color="auto"/>
            </w:tcBorders>
            <w:hideMark/>
          </w:tcPr>
          <w:p w:rsidR="00CA6BDB" w:rsidRPr="00EC1A46" w:rsidRDefault="00CA6BDB" w:rsidP="00DE0FCD">
            <w:pPr>
              <w:rPr>
                <w:rFonts w:asciiTheme="majorHAnsi" w:hAnsiTheme="majorHAnsi" w:cs="Calibri"/>
                <w:sz w:val="22"/>
              </w:rPr>
            </w:pPr>
            <w:r w:rsidRPr="00EC1A46">
              <w:rPr>
                <w:rFonts w:asciiTheme="majorHAnsi" w:hAnsiTheme="majorHAnsi" w:cs="Calibri"/>
                <w:b/>
                <w:sz w:val="22"/>
              </w:rPr>
              <w:t>FR 11.2</w:t>
            </w:r>
          </w:p>
        </w:tc>
      </w:tr>
      <w:tr w:rsidR="00434D85" w:rsidRPr="008C0E46" w:rsidTr="00DE0FCD">
        <w:tc>
          <w:tcPr>
            <w:tcW w:w="2088" w:type="dxa"/>
            <w:tcBorders>
              <w:top w:val="single" w:sz="6" w:space="0" w:color="auto"/>
              <w:left w:val="single" w:sz="12" w:space="0" w:color="auto"/>
              <w:bottom w:val="single" w:sz="6" w:space="0" w:color="auto"/>
              <w:right w:val="single" w:sz="6" w:space="0" w:color="auto"/>
            </w:tcBorders>
            <w:hideMark/>
          </w:tcPr>
          <w:p w:rsidR="00434D85" w:rsidRPr="00EC1A46" w:rsidRDefault="00434D85" w:rsidP="00DE0FCD">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Created By:</w:t>
            </w:r>
          </w:p>
        </w:tc>
        <w:tc>
          <w:tcPr>
            <w:tcW w:w="2160" w:type="dxa"/>
            <w:tcBorders>
              <w:top w:val="single" w:sz="6" w:space="0" w:color="auto"/>
              <w:left w:val="single" w:sz="6" w:space="0" w:color="auto"/>
              <w:bottom w:val="single" w:sz="6" w:space="0" w:color="auto"/>
              <w:right w:val="single" w:sz="6" w:space="0" w:color="auto"/>
            </w:tcBorders>
            <w:hideMark/>
          </w:tcPr>
          <w:p w:rsidR="00434D85" w:rsidRPr="00EC1A46" w:rsidRDefault="00434D85" w:rsidP="00DE0FCD">
            <w:pPr>
              <w:pStyle w:val="ListParagraph"/>
              <w:spacing w:after="0" w:line="240" w:lineRule="auto"/>
              <w:contextualSpacing/>
              <w:rPr>
                <w:rFonts w:asciiTheme="majorHAnsi" w:hAnsiTheme="majorHAnsi" w:cs="Calibri"/>
                <w:color w:val="000000"/>
              </w:rPr>
            </w:pPr>
            <w:r w:rsidRPr="00EC1A46">
              <w:rPr>
                <w:rFonts w:asciiTheme="majorHAnsi" w:hAnsiTheme="majorHAnsi" w:cs="Calibri"/>
                <w:color w:val="000000"/>
              </w:rPr>
              <w:t>Bibhudutta</w:t>
            </w:r>
          </w:p>
        </w:tc>
        <w:tc>
          <w:tcPr>
            <w:tcW w:w="2340" w:type="dxa"/>
            <w:tcBorders>
              <w:top w:val="single" w:sz="6" w:space="0" w:color="auto"/>
              <w:left w:val="single" w:sz="6" w:space="0" w:color="auto"/>
              <w:bottom w:val="single" w:sz="6" w:space="0" w:color="auto"/>
              <w:right w:val="single" w:sz="6" w:space="0" w:color="auto"/>
            </w:tcBorders>
            <w:hideMark/>
          </w:tcPr>
          <w:p w:rsidR="00434D85" w:rsidRPr="00EC1A46" w:rsidRDefault="00434D85" w:rsidP="00DE0FCD">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Last Updated By:</w:t>
            </w:r>
          </w:p>
        </w:tc>
        <w:tc>
          <w:tcPr>
            <w:tcW w:w="2269" w:type="dxa"/>
            <w:tcBorders>
              <w:top w:val="single" w:sz="6" w:space="0" w:color="auto"/>
              <w:left w:val="single" w:sz="6" w:space="0" w:color="auto"/>
              <w:bottom w:val="single" w:sz="6" w:space="0" w:color="auto"/>
              <w:right w:val="single" w:sz="12" w:space="0" w:color="auto"/>
            </w:tcBorders>
          </w:tcPr>
          <w:p w:rsidR="00434D85" w:rsidRPr="00EC1A46" w:rsidRDefault="00434D85" w:rsidP="00DE0FCD">
            <w:pPr>
              <w:rPr>
                <w:rFonts w:asciiTheme="majorHAnsi" w:hAnsiTheme="majorHAnsi" w:cs="Calibri"/>
                <w:sz w:val="22"/>
              </w:rPr>
            </w:pPr>
          </w:p>
        </w:tc>
      </w:tr>
      <w:tr w:rsidR="00434D85" w:rsidRPr="008C0E46" w:rsidTr="00DE0FCD">
        <w:tc>
          <w:tcPr>
            <w:tcW w:w="2088" w:type="dxa"/>
            <w:tcBorders>
              <w:top w:val="single" w:sz="6" w:space="0" w:color="auto"/>
              <w:left w:val="single" w:sz="12" w:space="0" w:color="auto"/>
              <w:bottom w:val="single" w:sz="6" w:space="0" w:color="auto"/>
              <w:right w:val="single" w:sz="6" w:space="0" w:color="auto"/>
            </w:tcBorders>
            <w:hideMark/>
          </w:tcPr>
          <w:p w:rsidR="00434D85" w:rsidRPr="00EC1A46" w:rsidRDefault="00434D85" w:rsidP="00DE0FCD">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Date  Created:</w:t>
            </w:r>
          </w:p>
        </w:tc>
        <w:tc>
          <w:tcPr>
            <w:tcW w:w="2160" w:type="dxa"/>
            <w:tcBorders>
              <w:top w:val="single" w:sz="6" w:space="0" w:color="auto"/>
              <w:left w:val="single" w:sz="6" w:space="0" w:color="auto"/>
              <w:bottom w:val="single" w:sz="6" w:space="0" w:color="auto"/>
              <w:right w:val="single" w:sz="6" w:space="0" w:color="auto"/>
            </w:tcBorders>
          </w:tcPr>
          <w:p w:rsidR="00434D85" w:rsidRPr="00EC1A46" w:rsidRDefault="00434D85" w:rsidP="00DE0FCD">
            <w:pPr>
              <w:pStyle w:val="ListParagraph"/>
              <w:spacing w:after="0" w:line="240" w:lineRule="auto"/>
              <w:contextualSpacing/>
              <w:rPr>
                <w:rFonts w:asciiTheme="majorHAnsi" w:hAnsiTheme="majorHAnsi" w:cs="Calibri"/>
                <w:color w:val="000000"/>
              </w:rPr>
            </w:pPr>
          </w:p>
        </w:tc>
        <w:tc>
          <w:tcPr>
            <w:tcW w:w="2340" w:type="dxa"/>
            <w:tcBorders>
              <w:top w:val="single" w:sz="6" w:space="0" w:color="auto"/>
              <w:left w:val="single" w:sz="6" w:space="0" w:color="auto"/>
              <w:bottom w:val="single" w:sz="6" w:space="0" w:color="auto"/>
              <w:right w:val="single" w:sz="6" w:space="0" w:color="auto"/>
            </w:tcBorders>
            <w:hideMark/>
          </w:tcPr>
          <w:p w:rsidR="00434D85" w:rsidRPr="00EC1A46" w:rsidRDefault="00434D85" w:rsidP="00DE0FCD">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 xml:space="preserve">  Last Updated Date:</w:t>
            </w:r>
          </w:p>
        </w:tc>
        <w:tc>
          <w:tcPr>
            <w:tcW w:w="2269" w:type="dxa"/>
            <w:tcBorders>
              <w:top w:val="single" w:sz="6" w:space="0" w:color="auto"/>
              <w:left w:val="single" w:sz="6" w:space="0" w:color="auto"/>
              <w:bottom w:val="single" w:sz="6" w:space="0" w:color="auto"/>
              <w:right w:val="single" w:sz="12" w:space="0" w:color="auto"/>
            </w:tcBorders>
          </w:tcPr>
          <w:p w:rsidR="00434D85" w:rsidRPr="00EC1A46" w:rsidRDefault="00434D85" w:rsidP="00DE0FCD">
            <w:pPr>
              <w:rPr>
                <w:rFonts w:asciiTheme="majorHAnsi" w:hAnsiTheme="majorHAnsi" w:cs="Calibri"/>
                <w:sz w:val="22"/>
              </w:rPr>
            </w:pPr>
          </w:p>
        </w:tc>
      </w:tr>
      <w:tr w:rsidR="00434D85" w:rsidRPr="008C0E46" w:rsidTr="00DE0FCD">
        <w:tc>
          <w:tcPr>
            <w:tcW w:w="2088" w:type="dxa"/>
            <w:tcBorders>
              <w:top w:val="single" w:sz="6" w:space="0" w:color="auto"/>
              <w:left w:val="single" w:sz="12" w:space="0" w:color="auto"/>
              <w:bottom w:val="single" w:sz="12" w:space="0" w:color="auto"/>
              <w:right w:val="single" w:sz="6" w:space="0" w:color="auto"/>
            </w:tcBorders>
            <w:hideMark/>
          </w:tcPr>
          <w:p w:rsidR="00434D85" w:rsidRPr="00EC1A46" w:rsidRDefault="00434D85" w:rsidP="00DE0FCD">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lastRenderedPageBreak/>
              <w:t>Use Case Name:</w:t>
            </w:r>
          </w:p>
        </w:tc>
        <w:tc>
          <w:tcPr>
            <w:tcW w:w="6769" w:type="dxa"/>
            <w:gridSpan w:val="3"/>
            <w:tcBorders>
              <w:top w:val="single" w:sz="6" w:space="0" w:color="auto"/>
              <w:left w:val="single" w:sz="6" w:space="0" w:color="auto"/>
              <w:bottom w:val="single" w:sz="12" w:space="0" w:color="auto"/>
              <w:right w:val="single" w:sz="12" w:space="0" w:color="auto"/>
            </w:tcBorders>
            <w:hideMark/>
          </w:tcPr>
          <w:p w:rsidR="00434D85" w:rsidRPr="00EC1A46" w:rsidRDefault="00434D85" w:rsidP="00DE0FCD">
            <w:pPr>
              <w:pStyle w:val="ListParagraph"/>
              <w:spacing w:after="0" w:line="240" w:lineRule="auto"/>
              <w:contextualSpacing/>
              <w:rPr>
                <w:rFonts w:asciiTheme="majorHAnsi" w:hAnsiTheme="majorHAnsi" w:cs="Calibri"/>
                <w:color w:val="000000"/>
              </w:rPr>
            </w:pPr>
            <w:r w:rsidRPr="00EC1A46">
              <w:rPr>
                <w:rFonts w:asciiTheme="majorHAnsi" w:hAnsiTheme="majorHAnsi" w:cs="Calibri"/>
                <w:color w:val="000000"/>
                <w:lang w:val="en-US"/>
              </w:rPr>
              <w:t>Buffer Search</w:t>
            </w:r>
            <w:r w:rsidR="00F16FBE" w:rsidRPr="00EC1A46">
              <w:rPr>
                <w:rFonts w:asciiTheme="majorHAnsi" w:hAnsiTheme="majorHAnsi" w:cs="Calibri"/>
                <w:color w:val="000000"/>
                <w:lang w:val="en-US"/>
              </w:rPr>
              <w:t xml:space="preserve"> for Favorite Point</w:t>
            </w:r>
          </w:p>
        </w:tc>
      </w:tr>
    </w:tbl>
    <w:p w:rsidR="00434D85" w:rsidRPr="00EC1A46" w:rsidRDefault="00434D85" w:rsidP="00434D85">
      <w:pPr>
        <w:tabs>
          <w:tab w:val="left" w:pos="900"/>
          <w:tab w:val="num" w:pos="1746"/>
        </w:tabs>
        <w:autoSpaceDE w:val="0"/>
        <w:autoSpaceDN w:val="0"/>
        <w:adjustRightInd w:val="0"/>
        <w:spacing w:line="360" w:lineRule="auto"/>
        <w:ind w:left="90"/>
        <w:jc w:val="both"/>
        <w:rPr>
          <w:rFonts w:asciiTheme="majorHAnsi" w:hAnsiTheme="majorHAnsi" w:cs="Calibri"/>
          <w:sz w:val="20"/>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tblPr>
      <w:tblGrid>
        <w:gridCol w:w="2088"/>
        <w:gridCol w:w="6750"/>
      </w:tblGrid>
      <w:tr w:rsidR="00434D85" w:rsidRPr="008C0E46" w:rsidTr="00DE0FCD">
        <w:tc>
          <w:tcPr>
            <w:tcW w:w="2088" w:type="dxa"/>
            <w:tcBorders>
              <w:top w:val="single" w:sz="12" w:space="0" w:color="auto"/>
              <w:left w:val="single" w:sz="12" w:space="0" w:color="auto"/>
              <w:bottom w:val="single" w:sz="6" w:space="0" w:color="auto"/>
              <w:right w:val="single" w:sz="6" w:space="0" w:color="auto"/>
            </w:tcBorders>
            <w:hideMark/>
          </w:tcPr>
          <w:p w:rsidR="00434D85" w:rsidRPr="00EC1A46" w:rsidRDefault="00434D85" w:rsidP="00DE0FCD">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Actor:</w:t>
            </w:r>
          </w:p>
        </w:tc>
        <w:tc>
          <w:tcPr>
            <w:tcW w:w="6750" w:type="dxa"/>
            <w:tcBorders>
              <w:top w:val="single" w:sz="12" w:space="0" w:color="auto"/>
              <w:left w:val="single" w:sz="6" w:space="0" w:color="auto"/>
              <w:bottom w:val="single" w:sz="6" w:space="0" w:color="auto"/>
              <w:right w:val="single" w:sz="12" w:space="0" w:color="auto"/>
            </w:tcBorders>
            <w:hideMark/>
          </w:tcPr>
          <w:p w:rsidR="00434D85" w:rsidRPr="00EC1A46" w:rsidRDefault="00434D85" w:rsidP="00DE0FCD">
            <w:pPr>
              <w:rPr>
                <w:rFonts w:asciiTheme="majorHAnsi" w:hAnsiTheme="majorHAnsi" w:cs="Calibri"/>
                <w:sz w:val="22"/>
                <w:szCs w:val="22"/>
              </w:rPr>
            </w:pPr>
            <w:r w:rsidRPr="00EC1A46">
              <w:rPr>
                <w:rFonts w:asciiTheme="majorHAnsi" w:hAnsiTheme="majorHAnsi" w:cs="Calibri"/>
                <w:sz w:val="22"/>
                <w:szCs w:val="22"/>
              </w:rPr>
              <w:t>User</w:t>
            </w:r>
          </w:p>
        </w:tc>
      </w:tr>
      <w:tr w:rsidR="00434D85" w:rsidRPr="008C0E46" w:rsidTr="00DE0FCD">
        <w:tc>
          <w:tcPr>
            <w:tcW w:w="2088" w:type="dxa"/>
            <w:tcBorders>
              <w:top w:val="single" w:sz="6" w:space="0" w:color="auto"/>
              <w:left w:val="single" w:sz="12" w:space="0" w:color="auto"/>
              <w:bottom w:val="single" w:sz="6" w:space="0" w:color="auto"/>
              <w:right w:val="single" w:sz="6" w:space="0" w:color="auto"/>
            </w:tcBorders>
            <w:hideMark/>
          </w:tcPr>
          <w:p w:rsidR="00434D85" w:rsidRPr="00EC1A46" w:rsidRDefault="00434D85" w:rsidP="00DE0FCD">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Description:</w:t>
            </w:r>
          </w:p>
        </w:tc>
        <w:tc>
          <w:tcPr>
            <w:tcW w:w="6750" w:type="dxa"/>
            <w:tcBorders>
              <w:top w:val="single" w:sz="6" w:space="0" w:color="auto"/>
              <w:left w:val="single" w:sz="6" w:space="0" w:color="auto"/>
              <w:bottom w:val="single" w:sz="6" w:space="0" w:color="auto"/>
              <w:right w:val="single" w:sz="12" w:space="0" w:color="auto"/>
            </w:tcBorders>
          </w:tcPr>
          <w:p w:rsidR="00434D85" w:rsidRPr="00EC1A46" w:rsidRDefault="00434D85" w:rsidP="00434D85">
            <w:pPr>
              <w:tabs>
                <w:tab w:val="clear" w:pos="5760"/>
                <w:tab w:val="left" w:pos="6552"/>
              </w:tabs>
              <w:ind w:right="-18"/>
              <w:rPr>
                <w:rFonts w:asciiTheme="majorHAnsi" w:hAnsiTheme="majorHAnsi" w:cs="Calibri"/>
                <w:sz w:val="22"/>
                <w:szCs w:val="22"/>
              </w:rPr>
            </w:pPr>
            <w:r w:rsidRPr="00EC1A46">
              <w:rPr>
                <w:rFonts w:asciiTheme="majorHAnsi" w:hAnsiTheme="majorHAnsi" w:cs="Calibri"/>
                <w:sz w:val="22"/>
                <w:szCs w:val="22"/>
              </w:rPr>
              <w:t xml:space="preserve">This functionality </w:t>
            </w:r>
            <w:r w:rsidR="00827F5B" w:rsidRPr="00EC1A46">
              <w:rPr>
                <w:rFonts w:asciiTheme="majorHAnsi" w:hAnsiTheme="majorHAnsi" w:cs="Calibri"/>
                <w:sz w:val="22"/>
                <w:szCs w:val="22"/>
              </w:rPr>
              <w:t>facilitates</w:t>
            </w:r>
            <w:r w:rsidRPr="00EC1A46">
              <w:rPr>
                <w:rFonts w:asciiTheme="majorHAnsi" w:hAnsiTheme="majorHAnsi" w:cs="Calibri"/>
                <w:sz w:val="22"/>
                <w:szCs w:val="22"/>
              </w:rPr>
              <w:t xml:space="preserve"> the user to get his/ her FP by the buffer distance.</w:t>
            </w:r>
          </w:p>
        </w:tc>
      </w:tr>
      <w:tr w:rsidR="00434D85" w:rsidRPr="008C0E46" w:rsidTr="00DE0FCD">
        <w:tc>
          <w:tcPr>
            <w:tcW w:w="2088" w:type="dxa"/>
            <w:tcBorders>
              <w:top w:val="single" w:sz="6" w:space="0" w:color="auto"/>
              <w:left w:val="single" w:sz="12" w:space="0" w:color="auto"/>
              <w:bottom w:val="single" w:sz="6" w:space="0" w:color="auto"/>
              <w:right w:val="single" w:sz="6" w:space="0" w:color="auto"/>
            </w:tcBorders>
            <w:hideMark/>
          </w:tcPr>
          <w:p w:rsidR="00434D85" w:rsidRPr="00EC1A46" w:rsidRDefault="00434D85" w:rsidP="00DE0FCD">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Preconditions:</w:t>
            </w:r>
          </w:p>
        </w:tc>
        <w:tc>
          <w:tcPr>
            <w:tcW w:w="6750" w:type="dxa"/>
            <w:tcBorders>
              <w:top w:val="single" w:sz="6" w:space="0" w:color="auto"/>
              <w:left w:val="single" w:sz="6" w:space="0" w:color="auto"/>
              <w:bottom w:val="single" w:sz="6" w:space="0" w:color="auto"/>
              <w:right w:val="single" w:sz="12" w:space="0" w:color="auto"/>
            </w:tcBorders>
            <w:hideMark/>
          </w:tcPr>
          <w:p w:rsidR="00434D85" w:rsidRPr="00EC1A46" w:rsidRDefault="00434D85" w:rsidP="00770790">
            <w:pPr>
              <w:numPr>
                <w:ilvl w:val="0"/>
                <w:numId w:val="50"/>
              </w:numPr>
              <w:rPr>
                <w:rFonts w:asciiTheme="majorHAnsi" w:hAnsiTheme="majorHAnsi" w:cs="Calibri"/>
                <w:sz w:val="22"/>
                <w:szCs w:val="22"/>
              </w:rPr>
            </w:pPr>
            <w:r w:rsidRPr="00EC1A46">
              <w:rPr>
                <w:rFonts w:asciiTheme="majorHAnsi" w:hAnsiTheme="majorHAnsi" w:cs="Calibri"/>
                <w:sz w:val="22"/>
                <w:szCs w:val="22"/>
              </w:rPr>
              <w:t>Device should be on mode</w:t>
            </w:r>
          </w:p>
          <w:p w:rsidR="00434D85" w:rsidRPr="00EC1A46" w:rsidRDefault="00434D85" w:rsidP="00770790">
            <w:pPr>
              <w:numPr>
                <w:ilvl w:val="0"/>
                <w:numId w:val="50"/>
              </w:numPr>
              <w:rPr>
                <w:rFonts w:asciiTheme="majorHAnsi" w:hAnsiTheme="majorHAnsi" w:cs="Calibri"/>
                <w:sz w:val="22"/>
                <w:szCs w:val="22"/>
              </w:rPr>
            </w:pPr>
            <w:r w:rsidRPr="00EC1A46">
              <w:rPr>
                <w:rFonts w:asciiTheme="majorHAnsi" w:hAnsiTheme="majorHAnsi" w:cs="Calibri"/>
                <w:sz w:val="22"/>
                <w:szCs w:val="22"/>
              </w:rPr>
              <w:t>Bahrain locator app must be available on mobile or will be installed from the mobile market/play store.</w:t>
            </w:r>
          </w:p>
          <w:p w:rsidR="00434D85" w:rsidRPr="00EC1A46" w:rsidRDefault="00434D85" w:rsidP="00770790">
            <w:pPr>
              <w:numPr>
                <w:ilvl w:val="0"/>
                <w:numId w:val="50"/>
              </w:numPr>
              <w:rPr>
                <w:rFonts w:asciiTheme="majorHAnsi" w:hAnsiTheme="majorHAnsi" w:cs="Calibri"/>
                <w:sz w:val="22"/>
                <w:szCs w:val="22"/>
              </w:rPr>
            </w:pPr>
            <w:r w:rsidRPr="00EC1A46">
              <w:rPr>
                <w:rFonts w:asciiTheme="majorHAnsi" w:hAnsiTheme="majorHAnsi" w:cs="Calibri"/>
                <w:sz w:val="22"/>
                <w:szCs w:val="22"/>
              </w:rPr>
              <w:t>Device should connect to the internet.</w:t>
            </w:r>
          </w:p>
          <w:p w:rsidR="00434D85" w:rsidRPr="00EC1A46" w:rsidRDefault="00434D85" w:rsidP="00770790">
            <w:pPr>
              <w:numPr>
                <w:ilvl w:val="0"/>
                <w:numId w:val="50"/>
              </w:numPr>
              <w:rPr>
                <w:rFonts w:asciiTheme="majorHAnsi" w:hAnsiTheme="majorHAnsi" w:cs="Calibri"/>
                <w:sz w:val="22"/>
                <w:szCs w:val="22"/>
              </w:rPr>
            </w:pPr>
            <w:r w:rsidRPr="00EC1A46">
              <w:rPr>
                <w:rFonts w:asciiTheme="majorHAnsi" w:hAnsiTheme="majorHAnsi" w:cs="Calibri"/>
                <w:sz w:val="22"/>
                <w:szCs w:val="22"/>
              </w:rPr>
              <w:t>Device should establish a connection with the server</w:t>
            </w:r>
          </w:p>
        </w:tc>
      </w:tr>
      <w:tr w:rsidR="00434D85" w:rsidRPr="008C0E46" w:rsidTr="00DE0FCD">
        <w:tc>
          <w:tcPr>
            <w:tcW w:w="2088" w:type="dxa"/>
            <w:tcBorders>
              <w:top w:val="single" w:sz="6" w:space="0" w:color="auto"/>
              <w:left w:val="single" w:sz="12" w:space="0" w:color="auto"/>
              <w:bottom w:val="single" w:sz="6" w:space="0" w:color="auto"/>
              <w:right w:val="single" w:sz="6" w:space="0" w:color="auto"/>
            </w:tcBorders>
            <w:hideMark/>
          </w:tcPr>
          <w:p w:rsidR="00434D85" w:rsidRPr="00EC1A46" w:rsidRDefault="00434D85" w:rsidP="00DE0FCD">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Normal Flow:</w:t>
            </w:r>
          </w:p>
        </w:tc>
        <w:tc>
          <w:tcPr>
            <w:tcW w:w="6750" w:type="dxa"/>
            <w:tcBorders>
              <w:top w:val="single" w:sz="6" w:space="0" w:color="auto"/>
              <w:left w:val="single" w:sz="6" w:space="0" w:color="auto"/>
              <w:bottom w:val="single" w:sz="6" w:space="0" w:color="auto"/>
              <w:right w:val="single" w:sz="12" w:space="0" w:color="auto"/>
            </w:tcBorders>
            <w:hideMark/>
          </w:tcPr>
          <w:p w:rsidR="00434D85" w:rsidRPr="00EC1A46" w:rsidRDefault="00434D85" w:rsidP="00770790">
            <w:pPr>
              <w:numPr>
                <w:ilvl w:val="0"/>
                <w:numId w:val="51"/>
              </w:numPr>
              <w:ind w:right="0"/>
              <w:rPr>
                <w:rFonts w:asciiTheme="majorHAnsi" w:hAnsiTheme="majorHAnsi" w:cs="Calibri"/>
                <w:sz w:val="22"/>
                <w:szCs w:val="22"/>
              </w:rPr>
            </w:pPr>
            <w:r w:rsidRPr="00EC1A46">
              <w:rPr>
                <w:rFonts w:asciiTheme="majorHAnsi" w:hAnsiTheme="majorHAnsi" w:cs="Calibri"/>
                <w:sz w:val="22"/>
                <w:szCs w:val="22"/>
              </w:rPr>
              <w:t>Start the Bahrain locator application.</w:t>
            </w:r>
          </w:p>
          <w:p w:rsidR="00434D85" w:rsidRPr="00EC1A46" w:rsidRDefault="00434D85" w:rsidP="00770790">
            <w:pPr>
              <w:numPr>
                <w:ilvl w:val="0"/>
                <w:numId w:val="51"/>
              </w:numPr>
              <w:tabs>
                <w:tab w:val="clear" w:pos="720"/>
                <w:tab w:val="clear" w:pos="5760"/>
              </w:tabs>
              <w:autoSpaceDE w:val="0"/>
              <w:autoSpaceDN w:val="0"/>
              <w:adjustRightInd w:val="0"/>
              <w:ind w:right="0"/>
              <w:rPr>
                <w:rFonts w:asciiTheme="majorHAnsi" w:hAnsiTheme="majorHAnsi" w:cs="Calibri"/>
                <w:bCs/>
                <w:sz w:val="22"/>
                <w:szCs w:val="22"/>
              </w:rPr>
            </w:pPr>
            <w:r w:rsidRPr="00EC1A46">
              <w:rPr>
                <w:rFonts w:asciiTheme="majorHAnsi" w:hAnsiTheme="majorHAnsi" w:cs="Calibri"/>
                <w:sz w:val="22"/>
                <w:szCs w:val="22"/>
              </w:rPr>
              <w:t>Make any search (</w:t>
            </w:r>
            <w:r w:rsidRPr="00EC1A46">
              <w:rPr>
                <w:rFonts w:asciiTheme="majorHAnsi" w:hAnsiTheme="majorHAnsi" w:cs="Calibri"/>
                <w:bCs/>
                <w:sz w:val="22"/>
                <w:szCs w:val="22"/>
              </w:rPr>
              <w:t>Address, Road, Admin, FP and POI).</w:t>
            </w:r>
          </w:p>
          <w:p w:rsidR="00434D85" w:rsidRPr="00EC1A46" w:rsidRDefault="00434D85" w:rsidP="00770790">
            <w:pPr>
              <w:numPr>
                <w:ilvl w:val="0"/>
                <w:numId w:val="51"/>
              </w:numPr>
              <w:tabs>
                <w:tab w:val="clear" w:pos="720"/>
                <w:tab w:val="clear" w:pos="5760"/>
              </w:tabs>
              <w:autoSpaceDE w:val="0"/>
              <w:autoSpaceDN w:val="0"/>
              <w:adjustRightInd w:val="0"/>
              <w:ind w:right="0"/>
              <w:rPr>
                <w:rFonts w:asciiTheme="majorHAnsi" w:hAnsiTheme="majorHAnsi" w:cs="Calibri"/>
                <w:bCs/>
                <w:sz w:val="22"/>
                <w:szCs w:val="22"/>
              </w:rPr>
            </w:pPr>
            <w:r w:rsidRPr="00EC1A46">
              <w:rPr>
                <w:rFonts w:asciiTheme="majorHAnsi" w:hAnsiTheme="majorHAnsi" w:cs="Calibri"/>
                <w:sz w:val="22"/>
                <w:szCs w:val="22"/>
              </w:rPr>
              <w:t>After search a</w:t>
            </w:r>
            <w:r w:rsidRPr="00EC1A46">
              <w:rPr>
                <w:rFonts w:asciiTheme="majorHAnsi" w:hAnsiTheme="majorHAnsi" w:cs="Calibri"/>
                <w:bCs/>
                <w:sz w:val="22"/>
                <w:szCs w:val="22"/>
              </w:rPr>
              <w:t>pplication will display the buffer panel</w:t>
            </w:r>
            <w:r w:rsidR="00827F5B" w:rsidRPr="00EC1A46">
              <w:rPr>
                <w:rFonts w:asciiTheme="majorHAnsi" w:hAnsiTheme="majorHAnsi" w:cs="Calibri"/>
                <w:bCs/>
                <w:sz w:val="22"/>
                <w:szCs w:val="22"/>
              </w:rPr>
              <w:t xml:space="preserve"> on top</w:t>
            </w:r>
            <w:r w:rsidRPr="00EC1A46">
              <w:rPr>
                <w:rFonts w:asciiTheme="majorHAnsi" w:hAnsiTheme="majorHAnsi" w:cs="Calibri"/>
                <w:bCs/>
                <w:sz w:val="22"/>
                <w:szCs w:val="22"/>
              </w:rPr>
              <w:t>.</w:t>
            </w:r>
          </w:p>
          <w:p w:rsidR="00434D85" w:rsidRPr="00EC1A46" w:rsidRDefault="00434D85" w:rsidP="00770790">
            <w:pPr>
              <w:numPr>
                <w:ilvl w:val="0"/>
                <w:numId w:val="51"/>
              </w:numPr>
              <w:tabs>
                <w:tab w:val="clear" w:pos="720"/>
                <w:tab w:val="clear" w:pos="5760"/>
              </w:tabs>
              <w:autoSpaceDE w:val="0"/>
              <w:autoSpaceDN w:val="0"/>
              <w:adjustRightInd w:val="0"/>
              <w:ind w:right="0"/>
              <w:rPr>
                <w:rFonts w:asciiTheme="majorHAnsi" w:hAnsiTheme="majorHAnsi" w:cs="Calibri"/>
                <w:bCs/>
                <w:sz w:val="22"/>
                <w:szCs w:val="22"/>
              </w:rPr>
            </w:pPr>
            <w:r w:rsidRPr="00EC1A46">
              <w:rPr>
                <w:rFonts w:asciiTheme="majorHAnsi" w:hAnsiTheme="majorHAnsi" w:cs="Calibri"/>
                <w:bCs/>
                <w:sz w:val="22"/>
                <w:szCs w:val="22"/>
              </w:rPr>
              <w:t>Enter buffer distance.</w:t>
            </w:r>
          </w:p>
          <w:p w:rsidR="00434D85" w:rsidRPr="00EC1A46" w:rsidRDefault="00827F5B" w:rsidP="00770790">
            <w:pPr>
              <w:numPr>
                <w:ilvl w:val="0"/>
                <w:numId w:val="51"/>
              </w:numPr>
              <w:tabs>
                <w:tab w:val="clear" w:pos="720"/>
                <w:tab w:val="clear" w:pos="5760"/>
              </w:tabs>
              <w:autoSpaceDE w:val="0"/>
              <w:autoSpaceDN w:val="0"/>
              <w:adjustRightInd w:val="0"/>
              <w:ind w:right="0"/>
              <w:rPr>
                <w:rFonts w:asciiTheme="majorHAnsi" w:hAnsiTheme="majorHAnsi" w:cs="Calibri"/>
                <w:bCs/>
                <w:sz w:val="22"/>
                <w:szCs w:val="22"/>
              </w:rPr>
            </w:pPr>
            <w:r w:rsidRPr="00EC1A46">
              <w:rPr>
                <w:rFonts w:asciiTheme="majorHAnsi" w:hAnsiTheme="majorHAnsi" w:cs="Calibri"/>
                <w:bCs/>
                <w:sz w:val="22"/>
                <w:szCs w:val="22"/>
              </w:rPr>
              <w:t>Click on the Favorite Point icon</w:t>
            </w:r>
            <w:r w:rsidR="00434D85" w:rsidRPr="00EC1A46">
              <w:rPr>
                <w:rFonts w:asciiTheme="majorHAnsi" w:hAnsiTheme="majorHAnsi" w:cs="Calibri"/>
                <w:bCs/>
                <w:sz w:val="22"/>
                <w:szCs w:val="22"/>
              </w:rPr>
              <w:t>.</w:t>
            </w:r>
          </w:p>
          <w:p w:rsidR="00434D85" w:rsidRPr="00D10898" w:rsidRDefault="00434D85" w:rsidP="00770790">
            <w:pPr>
              <w:numPr>
                <w:ilvl w:val="0"/>
                <w:numId w:val="51"/>
              </w:numPr>
              <w:tabs>
                <w:tab w:val="clear" w:pos="720"/>
                <w:tab w:val="clear" w:pos="5760"/>
              </w:tabs>
              <w:autoSpaceDE w:val="0"/>
              <w:autoSpaceDN w:val="0"/>
              <w:adjustRightInd w:val="0"/>
              <w:ind w:right="0"/>
              <w:rPr>
                <w:rFonts w:asciiTheme="majorHAnsi" w:hAnsiTheme="majorHAnsi" w:cs="Calibri"/>
                <w:bCs/>
                <w:sz w:val="22"/>
                <w:szCs w:val="22"/>
              </w:rPr>
            </w:pPr>
            <w:r w:rsidRPr="00EC1A46">
              <w:rPr>
                <w:rFonts w:asciiTheme="majorHAnsi" w:hAnsiTheme="majorHAnsi" w:cs="Calibri"/>
                <w:bCs/>
                <w:sz w:val="22"/>
                <w:szCs w:val="22"/>
              </w:rPr>
              <w:t xml:space="preserve">Application will highlight the </w:t>
            </w:r>
            <w:r w:rsidR="00827F5B" w:rsidRPr="00EC1A46">
              <w:rPr>
                <w:rFonts w:asciiTheme="majorHAnsi" w:hAnsiTheme="majorHAnsi" w:cs="Calibri"/>
                <w:bCs/>
                <w:sz w:val="22"/>
                <w:szCs w:val="22"/>
              </w:rPr>
              <w:t>Favorite Point</w:t>
            </w:r>
            <w:r w:rsidRPr="00EC1A46">
              <w:rPr>
                <w:rFonts w:asciiTheme="majorHAnsi" w:hAnsiTheme="majorHAnsi" w:cs="Calibri"/>
                <w:bCs/>
                <w:sz w:val="22"/>
                <w:szCs w:val="22"/>
              </w:rPr>
              <w:t xml:space="preserve"> on the map inside the buffer zone.</w:t>
            </w:r>
          </w:p>
        </w:tc>
      </w:tr>
      <w:tr w:rsidR="00434D85" w:rsidRPr="008C0E46" w:rsidTr="00DE0FCD">
        <w:tc>
          <w:tcPr>
            <w:tcW w:w="2088" w:type="dxa"/>
            <w:tcBorders>
              <w:top w:val="single" w:sz="6" w:space="0" w:color="auto"/>
              <w:left w:val="single" w:sz="12" w:space="0" w:color="auto"/>
              <w:bottom w:val="single" w:sz="6" w:space="0" w:color="auto"/>
              <w:right w:val="single" w:sz="6" w:space="0" w:color="auto"/>
            </w:tcBorders>
            <w:hideMark/>
          </w:tcPr>
          <w:p w:rsidR="00434D85" w:rsidRPr="00EC1A46" w:rsidRDefault="00434D85" w:rsidP="00DE0FCD">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Alternative Flow:</w:t>
            </w:r>
          </w:p>
        </w:tc>
        <w:tc>
          <w:tcPr>
            <w:tcW w:w="6750" w:type="dxa"/>
            <w:tcBorders>
              <w:top w:val="single" w:sz="6" w:space="0" w:color="auto"/>
              <w:left w:val="single" w:sz="6" w:space="0" w:color="auto"/>
              <w:bottom w:val="single" w:sz="6" w:space="0" w:color="auto"/>
              <w:right w:val="single" w:sz="12" w:space="0" w:color="auto"/>
            </w:tcBorders>
            <w:hideMark/>
          </w:tcPr>
          <w:p w:rsidR="00434D85" w:rsidRPr="00EC1A46" w:rsidRDefault="00434D85" w:rsidP="00DE0FCD">
            <w:pPr>
              <w:rPr>
                <w:rFonts w:asciiTheme="majorHAnsi" w:hAnsiTheme="majorHAnsi" w:cs="Calibri"/>
                <w:sz w:val="22"/>
                <w:szCs w:val="22"/>
              </w:rPr>
            </w:pPr>
            <w:r w:rsidRPr="00EC1A46">
              <w:rPr>
                <w:rFonts w:asciiTheme="majorHAnsi" w:hAnsiTheme="majorHAnsi" w:cs="Calibri"/>
                <w:sz w:val="22"/>
                <w:szCs w:val="22"/>
              </w:rPr>
              <w:t>Any network issue, user needs to close the application &amp; start again.</w:t>
            </w:r>
          </w:p>
        </w:tc>
      </w:tr>
      <w:tr w:rsidR="00434D85" w:rsidRPr="008C0E46" w:rsidTr="00DE0FCD">
        <w:tc>
          <w:tcPr>
            <w:tcW w:w="2088" w:type="dxa"/>
            <w:tcBorders>
              <w:top w:val="single" w:sz="6" w:space="0" w:color="auto"/>
              <w:left w:val="single" w:sz="12" w:space="0" w:color="auto"/>
              <w:bottom w:val="single" w:sz="6" w:space="0" w:color="auto"/>
              <w:right w:val="single" w:sz="6" w:space="0" w:color="auto"/>
            </w:tcBorders>
          </w:tcPr>
          <w:p w:rsidR="00434D85" w:rsidRPr="00EC1A46" w:rsidRDefault="00434D85" w:rsidP="00DE0FCD">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Business Rules</w:t>
            </w:r>
          </w:p>
        </w:tc>
        <w:tc>
          <w:tcPr>
            <w:tcW w:w="6750" w:type="dxa"/>
            <w:tcBorders>
              <w:top w:val="single" w:sz="6" w:space="0" w:color="auto"/>
              <w:left w:val="single" w:sz="6" w:space="0" w:color="auto"/>
              <w:bottom w:val="single" w:sz="6" w:space="0" w:color="auto"/>
              <w:right w:val="single" w:sz="12" w:space="0" w:color="auto"/>
            </w:tcBorders>
          </w:tcPr>
          <w:p w:rsidR="00434D85" w:rsidRPr="00EC1A46" w:rsidRDefault="00434D85" w:rsidP="00DE0FCD">
            <w:pPr>
              <w:ind w:right="0"/>
              <w:rPr>
                <w:rFonts w:asciiTheme="majorHAnsi" w:hAnsiTheme="majorHAnsi" w:cs="Calibri"/>
                <w:sz w:val="22"/>
                <w:szCs w:val="22"/>
              </w:rPr>
            </w:pPr>
            <w:r w:rsidRPr="00EC1A46">
              <w:rPr>
                <w:rFonts w:asciiTheme="majorHAnsi" w:hAnsiTheme="majorHAnsi" w:cs="Calibri"/>
                <w:sz w:val="22"/>
                <w:szCs w:val="22"/>
              </w:rPr>
              <w:t>Buffer distance will be in meter.</w:t>
            </w:r>
          </w:p>
          <w:p w:rsidR="00434D85" w:rsidRPr="00EC1A46" w:rsidRDefault="00434D85" w:rsidP="00DE0FCD">
            <w:pPr>
              <w:ind w:right="0"/>
              <w:rPr>
                <w:rFonts w:asciiTheme="majorHAnsi" w:hAnsiTheme="majorHAnsi" w:cs="Calibri"/>
                <w:sz w:val="22"/>
                <w:szCs w:val="22"/>
              </w:rPr>
            </w:pPr>
            <w:r w:rsidRPr="00EC1A46">
              <w:rPr>
                <w:rFonts w:asciiTheme="majorHAnsi" w:hAnsiTheme="majorHAnsi" w:cs="Calibri"/>
                <w:sz w:val="22"/>
                <w:szCs w:val="22"/>
              </w:rPr>
              <w:t>Maximum distance will be 5000 meter</w:t>
            </w:r>
          </w:p>
          <w:p w:rsidR="00434D85" w:rsidRPr="00EC1A46" w:rsidRDefault="00434D85" w:rsidP="00DE0FCD">
            <w:pPr>
              <w:ind w:right="0"/>
              <w:rPr>
                <w:rFonts w:asciiTheme="majorHAnsi" w:hAnsiTheme="majorHAnsi" w:cs="Calibri"/>
                <w:sz w:val="22"/>
                <w:szCs w:val="22"/>
              </w:rPr>
            </w:pPr>
            <w:r w:rsidRPr="00EC1A46">
              <w:rPr>
                <w:rFonts w:asciiTheme="majorHAnsi" w:hAnsiTheme="majorHAnsi" w:cs="Calibri"/>
                <w:sz w:val="22"/>
                <w:szCs w:val="22"/>
              </w:rPr>
              <w:t>By click on the back icon application will display the generic search.</w:t>
            </w:r>
          </w:p>
        </w:tc>
      </w:tr>
      <w:tr w:rsidR="00434D85" w:rsidRPr="008C0E46" w:rsidTr="00DE0FCD">
        <w:tc>
          <w:tcPr>
            <w:tcW w:w="2088" w:type="dxa"/>
            <w:tcBorders>
              <w:top w:val="single" w:sz="6" w:space="0" w:color="auto"/>
              <w:left w:val="single" w:sz="12" w:space="0" w:color="auto"/>
              <w:bottom w:val="single" w:sz="6" w:space="0" w:color="auto"/>
              <w:right w:val="single" w:sz="6" w:space="0" w:color="auto"/>
            </w:tcBorders>
            <w:hideMark/>
          </w:tcPr>
          <w:p w:rsidR="00434D85" w:rsidRPr="00EC1A46" w:rsidRDefault="00434D85" w:rsidP="00DE0FCD">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Flow Chat</w:t>
            </w:r>
          </w:p>
        </w:tc>
        <w:tc>
          <w:tcPr>
            <w:tcW w:w="6750" w:type="dxa"/>
            <w:tcBorders>
              <w:top w:val="single" w:sz="6" w:space="0" w:color="auto"/>
              <w:left w:val="single" w:sz="6" w:space="0" w:color="auto"/>
              <w:bottom w:val="single" w:sz="6" w:space="0" w:color="auto"/>
              <w:right w:val="single" w:sz="12" w:space="0" w:color="auto"/>
            </w:tcBorders>
            <w:hideMark/>
          </w:tcPr>
          <w:p w:rsidR="00434D85" w:rsidRPr="00EC1A46" w:rsidRDefault="00827F5B" w:rsidP="00DE0FCD">
            <w:pPr>
              <w:rPr>
                <w:rFonts w:asciiTheme="majorHAnsi" w:hAnsiTheme="majorHAnsi" w:cs="Calibri"/>
                <w:sz w:val="22"/>
                <w:szCs w:val="22"/>
              </w:rPr>
            </w:pPr>
            <w:r w:rsidRPr="00EA7074">
              <w:rPr>
                <w:rFonts w:asciiTheme="majorHAnsi" w:hAnsiTheme="majorHAnsi" w:cs="Calibri"/>
              </w:rPr>
              <w:object w:dxaOrig="4973" w:dyaOrig="10524">
                <v:shape id="_x0000_i1039" type="#_x0000_t75" style="width:149pt;height:315.55pt" o:ole="">
                  <v:imagedata r:id="rId45" o:title=""/>
                </v:shape>
                <o:OLEObject Type="Embed" ProgID="Visio.Drawing.11" ShapeID="_x0000_i1039" DrawAspect="Content" ObjectID="_1464609900" r:id="rId46"/>
              </w:object>
            </w:r>
          </w:p>
        </w:tc>
      </w:tr>
      <w:tr w:rsidR="00434D85" w:rsidRPr="008C0E46" w:rsidTr="00DE0FCD">
        <w:tc>
          <w:tcPr>
            <w:tcW w:w="2088" w:type="dxa"/>
            <w:tcBorders>
              <w:top w:val="single" w:sz="6" w:space="0" w:color="auto"/>
              <w:left w:val="single" w:sz="12" w:space="0" w:color="auto"/>
              <w:bottom w:val="single" w:sz="6" w:space="0" w:color="auto"/>
              <w:right w:val="single" w:sz="6" w:space="0" w:color="auto"/>
            </w:tcBorders>
            <w:hideMark/>
          </w:tcPr>
          <w:p w:rsidR="00434D85" w:rsidRPr="00EC1A46" w:rsidRDefault="00434D85" w:rsidP="00DE0FCD">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Exceptions:</w:t>
            </w:r>
          </w:p>
        </w:tc>
        <w:tc>
          <w:tcPr>
            <w:tcW w:w="6750" w:type="dxa"/>
            <w:tcBorders>
              <w:top w:val="single" w:sz="6" w:space="0" w:color="auto"/>
              <w:left w:val="single" w:sz="6" w:space="0" w:color="auto"/>
              <w:bottom w:val="single" w:sz="6" w:space="0" w:color="auto"/>
              <w:right w:val="single" w:sz="12" w:space="0" w:color="auto"/>
            </w:tcBorders>
            <w:hideMark/>
          </w:tcPr>
          <w:p w:rsidR="00434D85" w:rsidRPr="00EC1A46" w:rsidRDefault="00434D85" w:rsidP="00DE0FCD">
            <w:pPr>
              <w:rPr>
                <w:rFonts w:asciiTheme="majorHAnsi" w:hAnsiTheme="majorHAnsi" w:cs="Calibri"/>
                <w:sz w:val="22"/>
                <w:szCs w:val="22"/>
              </w:rPr>
            </w:pPr>
            <w:r w:rsidRPr="00EC1A46">
              <w:rPr>
                <w:rFonts w:asciiTheme="majorHAnsi" w:hAnsiTheme="majorHAnsi" w:cs="Calibri"/>
                <w:sz w:val="22"/>
                <w:szCs w:val="22"/>
              </w:rPr>
              <w:t>Out of network or poor network coverage area.</w:t>
            </w:r>
          </w:p>
          <w:p w:rsidR="00434D85" w:rsidRPr="00EC1A46" w:rsidRDefault="00434D85" w:rsidP="00DE0FCD">
            <w:pPr>
              <w:rPr>
                <w:rFonts w:asciiTheme="majorHAnsi" w:hAnsiTheme="majorHAnsi" w:cs="Calibri"/>
                <w:sz w:val="22"/>
                <w:szCs w:val="22"/>
              </w:rPr>
            </w:pPr>
            <w:r w:rsidRPr="00EC1A46">
              <w:rPr>
                <w:rFonts w:asciiTheme="majorHAnsi" w:hAnsiTheme="majorHAnsi" w:cs="Calibri"/>
                <w:sz w:val="22"/>
                <w:szCs w:val="22"/>
              </w:rPr>
              <w:t>No record found.</w:t>
            </w:r>
          </w:p>
        </w:tc>
      </w:tr>
      <w:tr w:rsidR="00434D85" w:rsidRPr="008C0E46" w:rsidTr="00DE0FCD">
        <w:tc>
          <w:tcPr>
            <w:tcW w:w="2088" w:type="dxa"/>
            <w:tcBorders>
              <w:top w:val="single" w:sz="6" w:space="0" w:color="auto"/>
              <w:left w:val="single" w:sz="12" w:space="0" w:color="auto"/>
              <w:bottom w:val="single" w:sz="6" w:space="0" w:color="auto"/>
              <w:right w:val="single" w:sz="6" w:space="0" w:color="auto"/>
            </w:tcBorders>
            <w:hideMark/>
          </w:tcPr>
          <w:p w:rsidR="00434D85" w:rsidRPr="00EC1A46" w:rsidRDefault="00434D85" w:rsidP="00DE0FCD">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Includes:</w:t>
            </w:r>
          </w:p>
        </w:tc>
        <w:tc>
          <w:tcPr>
            <w:tcW w:w="6750" w:type="dxa"/>
            <w:tcBorders>
              <w:top w:val="single" w:sz="6" w:space="0" w:color="auto"/>
              <w:left w:val="single" w:sz="6" w:space="0" w:color="auto"/>
              <w:bottom w:val="single" w:sz="6" w:space="0" w:color="auto"/>
              <w:right w:val="single" w:sz="12" w:space="0" w:color="auto"/>
            </w:tcBorders>
            <w:hideMark/>
          </w:tcPr>
          <w:p w:rsidR="00434D85" w:rsidRPr="00EC1A46" w:rsidRDefault="00B3351A" w:rsidP="00DE0FCD">
            <w:pPr>
              <w:rPr>
                <w:rFonts w:asciiTheme="majorHAnsi" w:hAnsiTheme="majorHAnsi" w:cs="Calibri"/>
                <w:b/>
                <w:sz w:val="22"/>
                <w:szCs w:val="22"/>
              </w:rPr>
            </w:pPr>
            <w:hyperlink w:anchor="_3.1.4_Address_Search" w:history="1">
              <w:r w:rsidR="009C6387" w:rsidRPr="00EC1A46">
                <w:rPr>
                  <w:rStyle w:val="Hyperlink"/>
                  <w:rFonts w:asciiTheme="majorHAnsi" w:hAnsiTheme="majorHAnsi" w:cs="Calibri"/>
                  <w:sz w:val="22"/>
                </w:rPr>
                <w:t>BML_004</w:t>
              </w:r>
            </w:hyperlink>
            <w:r w:rsidR="009C6387" w:rsidRPr="00EC1A46">
              <w:rPr>
                <w:rFonts w:asciiTheme="majorHAnsi" w:hAnsiTheme="majorHAnsi" w:cs="Calibri"/>
                <w:sz w:val="22"/>
              </w:rPr>
              <w:t xml:space="preserve">, </w:t>
            </w:r>
            <w:hyperlink w:anchor="_3.1.5._Administrative_boundary" w:history="1">
              <w:r w:rsidR="009C6387" w:rsidRPr="00EC1A46">
                <w:rPr>
                  <w:rStyle w:val="Hyperlink"/>
                  <w:rFonts w:asciiTheme="majorHAnsi" w:hAnsiTheme="majorHAnsi" w:cs="Calibri"/>
                  <w:sz w:val="22"/>
                </w:rPr>
                <w:t>BML_005</w:t>
              </w:r>
            </w:hyperlink>
            <w:r w:rsidR="009C6387" w:rsidRPr="00EC1A46">
              <w:rPr>
                <w:rFonts w:asciiTheme="majorHAnsi" w:hAnsiTheme="majorHAnsi" w:cs="Calibri"/>
                <w:sz w:val="22"/>
              </w:rPr>
              <w:t xml:space="preserve">, </w:t>
            </w:r>
            <w:hyperlink w:anchor="_3.1.6_Road_search" w:history="1">
              <w:r w:rsidR="009C6387" w:rsidRPr="00EC1A46">
                <w:rPr>
                  <w:rStyle w:val="Hyperlink"/>
                  <w:rFonts w:asciiTheme="majorHAnsi" w:hAnsiTheme="majorHAnsi" w:cs="Calibri"/>
                  <w:sz w:val="22"/>
                </w:rPr>
                <w:t>BML_006</w:t>
              </w:r>
            </w:hyperlink>
            <w:r w:rsidR="009C6387" w:rsidRPr="00EC1A46">
              <w:rPr>
                <w:rFonts w:asciiTheme="majorHAnsi" w:hAnsiTheme="majorHAnsi" w:cs="Calibri"/>
                <w:sz w:val="22"/>
              </w:rPr>
              <w:t xml:space="preserve">, </w:t>
            </w:r>
            <w:hyperlink w:anchor="_3.1.7_POI_Search" w:history="1">
              <w:r w:rsidR="009C6387" w:rsidRPr="00EC1A46">
                <w:rPr>
                  <w:rStyle w:val="Hyperlink"/>
                  <w:rFonts w:asciiTheme="majorHAnsi" w:hAnsiTheme="majorHAnsi" w:cs="Calibri"/>
                  <w:sz w:val="22"/>
                </w:rPr>
                <w:t>BML_007</w:t>
              </w:r>
            </w:hyperlink>
          </w:p>
        </w:tc>
      </w:tr>
      <w:tr w:rsidR="00434D85" w:rsidRPr="008C0E46" w:rsidTr="00DE0FCD">
        <w:tc>
          <w:tcPr>
            <w:tcW w:w="2088" w:type="dxa"/>
            <w:tcBorders>
              <w:top w:val="single" w:sz="6" w:space="0" w:color="auto"/>
              <w:left w:val="single" w:sz="12" w:space="0" w:color="auto"/>
              <w:bottom w:val="single" w:sz="6" w:space="0" w:color="auto"/>
              <w:right w:val="single" w:sz="6" w:space="0" w:color="auto"/>
            </w:tcBorders>
            <w:hideMark/>
          </w:tcPr>
          <w:p w:rsidR="00434D85" w:rsidRPr="00EC1A46" w:rsidRDefault="00434D85" w:rsidP="00DE0FCD">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Special Requirements:</w:t>
            </w:r>
          </w:p>
        </w:tc>
        <w:tc>
          <w:tcPr>
            <w:tcW w:w="6750" w:type="dxa"/>
            <w:tcBorders>
              <w:top w:val="single" w:sz="6" w:space="0" w:color="auto"/>
              <w:left w:val="single" w:sz="6" w:space="0" w:color="auto"/>
              <w:bottom w:val="single" w:sz="6" w:space="0" w:color="auto"/>
              <w:right w:val="single" w:sz="12" w:space="0" w:color="auto"/>
            </w:tcBorders>
            <w:hideMark/>
          </w:tcPr>
          <w:p w:rsidR="00434D85" w:rsidRPr="00EC1A46" w:rsidRDefault="00434D85" w:rsidP="00DE0FCD">
            <w:pPr>
              <w:rPr>
                <w:rFonts w:asciiTheme="majorHAnsi" w:hAnsiTheme="majorHAnsi" w:cs="Calibri"/>
                <w:sz w:val="22"/>
                <w:szCs w:val="22"/>
              </w:rPr>
            </w:pPr>
          </w:p>
        </w:tc>
      </w:tr>
      <w:tr w:rsidR="00434D85" w:rsidRPr="008C0E46" w:rsidTr="00DE0FCD">
        <w:tc>
          <w:tcPr>
            <w:tcW w:w="2088" w:type="dxa"/>
            <w:tcBorders>
              <w:top w:val="single" w:sz="6" w:space="0" w:color="auto"/>
              <w:left w:val="single" w:sz="12" w:space="0" w:color="auto"/>
              <w:bottom w:val="single" w:sz="6" w:space="0" w:color="auto"/>
              <w:right w:val="single" w:sz="6" w:space="0" w:color="auto"/>
            </w:tcBorders>
            <w:hideMark/>
          </w:tcPr>
          <w:p w:rsidR="00434D85" w:rsidRPr="00EC1A46" w:rsidRDefault="00434D85" w:rsidP="00DE0FCD">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Assumptions:</w:t>
            </w:r>
          </w:p>
        </w:tc>
        <w:tc>
          <w:tcPr>
            <w:tcW w:w="6750" w:type="dxa"/>
            <w:tcBorders>
              <w:top w:val="single" w:sz="6" w:space="0" w:color="auto"/>
              <w:left w:val="single" w:sz="6" w:space="0" w:color="auto"/>
              <w:bottom w:val="single" w:sz="6" w:space="0" w:color="auto"/>
              <w:right w:val="single" w:sz="12" w:space="0" w:color="auto"/>
            </w:tcBorders>
            <w:hideMark/>
          </w:tcPr>
          <w:p w:rsidR="00434D85" w:rsidRPr="00EC1A46" w:rsidRDefault="00434D85" w:rsidP="00DE0FCD">
            <w:pPr>
              <w:rPr>
                <w:rFonts w:asciiTheme="majorHAnsi" w:hAnsiTheme="majorHAnsi" w:cs="Calibri"/>
                <w:sz w:val="22"/>
                <w:szCs w:val="22"/>
              </w:rPr>
            </w:pPr>
            <w:r w:rsidRPr="00EC1A46">
              <w:rPr>
                <w:rFonts w:asciiTheme="majorHAnsi" w:hAnsiTheme="majorHAnsi" w:cs="Calibri"/>
                <w:sz w:val="22"/>
                <w:szCs w:val="22"/>
              </w:rPr>
              <w:t>Server holding various types of data for the use.</w:t>
            </w:r>
          </w:p>
          <w:p w:rsidR="00434D85" w:rsidRPr="00EC1A46" w:rsidRDefault="00434D85" w:rsidP="00DE0FCD">
            <w:pPr>
              <w:rPr>
                <w:rFonts w:asciiTheme="majorHAnsi" w:hAnsiTheme="majorHAnsi" w:cs="Calibri"/>
                <w:sz w:val="22"/>
                <w:szCs w:val="22"/>
              </w:rPr>
            </w:pPr>
            <w:r w:rsidRPr="00EC1A46">
              <w:rPr>
                <w:rFonts w:asciiTheme="majorHAnsi" w:hAnsiTheme="majorHAnsi" w:cs="Calibri"/>
                <w:sz w:val="22"/>
                <w:szCs w:val="22"/>
              </w:rPr>
              <w:lastRenderedPageBreak/>
              <w:t>Server will be facilitated with required ArcG</w:t>
            </w:r>
            <w:r w:rsidR="006130C8" w:rsidRPr="00EC1A46">
              <w:rPr>
                <w:rFonts w:asciiTheme="majorHAnsi" w:hAnsiTheme="majorHAnsi" w:cs="Calibri"/>
                <w:sz w:val="22"/>
                <w:szCs w:val="22"/>
              </w:rPr>
              <w:t>IS</w:t>
            </w:r>
            <w:r w:rsidRPr="00EC1A46">
              <w:rPr>
                <w:rFonts w:asciiTheme="majorHAnsi" w:hAnsiTheme="majorHAnsi" w:cs="Calibri"/>
                <w:sz w:val="22"/>
                <w:szCs w:val="22"/>
              </w:rPr>
              <w:t xml:space="preserve"> services.</w:t>
            </w:r>
          </w:p>
          <w:p w:rsidR="00434D85" w:rsidRPr="00EC1A46" w:rsidRDefault="00434D85" w:rsidP="00DE0FCD">
            <w:pPr>
              <w:tabs>
                <w:tab w:val="clear" w:pos="5760"/>
              </w:tabs>
              <w:ind w:right="72"/>
              <w:rPr>
                <w:rFonts w:asciiTheme="majorHAnsi" w:hAnsiTheme="majorHAnsi" w:cs="Calibri"/>
                <w:sz w:val="22"/>
                <w:szCs w:val="22"/>
              </w:rPr>
            </w:pPr>
            <w:r w:rsidRPr="00EC1A46">
              <w:rPr>
                <w:rFonts w:asciiTheme="majorHAnsi" w:hAnsiTheme="majorHAnsi" w:cs="Calibri"/>
                <w:sz w:val="22"/>
                <w:szCs w:val="22"/>
              </w:rPr>
              <w:t>Bahrain locator app must have registered in mobile market/play store.</w:t>
            </w:r>
          </w:p>
        </w:tc>
      </w:tr>
      <w:tr w:rsidR="00434D85" w:rsidRPr="008C0E46" w:rsidTr="00DE0FCD">
        <w:tc>
          <w:tcPr>
            <w:tcW w:w="2088" w:type="dxa"/>
            <w:tcBorders>
              <w:top w:val="single" w:sz="6" w:space="0" w:color="auto"/>
              <w:left w:val="single" w:sz="12" w:space="0" w:color="auto"/>
              <w:bottom w:val="single" w:sz="6" w:space="0" w:color="auto"/>
              <w:right w:val="single" w:sz="6" w:space="0" w:color="auto"/>
            </w:tcBorders>
            <w:hideMark/>
          </w:tcPr>
          <w:p w:rsidR="00434D85" w:rsidRPr="00EC1A46" w:rsidRDefault="00434D85" w:rsidP="00DE0FCD">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lastRenderedPageBreak/>
              <w:t>Post conditions:</w:t>
            </w:r>
          </w:p>
        </w:tc>
        <w:tc>
          <w:tcPr>
            <w:tcW w:w="6750" w:type="dxa"/>
            <w:tcBorders>
              <w:top w:val="single" w:sz="6" w:space="0" w:color="auto"/>
              <w:left w:val="single" w:sz="6" w:space="0" w:color="auto"/>
              <w:bottom w:val="single" w:sz="6" w:space="0" w:color="auto"/>
              <w:right w:val="single" w:sz="12" w:space="0" w:color="auto"/>
            </w:tcBorders>
            <w:hideMark/>
          </w:tcPr>
          <w:p w:rsidR="00434D85" w:rsidRPr="00EC1A46" w:rsidRDefault="00434D85" w:rsidP="00DE0FCD">
            <w:pPr>
              <w:tabs>
                <w:tab w:val="clear" w:pos="720"/>
                <w:tab w:val="clear" w:pos="5760"/>
              </w:tabs>
              <w:autoSpaceDE w:val="0"/>
              <w:autoSpaceDN w:val="0"/>
              <w:adjustRightInd w:val="0"/>
              <w:ind w:right="0"/>
              <w:rPr>
                <w:rFonts w:asciiTheme="majorHAnsi" w:hAnsiTheme="majorHAnsi" w:cs="Calibri"/>
                <w:bCs/>
                <w:sz w:val="22"/>
                <w:szCs w:val="22"/>
              </w:rPr>
            </w:pPr>
            <w:r w:rsidRPr="00EC1A46">
              <w:rPr>
                <w:rFonts w:asciiTheme="majorHAnsi" w:hAnsiTheme="majorHAnsi" w:cs="Calibri"/>
                <w:bCs/>
                <w:sz w:val="22"/>
                <w:szCs w:val="22"/>
              </w:rPr>
              <w:t>Application will highlight the POIs on the map inside the buffer zone.</w:t>
            </w:r>
          </w:p>
        </w:tc>
      </w:tr>
      <w:tr w:rsidR="00434D85" w:rsidRPr="008C0E46" w:rsidTr="00DE0FCD">
        <w:tc>
          <w:tcPr>
            <w:tcW w:w="2088" w:type="dxa"/>
            <w:tcBorders>
              <w:top w:val="single" w:sz="6" w:space="0" w:color="auto"/>
              <w:left w:val="single" w:sz="12" w:space="0" w:color="auto"/>
              <w:bottom w:val="single" w:sz="6" w:space="0" w:color="auto"/>
              <w:right w:val="single" w:sz="6" w:space="0" w:color="auto"/>
            </w:tcBorders>
            <w:hideMark/>
          </w:tcPr>
          <w:p w:rsidR="00434D85" w:rsidRPr="00EC1A46" w:rsidRDefault="00434D85" w:rsidP="00DE0FCD">
            <w:pPr>
              <w:jc w:val="right"/>
              <w:rPr>
                <w:rFonts w:asciiTheme="majorHAnsi" w:hAnsiTheme="majorHAnsi" w:cs="Calibri"/>
                <w:b/>
                <w:sz w:val="22"/>
                <w:szCs w:val="22"/>
              </w:rPr>
            </w:pPr>
            <w:r w:rsidRPr="00EC1A46">
              <w:rPr>
                <w:rFonts w:asciiTheme="majorHAnsi" w:hAnsiTheme="majorHAnsi" w:cs="Calibri"/>
                <w:b/>
                <w:sz w:val="22"/>
                <w:szCs w:val="22"/>
              </w:rPr>
              <w:t>Priority:</w:t>
            </w:r>
          </w:p>
        </w:tc>
        <w:tc>
          <w:tcPr>
            <w:tcW w:w="6750" w:type="dxa"/>
            <w:tcBorders>
              <w:top w:val="single" w:sz="6" w:space="0" w:color="auto"/>
              <w:left w:val="single" w:sz="6" w:space="0" w:color="auto"/>
              <w:bottom w:val="single" w:sz="6" w:space="0" w:color="auto"/>
              <w:right w:val="single" w:sz="12" w:space="0" w:color="auto"/>
            </w:tcBorders>
            <w:hideMark/>
          </w:tcPr>
          <w:p w:rsidR="00434D85" w:rsidRPr="00EC1A46" w:rsidRDefault="00434D85" w:rsidP="00DE0FCD">
            <w:pPr>
              <w:rPr>
                <w:rFonts w:asciiTheme="majorHAnsi" w:hAnsiTheme="majorHAnsi" w:cs="Calibri"/>
                <w:sz w:val="22"/>
                <w:szCs w:val="22"/>
              </w:rPr>
            </w:pPr>
            <w:r w:rsidRPr="00EC1A46">
              <w:rPr>
                <w:rFonts w:asciiTheme="majorHAnsi" w:hAnsiTheme="majorHAnsi" w:cs="Calibri"/>
                <w:sz w:val="22"/>
                <w:szCs w:val="22"/>
              </w:rPr>
              <w:t>High.</w:t>
            </w:r>
          </w:p>
        </w:tc>
      </w:tr>
      <w:tr w:rsidR="00434D85" w:rsidRPr="008C0E46" w:rsidTr="00DE0FCD">
        <w:tc>
          <w:tcPr>
            <w:tcW w:w="2088" w:type="dxa"/>
            <w:tcBorders>
              <w:top w:val="single" w:sz="6" w:space="0" w:color="auto"/>
              <w:left w:val="single" w:sz="12" w:space="0" w:color="auto"/>
              <w:bottom w:val="single" w:sz="6" w:space="0" w:color="auto"/>
              <w:right w:val="single" w:sz="6" w:space="0" w:color="auto"/>
            </w:tcBorders>
            <w:hideMark/>
          </w:tcPr>
          <w:p w:rsidR="00434D85" w:rsidRPr="00EC1A46" w:rsidRDefault="00434D85" w:rsidP="00DE0FCD">
            <w:pPr>
              <w:ind w:right="-108"/>
              <w:jc w:val="center"/>
              <w:rPr>
                <w:rFonts w:asciiTheme="majorHAnsi" w:hAnsiTheme="majorHAnsi" w:cs="Calibri"/>
                <w:b/>
                <w:sz w:val="22"/>
                <w:szCs w:val="22"/>
              </w:rPr>
            </w:pPr>
            <w:r w:rsidRPr="00EC1A46">
              <w:rPr>
                <w:rFonts w:asciiTheme="majorHAnsi" w:hAnsiTheme="majorHAnsi" w:cs="Calibri"/>
                <w:b/>
                <w:sz w:val="22"/>
                <w:szCs w:val="22"/>
              </w:rPr>
              <w:t>Frequency of Use:</w:t>
            </w:r>
          </w:p>
        </w:tc>
        <w:tc>
          <w:tcPr>
            <w:tcW w:w="6750" w:type="dxa"/>
            <w:tcBorders>
              <w:top w:val="single" w:sz="6" w:space="0" w:color="auto"/>
              <w:left w:val="single" w:sz="6" w:space="0" w:color="auto"/>
              <w:bottom w:val="single" w:sz="6" w:space="0" w:color="auto"/>
              <w:right w:val="single" w:sz="12" w:space="0" w:color="auto"/>
            </w:tcBorders>
            <w:hideMark/>
          </w:tcPr>
          <w:p w:rsidR="00434D85" w:rsidRPr="00EC1A46" w:rsidRDefault="00434D85" w:rsidP="00DE0FCD">
            <w:pPr>
              <w:rPr>
                <w:rFonts w:asciiTheme="majorHAnsi" w:hAnsiTheme="majorHAnsi" w:cs="Calibri"/>
                <w:sz w:val="22"/>
                <w:szCs w:val="22"/>
              </w:rPr>
            </w:pPr>
            <w:r w:rsidRPr="00EC1A46">
              <w:rPr>
                <w:rFonts w:asciiTheme="majorHAnsi" w:hAnsiTheme="majorHAnsi" w:cs="Calibri"/>
                <w:sz w:val="22"/>
                <w:szCs w:val="22"/>
              </w:rPr>
              <w:t>High.</w:t>
            </w:r>
          </w:p>
        </w:tc>
      </w:tr>
      <w:tr w:rsidR="00434D85" w:rsidRPr="008C0E46" w:rsidTr="00DE0FCD">
        <w:tc>
          <w:tcPr>
            <w:tcW w:w="2088" w:type="dxa"/>
            <w:tcBorders>
              <w:top w:val="single" w:sz="6" w:space="0" w:color="auto"/>
              <w:left w:val="single" w:sz="12" w:space="0" w:color="auto"/>
              <w:bottom w:val="single" w:sz="12" w:space="0" w:color="auto"/>
              <w:right w:val="single" w:sz="6" w:space="0" w:color="auto"/>
            </w:tcBorders>
            <w:hideMark/>
          </w:tcPr>
          <w:p w:rsidR="00434D85" w:rsidRPr="00EC1A46" w:rsidRDefault="00434D85" w:rsidP="00DE0FCD">
            <w:pPr>
              <w:tabs>
                <w:tab w:val="left" w:pos="1872"/>
              </w:tabs>
              <w:ind w:right="72"/>
              <w:jc w:val="right"/>
              <w:rPr>
                <w:rFonts w:asciiTheme="majorHAnsi" w:hAnsiTheme="majorHAnsi" w:cs="Calibri"/>
                <w:b/>
                <w:sz w:val="22"/>
                <w:szCs w:val="22"/>
              </w:rPr>
            </w:pPr>
            <w:r w:rsidRPr="00EC1A46">
              <w:rPr>
                <w:rFonts w:asciiTheme="majorHAnsi" w:hAnsiTheme="majorHAnsi" w:cs="Calibri"/>
                <w:b/>
                <w:sz w:val="22"/>
                <w:szCs w:val="22"/>
              </w:rPr>
              <w:t>Notes and Issues:</w:t>
            </w:r>
          </w:p>
        </w:tc>
        <w:tc>
          <w:tcPr>
            <w:tcW w:w="6750" w:type="dxa"/>
            <w:tcBorders>
              <w:top w:val="single" w:sz="6" w:space="0" w:color="auto"/>
              <w:left w:val="single" w:sz="6" w:space="0" w:color="auto"/>
              <w:bottom w:val="single" w:sz="12" w:space="0" w:color="auto"/>
              <w:right w:val="single" w:sz="12" w:space="0" w:color="auto"/>
            </w:tcBorders>
            <w:hideMark/>
          </w:tcPr>
          <w:p w:rsidR="00434D85" w:rsidRPr="00EC1A46" w:rsidRDefault="00434D85" w:rsidP="00DE0FCD">
            <w:pPr>
              <w:rPr>
                <w:rFonts w:asciiTheme="majorHAnsi" w:hAnsiTheme="majorHAnsi" w:cs="Calibri"/>
                <w:sz w:val="22"/>
                <w:szCs w:val="22"/>
              </w:rPr>
            </w:pPr>
            <w:r w:rsidRPr="00EC1A46">
              <w:rPr>
                <w:rFonts w:asciiTheme="majorHAnsi" w:hAnsiTheme="majorHAnsi" w:cs="Calibri"/>
                <w:sz w:val="22"/>
                <w:szCs w:val="22"/>
              </w:rPr>
              <w:t>Nil</w:t>
            </w:r>
          </w:p>
        </w:tc>
      </w:tr>
    </w:tbl>
    <w:p w:rsidR="00E959CA" w:rsidRPr="00EC1A46" w:rsidRDefault="00E959CA" w:rsidP="00EC1A46">
      <w:pPr>
        <w:pStyle w:val="Heading1"/>
        <w:tabs>
          <w:tab w:val="clear" w:pos="720"/>
          <w:tab w:val="clear" w:pos="5760"/>
        </w:tabs>
        <w:ind w:right="29"/>
        <w:rPr>
          <w:rStyle w:val="Strong"/>
          <w:rFonts w:asciiTheme="majorHAnsi" w:hAnsiTheme="majorHAnsi" w:cs="Calibri"/>
          <w:sz w:val="24"/>
          <w:szCs w:val="24"/>
        </w:rPr>
      </w:pPr>
      <w:bookmarkStart w:id="1879" w:name="_Toc386805050"/>
      <w:bookmarkStart w:id="1880" w:name="_Toc386807047"/>
    </w:p>
    <w:p w:rsidR="00A329CA" w:rsidRPr="00EC1A46" w:rsidRDefault="00A329CA" w:rsidP="00770790">
      <w:pPr>
        <w:pStyle w:val="Heading1"/>
        <w:numPr>
          <w:ilvl w:val="3"/>
          <w:numId w:val="61"/>
        </w:numPr>
        <w:tabs>
          <w:tab w:val="clear" w:pos="720"/>
          <w:tab w:val="clear" w:pos="5760"/>
        </w:tabs>
        <w:ind w:left="720" w:right="29"/>
        <w:rPr>
          <w:rFonts w:asciiTheme="majorHAnsi" w:hAnsiTheme="majorHAnsi"/>
          <w:sz w:val="24"/>
          <w:szCs w:val="24"/>
        </w:rPr>
      </w:pPr>
      <w:bookmarkStart w:id="1881" w:name="_Toc388529876"/>
      <w:r w:rsidRPr="00EC1A46">
        <w:rPr>
          <w:rFonts w:asciiTheme="majorHAnsi" w:hAnsiTheme="majorHAnsi"/>
          <w:szCs w:val="24"/>
        </w:rPr>
        <w:t>Routing</w:t>
      </w:r>
      <w:bookmarkEnd w:id="1879"/>
      <w:bookmarkEnd w:id="1880"/>
      <w:bookmarkEnd w:id="1881"/>
    </w:p>
    <w:p w:rsidR="008869CD" w:rsidRPr="00EC1A46" w:rsidRDefault="008869CD" w:rsidP="00A329CA">
      <w:pPr>
        <w:pStyle w:val="ListParagraph"/>
        <w:spacing w:after="0"/>
        <w:rPr>
          <w:rFonts w:asciiTheme="majorHAnsi" w:hAnsiTheme="majorHAnsi" w:cs="Calibri"/>
          <w:color w:val="auto"/>
        </w:rPr>
      </w:pPr>
    </w:p>
    <w:p w:rsidR="00606D6E" w:rsidRPr="00EC1A46" w:rsidRDefault="00A329CA" w:rsidP="00A329CA">
      <w:pPr>
        <w:pStyle w:val="ListParagraph"/>
        <w:spacing w:after="0"/>
        <w:rPr>
          <w:rFonts w:asciiTheme="majorHAnsi" w:hAnsiTheme="majorHAnsi" w:cs="Calibri"/>
          <w:color w:val="auto"/>
        </w:rPr>
      </w:pPr>
      <w:r w:rsidRPr="00EC1A46">
        <w:rPr>
          <w:rFonts w:asciiTheme="majorHAnsi" w:hAnsiTheme="majorHAnsi" w:cs="Calibri"/>
          <w:color w:val="auto"/>
        </w:rPr>
        <w:t xml:space="preserve">There will be two gateways to initiate the Routing. The first will be the Standard Routing icon which will be falling under Application Context Menu and another will be from the </w:t>
      </w:r>
      <w:r w:rsidR="004042C2" w:rsidRPr="00EC1A46">
        <w:rPr>
          <w:rFonts w:asciiTheme="majorHAnsi" w:hAnsiTheme="majorHAnsi" w:cs="Calibri"/>
          <w:color w:val="auto"/>
        </w:rPr>
        <w:t>buffer panel</w:t>
      </w:r>
      <w:r w:rsidRPr="00EC1A46">
        <w:rPr>
          <w:rFonts w:asciiTheme="majorHAnsi" w:hAnsiTheme="majorHAnsi" w:cs="Calibri"/>
          <w:color w:val="auto"/>
        </w:rPr>
        <w:t>.</w:t>
      </w:r>
    </w:p>
    <w:p w:rsidR="00606D6E" w:rsidRPr="00EC1A46" w:rsidRDefault="00606D6E" w:rsidP="00A329CA">
      <w:pPr>
        <w:pStyle w:val="ListParagraph"/>
        <w:spacing w:after="0"/>
        <w:rPr>
          <w:rFonts w:asciiTheme="majorHAnsi" w:hAnsiTheme="majorHAnsi" w:cs="Calibri"/>
          <w:color w:val="auto"/>
        </w:rPr>
      </w:pPr>
    </w:p>
    <w:p w:rsidR="00606D6E" w:rsidRPr="00EC1A46" w:rsidRDefault="00606D6E" w:rsidP="00A329CA">
      <w:pPr>
        <w:pStyle w:val="ListParagraph"/>
        <w:spacing w:after="0"/>
        <w:rPr>
          <w:rFonts w:asciiTheme="majorHAnsi" w:hAnsiTheme="majorHAnsi" w:cs="Calibri"/>
          <w:color w:val="auto"/>
        </w:rPr>
      </w:pPr>
      <w:r w:rsidRPr="00EC1A46">
        <w:rPr>
          <w:rFonts w:asciiTheme="majorHAnsi" w:hAnsiTheme="majorHAnsi" w:cs="Calibri"/>
          <w:color w:val="auto"/>
        </w:rPr>
        <w:t>For the 1</w:t>
      </w:r>
      <w:r w:rsidRPr="00EC1A46">
        <w:rPr>
          <w:rFonts w:asciiTheme="majorHAnsi" w:hAnsiTheme="majorHAnsi" w:cs="Calibri"/>
          <w:color w:val="auto"/>
          <w:vertAlign w:val="superscript"/>
        </w:rPr>
        <w:t>st</w:t>
      </w:r>
      <w:r w:rsidRPr="00EC1A46">
        <w:rPr>
          <w:rFonts w:asciiTheme="majorHAnsi" w:hAnsiTheme="majorHAnsi" w:cs="Calibri"/>
          <w:color w:val="auto"/>
        </w:rPr>
        <w:t xml:space="preserve"> Gateway of initiating routing through “Application Context Menu”, r</w:t>
      </w:r>
      <w:r w:rsidR="004042C2" w:rsidRPr="00EC1A46">
        <w:rPr>
          <w:rFonts w:asciiTheme="majorHAnsi" w:hAnsiTheme="majorHAnsi" w:cs="Calibri"/>
          <w:color w:val="auto"/>
        </w:rPr>
        <w:t xml:space="preserve">outing </w:t>
      </w:r>
      <w:r w:rsidRPr="00EC1A46">
        <w:rPr>
          <w:rFonts w:asciiTheme="majorHAnsi" w:hAnsiTheme="majorHAnsi" w:cs="Calibri"/>
          <w:color w:val="auto"/>
        </w:rPr>
        <w:t>should</w:t>
      </w:r>
      <w:r w:rsidR="004042C2" w:rsidRPr="00EC1A46">
        <w:rPr>
          <w:rFonts w:asciiTheme="majorHAnsi" w:hAnsiTheme="majorHAnsi" w:cs="Calibri"/>
          <w:color w:val="auto"/>
        </w:rPr>
        <w:t xml:space="preserve"> be possible from any possible combination (Address, Road, POI, FP, UIP</w:t>
      </w:r>
      <w:r w:rsidR="00115342" w:rsidRPr="00EC1A46">
        <w:rPr>
          <w:rFonts w:asciiTheme="majorHAnsi" w:hAnsiTheme="majorHAnsi" w:cs="Calibri"/>
          <w:color w:val="auto"/>
        </w:rPr>
        <w:t>, X/Y keyedin</w:t>
      </w:r>
      <w:r w:rsidR="004042C2" w:rsidRPr="00EC1A46">
        <w:rPr>
          <w:rFonts w:asciiTheme="majorHAnsi" w:hAnsiTheme="majorHAnsi" w:cs="Calibri"/>
          <w:color w:val="auto"/>
        </w:rPr>
        <w:t xml:space="preserve"> and Area)</w:t>
      </w:r>
      <w:r w:rsidRPr="00EC1A46">
        <w:rPr>
          <w:rFonts w:asciiTheme="majorHAnsi" w:hAnsiTheme="majorHAnsi" w:cs="Calibri"/>
          <w:color w:val="auto"/>
        </w:rPr>
        <w:t xml:space="preserve"> of “Source” and “Destination”</w:t>
      </w:r>
      <w:r w:rsidR="004042C2" w:rsidRPr="00EC1A46">
        <w:rPr>
          <w:rFonts w:asciiTheme="majorHAnsi" w:hAnsiTheme="majorHAnsi" w:cs="Calibri"/>
          <w:color w:val="auto"/>
        </w:rPr>
        <w:t xml:space="preserve">. </w:t>
      </w:r>
    </w:p>
    <w:p w:rsidR="00606D6E" w:rsidRPr="00EC1A46" w:rsidRDefault="00606D6E" w:rsidP="00A329CA">
      <w:pPr>
        <w:pStyle w:val="ListParagraph"/>
        <w:spacing w:after="0"/>
        <w:rPr>
          <w:rFonts w:asciiTheme="majorHAnsi" w:hAnsiTheme="majorHAnsi" w:cs="Calibri"/>
          <w:color w:val="auto"/>
        </w:rPr>
      </w:pPr>
    </w:p>
    <w:p w:rsidR="00606D6E" w:rsidRPr="00EC1A46" w:rsidRDefault="00606D6E" w:rsidP="00A329CA">
      <w:pPr>
        <w:pStyle w:val="ListParagraph"/>
        <w:spacing w:after="0"/>
        <w:rPr>
          <w:rFonts w:asciiTheme="majorHAnsi" w:hAnsiTheme="majorHAnsi" w:cs="Calibri"/>
          <w:color w:val="auto"/>
        </w:rPr>
      </w:pPr>
      <w:r w:rsidRPr="00EC1A46">
        <w:rPr>
          <w:rFonts w:asciiTheme="majorHAnsi" w:hAnsiTheme="majorHAnsi" w:cs="Calibri"/>
          <w:color w:val="auto"/>
        </w:rPr>
        <w:t>For the 2</w:t>
      </w:r>
      <w:r w:rsidRPr="00EC1A46">
        <w:rPr>
          <w:rFonts w:asciiTheme="majorHAnsi" w:hAnsiTheme="majorHAnsi" w:cs="Calibri"/>
          <w:color w:val="auto"/>
          <w:vertAlign w:val="superscript"/>
        </w:rPr>
        <w:t>nd</w:t>
      </w:r>
      <w:r w:rsidRPr="00EC1A46">
        <w:rPr>
          <w:rFonts w:asciiTheme="majorHAnsi" w:hAnsiTheme="majorHAnsi" w:cs="Calibri"/>
          <w:color w:val="auto"/>
        </w:rPr>
        <w:t xml:space="preserve"> Gateway of initiating the routing through buffer panel, the current selection will be used as a source.</w:t>
      </w:r>
      <w:r w:rsidR="008F1DA8" w:rsidRPr="00EC1A46">
        <w:rPr>
          <w:rFonts w:asciiTheme="majorHAnsi" w:hAnsiTheme="majorHAnsi" w:cs="Calibri"/>
          <w:color w:val="auto"/>
        </w:rPr>
        <w:t xml:space="preserve"> The destination can be selected through appropriate selection popups.</w:t>
      </w:r>
    </w:p>
    <w:p w:rsidR="00606D6E" w:rsidRPr="00EC1A46" w:rsidRDefault="00606D6E" w:rsidP="00A329CA">
      <w:pPr>
        <w:pStyle w:val="ListParagraph"/>
        <w:spacing w:after="0"/>
        <w:rPr>
          <w:rFonts w:asciiTheme="majorHAnsi" w:hAnsiTheme="majorHAnsi" w:cs="Calibri"/>
          <w:color w:val="auto"/>
        </w:rPr>
      </w:pPr>
    </w:p>
    <w:p w:rsidR="00115342" w:rsidRPr="00CD73FA" w:rsidRDefault="008F1DA8" w:rsidP="00A329CA">
      <w:pPr>
        <w:pStyle w:val="ListParagraph"/>
        <w:spacing w:after="0"/>
        <w:rPr>
          <w:rFonts w:asciiTheme="majorHAnsi" w:hAnsiTheme="majorHAnsi" w:cs="Calibri"/>
          <w:color w:val="auto"/>
        </w:rPr>
      </w:pPr>
      <w:r w:rsidRPr="00EC1A46">
        <w:rPr>
          <w:rFonts w:asciiTheme="majorHAnsi" w:hAnsiTheme="majorHAnsi" w:cs="Calibri"/>
          <w:color w:val="auto"/>
        </w:rPr>
        <w:t>After selecting the Source and destination the user can click</w:t>
      </w:r>
      <w:r w:rsidR="004042C2" w:rsidRPr="00EC1A46">
        <w:rPr>
          <w:rFonts w:asciiTheme="majorHAnsi" w:hAnsiTheme="majorHAnsi" w:cs="Calibri"/>
          <w:color w:val="auto"/>
        </w:rPr>
        <w:t xml:space="preserve"> on the Get direct button</w:t>
      </w:r>
      <w:r w:rsidRPr="00EC1A46">
        <w:rPr>
          <w:rFonts w:asciiTheme="majorHAnsi" w:hAnsiTheme="majorHAnsi" w:cs="Calibri"/>
          <w:color w:val="auto"/>
        </w:rPr>
        <w:t>. On doing so</w:t>
      </w:r>
      <w:r w:rsidR="00CC1928" w:rsidRPr="00EC1A46">
        <w:rPr>
          <w:rFonts w:asciiTheme="majorHAnsi" w:hAnsiTheme="majorHAnsi" w:cs="Calibri"/>
          <w:color w:val="auto"/>
        </w:rPr>
        <w:t xml:space="preserve"> the</w:t>
      </w:r>
      <w:r w:rsidR="004042C2" w:rsidRPr="00EC1A46">
        <w:rPr>
          <w:rFonts w:asciiTheme="majorHAnsi" w:hAnsiTheme="majorHAnsi" w:cs="Calibri"/>
          <w:color w:val="auto"/>
        </w:rPr>
        <w:t xml:space="preserve"> application will display the route</w:t>
      </w:r>
      <w:r w:rsidR="00115342" w:rsidRPr="00EC1A46">
        <w:rPr>
          <w:rFonts w:asciiTheme="majorHAnsi" w:hAnsiTheme="majorHAnsi" w:cs="Calibri"/>
          <w:color w:val="auto"/>
        </w:rPr>
        <w:t xml:space="preserve"> on the map</w:t>
      </w:r>
      <w:r w:rsidR="00CC1928" w:rsidRPr="00EC1A46">
        <w:rPr>
          <w:rFonts w:asciiTheme="majorHAnsi" w:hAnsiTheme="majorHAnsi" w:cs="Calibri"/>
          <w:color w:val="auto"/>
        </w:rPr>
        <w:t xml:space="preserve"> with a pop-up showing the </w:t>
      </w:r>
      <w:r w:rsidR="00CD73FA" w:rsidRPr="00CD73FA">
        <w:rPr>
          <w:rFonts w:asciiTheme="majorHAnsi" w:hAnsiTheme="majorHAnsi" w:cs="Calibri"/>
          <w:color w:val="auto"/>
        </w:rPr>
        <w:t>Route Summary (</w:t>
      </w:r>
      <w:r w:rsidR="00CC1928" w:rsidRPr="00EC1A46">
        <w:rPr>
          <w:rFonts w:asciiTheme="majorHAnsi" w:hAnsiTheme="majorHAnsi" w:cs="Calibri"/>
          <w:color w:val="auto"/>
        </w:rPr>
        <w:t>total distance of the route as well the time required to travel the distance</w:t>
      </w:r>
      <w:r w:rsidR="00CD73FA" w:rsidRPr="00CD73FA">
        <w:rPr>
          <w:rFonts w:asciiTheme="majorHAnsi" w:hAnsiTheme="majorHAnsi" w:cs="Calibri"/>
          <w:color w:val="auto"/>
        </w:rPr>
        <w:t>)</w:t>
      </w:r>
      <w:r w:rsidR="00115342" w:rsidRPr="00EC1A46">
        <w:rPr>
          <w:rFonts w:asciiTheme="majorHAnsi" w:hAnsiTheme="majorHAnsi" w:cs="Calibri"/>
          <w:color w:val="auto"/>
        </w:rPr>
        <w:t xml:space="preserve">. It will also bring </w:t>
      </w:r>
      <w:r w:rsidRPr="00EC1A46">
        <w:rPr>
          <w:rFonts w:asciiTheme="majorHAnsi" w:hAnsiTheme="majorHAnsi" w:cs="Calibri"/>
          <w:color w:val="auto"/>
        </w:rPr>
        <w:t xml:space="preserve">up </w:t>
      </w:r>
      <w:r w:rsidR="00115342" w:rsidRPr="00EC1A46">
        <w:rPr>
          <w:rFonts w:asciiTheme="majorHAnsi" w:hAnsiTheme="majorHAnsi" w:cs="Calibri"/>
          <w:color w:val="auto"/>
        </w:rPr>
        <w:t>on the screen 2 more icon.</w:t>
      </w:r>
    </w:p>
    <w:p w:rsidR="00CD73FA" w:rsidRPr="00EC1A46" w:rsidRDefault="00CD73FA" w:rsidP="00A329CA">
      <w:pPr>
        <w:pStyle w:val="ListParagraph"/>
        <w:spacing w:after="0"/>
        <w:rPr>
          <w:rFonts w:asciiTheme="majorHAnsi" w:hAnsiTheme="majorHAnsi" w:cs="Calibri"/>
          <w:color w:val="auto"/>
        </w:rPr>
      </w:pPr>
    </w:p>
    <w:p w:rsidR="00115342" w:rsidRPr="00CD73FA" w:rsidRDefault="00115342" w:rsidP="00A329CA">
      <w:pPr>
        <w:pStyle w:val="ListParagraph"/>
        <w:spacing w:after="0"/>
        <w:rPr>
          <w:rFonts w:asciiTheme="majorHAnsi" w:hAnsiTheme="majorHAnsi" w:cs="Calibri"/>
          <w:color w:val="auto"/>
        </w:rPr>
      </w:pPr>
      <w:r w:rsidRPr="00EC1A46">
        <w:rPr>
          <w:rFonts w:asciiTheme="majorHAnsi" w:hAnsiTheme="majorHAnsi" w:cs="Calibri"/>
          <w:b/>
          <w:color w:val="auto"/>
        </w:rPr>
        <w:t>Icon 1</w:t>
      </w:r>
      <w:r w:rsidR="00CD73FA" w:rsidRPr="00CD73FA">
        <w:rPr>
          <w:rFonts w:asciiTheme="majorHAnsi" w:hAnsiTheme="majorHAnsi" w:cs="Calibri"/>
          <w:b/>
          <w:color w:val="auto"/>
        </w:rPr>
        <w:t xml:space="preserve"> – </w:t>
      </w:r>
      <w:r w:rsidRPr="00EC1A46">
        <w:rPr>
          <w:rFonts w:asciiTheme="majorHAnsi" w:hAnsiTheme="majorHAnsi" w:cs="Calibri"/>
          <w:color w:val="auto"/>
        </w:rPr>
        <w:t>Clicking on icon 1 will display the turn-by-turn direction text. User can click the default “Back” button to go back to the map with the route.</w:t>
      </w:r>
    </w:p>
    <w:p w:rsidR="00CD73FA" w:rsidRPr="00EC1A46" w:rsidRDefault="00CD73FA" w:rsidP="00A329CA">
      <w:pPr>
        <w:pStyle w:val="ListParagraph"/>
        <w:spacing w:after="0"/>
        <w:rPr>
          <w:rFonts w:asciiTheme="majorHAnsi" w:hAnsiTheme="majorHAnsi" w:cs="Calibri"/>
          <w:color w:val="auto"/>
        </w:rPr>
      </w:pPr>
    </w:p>
    <w:p w:rsidR="00CC1928" w:rsidRPr="00EC1A46" w:rsidRDefault="00CC1928" w:rsidP="00A329CA">
      <w:pPr>
        <w:pStyle w:val="ListParagraph"/>
        <w:spacing w:after="0"/>
        <w:rPr>
          <w:rFonts w:asciiTheme="majorHAnsi" w:hAnsiTheme="majorHAnsi" w:cs="Calibri"/>
          <w:color w:val="auto"/>
        </w:rPr>
      </w:pPr>
      <w:r w:rsidRPr="00EC1A46">
        <w:rPr>
          <w:rFonts w:asciiTheme="majorHAnsi" w:hAnsiTheme="majorHAnsi" w:cs="Calibri"/>
          <w:b/>
          <w:color w:val="auto"/>
        </w:rPr>
        <w:t>Icon 2 –</w:t>
      </w:r>
      <w:r w:rsidRPr="00EC1A46">
        <w:rPr>
          <w:rFonts w:asciiTheme="majorHAnsi" w:hAnsiTheme="majorHAnsi" w:cs="Calibri"/>
          <w:color w:val="auto"/>
        </w:rPr>
        <w:t xml:space="preserve"> Clicking on this icon will allow the user to change the type of route which can be </w:t>
      </w:r>
      <w:r w:rsidRPr="00EC1A46">
        <w:rPr>
          <w:rFonts w:asciiTheme="majorHAnsi" w:hAnsiTheme="majorHAnsi" w:cs="Calibri"/>
          <w:b/>
          <w:color w:val="auto"/>
        </w:rPr>
        <w:t>“Shortest Distance”</w:t>
      </w:r>
      <w:r w:rsidRPr="00EC1A46">
        <w:rPr>
          <w:rFonts w:asciiTheme="majorHAnsi" w:hAnsiTheme="majorHAnsi" w:cs="Calibri"/>
          <w:color w:val="auto"/>
        </w:rPr>
        <w:t xml:space="preserve"> or </w:t>
      </w:r>
      <w:r w:rsidRPr="00EC1A46">
        <w:rPr>
          <w:rFonts w:asciiTheme="majorHAnsi" w:hAnsiTheme="majorHAnsi" w:cs="Calibri"/>
          <w:b/>
          <w:color w:val="auto"/>
        </w:rPr>
        <w:t>“Fastest Time”</w:t>
      </w:r>
      <w:r w:rsidRPr="00EC1A46">
        <w:rPr>
          <w:rFonts w:asciiTheme="majorHAnsi" w:hAnsiTheme="majorHAnsi" w:cs="Calibri"/>
          <w:color w:val="auto"/>
        </w:rPr>
        <w:t>. By default the route would be calculated based on the “fastest time”. Whenever the user selects the “Shortest Distance” the application would automatically recalculate the route and present it to the user. Accordingly the turn-by-turn direction text would change for the current route.</w:t>
      </w:r>
    </w:p>
    <w:p w:rsidR="008F1DA8" w:rsidRPr="00EC1A46" w:rsidRDefault="008F1DA8" w:rsidP="00A329CA">
      <w:pPr>
        <w:pStyle w:val="ListParagraph"/>
        <w:spacing w:after="0"/>
        <w:rPr>
          <w:rFonts w:asciiTheme="majorHAnsi" w:hAnsiTheme="majorHAnsi" w:cs="Calibri"/>
          <w:color w:val="auto"/>
        </w:rPr>
      </w:pPr>
    </w:p>
    <w:p w:rsidR="00A329CA" w:rsidRPr="00EC1A46" w:rsidRDefault="00CC1928" w:rsidP="00A329CA">
      <w:pPr>
        <w:pStyle w:val="ListParagraph"/>
        <w:spacing w:after="0"/>
        <w:rPr>
          <w:rFonts w:asciiTheme="majorHAnsi" w:hAnsiTheme="majorHAnsi" w:cs="Calibri"/>
          <w:b/>
          <w:color w:val="auto"/>
        </w:rPr>
      </w:pPr>
      <w:r w:rsidRPr="00EC1A46">
        <w:rPr>
          <w:rFonts w:asciiTheme="majorHAnsi" w:hAnsiTheme="majorHAnsi" w:cs="Calibri"/>
          <w:color w:val="auto"/>
        </w:rPr>
        <w:t>User can also go back to the UI where he selects “Source” &amp; “Destination” and swipe the source with destination and vice versa and have a reverse route calculated.</w:t>
      </w:r>
    </w:p>
    <w:p w:rsidR="004042C2" w:rsidRPr="00EC1A46" w:rsidRDefault="004042C2" w:rsidP="00511B48">
      <w:pPr>
        <w:pStyle w:val="ListParagraph"/>
        <w:spacing w:after="0"/>
        <w:jc w:val="left"/>
        <w:rPr>
          <w:rStyle w:val="Strong"/>
          <w:rFonts w:asciiTheme="majorHAnsi" w:hAnsiTheme="majorHAnsi" w:cs="Calibri"/>
          <w:b w:val="0"/>
          <w:color w:val="auto"/>
        </w:rPr>
      </w:pPr>
    </w:p>
    <w:p w:rsidR="004042C2" w:rsidRPr="00EC1A46" w:rsidRDefault="004042C2" w:rsidP="00770790">
      <w:pPr>
        <w:pStyle w:val="Heading1"/>
        <w:numPr>
          <w:ilvl w:val="4"/>
          <w:numId w:val="61"/>
        </w:numPr>
        <w:tabs>
          <w:tab w:val="clear" w:pos="720"/>
          <w:tab w:val="clear" w:pos="5760"/>
        </w:tabs>
        <w:spacing w:before="0" w:after="0"/>
        <w:ind w:left="1080" w:right="29"/>
        <w:rPr>
          <w:rFonts w:cs="Calibri"/>
          <w:i/>
          <w:sz w:val="24"/>
          <w:szCs w:val="24"/>
        </w:rPr>
      </w:pPr>
      <w:bookmarkStart w:id="1882" w:name="_Toc388529877"/>
      <w:r w:rsidRPr="00EC1A46">
        <w:rPr>
          <w:sz w:val="24"/>
          <w:szCs w:val="24"/>
        </w:rPr>
        <w:t>Routing From Context Menu</w:t>
      </w:r>
      <w:bookmarkEnd w:id="1882"/>
    </w:p>
    <w:p w:rsidR="004042C2" w:rsidRPr="00EC1A46" w:rsidRDefault="004042C2" w:rsidP="00511B48">
      <w:pPr>
        <w:pStyle w:val="ListParagraph"/>
        <w:spacing w:after="0"/>
        <w:jc w:val="left"/>
        <w:rPr>
          <w:rStyle w:val="Strong"/>
          <w:rFonts w:asciiTheme="majorHAnsi" w:hAnsiTheme="majorHAnsi" w:cs="Calibri"/>
          <w:b w:val="0"/>
          <w:color w:val="auto"/>
        </w:rPr>
      </w:pPr>
    </w:p>
    <w:p w:rsidR="00B476A1" w:rsidRPr="00EC1A46" w:rsidRDefault="009F3401" w:rsidP="009F3401">
      <w:pPr>
        <w:pStyle w:val="ListParagraph"/>
        <w:spacing w:after="0"/>
        <w:jc w:val="left"/>
        <w:rPr>
          <w:rFonts w:asciiTheme="majorHAnsi" w:hAnsiTheme="majorHAnsi" w:cs="Calibri"/>
          <w:color w:val="auto"/>
        </w:rPr>
      </w:pPr>
      <w:r w:rsidRPr="00EC1A46">
        <w:rPr>
          <w:rFonts w:asciiTheme="majorHAnsi" w:hAnsiTheme="majorHAnsi" w:cs="Calibri"/>
          <w:color w:val="auto"/>
        </w:rPr>
        <w:t xml:space="preserve">The standard routing function can be initiated from the context menu. User has to select the route icon from the context menu. Application will open the routing pop up window. User has to select the start point by making the query or tap on the map. Similar manner user has to make the end point. Click on the Get direction button to get the route. </w:t>
      </w:r>
    </w:p>
    <w:p w:rsidR="00B476A1" w:rsidRPr="00EC1A46" w:rsidRDefault="00B476A1" w:rsidP="009F3401">
      <w:pPr>
        <w:pStyle w:val="ListParagraph"/>
        <w:spacing w:after="0"/>
        <w:jc w:val="left"/>
        <w:rPr>
          <w:rFonts w:asciiTheme="majorHAnsi" w:hAnsiTheme="majorHAnsi" w:cs="Calibri"/>
          <w:color w:val="auto"/>
        </w:rPr>
      </w:pPr>
    </w:p>
    <w:p w:rsidR="00B476A1" w:rsidRPr="00EC1A46" w:rsidRDefault="00B476A1" w:rsidP="00B476A1">
      <w:pPr>
        <w:pStyle w:val="1111Heading4-ILISSRS"/>
        <w:spacing w:line="276" w:lineRule="auto"/>
        <w:rPr>
          <w:rFonts w:asciiTheme="majorHAnsi" w:hAnsiTheme="majorHAnsi" w:cs="Calibri"/>
          <w:sz w:val="22"/>
          <w:szCs w:val="22"/>
        </w:rPr>
      </w:pPr>
      <w:r w:rsidRPr="00EC1A46">
        <w:rPr>
          <w:rFonts w:asciiTheme="majorHAnsi" w:hAnsiTheme="majorHAnsi" w:cs="Calibri"/>
          <w:sz w:val="22"/>
          <w:szCs w:val="22"/>
        </w:rPr>
        <w:t>Use Case Diagram</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tblPr>
      <w:tblGrid>
        <w:gridCol w:w="2088"/>
        <w:gridCol w:w="2160"/>
        <w:gridCol w:w="2340"/>
        <w:gridCol w:w="2269"/>
      </w:tblGrid>
      <w:tr w:rsidR="00CA6BDB" w:rsidRPr="008C0E46" w:rsidTr="006813EE">
        <w:tc>
          <w:tcPr>
            <w:tcW w:w="2088" w:type="dxa"/>
            <w:tcBorders>
              <w:top w:val="single" w:sz="12" w:space="0" w:color="auto"/>
              <w:left w:val="single" w:sz="12" w:space="0" w:color="auto"/>
              <w:bottom w:val="single" w:sz="6" w:space="0" w:color="auto"/>
              <w:right w:val="single" w:sz="6" w:space="0" w:color="auto"/>
            </w:tcBorders>
            <w:hideMark/>
          </w:tcPr>
          <w:p w:rsidR="00CA6BDB" w:rsidRPr="00EC1A46" w:rsidRDefault="00CA6BDB" w:rsidP="006813EE">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Use Case ID:</w:t>
            </w:r>
          </w:p>
        </w:tc>
        <w:tc>
          <w:tcPr>
            <w:tcW w:w="2160" w:type="dxa"/>
            <w:tcBorders>
              <w:top w:val="single" w:sz="12" w:space="0" w:color="auto"/>
              <w:left w:val="single" w:sz="6" w:space="0" w:color="auto"/>
              <w:bottom w:val="single" w:sz="6" w:space="0" w:color="auto"/>
              <w:right w:val="single" w:sz="6" w:space="0" w:color="auto"/>
            </w:tcBorders>
            <w:hideMark/>
          </w:tcPr>
          <w:p w:rsidR="00CA6BDB" w:rsidRPr="00EC1A46" w:rsidRDefault="00CA6BDB" w:rsidP="006813EE">
            <w:pPr>
              <w:rPr>
                <w:rFonts w:asciiTheme="majorHAnsi" w:hAnsiTheme="majorHAnsi" w:cs="Calibri"/>
                <w:sz w:val="22"/>
              </w:rPr>
            </w:pPr>
            <w:r w:rsidRPr="00EC1A46">
              <w:rPr>
                <w:rFonts w:asciiTheme="majorHAnsi" w:hAnsiTheme="majorHAnsi" w:cs="Calibri"/>
                <w:sz w:val="22"/>
              </w:rPr>
              <w:t>BML_012</w:t>
            </w:r>
          </w:p>
        </w:tc>
        <w:tc>
          <w:tcPr>
            <w:tcW w:w="2340" w:type="dxa"/>
            <w:tcBorders>
              <w:top w:val="single" w:sz="12" w:space="0" w:color="auto"/>
              <w:left w:val="single" w:sz="6" w:space="0" w:color="auto"/>
              <w:bottom w:val="single" w:sz="6" w:space="0" w:color="auto"/>
              <w:right w:val="single" w:sz="6" w:space="0" w:color="auto"/>
            </w:tcBorders>
            <w:hideMark/>
          </w:tcPr>
          <w:p w:rsidR="00CA6BDB" w:rsidRPr="00EC1A46" w:rsidRDefault="00CA6BDB" w:rsidP="006813EE">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Req. ID:</w:t>
            </w:r>
          </w:p>
        </w:tc>
        <w:tc>
          <w:tcPr>
            <w:tcW w:w="2269" w:type="dxa"/>
            <w:tcBorders>
              <w:top w:val="single" w:sz="12" w:space="0" w:color="auto"/>
              <w:left w:val="single" w:sz="6" w:space="0" w:color="auto"/>
              <w:bottom w:val="single" w:sz="6" w:space="0" w:color="auto"/>
              <w:right w:val="single" w:sz="12" w:space="0" w:color="auto"/>
            </w:tcBorders>
            <w:hideMark/>
          </w:tcPr>
          <w:p w:rsidR="00CA6BDB" w:rsidRPr="00EC1A46" w:rsidRDefault="00CA6BDB" w:rsidP="00526D83">
            <w:pPr>
              <w:rPr>
                <w:rFonts w:asciiTheme="majorHAnsi" w:hAnsiTheme="majorHAnsi" w:cs="Calibri"/>
                <w:sz w:val="22"/>
              </w:rPr>
            </w:pPr>
            <w:r w:rsidRPr="00EC1A46">
              <w:rPr>
                <w:rFonts w:asciiTheme="majorHAnsi" w:hAnsiTheme="majorHAnsi" w:cs="Calibri"/>
                <w:b/>
                <w:sz w:val="22"/>
              </w:rPr>
              <w:t>FR 12.1</w:t>
            </w:r>
          </w:p>
        </w:tc>
      </w:tr>
      <w:tr w:rsidR="00B476A1" w:rsidRPr="008C0E46" w:rsidTr="006813EE">
        <w:tc>
          <w:tcPr>
            <w:tcW w:w="2088" w:type="dxa"/>
            <w:tcBorders>
              <w:top w:val="single" w:sz="6" w:space="0" w:color="auto"/>
              <w:left w:val="single" w:sz="12" w:space="0" w:color="auto"/>
              <w:bottom w:val="single" w:sz="6" w:space="0" w:color="auto"/>
              <w:right w:val="single" w:sz="6" w:space="0" w:color="auto"/>
            </w:tcBorders>
            <w:hideMark/>
          </w:tcPr>
          <w:p w:rsidR="00B476A1" w:rsidRPr="00EC1A46" w:rsidRDefault="00B476A1" w:rsidP="006813EE">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lastRenderedPageBreak/>
              <w:t>Created By:</w:t>
            </w:r>
          </w:p>
        </w:tc>
        <w:tc>
          <w:tcPr>
            <w:tcW w:w="2160" w:type="dxa"/>
            <w:tcBorders>
              <w:top w:val="single" w:sz="6" w:space="0" w:color="auto"/>
              <w:left w:val="single" w:sz="6" w:space="0" w:color="auto"/>
              <w:bottom w:val="single" w:sz="6" w:space="0" w:color="auto"/>
              <w:right w:val="single" w:sz="6" w:space="0" w:color="auto"/>
            </w:tcBorders>
            <w:hideMark/>
          </w:tcPr>
          <w:p w:rsidR="00B476A1" w:rsidRPr="00EC1A46" w:rsidRDefault="00B476A1" w:rsidP="006813EE">
            <w:pPr>
              <w:pStyle w:val="ListParagraph"/>
              <w:spacing w:after="0" w:line="240" w:lineRule="auto"/>
              <w:contextualSpacing/>
              <w:rPr>
                <w:rFonts w:asciiTheme="majorHAnsi" w:hAnsiTheme="majorHAnsi" w:cs="Calibri"/>
                <w:color w:val="000000"/>
              </w:rPr>
            </w:pPr>
            <w:r w:rsidRPr="00EC1A46">
              <w:rPr>
                <w:rFonts w:asciiTheme="majorHAnsi" w:hAnsiTheme="majorHAnsi" w:cs="Calibri"/>
                <w:color w:val="000000"/>
              </w:rPr>
              <w:t>Bibhudutta</w:t>
            </w:r>
          </w:p>
        </w:tc>
        <w:tc>
          <w:tcPr>
            <w:tcW w:w="2340" w:type="dxa"/>
            <w:tcBorders>
              <w:top w:val="single" w:sz="6" w:space="0" w:color="auto"/>
              <w:left w:val="single" w:sz="6" w:space="0" w:color="auto"/>
              <w:bottom w:val="single" w:sz="6" w:space="0" w:color="auto"/>
              <w:right w:val="single" w:sz="6" w:space="0" w:color="auto"/>
            </w:tcBorders>
            <w:hideMark/>
          </w:tcPr>
          <w:p w:rsidR="00B476A1" w:rsidRPr="00EC1A46" w:rsidRDefault="00B476A1" w:rsidP="006813EE">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Last Updated By:</w:t>
            </w:r>
          </w:p>
        </w:tc>
        <w:tc>
          <w:tcPr>
            <w:tcW w:w="2269" w:type="dxa"/>
            <w:tcBorders>
              <w:top w:val="single" w:sz="6" w:space="0" w:color="auto"/>
              <w:left w:val="single" w:sz="6" w:space="0" w:color="auto"/>
              <w:bottom w:val="single" w:sz="6" w:space="0" w:color="auto"/>
              <w:right w:val="single" w:sz="12" w:space="0" w:color="auto"/>
            </w:tcBorders>
          </w:tcPr>
          <w:p w:rsidR="00B476A1" w:rsidRPr="00EC1A46" w:rsidRDefault="00B476A1" w:rsidP="006813EE">
            <w:pPr>
              <w:rPr>
                <w:rFonts w:asciiTheme="majorHAnsi" w:hAnsiTheme="majorHAnsi" w:cs="Calibri"/>
                <w:sz w:val="22"/>
              </w:rPr>
            </w:pPr>
          </w:p>
        </w:tc>
      </w:tr>
      <w:tr w:rsidR="00B476A1" w:rsidRPr="008C0E46" w:rsidTr="006813EE">
        <w:tc>
          <w:tcPr>
            <w:tcW w:w="2088" w:type="dxa"/>
            <w:tcBorders>
              <w:top w:val="single" w:sz="6" w:space="0" w:color="auto"/>
              <w:left w:val="single" w:sz="12" w:space="0" w:color="auto"/>
              <w:bottom w:val="single" w:sz="6" w:space="0" w:color="auto"/>
              <w:right w:val="single" w:sz="6" w:space="0" w:color="auto"/>
            </w:tcBorders>
            <w:hideMark/>
          </w:tcPr>
          <w:p w:rsidR="00B476A1" w:rsidRPr="00EC1A46" w:rsidRDefault="00B476A1" w:rsidP="006813EE">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Date  Created:</w:t>
            </w:r>
          </w:p>
        </w:tc>
        <w:tc>
          <w:tcPr>
            <w:tcW w:w="2160" w:type="dxa"/>
            <w:tcBorders>
              <w:top w:val="single" w:sz="6" w:space="0" w:color="auto"/>
              <w:left w:val="single" w:sz="6" w:space="0" w:color="auto"/>
              <w:bottom w:val="single" w:sz="6" w:space="0" w:color="auto"/>
              <w:right w:val="single" w:sz="6" w:space="0" w:color="auto"/>
            </w:tcBorders>
          </w:tcPr>
          <w:p w:rsidR="00B476A1" w:rsidRPr="00EC1A46" w:rsidRDefault="00B476A1" w:rsidP="006813EE">
            <w:pPr>
              <w:pStyle w:val="ListParagraph"/>
              <w:spacing w:after="0" w:line="240" w:lineRule="auto"/>
              <w:contextualSpacing/>
              <w:rPr>
                <w:rFonts w:asciiTheme="majorHAnsi" w:hAnsiTheme="majorHAnsi" w:cs="Calibri"/>
                <w:color w:val="000000"/>
              </w:rPr>
            </w:pPr>
          </w:p>
        </w:tc>
        <w:tc>
          <w:tcPr>
            <w:tcW w:w="2340" w:type="dxa"/>
            <w:tcBorders>
              <w:top w:val="single" w:sz="6" w:space="0" w:color="auto"/>
              <w:left w:val="single" w:sz="6" w:space="0" w:color="auto"/>
              <w:bottom w:val="single" w:sz="6" w:space="0" w:color="auto"/>
              <w:right w:val="single" w:sz="6" w:space="0" w:color="auto"/>
            </w:tcBorders>
            <w:hideMark/>
          </w:tcPr>
          <w:p w:rsidR="00B476A1" w:rsidRPr="00EC1A46" w:rsidRDefault="00B476A1" w:rsidP="006813EE">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 xml:space="preserve">  Last Updated Date:</w:t>
            </w:r>
          </w:p>
        </w:tc>
        <w:tc>
          <w:tcPr>
            <w:tcW w:w="2269" w:type="dxa"/>
            <w:tcBorders>
              <w:top w:val="single" w:sz="6" w:space="0" w:color="auto"/>
              <w:left w:val="single" w:sz="6" w:space="0" w:color="auto"/>
              <w:bottom w:val="single" w:sz="6" w:space="0" w:color="auto"/>
              <w:right w:val="single" w:sz="12" w:space="0" w:color="auto"/>
            </w:tcBorders>
          </w:tcPr>
          <w:p w:rsidR="00B476A1" w:rsidRPr="00EC1A46" w:rsidRDefault="00B476A1" w:rsidP="006813EE">
            <w:pPr>
              <w:rPr>
                <w:rFonts w:asciiTheme="majorHAnsi" w:hAnsiTheme="majorHAnsi" w:cs="Calibri"/>
                <w:sz w:val="22"/>
              </w:rPr>
            </w:pPr>
          </w:p>
        </w:tc>
      </w:tr>
      <w:tr w:rsidR="00B476A1" w:rsidRPr="008C0E46" w:rsidTr="006813EE">
        <w:tc>
          <w:tcPr>
            <w:tcW w:w="2088" w:type="dxa"/>
            <w:tcBorders>
              <w:top w:val="single" w:sz="6" w:space="0" w:color="auto"/>
              <w:left w:val="single" w:sz="12" w:space="0" w:color="auto"/>
              <w:bottom w:val="single" w:sz="12" w:space="0" w:color="auto"/>
              <w:right w:val="single" w:sz="6" w:space="0" w:color="auto"/>
            </w:tcBorders>
            <w:hideMark/>
          </w:tcPr>
          <w:p w:rsidR="00B476A1" w:rsidRPr="00EC1A46" w:rsidRDefault="00B476A1" w:rsidP="006813EE">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Use Case Name:</w:t>
            </w:r>
          </w:p>
        </w:tc>
        <w:tc>
          <w:tcPr>
            <w:tcW w:w="6769" w:type="dxa"/>
            <w:gridSpan w:val="3"/>
            <w:tcBorders>
              <w:top w:val="single" w:sz="6" w:space="0" w:color="auto"/>
              <w:left w:val="single" w:sz="6" w:space="0" w:color="auto"/>
              <w:bottom w:val="single" w:sz="12" w:space="0" w:color="auto"/>
              <w:right w:val="single" w:sz="12" w:space="0" w:color="auto"/>
            </w:tcBorders>
            <w:hideMark/>
          </w:tcPr>
          <w:p w:rsidR="00B476A1" w:rsidRPr="00EC1A46" w:rsidRDefault="00B476A1" w:rsidP="00DA04C6">
            <w:pPr>
              <w:pStyle w:val="ListParagraph"/>
              <w:spacing w:after="0" w:line="240" w:lineRule="auto"/>
              <w:contextualSpacing/>
              <w:rPr>
                <w:rFonts w:asciiTheme="majorHAnsi" w:hAnsiTheme="majorHAnsi" w:cs="Calibri"/>
                <w:b/>
                <w:color w:val="000000"/>
              </w:rPr>
            </w:pPr>
            <w:r w:rsidRPr="00EC1A46">
              <w:rPr>
                <w:rStyle w:val="Strong"/>
                <w:rFonts w:asciiTheme="majorHAnsi" w:hAnsiTheme="majorHAnsi" w:cs="Calibri"/>
                <w:b w:val="0"/>
                <w:color w:val="auto"/>
              </w:rPr>
              <w:t xml:space="preserve">Routing </w:t>
            </w:r>
            <w:r w:rsidRPr="00EC1A46">
              <w:rPr>
                <w:rFonts w:asciiTheme="majorHAnsi" w:hAnsiTheme="majorHAnsi" w:cs="Calibri"/>
                <w:color w:val="auto"/>
              </w:rPr>
              <w:t xml:space="preserve">From </w:t>
            </w:r>
            <w:r w:rsidR="00DA04C6" w:rsidRPr="00EC1A46">
              <w:rPr>
                <w:rFonts w:asciiTheme="majorHAnsi" w:hAnsiTheme="majorHAnsi" w:cs="Calibri"/>
                <w:color w:val="auto"/>
              </w:rPr>
              <w:t>Context Menu</w:t>
            </w:r>
          </w:p>
        </w:tc>
      </w:tr>
    </w:tbl>
    <w:p w:rsidR="00B476A1" w:rsidRPr="00EC1A46" w:rsidRDefault="00B476A1" w:rsidP="00B476A1">
      <w:pPr>
        <w:tabs>
          <w:tab w:val="left" w:pos="900"/>
          <w:tab w:val="num" w:pos="1746"/>
        </w:tabs>
        <w:autoSpaceDE w:val="0"/>
        <w:autoSpaceDN w:val="0"/>
        <w:adjustRightInd w:val="0"/>
        <w:spacing w:line="360" w:lineRule="auto"/>
        <w:ind w:left="90"/>
        <w:jc w:val="both"/>
        <w:rPr>
          <w:rFonts w:asciiTheme="majorHAnsi" w:hAnsiTheme="majorHAnsi" w:cs="Calibri"/>
          <w:sz w:val="20"/>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tblPr>
      <w:tblGrid>
        <w:gridCol w:w="2088"/>
        <w:gridCol w:w="6750"/>
      </w:tblGrid>
      <w:tr w:rsidR="00B476A1" w:rsidRPr="008C0E46" w:rsidTr="006813EE">
        <w:tc>
          <w:tcPr>
            <w:tcW w:w="2088" w:type="dxa"/>
            <w:tcBorders>
              <w:top w:val="single" w:sz="12" w:space="0" w:color="auto"/>
              <w:left w:val="single" w:sz="12" w:space="0" w:color="auto"/>
              <w:bottom w:val="single" w:sz="6" w:space="0" w:color="auto"/>
              <w:right w:val="single" w:sz="6" w:space="0" w:color="auto"/>
            </w:tcBorders>
            <w:hideMark/>
          </w:tcPr>
          <w:p w:rsidR="00B476A1" w:rsidRPr="00EC1A46" w:rsidRDefault="00B476A1" w:rsidP="006813EE">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Actor:</w:t>
            </w:r>
          </w:p>
        </w:tc>
        <w:tc>
          <w:tcPr>
            <w:tcW w:w="6750" w:type="dxa"/>
            <w:tcBorders>
              <w:top w:val="single" w:sz="12" w:space="0" w:color="auto"/>
              <w:left w:val="single" w:sz="6" w:space="0" w:color="auto"/>
              <w:bottom w:val="single" w:sz="6" w:space="0" w:color="auto"/>
              <w:right w:val="single" w:sz="12" w:space="0" w:color="auto"/>
            </w:tcBorders>
            <w:hideMark/>
          </w:tcPr>
          <w:p w:rsidR="00B476A1" w:rsidRPr="00EC1A46" w:rsidRDefault="00B476A1" w:rsidP="006813EE">
            <w:pPr>
              <w:rPr>
                <w:rFonts w:asciiTheme="majorHAnsi" w:hAnsiTheme="majorHAnsi" w:cs="Calibri"/>
                <w:sz w:val="22"/>
                <w:szCs w:val="22"/>
              </w:rPr>
            </w:pPr>
            <w:r w:rsidRPr="00EC1A46">
              <w:rPr>
                <w:rFonts w:asciiTheme="majorHAnsi" w:hAnsiTheme="majorHAnsi" w:cs="Calibri"/>
                <w:sz w:val="22"/>
                <w:szCs w:val="22"/>
              </w:rPr>
              <w:t>User</w:t>
            </w:r>
          </w:p>
        </w:tc>
      </w:tr>
      <w:tr w:rsidR="00B476A1" w:rsidRPr="008C0E46" w:rsidTr="006813EE">
        <w:tc>
          <w:tcPr>
            <w:tcW w:w="2088" w:type="dxa"/>
            <w:tcBorders>
              <w:top w:val="single" w:sz="6" w:space="0" w:color="auto"/>
              <w:left w:val="single" w:sz="12" w:space="0" w:color="auto"/>
              <w:bottom w:val="single" w:sz="6" w:space="0" w:color="auto"/>
              <w:right w:val="single" w:sz="6" w:space="0" w:color="auto"/>
            </w:tcBorders>
            <w:hideMark/>
          </w:tcPr>
          <w:p w:rsidR="00B476A1" w:rsidRPr="00EC1A46" w:rsidRDefault="00B476A1" w:rsidP="006813EE">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Description:</w:t>
            </w:r>
          </w:p>
        </w:tc>
        <w:tc>
          <w:tcPr>
            <w:tcW w:w="6750" w:type="dxa"/>
            <w:tcBorders>
              <w:top w:val="single" w:sz="6" w:space="0" w:color="auto"/>
              <w:left w:val="single" w:sz="6" w:space="0" w:color="auto"/>
              <w:bottom w:val="single" w:sz="6" w:space="0" w:color="auto"/>
              <w:right w:val="single" w:sz="12" w:space="0" w:color="auto"/>
            </w:tcBorders>
          </w:tcPr>
          <w:p w:rsidR="00B476A1" w:rsidRPr="00EC1A46" w:rsidRDefault="00B476A1" w:rsidP="00526D83">
            <w:pPr>
              <w:tabs>
                <w:tab w:val="clear" w:pos="5760"/>
                <w:tab w:val="left" w:pos="6552"/>
              </w:tabs>
              <w:ind w:right="-18"/>
              <w:rPr>
                <w:rFonts w:asciiTheme="majorHAnsi" w:hAnsiTheme="majorHAnsi" w:cs="Calibri"/>
                <w:sz w:val="22"/>
                <w:szCs w:val="22"/>
              </w:rPr>
            </w:pPr>
            <w:r w:rsidRPr="00EC1A46">
              <w:rPr>
                <w:rFonts w:asciiTheme="majorHAnsi" w:hAnsiTheme="majorHAnsi" w:cs="Calibri"/>
                <w:sz w:val="22"/>
                <w:szCs w:val="22"/>
              </w:rPr>
              <w:t xml:space="preserve">User will facilitate by the application to </w:t>
            </w:r>
            <w:r w:rsidR="00526D83" w:rsidRPr="00EC1A46">
              <w:rPr>
                <w:rFonts w:asciiTheme="majorHAnsi" w:hAnsiTheme="majorHAnsi" w:cs="Calibri"/>
                <w:sz w:val="22"/>
                <w:szCs w:val="22"/>
              </w:rPr>
              <w:t>find</w:t>
            </w:r>
            <w:r w:rsidRPr="00EC1A46">
              <w:rPr>
                <w:rFonts w:asciiTheme="majorHAnsi" w:hAnsiTheme="majorHAnsi" w:cs="Calibri"/>
                <w:sz w:val="22"/>
                <w:szCs w:val="22"/>
              </w:rPr>
              <w:t xml:space="preserve"> his/her route from Address, Road, POI, FP, Area, UIP, GPS Location</w:t>
            </w:r>
            <w:r w:rsidR="008F1DA8" w:rsidRPr="00EC1A46">
              <w:rPr>
                <w:rFonts w:asciiTheme="majorHAnsi" w:hAnsiTheme="majorHAnsi" w:cs="Calibri"/>
                <w:sz w:val="22"/>
                <w:szCs w:val="22"/>
              </w:rPr>
              <w:t>, Keyed-in Coordinate</w:t>
            </w:r>
          </w:p>
        </w:tc>
      </w:tr>
      <w:tr w:rsidR="00B476A1" w:rsidRPr="008C0E46" w:rsidTr="006813EE">
        <w:tc>
          <w:tcPr>
            <w:tcW w:w="2088" w:type="dxa"/>
            <w:tcBorders>
              <w:top w:val="single" w:sz="6" w:space="0" w:color="auto"/>
              <w:left w:val="single" w:sz="12" w:space="0" w:color="auto"/>
              <w:bottom w:val="single" w:sz="6" w:space="0" w:color="auto"/>
              <w:right w:val="single" w:sz="6" w:space="0" w:color="auto"/>
            </w:tcBorders>
            <w:hideMark/>
          </w:tcPr>
          <w:p w:rsidR="00B476A1" w:rsidRPr="00EC1A46" w:rsidRDefault="00B476A1" w:rsidP="006813EE">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Preconditions:</w:t>
            </w:r>
          </w:p>
        </w:tc>
        <w:tc>
          <w:tcPr>
            <w:tcW w:w="6750" w:type="dxa"/>
            <w:tcBorders>
              <w:top w:val="single" w:sz="6" w:space="0" w:color="auto"/>
              <w:left w:val="single" w:sz="6" w:space="0" w:color="auto"/>
              <w:bottom w:val="single" w:sz="6" w:space="0" w:color="auto"/>
              <w:right w:val="single" w:sz="12" w:space="0" w:color="auto"/>
            </w:tcBorders>
            <w:hideMark/>
          </w:tcPr>
          <w:p w:rsidR="00B476A1" w:rsidRPr="00EC1A46" w:rsidRDefault="00B476A1" w:rsidP="00770790">
            <w:pPr>
              <w:numPr>
                <w:ilvl w:val="0"/>
                <w:numId w:val="14"/>
              </w:numPr>
              <w:rPr>
                <w:rFonts w:asciiTheme="majorHAnsi" w:hAnsiTheme="majorHAnsi" w:cs="Calibri"/>
                <w:sz w:val="22"/>
                <w:szCs w:val="22"/>
              </w:rPr>
            </w:pPr>
            <w:r w:rsidRPr="00EC1A46">
              <w:rPr>
                <w:rFonts w:asciiTheme="majorHAnsi" w:hAnsiTheme="majorHAnsi" w:cs="Calibri"/>
                <w:sz w:val="22"/>
                <w:szCs w:val="22"/>
              </w:rPr>
              <w:t>Device should be on mode</w:t>
            </w:r>
          </w:p>
          <w:p w:rsidR="00B476A1" w:rsidRPr="00EC1A46" w:rsidRDefault="00B476A1" w:rsidP="00770790">
            <w:pPr>
              <w:numPr>
                <w:ilvl w:val="0"/>
                <w:numId w:val="14"/>
              </w:numPr>
              <w:rPr>
                <w:rFonts w:asciiTheme="majorHAnsi" w:hAnsiTheme="majorHAnsi" w:cs="Calibri"/>
                <w:sz w:val="22"/>
                <w:szCs w:val="22"/>
              </w:rPr>
            </w:pPr>
            <w:r w:rsidRPr="00EC1A46">
              <w:rPr>
                <w:rFonts w:asciiTheme="majorHAnsi" w:hAnsiTheme="majorHAnsi" w:cs="Calibri"/>
                <w:sz w:val="22"/>
                <w:szCs w:val="22"/>
              </w:rPr>
              <w:t>Bahrain locator app must be available on mobile or will be installed from the mobile market/play store.</w:t>
            </w:r>
          </w:p>
          <w:p w:rsidR="00B476A1" w:rsidRPr="00EC1A46" w:rsidRDefault="00B476A1" w:rsidP="00770790">
            <w:pPr>
              <w:numPr>
                <w:ilvl w:val="0"/>
                <w:numId w:val="14"/>
              </w:numPr>
              <w:rPr>
                <w:rFonts w:asciiTheme="majorHAnsi" w:hAnsiTheme="majorHAnsi" w:cs="Calibri"/>
                <w:sz w:val="22"/>
                <w:szCs w:val="22"/>
              </w:rPr>
            </w:pPr>
            <w:r w:rsidRPr="00EC1A46">
              <w:rPr>
                <w:rFonts w:asciiTheme="majorHAnsi" w:hAnsiTheme="majorHAnsi" w:cs="Calibri"/>
                <w:sz w:val="22"/>
                <w:szCs w:val="22"/>
              </w:rPr>
              <w:t>Device should connect to the internet.</w:t>
            </w:r>
          </w:p>
          <w:p w:rsidR="00B476A1" w:rsidRPr="00EC1A46" w:rsidRDefault="00B476A1" w:rsidP="00770790">
            <w:pPr>
              <w:numPr>
                <w:ilvl w:val="0"/>
                <w:numId w:val="14"/>
              </w:numPr>
              <w:rPr>
                <w:rFonts w:asciiTheme="majorHAnsi" w:hAnsiTheme="majorHAnsi" w:cs="Calibri"/>
                <w:sz w:val="22"/>
                <w:szCs w:val="22"/>
              </w:rPr>
            </w:pPr>
            <w:r w:rsidRPr="00EC1A46">
              <w:rPr>
                <w:rFonts w:asciiTheme="majorHAnsi" w:hAnsiTheme="majorHAnsi" w:cs="Calibri"/>
                <w:sz w:val="22"/>
                <w:szCs w:val="22"/>
              </w:rPr>
              <w:t>Device should establish a connection with the server.</w:t>
            </w:r>
          </w:p>
          <w:p w:rsidR="00B476A1" w:rsidRPr="00EC1A46" w:rsidRDefault="00B476A1" w:rsidP="00770790">
            <w:pPr>
              <w:numPr>
                <w:ilvl w:val="0"/>
                <w:numId w:val="14"/>
              </w:numPr>
              <w:rPr>
                <w:rFonts w:asciiTheme="majorHAnsi" w:hAnsiTheme="majorHAnsi" w:cs="Calibri"/>
                <w:sz w:val="22"/>
                <w:szCs w:val="22"/>
              </w:rPr>
            </w:pPr>
            <w:r w:rsidRPr="00EC1A46">
              <w:rPr>
                <w:rFonts w:asciiTheme="majorHAnsi" w:hAnsiTheme="majorHAnsi" w:cs="Calibri"/>
                <w:sz w:val="22"/>
                <w:szCs w:val="22"/>
              </w:rPr>
              <w:t>GPS should get enabled.</w:t>
            </w:r>
          </w:p>
        </w:tc>
      </w:tr>
      <w:tr w:rsidR="00B476A1" w:rsidRPr="008C0E46" w:rsidTr="006813EE">
        <w:tc>
          <w:tcPr>
            <w:tcW w:w="2088" w:type="dxa"/>
            <w:tcBorders>
              <w:top w:val="single" w:sz="6" w:space="0" w:color="auto"/>
              <w:left w:val="single" w:sz="12" w:space="0" w:color="auto"/>
              <w:bottom w:val="single" w:sz="6" w:space="0" w:color="auto"/>
              <w:right w:val="single" w:sz="6" w:space="0" w:color="auto"/>
            </w:tcBorders>
            <w:hideMark/>
          </w:tcPr>
          <w:p w:rsidR="00B476A1" w:rsidRPr="00EC1A46" w:rsidRDefault="00B476A1" w:rsidP="006813EE">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Normal Flow:</w:t>
            </w:r>
          </w:p>
        </w:tc>
        <w:tc>
          <w:tcPr>
            <w:tcW w:w="6750" w:type="dxa"/>
            <w:tcBorders>
              <w:top w:val="single" w:sz="6" w:space="0" w:color="auto"/>
              <w:left w:val="single" w:sz="6" w:space="0" w:color="auto"/>
              <w:bottom w:val="single" w:sz="6" w:space="0" w:color="auto"/>
              <w:right w:val="single" w:sz="12" w:space="0" w:color="auto"/>
            </w:tcBorders>
            <w:hideMark/>
          </w:tcPr>
          <w:p w:rsidR="00B476A1" w:rsidRPr="00EC1A46" w:rsidRDefault="00B476A1" w:rsidP="00770790">
            <w:pPr>
              <w:numPr>
                <w:ilvl w:val="0"/>
                <w:numId w:val="52"/>
              </w:numPr>
              <w:ind w:right="0"/>
              <w:rPr>
                <w:rFonts w:asciiTheme="majorHAnsi" w:hAnsiTheme="majorHAnsi" w:cs="Calibri"/>
                <w:sz w:val="22"/>
                <w:szCs w:val="22"/>
              </w:rPr>
            </w:pPr>
            <w:r w:rsidRPr="00EC1A46">
              <w:rPr>
                <w:rFonts w:asciiTheme="majorHAnsi" w:hAnsiTheme="majorHAnsi" w:cs="Calibri"/>
                <w:sz w:val="22"/>
                <w:szCs w:val="22"/>
              </w:rPr>
              <w:t>Start the Bahrain locator application.</w:t>
            </w:r>
          </w:p>
          <w:p w:rsidR="00B476A1" w:rsidRPr="00EC1A46" w:rsidRDefault="00B476A1" w:rsidP="00770790">
            <w:pPr>
              <w:numPr>
                <w:ilvl w:val="0"/>
                <w:numId w:val="52"/>
              </w:numPr>
              <w:ind w:right="0"/>
              <w:rPr>
                <w:rFonts w:asciiTheme="majorHAnsi" w:hAnsiTheme="majorHAnsi" w:cs="Calibri"/>
                <w:sz w:val="22"/>
                <w:szCs w:val="22"/>
              </w:rPr>
            </w:pPr>
            <w:r w:rsidRPr="00EC1A46">
              <w:rPr>
                <w:rFonts w:asciiTheme="majorHAnsi" w:hAnsiTheme="majorHAnsi" w:cs="Calibri"/>
                <w:sz w:val="22"/>
                <w:szCs w:val="22"/>
              </w:rPr>
              <w:t>Click on the routing icon from the context menu.</w:t>
            </w:r>
          </w:p>
          <w:p w:rsidR="00B476A1" w:rsidRPr="00EC1A46" w:rsidRDefault="00B476A1" w:rsidP="00770790">
            <w:pPr>
              <w:numPr>
                <w:ilvl w:val="0"/>
                <w:numId w:val="52"/>
              </w:numPr>
              <w:ind w:right="0"/>
              <w:rPr>
                <w:rFonts w:asciiTheme="majorHAnsi" w:hAnsiTheme="majorHAnsi" w:cs="Calibri"/>
                <w:sz w:val="22"/>
                <w:szCs w:val="22"/>
              </w:rPr>
            </w:pPr>
            <w:r w:rsidRPr="00EC1A46">
              <w:rPr>
                <w:rFonts w:asciiTheme="majorHAnsi" w:hAnsiTheme="majorHAnsi" w:cs="Calibri"/>
                <w:sz w:val="22"/>
                <w:szCs w:val="22"/>
              </w:rPr>
              <w:t>Application will display the routing pop up.</w:t>
            </w:r>
          </w:p>
          <w:p w:rsidR="00B476A1" w:rsidRPr="00EC1A46" w:rsidRDefault="00B476A1" w:rsidP="00770790">
            <w:pPr>
              <w:numPr>
                <w:ilvl w:val="0"/>
                <w:numId w:val="52"/>
              </w:numPr>
              <w:tabs>
                <w:tab w:val="clear" w:pos="720"/>
                <w:tab w:val="clear" w:pos="5760"/>
              </w:tabs>
              <w:autoSpaceDE w:val="0"/>
              <w:autoSpaceDN w:val="0"/>
              <w:adjustRightInd w:val="0"/>
              <w:ind w:right="0"/>
              <w:rPr>
                <w:rFonts w:asciiTheme="majorHAnsi" w:hAnsiTheme="majorHAnsi" w:cs="Calibri"/>
                <w:bCs/>
                <w:sz w:val="22"/>
                <w:szCs w:val="22"/>
              </w:rPr>
            </w:pPr>
            <w:r w:rsidRPr="00EC1A46">
              <w:rPr>
                <w:rFonts w:asciiTheme="majorHAnsi" w:hAnsiTheme="majorHAnsi" w:cs="Calibri"/>
                <w:sz w:val="22"/>
                <w:szCs w:val="22"/>
              </w:rPr>
              <w:t>Select the search option (</w:t>
            </w:r>
            <w:r w:rsidRPr="00EC1A46">
              <w:rPr>
                <w:rFonts w:asciiTheme="majorHAnsi" w:hAnsiTheme="majorHAnsi" w:cs="Calibri"/>
                <w:bCs/>
                <w:sz w:val="22"/>
                <w:szCs w:val="22"/>
              </w:rPr>
              <w:t xml:space="preserve">Address, Road, Admin, FP and POI) </w:t>
            </w:r>
            <w:r w:rsidR="008F1DA8" w:rsidRPr="00EC1A46">
              <w:rPr>
                <w:rFonts w:asciiTheme="majorHAnsi" w:hAnsiTheme="majorHAnsi" w:cs="Calibri"/>
                <w:b/>
                <w:bCs/>
                <w:sz w:val="22"/>
                <w:szCs w:val="22"/>
              </w:rPr>
              <w:t>OR</w:t>
            </w:r>
            <w:r w:rsidR="008F1DA8" w:rsidRPr="00EC1A46">
              <w:rPr>
                <w:rFonts w:asciiTheme="majorHAnsi" w:hAnsiTheme="majorHAnsi" w:cs="Calibri"/>
                <w:bCs/>
                <w:sz w:val="22"/>
                <w:szCs w:val="22"/>
              </w:rPr>
              <w:t xml:space="preserve"> use the current GPS location </w:t>
            </w:r>
            <w:r w:rsidR="008F1DA8" w:rsidRPr="00EC1A46">
              <w:rPr>
                <w:rFonts w:asciiTheme="majorHAnsi" w:hAnsiTheme="majorHAnsi" w:cs="Calibri"/>
                <w:b/>
                <w:bCs/>
                <w:sz w:val="22"/>
                <w:szCs w:val="22"/>
              </w:rPr>
              <w:t>OR</w:t>
            </w:r>
            <w:r w:rsidR="008F1DA8" w:rsidRPr="00EC1A46">
              <w:rPr>
                <w:rFonts w:asciiTheme="majorHAnsi" w:hAnsiTheme="majorHAnsi" w:cs="Calibri"/>
                <w:bCs/>
                <w:sz w:val="22"/>
                <w:szCs w:val="22"/>
              </w:rPr>
              <w:t xml:space="preserve"> tap the screen to collect UIP </w:t>
            </w:r>
            <w:r w:rsidR="008F1DA8" w:rsidRPr="00EC1A46">
              <w:rPr>
                <w:rFonts w:asciiTheme="majorHAnsi" w:hAnsiTheme="majorHAnsi" w:cs="Calibri"/>
                <w:b/>
                <w:bCs/>
                <w:sz w:val="22"/>
                <w:szCs w:val="22"/>
              </w:rPr>
              <w:t>OR</w:t>
            </w:r>
            <w:r w:rsidR="008F1DA8" w:rsidRPr="00EC1A46">
              <w:rPr>
                <w:rFonts w:asciiTheme="majorHAnsi" w:hAnsiTheme="majorHAnsi" w:cs="Calibri"/>
                <w:bCs/>
                <w:sz w:val="22"/>
                <w:szCs w:val="22"/>
              </w:rPr>
              <w:t>Keyin XY for start point</w:t>
            </w:r>
          </w:p>
          <w:p w:rsidR="00B476A1" w:rsidRPr="00EC1A46" w:rsidRDefault="00B476A1" w:rsidP="00770790">
            <w:pPr>
              <w:numPr>
                <w:ilvl w:val="0"/>
                <w:numId w:val="52"/>
              </w:numPr>
              <w:tabs>
                <w:tab w:val="clear" w:pos="720"/>
                <w:tab w:val="clear" w:pos="5760"/>
              </w:tabs>
              <w:autoSpaceDE w:val="0"/>
              <w:autoSpaceDN w:val="0"/>
              <w:adjustRightInd w:val="0"/>
              <w:ind w:right="0"/>
              <w:rPr>
                <w:rFonts w:asciiTheme="majorHAnsi" w:hAnsiTheme="majorHAnsi" w:cs="Calibri"/>
                <w:bCs/>
                <w:sz w:val="22"/>
                <w:szCs w:val="22"/>
              </w:rPr>
            </w:pPr>
            <w:r w:rsidRPr="00EC1A46">
              <w:rPr>
                <w:rFonts w:asciiTheme="majorHAnsi" w:hAnsiTheme="majorHAnsi" w:cs="Calibri"/>
                <w:sz w:val="22"/>
                <w:szCs w:val="22"/>
              </w:rPr>
              <w:t>Select the search option (</w:t>
            </w:r>
            <w:r w:rsidRPr="00EC1A46">
              <w:rPr>
                <w:rFonts w:asciiTheme="majorHAnsi" w:hAnsiTheme="majorHAnsi" w:cs="Calibri"/>
                <w:bCs/>
                <w:sz w:val="22"/>
                <w:szCs w:val="22"/>
              </w:rPr>
              <w:t xml:space="preserve">Address, Road, Admin, FP and POI) </w:t>
            </w:r>
            <w:r w:rsidR="008F1DA8" w:rsidRPr="00EC1A46">
              <w:rPr>
                <w:rFonts w:asciiTheme="majorHAnsi" w:hAnsiTheme="majorHAnsi" w:cs="Calibri"/>
                <w:b/>
                <w:bCs/>
                <w:sz w:val="22"/>
                <w:szCs w:val="22"/>
              </w:rPr>
              <w:t>OR</w:t>
            </w:r>
            <w:r w:rsidR="008F1DA8" w:rsidRPr="00EC1A46">
              <w:rPr>
                <w:rFonts w:asciiTheme="majorHAnsi" w:hAnsiTheme="majorHAnsi" w:cs="Calibri"/>
                <w:bCs/>
                <w:sz w:val="22"/>
                <w:szCs w:val="22"/>
              </w:rPr>
              <w:t xml:space="preserve"> use the current GPS location </w:t>
            </w:r>
            <w:r w:rsidR="008F1DA8" w:rsidRPr="00EC1A46">
              <w:rPr>
                <w:rFonts w:asciiTheme="majorHAnsi" w:hAnsiTheme="majorHAnsi" w:cs="Calibri"/>
                <w:b/>
                <w:bCs/>
                <w:sz w:val="22"/>
                <w:szCs w:val="22"/>
              </w:rPr>
              <w:t>OR</w:t>
            </w:r>
            <w:r w:rsidR="008F1DA8" w:rsidRPr="00EC1A46">
              <w:rPr>
                <w:rFonts w:asciiTheme="majorHAnsi" w:hAnsiTheme="majorHAnsi" w:cs="Calibri"/>
                <w:bCs/>
                <w:sz w:val="22"/>
                <w:szCs w:val="22"/>
              </w:rPr>
              <w:t xml:space="preserve"> tap the screen to collect UIP </w:t>
            </w:r>
            <w:r w:rsidR="008F1DA8" w:rsidRPr="00EC1A46">
              <w:rPr>
                <w:rFonts w:asciiTheme="majorHAnsi" w:hAnsiTheme="majorHAnsi" w:cs="Calibri"/>
                <w:b/>
                <w:bCs/>
                <w:sz w:val="22"/>
                <w:szCs w:val="22"/>
              </w:rPr>
              <w:t>OR</w:t>
            </w:r>
            <w:r w:rsidR="008F1DA8" w:rsidRPr="00EC1A46">
              <w:rPr>
                <w:rFonts w:asciiTheme="majorHAnsi" w:hAnsiTheme="majorHAnsi" w:cs="Calibri"/>
                <w:bCs/>
                <w:sz w:val="22"/>
                <w:szCs w:val="22"/>
              </w:rPr>
              <w:t xml:space="preserve">Keyin XY </w:t>
            </w:r>
            <w:r w:rsidRPr="00EC1A46">
              <w:rPr>
                <w:rFonts w:asciiTheme="majorHAnsi" w:hAnsiTheme="majorHAnsi" w:cs="Calibri"/>
                <w:bCs/>
                <w:sz w:val="22"/>
                <w:szCs w:val="22"/>
              </w:rPr>
              <w:t>for end point.</w:t>
            </w:r>
          </w:p>
          <w:p w:rsidR="00B476A1" w:rsidRPr="00EC1A46" w:rsidRDefault="00B476A1" w:rsidP="00770790">
            <w:pPr>
              <w:numPr>
                <w:ilvl w:val="0"/>
                <w:numId w:val="52"/>
              </w:numPr>
              <w:tabs>
                <w:tab w:val="clear" w:pos="720"/>
                <w:tab w:val="clear" w:pos="5760"/>
              </w:tabs>
              <w:autoSpaceDE w:val="0"/>
              <w:autoSpaceDN w:val="0"/>
              <w:adjustRightInd w:val="0"/>
              <w:ind w:right="0"/>
              <w:rPr>
                <w:rFonts w:asciiTheme="majorHAnsi" w:hAnsiTheme="majorHAnsi" w:cs="Calibri"/>
                <w:bCs/>
                <w:sz w:val="22"/>
                <w:szCs w:val="22"/>
              </w:rPr>
            </w:pPr>
            <w:r w:rsidRPr="00EC1A46">
              <w:rPr>
                <w:rFonts w:asciiTheme="majorHAnsi" w:hAnsiTheme="majorHAnsi" w:cs="Calibri"/>
                <w:sz w:val="22"/>
                <w:szCs w:val="22"/>
              </w:rPr>
              <w:t xml:space="preserve">After </w:t>
            </w:r>
            <w:r w:rsidR="008F1DA8" w:rsidRPr="00EC1A46">
              <w:rPr>
                <w:rFonts w:asciiTheme="majorHAnsi" w:hAnsiTheme="majorHAnsi" w:cs="Calibri"/>
                <w:sz w:val="22"/>
                <w:szCs w:val="22"/>
              </w:rPr>
              <w:t>previous operations the application will take the</w:t>
            </w:r>
            <w:r w:rsidRPr="00EC1A46">
              <w:rPr>
                <w:rFonts w:asciiTheme="majorHAnsi" w:hAnsiTheme="majorHAnsi" w:cs="Calibri"/>
                <w:bCs/>
                <w:sz w:val="22"/>
                <w:szCs w:val="22"/>
              </w:rPr>
              <w:t xml:space="preserve"> result as start point &amp; end point.</w:t>
            </w:r>
          </w:p>
          <w:p w:rsidR="00B476A1" w:rsidRPr="00EC1A46" w:rsidRDefault="00B476A1" w:rsidP="00770790">
            <w:pPr>
              <w:numPr>
                <w:ilvl w:val="0"/>
                <w:numId w:val="52"/>
              </w:numPr>
              <w:tabs>
                <w:tab w:val="clear" w:pos="720"/>
                <w:tab w:val="clear" w:pos="5760"/>
              </w:tabs>
              <w:autoSpaceDE w:val="0"/>
              <w:autoSpaceDN w:val="0"/>
              <w:adjustRightInd w:val="0"/>
              <w:ind w:right="0"/>
              <w:rPr>
                <w:rFonts w:asciiTheme="majorHAnsi" w:hAnsiTheme="majorHAnsi" w:cs="Calibri"/>
                <w:bCs/>
                <w:sz w:val="22"/>
                <w:szCs w:val="22"/>
              </w:rPr>
            </w:pPr>
            <w:r w:rsidRPr="00EC1A46">
              <w:rPr>
                <w:rFonts w:asciiTheme="majorHAnsi" w:hAnsiTheme="majorHAnsi" w:cs="Calibri"/>
                <w:bCs/>
                <w:sz w:val="22"/>
                <w:szCs w:val="22"/>
              </w:rPr>
              <w:t>Click on the “Get Direction button: to find the route</w:t>
            </w:r>
            <w:r w:rsidR="008B0CF4" w:rsidRPr="00EC1A46">
              <w:rPr>
                <w:rFonts w:asciiTheme="majorHAnsi" w:hAnsiTheme="majorHAnsi" w:cs="Calibri"/>
                <w:bCs/>
                <w:sz w:val="22"/>
                <w:szCs w:val="22"/>
              </w:rPr>
              <w:t xml:space="preserve"> and display on the map along with Route Summary (Total Distance &amp; Time required to travel)</w:t>
            </w:r>
          </w:p>
          <w:p w:rsidR="008F1DA8" w:rsidRPr="00EC1A46" w:rsidRDefault="008F1DA8" w:rsidP="00770790">
            <w:pPr>
              <w:numPr>
                <w:ilvl w:val="0"/>
                <w:numId w:val="52"/>
              </w:numPr>
              <w:tabs>
                <w:tab w:val="clear" w:pos="720"/>
                <w:tab w:val="clear" w:pos="5760"/>
              </w:tabs>
              <w:autoSpaceDE w:val="0"/>
              <w:autoSpaceDN w:val="0"/>
              <w:adjustRightInd w:val="0"/>
              <w:ind w:right="0"/>
              <w:rPr>
                <w:rFonts w:asciiTheme="majorHAnsi" w:hAnsiTheme="majorHAnsi" w:cs="Calibri"/>
                <w:bCs/>
                <w:sz w:val="22"/>
                <w:szCs w:val="22"/>
              </w:rPr>
            </w:pPr>
            <w:r w:rsidRPr="00EC1A46">
              <w:rPr>
                <w:rFonts w:asciiTheme="majorHAnsi" w:hAnsiTheme="majorHAnsi" w:cs="Calibri"/>
                <w:bCs/>
                <w:sz w:val="22"/>
                <w:szCs w:val="22"/>
              </w:rPr>
              <w:t>Click on Icon 1 (described in Item 3.1.12) to display turn-by-tu</w:t>
            </w:r>
            <w:r w:rsidR="00CD73FA">
              <w:rPr>
                <w:rFonts w:asciiTheme="majorHAnsi" w:hAnsiTheme="majorHAnsi" w:cs="Calibri"/>
                <w:bCs/>
                <w:sz w:val="22"/>
                <w:szCs w:val="22"/>
              </w:rPr>
              <w:t>r</w:t>
            </w:r>
            <w:r w:rsidRPr="00EC1A46">
              <w:rPr>
                <w:rFonts w:asciiTheme="majorHAnsi" w:hAnsiTheme="majorHAnsi" w:cs="Calibri"/>
                <w:bCs/>
                <w:sz w:val="22"/>
                <w:szCs w:val="22"/>
              </w:rPr>
              <w:t>n direction.</w:t>
            </w:r>
          </w:p>
          <w:p w:rsidR="008B0CF4" w:rsidRPr="00EC1A46" w:rsidRDefault="008B0CF4" w:rsidP="00770790">
            <w:pPr>
              <w:numPr>
                <w:ilvl w:val="0"/>
                <w:numId w:val="52"/>
              </w:numPr>
              <w:tabs>
                <w:tab w:val="clear" w:pos="720"/>
                <w:tab w:val="clear" w:pos="5760"/>
              </w:tabs>
              <w:autoSpaceDE w:val="0"/>
              <w:autoSpaceDN w:val="0"/>
              <w:adjustRightInd w:val="0"/>
              <w:ind w:right="0"/>
              <w:rPr>
                <w:rFonts w:asciiTheme="majorHAnsi" w:hAnsiTheme="majorHAnsi" w:cs="Calibri"/>
                <w:bCs/>
                <w:sz w:val="22"/>
                <w:szCs w:val="22"/>
              </w:rPr>
            </w:pPr>
            <w:r w:rsidRPr="00EC1A46">
              <w:rPr>
                <w:rFonts w:asciiTheme="majorHAnsi" w:hAnsiTheme="majorHAnsi" w:cs="Calibri"/>
                <w:bCs/>
                <w:sz w:val="22"/>
                <w:szCs w:val="22"/>
              </w:rPr>
              <w:t xml:space="preserve">Application will display the route details in a new page with direction details. </w:t>
            </w:r>
          </w:p>
          <w:p w:rsidR="008B0CF4" w:rsidRPr="00EC1A46" w:rsidRDefault="008B0CF4" w:rsidP="00770790">
            <w:pPr>
              <w:numPr>
                <w:ilvl w:val="0"/>
                <w:numId w:val="52"/>
              </w:numPr>
              <w:tabs>
                <w:tab w:val="clear" w:pos="720"/>
                <w:tab w:val="clear" w:pos="5760"/>
              </w:tabs>
              <w:autoSpaceDE w:val="0"/>
              <w:autoSpaceDN w:val="0"/>
              <w:adjustRightInd w:val="0"/>
              <w:ind w:right="0"/>
              <w:rPr>
                <w:rFonts w:asciiTheme="majorHAnsi" w:hAnsiTheme="majorHAnsi" w:cs="Calibri"/>
                <w:bCs/>
                <w:sz w:val="22"/>
                <w:szCs w:val="22"/>
              </w:rPr>
            </w:pPr>
            <w:r w:rsidRPr="00EC1A46">
              <w:rPr>
                <w:rFonts w:asciiTheme="majorHAnsi" w:hAnsiTheme="majorHAnsi" w:cs="Calibri"/>
                <w:bCs/>
                <w:sz w:val="22"/>
                <w:szCs w:val="22"/>
              </w:rPr>
              <w:t>Click on the default “Back” button to go back to the page showing the Map with route.</w:t>
            </w:r>
          </w:p>
          <w:p w:rsidR="008B0CF4" w:rsidRPr="00EC1A46" w:rsidRDefault="008B0CF4" w:rsidP="00770790">
            <w:pPr>
              <w:numPr>
                <w:ilvl w:val="0"/>
                <w:numId w:val="52"/>
              </w:numPr>
              <w:tabs>
                <w:tab w:val="clear" w:pos="720"/>
                <w:tab w:val="clear" w:pos="5760"/>
              </w:tabs>
              <w:autoSpaceDE w:val="0"/>
              <w:autoSpaceDN w:val="0"/>
              <w:adjustRightInd w:val="0"/>
              <w:ind w:right="0"/>
              <w:rPr>
                <w:rFonts w:asciiTheme="majorHAnsi" w:hAnsiTheme="majorHAnsi" w:cs="Calibri"/>
                <w:bCs/>
                <w:sz w:val="22"/>
                <w:szCs w:val="22"/>
              </w:rPr>
            </w:pPr>
            <w:r w:rsidRPr="00EC1A46">
              <w:rPr>
                <w:rFonts w:asciiTheme="majorHAnsi" w:hAnsiTheme="majorHAnsi" w:cs="Calibri"/>
                <w:bCs/>
                <w:sz w:val="22"/>
                <w:szCs w:val="22"/>
              </w:rPr>
              <w:t xml:space="preserve">Click on Icon 2 (described in Item 3.1.12) to change routing </w:t>
            </w:r>
            <w:r w:rsidR="00CD73FA" w:rsidRPr="00CD73FA">
              <w:rPr>
                <w:rFonts w:asciiTheme="majorHAnsi" w:hAnsiTheme="majorHAnsi" w:cs="Calibri"/>
                <w:bCs/>
                <w:sz w:val="22"/>
                <w:szCs w:val="22"/>
              </w:rPr>
              <w:t>algorithm</w:t>
            </w:r>
            <w:r w:rsidRPr="00EC1A46">
              <w:rPr>
                <w:rFonts w:asciiTheme="majorHAnsi" w:hAnsiTheme="majorHAnsi" w:cs="Calibri"/>
                <w:bCs/>
                <w:sz w:val="22"/>
                <w:szCs w:val="22"/>
              </w:rPr>
              <w:t xml:space="preserve">. Route will be recalculated. </w:t>
            </w:r>
          </w:p>
          <w:p w:rsidR="00B476A1" w:rsidRPr="00D10898" w:rsidRDefault="00B476A1" w:rsidP="00770790">
            <w:pPr>
              <w:numPr>
                <w:ilvl w:val="0"/>
                <w:numId w:val="52"/>
              </w:numPr>
              <w:tabs>
                <w:tab w:val="clear" w:pos="720"/>
                <w:tab w:val="clear" w:pos="5760"/>
              </w:tabs>
              <w:autoSpaceDE w:val="0"/>
              <w:autoSpaceDN w:val="0"/>
              <w:adjustRightInd w:val="0"/>
              <w:ind w:right="0"/>
              <w:rPr>
                <w:rFonts w:asciiTheme="majorHAnsi" w:hAnsiTheme="majorHAnsi" w:cs="Calibri"/>
                <w:bCs/>
                <w:sz w:val="22"/>
                <w:szCs w:val="22"/>
              </w:rPr>
            </w:pPr>
            <w:r w:rsidRPr="00EC1A46">
              <w:rPr>
                <w:rFonts w:asciiTheme="majorHAnsi" w:hAnsiTheme="majorHAnsi" w:cs="Calibri"/>
                <w:bCs/>
                <w:sz w:val="22"/>
                <w:szCs w:val="22"/>
              </w:rPr>
              <w:t>Click on the “Swipe Direction button: to find the reverse route.</w:t>
            </w:r>
          </w:p>
        </w:tc>
      </w:tr>
      <w:tr w:rsidR="00B476A1" w:rsidRPr="008C0E46" w:rsidTr="006813EE">
        <w:tc>
          <w:tcPr>
            <w:tcW w:w="2088" w:type="dxa"/>
            <w:tcBorders>
              <w:top w:val="single" w:sz="6" w:space="0" w:color="auto"/>
              <w:left w:val="single" w:sz="12" w:space="0" w:color="auto"/>
              <w:bottom w:val="single" w:sz="6" w:space="0" w:color="auto"/>
              <w:right w:val="single" w:sz="6" w:space="0" w:color="auto"/>
            </w:tcBorders>
            <w:hideMark/>
          </w:tcPr>
          <w:p w:rsidR="00B476A1" w:rsidRPr="00EC1A46" w:rsidRDefault="00B476A1" w:rsidP="006813EE">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Alternative Flow:</w:t>
            </w:r>
          </w:p>
        </w:tc>
        <w:tc>
          <w:tcPr>
            <w:tcW w:w="6750" w:type="dxa"/>
            <w:tcBorders>
              <w:top w:val="single" w:sz="6" w:space="0" w:color="auto"/>
              <w:left w:val="single" w:sz="6" w:space="0" w:color="auto"/>
              <w:bottom w:val="single" w:sz="6" w:space="0" w:color="auto"/>
              <w:right w:val="single" w:sz="12" w:space="0" w:color="auto"/>
            </w:tcBorders>
            <w:hideMark/>
          </w:tcPr>
          <w:p w:rsidR="00B476A1" w:rsidRPr="00EC1A46" w:rsidRDefault="00B476A1" w:rsidP="006813EE">
            <w:pPr>
              <w:rPr>
                <w:rFonts w:asciiTheme="majorHAnsi" w:hAnsiTheme="majorHAnsi" w:cs="Calibri"/>
                <w:sz w:val="22"/>
                <w:szCs w:val="22"/>
              </w:rPr>
            </w:pPr>
            <w:r w:rsidRPr="00EC1A46">
              <w:rPr>
                <w:rFonts w:asciiTheme="majorHAnsi" w:hAnsiTheme="majorHAnsi" w:cs="Calibri"/>
                <w:sz w:val="22"/>
                <w:szCs w:val="22"/>
              </w:rPr>
              <w:t>Any network issue, user needs to close the application &amp; start again.</w:t>
            </w:r>
          </w:p>
        </w:tc>
      </w:tr>
      <w:tr w:rsidR="00B476A1" w:rsidRPr="008C0E46" w:rsidTr="006813EE">
        <w:tc>
          <w:tcPr>
            <w:tcW w:w="2088" w:type="dxa"/>
            <w:tcBorders>
              <w:top w:val="single" w:sz="6" w:space="0" w:color="auto"/>
              <w:left w:val="single" w:sz="12" w:space="0" w:color="auto"/>
              <w:bottom w:val="single" w:sz="6" w:space="0" w:color="auto"/>
              <w:right w:val="single" w:sz="6" w:space="0" w:color="auto"/>
            </w:tcBorders>
          </w:tcPr>
          <w:p w:rsidR="00B476A1" w:rsidRPr="00EC1A46" w:rsidRDefault="00B476A1" w:rsidP="006813EE">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Business Rules</w:t>
            </w:r>
          </w:p>
        </w:tc>
        <w:tc>
          <w:tcPr>
            <w:tcW w:w="6750" w:type="dxa"/>
            <w:tcBorders>
              <w:top w:val="single" w:sz="6" w:space="0" w:color="auto"/>
              <w:left w:val="single" w:sz="6" w:space="0" w:color="auto"/>
              <w:bottom w:val="single" w:sz="6" w:space="0" w:color="auto"/>
              <w:right w:val="single" w:sz="12" w:space="0" w:color="auto"/>
            </w:tcBorders>
          </w:tcPr>
          <w:p w:rsidR="00B476A1" w:rsidRPr="00EC1A46" w:rsidRDefault="00526D83" w:rsidP="00526D83">
            <w:pPr>
              <w:ind w:right="0"/>
              <w:rPr>
                <w:rFonts w:asciiTheme="majorHAnsi" w:hAnsiTheme="majorHAnsi" w:cs="Calibri"/>
                <w:sz w:val="22"/>
                <w:szCs w:val="22"/>
              </w:rPr>
            </w:pPr>
            <w:r w:rsidRPr="00EC1A46">
              <w:rPr>
                <w:rFonts w:asciiTheme="majorHAnsi" w:hAnsiTheme="majorHAnsi" w:cs="Calibri"/>
                <w:sz w:val="22"/>
                <w:szCs w:val="22"/>
              </w:rPr>
              <w:t>To get the Start point &amp; End point, User has to make a search</w:t>
            </w:r>
            <w:r w:rsidR="008F1DA8" w:rsidRPr="00EC1A46">
              <w:rPr>
                <w:rFonts w:asciiTheme="majorHAnsi" w:hAnsiTheme="majorHAnsi" w:cs="Calibri"/>
                <w:sz w:val="22"/>
                <w:szCs w:val="22"/>
              </w:rPr>
              <w:t xml:space="preserve"> or tap on the </w:t>
            </w:r>
            <w:r w:rsidR="00D10898" w:rsidRPr="00EC1A46">
              <w:rPr>
                <w:rFonts w:asciiTheme="majorHAnsi" w:hAnsiTheme="majorHAnsi" w:cs="Calibri"/>
                <w:sz w:val="22"/>
                <w:szCs w:val="22"/>
              </w:rPr>
              <w:t>screen (</w:t>
            </w:r>
            <w:r w:rsidR="008F1DA8" w:rsidRPr="00EC1A46">
              <w:rPr>
                <w:rFonts w:asciiTheme="majorHAnsi" w:hAnsiTheme="majorHAnsi" w:cs="Calibri"/>
                <w:sz w:val="22"/>
                <w:szCs w:val="22"/>
              </w:rPr>
              <w:t>UIP)</w:t>
            </w:r>
            <w:r w:rsidRPr="00EC1A46">
              <w:rPr>
                <w:rFonts w:asciiTheme="majorHAnsi" w:hAnsiTheme="majorHAnsi" w:cs="Calibri"/>
                <w:sz w:val="22"/>
                <w:szCs w:val="22"/>
              </w:rPr>
              <w:t>.</w:t>
            </w:r>
          </w:p>
          <w:p w:rsidR="00526D83" w:rsidRPr="00EC1A46" w:rsidRDefault="00526D83" w:rsidP="00DB091A">
            <w:pPr>
              <w:ind w:right="0"/>
              <w:rPr>
                <w:rFonts w:asciiTheme="majorHAnsi" w:hAnsiTheme="majorHAnsi" w:cs="Calibri"/>
                <w:sz w:val="22"/>
                <w:szCs w:val="22"/>
              </w:rPr>
            </w:pPr>
            <w:r w:rsidRPr="00EC1A46">
              <w:rPr>
                <w:rFonts w:asciiTheme="majorHAnsi" w:hAnsiTheme="majorHAnsi" w:cs="Calibri"/>
                <w:sz w:val="22"/>
                <w:szCs w:val="22"/>
              </w:rPr>
              <w:t xml:space="preserve">Application should </w:t>
            </w:r>
            <w:r w:rsidR="00DB091A" w:rsidRPr="00EC1A46">
              <w:rPr>
                <w:rFonts w:asciiTheme="majorHAnsi" w:hAnsiTheme="majorHAnsi" w:cs="Calibri"/>
                <w:sz w:val="22"/>
                <w:szCs w:val="22"/>
              </w:rPr>
              <w:t xml:space="preserve">display </w:t>
            </w:r>
            <w:r w:rsidRPr="00EC1A46">
              <w:rPr>
                <w:rFonts w:asciiTheme="majorHAnsi" w:hAnsiTheme="majorHAnsi" w:cs="Calibri"/>
                <w:sz w:val="22"/>
                <w:szCs w:val="22"/>
              </w:rPr>
              <w:t>Route</w:t>
            </w:r>
            <w:r w:rsidR="00DB091A" w:rsidRPr="00EC1A46">
              <w:rPr>
                <w:rFonts w:asciiTheme="majorHAnsi" w:hAnsiTheme="majorHAnsi" w:cs="Calibri"/>
                <w:sz w:val="22"/>
                <w:szCs w:val="22"/>
              </w:rPr>
              <w:t xml:space="preserve"> along with </w:t>
            </w:r>
            <w:r w:rsidRPr="00EC1A46">
              <w:rPr>
                <w:rFonts w:asciiTheme="majorHAnsi" w:hAnsiTheme="majorHAnsi" w:cs="Calibri"/>
                <w:sz w:val="22"/>
                <w:szCs w:val="22"/>
              </w:rPr>
              <w:t>the driving direction</w:t>
            </w:r>
            <w:r w:rsidR="00DB091A" w:rsidRPr="00EC1A46">
              <w:rPr>
                <w:rFonts w:asciiTheme="majorHAnsi" w:hAnsiTheme="majorHAnsi" w:cs="Calibri"/>
                <w:sz w:val="22"/>
                <w:szCs w:val="22"/>
              </w:rPr>
              <w:t>.</w:t>
            </w:r>
          </w:p>
        </w:tc>
      </w:tr>
      <w:tr w:rsidR="00B476A1" w:rsidRPr="008C0E46" w:rsidTr="006813EE">
        <w:tc>
          <w:tcPr>
            <w:tcW w:w="2088" w:type="dxa"/>
            <w:tcBorders>
              <w:top w:val="single" w:sz="6" w:space="0" w:color="auto"/>
              <w:left w:val="single" w:sz="12" w:space="0" w:color="auto"/>
              <w:bottom w:val="single" w:sz="6" w:space="0" w:color="auto"/>
              <w:right w:val="single" w:sz="6" w:space="0" w:color="auto"/>
            </w:tcBorders>
            <w:hideMark/>
          </w:tcPr>
          <w:p w:rsidR="00B476A1" w:rsidRPr="00EC1A46" w:rsidRDefault="00B476A1" w:rsidP="006813EE">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lastRenderedPageBreak/>
              <w:t>Flow Chat</w:t>
            </w:r>
          </w:p>
        </w:tc>
        <w:tc>
          <w:tcPr>
            <w:tcW w:w="6750" w:type="dxa"/>
            <w:tcBorders>
              <w:top w:val="single" w:sz="6" w:space="0" w:color="auto"/>
              <w:left w:val="single" w:sz="6" w:space="0" w:color="auto"/>
              <w:bottom w:val="single" w:sz="6" w:space="0" w:color="auto"/>
              <w:right w:val="single" w:sz="12" w:space="0" w:color="auto"/>
            </w:tcBorders>
            <w:hideMark/>
          </w:tcPr>
          <w:p w:rsidR="00B476A1" w:rsidRPr="00EC1A46" w:rsidRDefault="00C36BCF" w:rsidP="006813EE">
            <w:pPr>
              <w:rPr>
                <w:rFonts w:asciiTheme="majorHAnsi" w:hAnsiTheme="majorHAnsi" w:cs="Calibri"/>
                <w:sz w:val="22"/>
                <w:szCs w:val="22"/>
              </w:rPr>
            </w:pPr>
            <w:r w:rsidRPr="00EA7074">
              <w:rPr>
                <w:rFonts w:asciiTheme="majorHAnsi" w:hAnsiTheme="majorHAnsi" w:cs="Calibri"/>
              </w:rPr>
              <w:object w:dxaOrig="4752" w:dyaOrig="15654">
                <v:shape id="_x0000_i1040" type="#_x0000_t75" style="width:117.1pt;height:385.05pt" o:ole="">
                  <v:imagedata r:id="rId47" o:title=""/>
                </v:shape>
                <o:OLEObject Type="Embed" ProgID="Visio.Drawing.11" ShapeID="_x0000_i1040" DrawAspect="Content" ObjectID="_1464609901" r:id="rId48"/>
              </w:object>
            </w:r>
          </w:p>
        </w:tc>
      </w:tr>
      <w:tr w:rsidR="00B476A1" w:rsidRPr="008C0E46" w:rsidTr="006813EE">
        <w:tc>
          <w:tcPr>
            <w:tcW w:w="2088" w:type="dxa"/>
            <w:tcBorders>
              <w:top w:val="single" w:sz="6" w:space="0" w:color="auto"/>
              <w:left w:val="single" w:sz="12" w:space="0" w:color="auto"/>
              <w:bottom w:val="single" w:sz="6" w:space="0" w:color="auto"/>
              <w:right w:val="single" w:sz="6" w:space="0" w:color="auto"/>
            </w:tcBorders>
            <w:hideMark/>
          </w:tcPr>
          <w:p w:rsidR="00B476A1" w:rsidRPr="00EC1A46" w:rsidRDefault="00B476A1" w:rsidP="006813EE">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Exceptions:</w:t>
            </w:r>
          </w:p>
        </w:tc>
        <w:tc>
          <w:tcPr>
            <w:tcW w:w="6750" w:type="dxa"/>
            <w:tcBorders>
              <w:top w:val="single" w:sz="6" w:space="0" w:color="auto"/>
              <w:left w:val="single" w:sz="6" w:space="0" w:color="auto"/>
              <w:bottom w:val="single" w:sz="6" w:space="0" w:color="auto"/>
              <w:right w:val="single" w:sz="12" w:space="0" w:color="auto"/>
            </w:tcBorders>
            <w:hideMark/>
          </w:tcPr>
          <w:p w:rsidR="00B476A1" w:rsidRPr="00EC1A46" w:rsidRDefault="00B476A1" w:rsidP="006813EE">
            <w:pPr>
              <w:rPr>
                <w:rFonts w:asciiTheme="majorHAnsi" w:hAnsiTheme="majorHAnsi" w:cs="Calibri"/>
                <w:sz w:val="22"/>
                <w:szCs w:val="22"/>
              </w:rPr>
            </w:pPr>
            <w:r w:rsidRPr="00EC1A46">
              <w:rPr>
                <w:rFonts w:asciiTheme="majorHAnsi" w:hAnsiTheme="majorHAnsi" w:cs="Calibri"/>
                <w:sz w:val="22"/>
                <w:szCs w:val="22"/>
              </w:rPr>
              <w:t>Out of network or poor network coverage area.</w:t>
            </w:r>
          </w:p>
          <w:p w:rsidR="00B476A1" w:rsidRPr="00EC1A46" w:rsidRDefault="00DB091A" w:rsidP="006813EE">
            <w:pPr>
              <w:rPr>
                <w:rFonts w:asciiTheme="majorHAnsi" w:hAnsiTheme="majorHAnsi" w:cs="Calibri"/>
                <w:sz w:val="22"/>
                <w:szCs w:val="22"/>
              </w:rPr>
            </w:pPr>
            <w:r w:rsidRPr="00EC1A46">
              <w:rPr>
                <w:rFonts w:asciiTheme="majorHAnsi" w:hAnsiTheme="majorHAnsi" w:cs="Calibri"/>
                <w:sz w:val="22"/>
                <w:szCs w:val="22"/>
              </w:rPr>
              <w:t>Please select the start point &amp; End point</w:t>
            </w:r>
          </w:p>
        </w:tc>
      </w:tr>
      <w:tr w:rsidR="00B476A1" w:rsidRPr="008C0E46" w:rsidTr="006813EE">
        <w:tc>
          <w:tcPr>
            <w:tcW w:w="2088" w:type="dxa"/>
            <w:tcBorders>
              <w:top w:val="single" w:sz="6" w:space="0" w:color="auto"/>
              <w:left w:val="single" w:sz="12" w:space="0" w:color="auto"/>
              <w:bottom w:val="single" w:sz="6" w:space="0" w:color="auto"/>
              <w:right w:val="single" w:sz="6" w:space="0" w:color="auto"/>
            </w:tcBorders>
            <w:hideMark/>
          </w:tcPr>
          <w:p w:rsidR="00B476A1" w:rsidRPr="00EC1A46" w:rsidRDefault="00B476A1" w:rsidP="006813EE">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Includes:</w:t>
            </w:r>
          </w:p>
        </w:tc>
        <w:tc>
          <w:tcPr>
            <w:tcW w:w="6750" w:type="dxa"/>
            <w:tcBorders>
              <w:top w:val="single" w:sz="6" w:space="0" w:color="auto"/>
              <w:left w:val="single" w:sz="6" w:space="0" w:color="auto"/>
              <w:bottom w:val="single" w:sz="6" w:space="0" w:color="auto"/>
              <w:right w:val="single" w:sz="12" w:space="0" w:color="auto"/>
            </w:tcBorders>
            <w:hideMark/>
          </w:tcPr>
          <w:p w:rsidR="00B476A1" w:rsidRPr="00EC1A46" w:rsidRDefault="00B3351A" w:rsidP="006813EE">
            <w:pPr>
              <w:rPr>
                <w:rFonts w:asciiTheme="majorHAnsi" w:hAnsiTheme="majorHAnsi" w:cs="Calibri"/>
                <w:b/>
                <w:sz w:val="22"/>
                <w:szCs w:val="22"/>
              </w:rPr>
            </w:pPr>
            <w:hyperlink w:anchor="_3.1.4_Address_Search" w:history="1">
              <w:r w:rsidR="009C6387" w:rsidRPr="00EC1A46">
                <w:rPr>
                  <w:rStyle w:val="Hyperlink"/>
                  <w:rFonts w:asciiTheme="majorHAnsi" w:hAnsiTheme="majorHAnsi" w:cs="Calibri"/>
                  <w:sz w:val="22"/>
                </w:rPr>
                <w:t>BML_004</w:t>
              </w:r>
            </w:hyperlink>
            <w:r w:rsidR="009C6387" w:rsidRPr="00EC1A46">
              <w:rPr>
                <w:rFonts w:asciiTheme="majorHAnsi" w:hAnsiTheme="majorHAnsi" w:cs="Calibri"/>
                <w:sz w:val="22"/>
              </w:rPr>
              <w:t xml:space="preserve">, </w:t>
            </w:r>
            <w:hyperlink w:anchor="_3.1.5._Administrative_boundary" w:history="1">
              <w:r w:rsidR="009C6387" w:rsidRPr="00EC1A46">
                <w:rPr>
                  <w:rStyle w:val="Hyperlink"/>
                  <w:rFonts w:asciiTheme="majorHAnsi" w:hAnsiTheme="majorHAnsi" w:cs="Calibri"/>
                  <w:sz w:val="22"/>
                </w:rPr>
                <w:t>BML_005</w:t>
              </w:r>
            </w:hyperlink>
            <w:r w:rsidR="009C6387" w:rsidRPr="00EC1A46">
              <w:rPr>
                <w:rFonts w:asciiTheme="majorHAnsi" w:hAnsiTheme="majorHAnsi" w:cs="Calibri"/>
                <w:sz w:val="22"/>
              </w:rPr>
              <w:t xml:space="preserve">, </w:t>
            </w:r>
            <w:hyperlink w:anchor="_3.1.6_Road_search" w:history="1">
              <w:r w:rsidR="009C6387" w:rsidRPr="00EC1A46">
                <w:rPr>
                  <w:rStyle w:val="Hyperlink"/>
                  <w:rFonts w:asciiTheme="majorHAnsi" w:hAnsiTheme="majorHAnsi" w:cs="Calibri"/>
                  <w:sz w:val="22"/>
                </w:rPr>
                <w:t>BML_006</w:t>
              </w:r>
            </w:hyperlink>
            <w:r w:rsidR="009C6387" w:rsidRPr="00EC1A46">
              <w:rPr>
                <w:rFonts w:asciiTheme="majorHAnsi" w:hAnsiTheme="majorHAnsi" w:cs="Calibri"/>
                <w:sz w:val="22"/>
              </w:rPr>
              <w:t xml:space="preserve">, </w:t>
            </w:r>
            <w:hyperlink w:anchor="_3.1.7_POI_Search" w:history="1">
              <w:r w:rsidR="009C6387" w:rsidRPr="00EC1A46">
                <w:rPr>
                  <w:rStyle w:val="Hyperlink"/>
                  <w:rFonts w:asciiTheme="majorHAnsi" w:hAnsiTheme="majorHAnsi" w:cs="Calibri"/>
                  <w:sz w:val="22"/>
                </w:rPr>
                <w:t>BML_007</w:t>
              </w:r>
            </w:hyperlink>
          </w:p>
        </w:tc>
      </w:tr>
      <w:tr w:rsidR="00B476A1" w:rsidRPr="008C0E46" w:rsidTr="006813EE">
        <w:tc>
          <w:tcPr>
            <w:tcW w:w="2088" w:type="dxa"/>
            <w:tcBorders>
              <w:top w:val="single" w:sz="6" w:space="0" w:color="auto"/>
              <w:left w:val="single" w:sz="12" w:space="0" w:color="auto"/>
              <w:bottom w:val="single" w:sz="6" w:space="0" w:color="auto"/>
              <w:right w:val="single" w:sz="6" w:space="0" w:color="auto"/>
            </w:tcBorders>
            <w:hideMark/>
          </w:tcPr>
          <w:p w:rsidR="00B476A1" w:rsidRPr="00EC1A46" w:rsidRDefault="00B476A1" w:rsidP="006813EE">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Special Requirements:</w:t>
            </w:r>
          </w:p>
        </w:tc>
        <w:tc>
          <w:tcPr>
            <w:tcW w:w="6750" w:type="dxa"/>
            <w:tcBorders>
              <w:top w:val="single" w:sz="6" w:space="0" w:color="auto"/>
              <w:left w:val="single" w:sz="6" w:space="0" w:color="auto"/>
              <w:bottom w:val="single" w:sz="6" w:space="0" w:color="auto"/>
              <w:right w:val="single" w:sz="12" w:space="0" w:color="auto"/>
            </w:tcBorders>
            <w:hideMark/>
          </w:tcPr>
          <w:p w:rsidR="00B476A1" w:rsidRPr="00EC1A46" w:rsidRDefault="00DB091A" w:rsidP="006813EE">
            <w:pPr>
              <w:rPr>
                <w:rFonts w:asciiTheme="majorHAnsi" w:hAnsiTheme="majorHAnsi" w:cs="Calibri"/>
                <w:sz w:val="22"/>
                <w:szCs w:val="22"/>
              </w:rPr>
            </w:pPr>
            <w:r w:rsidRPr="00EC1A46">
              <w:rPr>
                <w:rFonts w:asciiTheme="majorHAnsi" w:hAnsiTheme="majorHAnsi" w:cs="Calibri"/>
                <w:sz w:val="22"/>
                <w:szCs w:val="22"/>
              </w:rPr>
              <w:t>Nil</w:t>
            </w:r>
          </w:p>
        </w:tc>
      </w:tr>
      <w:tr w:rsidR="00B476A1" w:rsidRPr="008C0E46" w:rsidTr="006813EE">
        <w:tc>
          <w:tcPr>
            <w:tcW w:w="2088" w:type="dxa"/>
            <w:tcBorders>
              <w:top w:val="single" w:sz="6" w:space="0" w:color="auto"/>
              <w:left w:val="single" w:sz="12" w:space="0" w:color="auto"/>
              <w:bottom w:val="single" w:sz="6" w:space="0" w:color="auto"/>
              <w:right w:val="single" w:sz="6" w:space="0" w:color="auto"/>
            </w:tcBorders>
            <w:hideMark/>
          </w:tcPr>
          <w:p w:rsidR="00B476A1" w:rsidRPr="00EC1A46" w:rsidRDefault="00B476A1" w:rsidP="006813EE">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Assumptions:</w:t>
            </w:r>
          </w:p>
        </w:tc>
        <w:tc>
          <w:tcPr>
            <w:tcW w:w="6750" w:type="dxa"/>
            <w:tcBorders>
              <w:top w:val="single" w:sz="6" w:space="0" w:color="auto"/>
              <w:left w:val="single" w:sz="6" w:space="0" w:color="auto"/>
              <w:bottom w:val="single" w:sz="6" w:space="0" w:color="auto"/>
              <w:right w:val="single" w:sz="12" w:space="0" w:color="auto"/>
            </w:tcBorders>
            <w:hideMark/>
          </w:tcPr>
          <w:p w:rsidR="00B476A1" w:rsidRPr="00EC1A46" w:rsidRDefault="00B476A1" w:rsidP="006813EE">
            <w:pPr>
              <w:rPr>
                <w:rFonts w:asciiTheme="majorHAnsi" w:hAnsiTheme="majorHAnsi" w:cs="Calibri"/>
                <w:sz w:val="22"/>
                <w:szCs w:val="22"/>
              </w:rPr>
            </w:pPr>
            <w:r w:rsidRPr="00EC1A46">
              <w:rPr>
                <w:rFonts w:asciiTheme="majorHAnsi" w:hAnsiTheme="majorHAnsi" w:cs="Calibri"/>
                <w:sz w:val="22"/>
                <w:szCs w:val="22"/>
              </w:rPr>
              <w:t>Server holding various types of data for the use.</w:t>
            </w:r>
          </w:p>
          <w:p w:rsidR="00B476A1" w:rsidRPr="00EC1A46" w:rsidRDefault="00B476A1" w:rsidP="006813EE">
            <w:pPr>
              <w:rPr>
                <w:rFonts w:asciiTheme="majorHAnsi" w:hAnsiTheme="majorHAnsi" w:cs="Calibri"/>
                <w:sz w:val="22"/>
                <w:szCs w:val="22"/>
              </w:rPr>
            </w:pPr>
            <w:r w:rsidRPr="00EC1A46">
              <w:rPr>
                <w:rFonts w:asciiTheme="majorHAnsi" w:hAnsiTheme="majorHAnsi" w:cs="Calibri"/>
                <w:sz w:val="22"/>
                <w:szCs w:val="22"/>
              </w:rPr>
              <w:t xml:space="preserve">Server will be facilitated with required </w:t>
            </w:r>
            <w:r w:rsidR="006130C8" w:rsidRPr="00EC1A46">
              <w:rPr>
                <w:rFonts w:asciiTheme="majorHAnsi" w:hAnsiTheme="majorHAnsi" w:cs="Calibri"/>
                <w:sz w:val="22"/>
                <w:szCs w:val="22"/>
              </w:rPr>
              <w:t>ArcGIS</w:t>
            </w:r>
            <w:r w:rsidRPr="00EC1A46">
              <w:rPr>
                <w:rFonts w:asciiTheme="majorHAnsi" w:hAnsiTheme="majorHAnsi" w:cs="Calibri"/>
                <w:sz w:val="22"/>
                <w:szCs w:val="22"/>
              </w:rPr>
              <w:t xml:space="preserve"> services.</w:t>
            </w:r>
          </w:p>
          <w:p w:rsidR="00B476A1" w:rsidRPr="00EC1A46" w:rsidRDefault="00B476A1" w:rsidP="006813EE">
            <w:pPr>
              <w:tabs>
                <w:tab w:val="clear" w:pos="5760"/>
              </w:tabs>
              <w:ind w:right="72"/>
              <w:rPr>
                <w:rFonts w:asciiTheme="majorHAnsi" w:hAnsiTheme="majorHAnsi" w:cs="Calibri"/>
                <w:sz w:val="22"/>
                <w:szCs w:val="22"/>
              </w:rPr>
            </w:pPr>
            <w:r w:rsidRPr="00EC1A46">
              <w:rPr>
                <w:rFonts w:asciiTheme="majorHAnsi" w:hAnsiTheme="majorHAnsi" w:cs="Calibri"/>
                <w:sz w:val="22"/>
                <w:szCs w:val="22"/>
              </w:rPr>
              <w:t>Bahrain locator app must have registered in mobile market/play store.</w:t>
            </w:r>
          </w:p>
        </w:tc>
      </w:tr>
      <w:tr w:rsidR="00B476A1" w:rsidRPr="008C0E46" w:rsidTr="006813EE">
        <w:tc>
          <w:tcPr>
            <w:tcW w:w="2088" w:type="dxa"/>
            <w:tcBorders>
              <w:top w:val="single" w:sz="6" w:space="0" w:color="auto"/>
              <w:left w:val="single" w:sz="12" w:space="0" w:color="auto"/>
              <w:bottom w:val="single" w:sz="6" w:space="0" w:color="auto"/>
              <w:right w:val="single" w:sz="6" w:space="0" w:color="auto"/>
            </w:tcBorders>
            <w:hideMark/>
          </w:tcPr>
          <w:p w:rsidR="00B476A1" w:rsidRPr="00EC1A46" w:rsidRDefault="00B476A1" w:rsidP="006813EE">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Post conditions:</w:t>
            </w:r>
          </w:p>
        </w:tc>
        <w:tc>
          <w:tcPr>
            <w:tcW w:w="6750" w:type="dxa"/>
            <w:tcBorders>
              <w:top w:val="single" w:sz="6" w:space="0" w:color="auto"/>
              <w:left w:val="single" w:sz="6" w:space="0" w:color="auto"/>
              <w:bottom w:val="single" w:sz="6" w:space="0" w:color="auto"/>
              <w:right w:val="single" w:sz="12" w:space="0" w:color="auto"/>
            </w:tcBorders>
            <w:hideMark/>
          </w:tcPr>
          <w:p w:rsidR="00B476A1" w:rsidRPr="00EC1A46" w:rsidRDefault="00B476A1" w:rsidP="00DB091A">
            <w:pPr>
              <w:tabs>
                <w:tab w:val="clear" w:pos="720"/>
                <w:tab w:val="clear" w:pos="5760"/>
              </w:tabs>
              <w:autoSpaceDE w:val="0"/>
              <w:autoSpaceDN w:val="0"/>
              <w:adjustRightInd w:val="0"/>
              <w:ind w:right="0"/>
              <w:rPr>
                <w:rFonts w:asciiTheme="majorHAnsi" w:hAnsiTheme="majorHAnsi" w:cs="Calibri"/>
                <w:bCs/>
                <w:sz w:val="22"/>
                <w:szCs w:val="22"/>
              </w:rPr>
            </w:pPr>
            <w:r w:rsidRPr="00EC1A46">
              <w:rPr>
                <w:rFonts w:asciiTheme="majorHAnsi" w:hAnsiTheme="majorHAnsi" w:cs="Calibri"/>
                <w:bCs/>
                <w:sz w:val="22"/>
                <w:szCs w:val="22"/>
              </w:rPr>
              <w:t xml:space="preserve">Application will highlight the </w:t>
            </w:r>
            <w:r w:rsidR="00DB091A" w:rsidRPr="00EC1A46">
              <w:rPr>
                <w:rFonts w:asciiTheme="majorHAnsi" w:hAnsiTheme="majorHAnsi" w:cs="Calibri"/>
                <w:bCs/>
                <w:sz w:val="22"/>
                <w:szCs w:val="22"/>
              </w:rPr>
              <w:t>rote along with driving direction</w:t>
            </w:r>
            <w:r w:rsidRPr="00EC1A46">
              <w:rPr>
                <w:rFonts w:asciiTheme="majorHAnsi" w:hAnsiTheme="majorHAnsi" w:cs="Calibri"/>
                <w:bCs/>
                <w:sz w:val="22"/>
                <w:szCs w:val="22"/>
              </w:rPr>
              <w:t>.</w:t>
            </w:r>
          </w:p>
        </w:tc>
      </w:tr>
      <w:tr w:rsidR="00B476A1" w:rsidRPr="008C0E46" w:rsidTr="006813EE">
        <w:tc>
          <w:tcPr>
            <w:tcW w:w="2088" w:type="dxa"/>
            <w:tcBorders>
              <w:top w:val="single" w:sz="6" w:space="0" w:color="auto"/>
              <w:left w:val="single" w:sz="12" w:space="0" w:color="auto"/>
              <w:bottom w:val="single" w:sz="6" w:space="0" w:color="auto"/>
              <w:right w:val="single" w:sz="6" w:space="0" w:color="auto"/>
            </w:tcBorders>
            <w:hideMark/>
          </w:tcPr>
          <w:p w:rsidR="00B476A1" w:rsidRPr="00EC1A46" w:rsidRDefault="00B476A1" w:rsidP="006813EE">
            <w:pPr>
              <w:jc w:val="right"/>
              <w:rPr>
                <w:rFonts w:asciiTheme="majorHAnsi" w:hAnsiTheme="majorHAnsi" w:cs="Calibri"/>
                <w:b/>
                <w:sz w:val="22"/>
                <w:szCs w:val="22"/>
              </w:rPr>
            </w:pPr>
            <w:r w:rsidRPr="00EC1A46">
              <w:rPr>
                <w:rFonts w:asciiTheme="majorHAnsi" w:hAnsiTheme="majorHAnsi" w:cs="Calibri"/>
                <w:b/>
                <w:sz w:val="22"/>
                <w:szCs w:val="22"/>
              </w:rPr>
              <w:t>Priority:</w:t>
            </w:r>
          </w:p>
        </w:tc>
        <w:tc>
          <w:tcPr>
            <w:tcW w:w="6750" w:type="dxa"/>
            <w:tcBorders>
              <w:top w:val="single" w:sz="6" w:space="0" w:color="auto"/>
              <w:left w:val="single" w:sz="6" w:space="0" w:color="auto"/>
              <w:bottom w:val="single" w:sz="6" w:space="0" w:color="auto"/>
              <w:right w:val="single" w:sz="12" w:space="0" w:color="auto"/>
            </w:tcBorders>
            <w:hideMark/>
          </w:tcPr>
          <w:p w:rsidR="00B476A1" w:rsidRPr="00EC1A46" w:rsidRDefault="00B476A1" w:rsidP="006813EE">
            <w:pPr>
              <w:rPr>
                <w:rFonts w:asciiTheme="majorHAnsi" w:hAnsiTheme="majorHAnsi" w:cs="Calibri"/>
                <w:sz w:val="22"/>
                <w:szCs w:val="22"/>
              </w:rPr>
            </w:pPr>
            <w:r w:rsidRPr="00EC1A46">
              <w:rPr>
                <w:rFonts w:asciiTheme="majorHAnsi" w:hAnsiTheme="majorHAnsi" w:cs="Calibri"/>
                <w:sz w:val="22"/>
                <w:szCs w:val="22"/>
              </w:rPr>
              <w:t>High.</w:t>
            </w:r>
          </w:p>
        </w:tc>
      </w:tr>
      <w:tr w:rsidR="00B476A1" w:rsidRPr="008C0E46" w:rsidTr="006813EE">
        <w:tc>
          <w:tcPr>
            <w:tcW w:w="2088" w:type="dxa"/>
            <w:tcBorders>
              <w:top w:val="single" w:sz="6" w:space="0" w:color="auto"/>
              <w:left w:val="single" w:sz="12" w:space="0" w:color="auto"/>
              <w:bottom w:val="single" w:sz="6" w:space="0" w:color="auto"/>
              <w:right w:val="single" w:sz="6" w:space="0" w:color="auto"/>
            </w:tcBorders>
            <w:hideMark/>
          </w:tcPr>
          <w:p w:rsidR="00B476A1" w:rsidRPr="00EC1A46" w:rsidRDefault="00B476A1" w:rsidP="006813EE">
            <w:pPr>
              <w:ind w:right="-108"/>
              <w:jc w:val="center"/>
              <w:rPr>
                <w:rFonts w:asciiTheme="majorHAnsi" w:hAnsiTheme="majorHAnsi" w:cs="Calibri"/>
                <w:b/>
                <w:sz w:val="22"/>
                <w:szCs w:val="22"/>
              </w:rPr>
            </w:pPr>
            <w:r w:rsidRPr="00EC1A46">
              <w:rPr>
                <w:rFonts w:asciiTheme="majorHAnsi" w:hAnsiTheme="majorHAnsi" w:cs="Calibri"/>
                <w:b/>
                <w:sz w:val="22"/>
                <w:szCs w:val="22"/>
              </w:rPr>
              <w:t>Frequency of Use:</w:t>
            </w:r>
          </w:p>
        </w:tc>
        <w:tc>
          <w:tcPr>
            <w:tcW w:w="6750" w:type="dxa"/>
            <w:tcBorders>
              <w:top w:val="single" w:sz="6" w:space="0" w:color="auto"/>
              <w:left w:val="single" w:sz="6" w:space="0" w:color="auto"/>
              <w:bottom w:val="single" w:sz="6" w:space="0" w:color="auto"/>
              <w:right w:val="single" w:sz="12" w:space="0" w:color="auto"/>
            </w:tcBorders>
            <w:hideMark/>
          </w:tcPr>
          <w:p w:rsidR="00B476A1" w:rsidRPr="00EC1A46" w:rsidRDefault="00B476A1" w:rsidP="006813EE">
            <w:pPr>
              <w:rPr>
                <w:rFonts w:asciiTheme="majorHAnsi" w:hAnsiTheme="majorHAnsi" w:cs="Calibri"/>
                <w:sz w:val="22"/>
                <w:szCs w:val="22"/>
              </w:rPr>
            </w:pPr>
            <w:r w:rsidRPr="00EC1A46">
              <w:rPr>
                <w:rFonts w:asciiTheme="majorHAnsi" w:hAnsiTheme="majorHAnsi" w:cs="Calibri"/>
                <w:sz w:val="22"/>
                <w:szCs w:val="22"/>
              </w:rPr>
              <w:t>High.</w:t>
            </w:r>
          </w:p>
        </w:tc>
      </w:tr>
      <w:tr w:rsidR="00B476A1" w:rsidRPr="008C0E46" w:rsidTr="006813EE">
        <w:tc>
          <w:tcPr>
            <w:tcW w:w="2088" w:type="dxa"/>
            <w:tcBorders>
              <w:top w:val="single" w:sz="6" w:space="0" w:color="auto"/>
              <w:left w:val="single" w:sz="12" w:space="0" w:color="auto"/>
              <w:bottom w:val="single" w:sz="12" w:space="0" w:color="auto"/>
              <w:right w:val="single" w:sz="6" w:space="0" w:color="auto"/>
            </w:tcBorders>
            <w:hideMark/>
          </w:tcPr>
          <w:p w:rsidR="00B476A1" w:rsidRPr="00EC1A46" w:rsidRDefault="00B476A1" w:rsidP="006813EE">
            <w:pPr>
              <w:tabs>
                <w:tab w:val="left" w:pos="1872"/>
              </w:tabs>
              <w:ind w:right="72"/>
              <w:jc w:val="right"/>
              <w:rPr>
                <w:rFonts w:asciiTheme="majorHAnsi" w:hAnsiTheme="majorHAnsi" w:cs="Calibri"/>
                <w:b/>
                <w:sz w:val="22"/>
                <w:szCs w:val="22"/>
              </w:rPr>
            </w:pPr>
            <w:r w:rsidRPr="00EC1A46">
              <w:rPr>
                <w:rFonts w:asciiTheme="majorHAnsi" w:hAnsiTheme="majorHAnsi" w:cs="Calibri"/>
                <w:b/>
                <w:sz w:val="22"/>
                <w:szCs w:val="22"/>
              </w:rPr>
              <w:t>Notes and Issues:</w:t>
            </w:r>
          </w:p>
        </w:tc>
        <w:tc>
          <w:tcPr>
            <w:tcW w:w="6750" w:type="dxa"/>
            <w:tcBorders>
              <w:top w:val="single" w:sz="6" w:space="0" w:color="auto"/>
              <w:left w:val="single" w:sz="6" w:space="0" w:color="auto"/>
              <w:bottom w:val="single" w:sz="12" w:space="0" w:color="auto"/>
              <w:right w:val="single" w:sz="12" w:space="0" w:color="auto"/>
            </w:tcBorders>
            <w:hideMark/>
          </w:tcPr>
          <w:p w:rsidR="00B476A1" w:rsidRPr="00EC1A46" w:rsidRDefault="00B476A1" w:rsidP="006813EE">
            <w:pPr>
              <w:rPr>
                <w:rFonts w:asciiTheme="majorHAnsi" w:hAnsiTheme="majorHAnsi" w:cs="Calibri"/>
                <w:sz w:val="22"/>
                <w:szCs w:val="22"/>
              </w:rPr>
            </w:pPr>
            <w:r w:rsidRPr="00EC1A46">
              <w:rPr>
                <w:rFonts w:asciiTheme="majorHAnsi" w:hAnsiTheme="majorHAnsi" w:cs="Calibri"/>
                <w:sz w:val="22"/>
                <w:szCs w:val="22"/>
              </w:rPr>
              <w:t>Nil</w:t>
            </w:r>
          </w:p>
        </w:tc>
      </w:tr>
    </w:tbl>
    <w:p w:rsidR="00C64781" w:rsidRDefault="00C64781" w:rsidP="00EC1A46">
      <w:pPr>
        <w:pStyle w:val="Heading1"/>
        <w:tabs>
          <w:tab w:val="clear" w:pos="720"/>
          <w:tab w:val="clear" w:pos="5760"/>
        </w:tabs>
        <w:ind w:right="29"/>
        <w:rPr>
          <w:sz w:val="24"/>
          <w:szCs w:val="24"/>
        </w:rPr>
      </w:pPr>
    </w:p>
    <w:p w:rsidR="00526D83" w:rsidRDefault="00526D83" w:rsidP="00770790">
      <w:pPr>
        <w:pStyle w:val="Heading1"/>
        <w:numPr>
          <w:ilvl w:val="4"/>
          <w:numId w:val="61"/>
        </w:numPr>
        <w:tabs>
          <w:tab w:val="clear" w:pos="720"/>
          <w:tab w:val="clear" w:pos="5760"/>
        </w:tabs>
        <w:ind w:left="1080" w:right="29"/>
        <w:rPr>
          <w:sz w:val="24"/>
          <w:szCs w:val="24"/>
        </w:rPr>
      </w:pPr>
      <w:bookmarkStart w:id="1883" w:name="_Toc388529878"/>
      <w:r w:rsidRPr="00EC1A46">
        <w:rPr>
          <w:rFonts w:cs="Calibri"/>
          <w:i/>
          <w:sz w:val="24"/>
          <w:szCs w:val="24"/>
        </w:rPr>
        <w:t>Initiate Routing from Buffer panel</w:t>
      </w:r>
      <w:bookmarkEnd w:id="1883"/>
    </w:p>
    <w:p w:rsidR="00C64781" w:rsidRPr="00406BFC" w:rsidRDefault="00C64781" w:rsidP="00EC1A46"/>
    <w:p w:rsidR="00526D83" w:rsidRPr="00EC1A46" w:rsidRDefault="00526D83" w:rsidP="00526D83">
      <w:pPr>
        <w:pStyle w:val="ListParagraph"/>
        <w:spacing w:after="0"/>
        <w:rPr>
          <w:rFonts w:asciiTheme="majorHAnsi" w:hAnsiTheme="majorHAnsi" w:cs="Calibri"/>
          <w:color w:val="auto"/>
        </w:rPr>
      </w:pPr>
      <w:r w:rsidRPr="00EC1A46">
        <w:rPr>
          <w:rFonts w:asciiTheme="majorHAnsi" w:hAnsiTheme="majorHAnsi" w:cs="Calibri"/>
          <w:color w:val="auto"/>
        </w:rPr>
        <w:t xml:space="preserve">When user taps on the Routing icon of Buffer bar the Routing window will come and the selected feature of previous window will be set as Source Location. If </w:t>
      </w:r>
      <w:r w:rsidR="00710C73" w:rsidRPr="00EC1A46">
        <w:rPr>
          <w:rFonts w:asciiTheme="majorHAnsi" w:hAnsiTheme="majorHAnsi" w:cs="Calibri"/>
          <w:color w:val="auto"/>
        </w:rPr>
        <w:t xml:space="preserve">the </w:t>
      </w:r>
      <w:r w:rsidRPr="00EC1A46">
        <w:rPr>
          <w:rFonts w:asciiTheme="majorHAnsi" w:hAnsiTheme="majorHAnsi" w:cs="Calibri"/>
          <w:color w:val="auto"/>
        </w:rPr>
        <w:t>userwant</w:t>
      </w:r>
      <w:r w:rsidR="00710C73" w:rsidRPr="00EC1A46">
        <w:rPr>
          <w:rFonts w:asciiTheme="majorHAnsi" w:hAnsiTheme="majorHAnsi" w:cs="Calibri"/>
          <w:color w:val="auto"/>
        </w:rPr>
        <w:t>s</w:t>
      </w:r>
      <w:r w:rsidRPr="00EC1A46">
        <w:rPr>
          <w:rFonts w:asciiTheme="majorHAnsi" w:hAnsiTheme="majorHAnsi" w:cs="Calibri"/>
          <w:color w:val="auto"/>
        </w:rPr>
        <w:t xml:space="preserve"> to change the selected feature as destination in place of source location then he/she can do it by simply tapping on Swap Button.  To select the second point (source or destination) required for routing can be select </w:t>
      </w:r>
      <w:r w:rsidRPr="00EC1A46">
        <w:rPr>
          <w:rFonts w:asciiTheme="majorHAnsi" w:hAnsiTheme="majorHAnsi" w:cs="Calibri"/>
          <w:color w:val="auto"/>
        </w:rPr>
        <w:lastRenderedPageBreak/>
        <w:t xml:space="preserve">either through the process described in section 3.1.12.1 or can be achieved through standard search. </w:t>
      </w:r>
    </w:p>
    <w:p w:rsidR="00526D83" w:rsidRPr="00EC1A46" w:rsidRDefault="00526D83" w:rsidP="009F3401">
      <w:pPr>
        <w:pStyle w:val="ListParagraph"/>
        <w:spacing w:after="0"/>
        <w:jc w:val="left"/>
        <w:rPr>
          <w:rStyle w:val="Strong"/>
          <w:rFonts w:asciiTheme="majorHAnsi" w:hAnsiTheme="majorHAnsi" w:cs="Calibri"/>
          <w:b w:val="0"/>
          <w:color w:val="auto"/>
        </w:rPr>
      </w:pPr>
    </w:p>
    <w:p w:rsidR="00526D83" w:rsidRPr="00EC1A46" w:rsidRDefault="00526D83" w:rsidP="00526D83">
      <w:pPr>
        <w:pStyle w:val="1111Heading4-ILISSRS"/>
        <w:spacing w:line="276" w:lineRule="auto"/>
        <w:rPr>
          <w:rFonts w:asciiTheme="majorHAnsi" w:hAnsiTheme="majorHAnsi" w:cs="Calibri"/>
          <w:sz w:val="22"/>
          <w:szCs w:val="22"/>
        </w:rPr>
      </w:pPr>
      <w:r w:rsidRPr="00EC1A46">
        <w:rPr>
          <w:rFonts w:asciiTheme="majorHAnsi" w:hAnsiTheme="majorHAnsi" w:cs="Calibri"/>
          <w:sz w:val="22"/>
          <w:szCs w:val="22"/>
        </w:rPr>
        <w:t>Use Case Diagram</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tblPr>
      <w:tblGrid>
        <w:gridCol w:w="2088"/>
        <w:gridCol w:w="2160"/>
        <w:gridCol w:w="2340"/>
        <w:gridCol w:w="2269"/>
      </w:tblGrid>
      <w:tr w:rsidR="00CA6BDB" w:rsidRPr="008C0E46" w:rsidTr="006813EE">
        <w:tc>
          <w:tcPr>
            <w:tcW w:w="2088" w:type="dxa"/>
            <w:tcBorders>
              <w:top w:val="single" w:sz="12" w:space="0" w:color="auto"/>
              <w:left w:val="single" w:sz="12" w:space="0" w:color="auto"/>
              <w:bottom w:val="single" w:sz="6" w:space="0" w:color="auto"/>
              <w:right w:val="single" w:sz="6" w:space="0" w:color="auto"/>
            </w:tcBorders>
            <w:hideMark/>
          </w:tcPr>
          <w:p w:rsidR="00CA6BDB" w:rsidRPr="00EC1A46" w:rsidRDefault="00CA6BDB" w:rsidP="006813EE">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Use Case ID:</w:t>
            </w:r>
          </w:p>
        </w:tc>
        <w:tc>
          <w:tcPr>
            <w:tcW w:w="2160" w:type="dxa"/>
            <w:tcBorders>
              <w:top w:val="single" w:sz="12" w:space="0" w:color="auto"/>
              <w:left w:val="single" w:sz="6" w:space="0" w:color="auto"/>
              <w:bottom w:val="single" w:sz="6" w:space="0" w:color="auto"/>
              <w:right w:val="single" w:sz="6" w:space="0" w:color="auto"/>
            </w:tcBorders>
            <w:hideMark/>
          </w:tcPr>
          <w:p w:rsidR="00CA6BDB" w:rsidRPr="00EC1A46" w:rsidRDefault="00CA6BDB" w:rsidP="006813EE">
            <w:pPr>
              <w:rPr>
                <w:rFonts w:asciiTheme="majorHAnsi" w:hAnsiTheme="majorHAnsi" w:cs="Calibri"/>
                <w:sz w:val="22"/>
              </w:rPr>
            </w:pPr>
            <w:r w:rsidRPr="00EC1A46">
              <w:rPr>
                <w:rFonts w:asciiTheme="majorHAnsi" w:hAnsiTheme="majorHAnsi" w:cs="Calibri"/>
                <w:sz w:val="22"/>
              </w:rPr>
              <w:t>BML_012</w:t>
            </w:r>
          </w:p>
        </w:tc>
        <w:tc>
          <w:tcPr>
            <w:tcW w:w="2340" w:type="dxa"/>
            <w:tcBorders>
              <w:top w:val="single" w:sz="12" w:space="0" w:color="auto"/>
              <w:left w:val="single" w:sz="6" w:space="0" w:color="auto"/>
              <w:bottom w:val="single" w:sz="6" w:space="0" w:color="auto"/>
              <w:right w:val="single" w:sz="6" w:space="0" w:color="auto"/>
            </w:tcBorders>
            <w:hideMark/>
          </w:tcPr>
          <w:p w:rsidR="00CA6BDB" w:rsidRPr="00EC1A46" w:rsidRDefault="00CA6BDB" w:rsidP="006813EE">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Req. ID:</w:t>
            </w:r>
          </w:p>
        </w:tc>
        <w:tc>
          <w:tcPr>
            <w:tcW w:w="2269" w:type="dxa"/>
            <w:tcBorders>
              <w:top w:val="single" w:sz="12" w:space="0" w:color="auto"/>
              <w:left w:val="single" w:sz="6" w:space="0" w:color="auto"/>
              <w:bottom w:val="single" w:sz="6" w:space="0" w:color="auto"/>
              <w:right w:val="single" w:sz="12" w:space="0" w:color="auto"/>
            </w:tcBorders>
            <w:hideMark/>
          </w:tcPr>
          <w:p w:rsidR="00CA6BDB" w:rsidRPr="00EC1A46" w:rsidRDefault="00CA6BDB" w:rsidP="006813EE">
            <w:pPr>
              <w:rPr>
                <w:rFonts w:asciiTheme="majorHAnsi" w:hAnsiTheme="majorHAnsi" w:cs="Calibri"/>
                <w:sz w:val="22"/>
              </w:rPr>
            </w:pPr>
            <w:r w:rsidRPr="00EC1A46">
              <w:rPr>
                <w:rFonts w:asciiTheme="majorHAnsi" w:hAnsiTheme="majorHAnsi" w:cs="Calibri"/>
                <w:b/>
                <w:sz w:val="22"/>
              </w:rPr>
              <w:t>FR 12.2</w:t>
            </w:r>
          </w:p>
        </w:tc>
      </w:tr>
      <w:tr w:rsidR="00526D83" w:rsidRPr="008C0E46" w:rsidTr="006813EE">
        <w:tc>
          <w:tcPr>
            <w:tcW w:w="2088" w:type="dxa"/>
            <w:tcBorders>
              <w:top w:val="single" w:sz="6" w:space="0" w:color="auto"/>
              <w:left w:val="single" w:sz="12" w:space="0" w:color="auto"/>
              <w:bottom w:val="single" w:sz="6" w:space="0" w:color="auto"/>
              <w:right w:val="single" w:sz="6" w:space="0" w:color="auto"/>
            </w:tcBorders>
            <w:hideMark/>
          </w:tcPr>
          <w:p w:rsidR="00526D83" w:rsidRPr="00EC1A46" w:rsidRDefault="00526D83" w:rsidP="006813EE">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Created By:</w:t>
            </w:r>
          </w:p>
        </w:tc>
        <w:tc>
          <w:tcPr>
            <w:tcW w:w="2160" w:type="dxa"/>
            <w:tcBorders>
              <w:top w:val="single" w:sz="6" w:space="0" w:color="auto"/>
              <w:left w:val="single" w:sz="6" w:space="0" w:color="auto"/>
              <w:bottom w:val="single" w:sz="6" w:space="0" w:color="auto"/>
              <w:right w:val="single" w:sz="6" w:space="0" w:color="auto"/>
            </w:tcBorders>
            <w:hideMark/>
          </w:tcPr>
          <w:p w:rsidR="00526D83" w:rsidRPr="00EC1A46" w:rsidRDefault="00526D83" w:rsidP="006813EE">
            <w:pPr>
              <w:pStyle w:val="ListParagraph"/>
              <w:spacing w:after="0" w:line="240" w:lineRule="auto"/>
              <w:contextualSpacing/>
              <w:rPr>
                <w:rFonts w:asciiTheme="majorHAnsi" w:hAnsiTheme="majorHAnsi" w:cs="Calibri"/>
                <w:color w:val="000000"/>
              </w:rPr>
            </w:pPr>
            <w:r w:rsidRPr="00EC1A46">
              <w:rPr>
                <w:rFonts w:asciiTheme="majorHAnsi" w:hAnsiTheme="majorHAnsi" w:cs="Calibri"/>
                <w:color w:val="000000"/>
              </w:rPr>
              <w:t>Bibhudutta</w:t>
            </w:r>
          </w:p>
        </w:tc>
        <w:tc>
          <w:tcPr>
            <w:tcW w:w="2340" w:type="dxa"/>
            <w:tcBorders>
              <w:top w:val="single" w:sz="6" w:space="0" w:color="auto"/>
              <w:left w:val="single" w:sz="6" w:space="0" w:color="auto"/>
              <w:bottom w:val="single" w:sz="6" w:space="0" w:color="auto"/>
              <w:right w:val="single" w:sz="6" w:space="0" w:color="auto"/>
            </w:tcBorders>
            <w:hideMark/>
          </w:tcPr>
          <w:p w:rsidR="00526D83" w:rsidRPr="00EC1A46" w:rsidRDefault="00526D83" w:rsidP="006813EE">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Last Updated By:</w:t>
            </w:r>
          </w:p>
        </w:tc>
        <w:tc>
          <w:tcPr>
            <w:tcW w:w="2269" w:type="dxa"/>
            <w:tcBorders>
              <w:top w:val="single" w:sz="6" w:space="0" w:color="auto"/>
              <w:left w:val="single" w:sz="6" w:space="0" w:color="auto"/>
              <w:bottom w:val="single" w:sz="6" w:space="0" w:color="auto"/>
              <w:right w:val="single" w:sz="12" w:space="0" w:color="auto"/>
            </w:tcBorders>
          </w:tcPr>
          <w:p w:rsidR="00526D83" w:rsidRPr="00EC1A46" w:rsidRDefault="00526D83" w:rsidP="006813EE">
            <w:pPr>
              <w:rPr>
                <w:rFonts w:asciiTheme="majorHAnsi" w:hAnsiTheme="majorHAnsi" w:cs="Calibri"/>
                <w:sz w:val="22"/>
              </w:rPr>
            </w:pPr>
          </w:p>
        </w:tc>
      </w:tr>
      <w:tr w:rsidR="00526D83" w:rsidRPr="008C0E46" w:rsidTr="006813EE">
        <w:tc>
          <w:tcPr>
            <w:tcW w:w="2088" w:type="dxa"/>
            <w:tcBorders>
              <w:top w:val="single" w:sz="6" w:space="0" w:color="auto"/>
              <w:left w:val="single" w:sz="12" w:space="0" w:color="auto"/>
              <w:bottom w:val="single" w:sz="6" w:space="0" w:color="auto"/>
              <w:right w:val="single" w:sz="6" w:space="0" w:color="auto"/>
            </w:tcBorders>
            <w:hideMark/>
          </w:tcPr>
          <w:p w:rsidR="00526D83" w:rsidRPr="00EC1A46" w:rsidRDefault="00526D83" w:rsidP="006813EE">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Date  Created:</w:t>
            </w:r>
          </w:p>
        </w:tc>
        <w:tc>
          <w:tcPr>
            <w:tcW w:w="2160" w:type="dxa"/>
            <w:tcBorders>
              <w:top w:val="single" w:sz="6" w:space="0" w:color="auto"/>
              <w:left w:val="single" w:sz="6" w:space="0" w:color="auto"/>
              <w:bottom w:val="single" w:sz="6" w:space="0" w:color="auto"/>
              <w:right w:val="single" w:sz="6" w:space="0" w:color="auto"/>
            </w:tcBorders>
          </w:tcPr>
          <w:p w:rsidR="00526D83" w:rsidRPr="00EC1A46" w:rsidRDefault="00526D83" w:rsidP="006813EE">
            <w:pPr>
              <w:pStyle w:val="ListParagraph"/>
              <w:spacing w:after="0" w:line="240" w:lineRule="auto"/>
              <w:contextualSpacing/>
              <w:rPr>
                <w:rFonts w:asciiTheme="majorHAnsi" w:hAnsiTheme="majorHAnsi" w:cs="Calibri"/>
                <w:color w:val="000000"/>
              </w:rPr>
            </w:pPr>
          </w:p>
        </w:tc>
        <w:tc>
          <w:tcPr>
            <w:tcW w:w="2340" w:type="dxa"/>
            <w:tcBorders>
              <w:top w:val="single" w:sz="6" w:space="0" w:color="auto"/>
              <w:left w:val="single" w:sz="6" w:space="0" w:color="auto"/>
              <w:bottom w:val="single" w:sz="6" w:space="0" w:color="auto"/>
              <w:right w:val="single" w:sz="6" w:space="0" w:color="auto"/>
            </w:tcBorders>
            <w:hideMark/>
          </w:tcPr>
          <w:p w:rsidR="00526D83" w:rsidRPr="00EC1A46" w:rsidRDefault="00526D83" w:rsidP="006813EE">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 xml:space="preserve">  Last Updated Date:</w:t>
            </w:r>
          </w:p>
        </w:tc>
        <w:tc>
          <w:tcPr>
            <w:tcW w:w="2269" w:type="dxa"/>
            <w:tcBorders>
              <w:top w:val="single" w:sz="6" w:space="0" w:color="auto"/>
              <w:left w:val="single" w:sz="6" w:space="0" w:color="auto"/>
              <w:bottom w:val="single" w:sz="6" w:space="0" w:color="auto"/>
              <w:right w:val="single" w:sz="12" w:space="0" w:color="auto"/>
            </w:tcBorders>
          </w:tcPr>
          <w:p w:rsidR="00526D83" w:rsidRPr="00EC1A46" w:rsidRDefault="00526D83" w:rsidP="006813EE">
            <w:pPr>
              <w:rPr>
                <w:rFonts w:asciiTheme="majorHAnsi" w:hAnsiTheme="majorHAnsi" w:cs="Calibri"/>
                <w:sz w:val="22"/>
              </w:rPr>
            </w:pPr>
          </w:p>
        </w:tc>
      </w:tr>
      <w:tr w:rsidR="00526D83" w:rsidRPr="008C0E46" w:rsidTr="006813EE">
        <w:tc>
          <w:tcPr>
            <w:tcW w:w="2088" w:type="dxa"/>
            <w:tcBorders>
              <w:top w:val="single" w:sz="6" w:space="0" w:color="auto"/>
              <w:left w:val="single" w:sz="12" w:space="0" w:color="auto"/>
              <w:bottom w:val="single" w:sz="12" w:space="0" w:color="auto"/>
              <w:right w:val="single" w:sz="6" w:space="0" w:color="auto"/>
            </w:tcBorders>
            <w:hideMark/>
          </w:tcPr>
          <w:p w:rsidR="00526D83" w:rsidRPr="00EC1A46" w:rsidRDefault="00526D83" w:rsidP="006813EE">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Use Case Name:</w:t>
            </w:r>
          </w:p>
        </w:tc>
        <w:tc>
          <w:tcPr>
            <w:tcW w:w="6769" w:type="dxa"/>
            <w:gridSpan w:val="3"/>
            <w:tcBorders>
              <w:top w:val="single" w:sz="6" w:space="0" w:color="auto"/>
              <w:left w:val="single" w:sz="6" w:space="0" w:color="auto"/>
              <w:bottom w:val="single" w:sz="12" w:space="0" w:color="auto"/>
              <w:right w:val="single" w:sz="12" w:space="0" w:color="auto"/>
            </w:tcBorders>
            <w:hideMark/>
          </w:tcPr>
          <w:p w:rsidR="00526D83" w:rsidRPr="00EC1A46" w:rsidRDefault="00526D83" w:rsidP="00DA04C6">
            <w:pPr>
              <w:pStyle w:val="ListParagraph"/>
              <w:spacing w:after="0" w:line="240" w:lineRule="auto"/>
              <w:contextualSpacing/>
              <w:rPr>
                <w:rFonts w:asciiTheme="majorHAnsi" w:hAnsiTheme="majorHAnsi" w:cs="Calibri"/>
                <w:b/>
                <w:color w:val="000000"/>
              </w:rPr>
            </w:pPr>
            <w:r w:rsidRPr="00EC1A46">
              <w:rPr>
                <w:rStyle w:val="Strong"/>
                <w:rFonts w:asciiTheme="majorHAnsi" w:hAnsiTheme="majorHAnsi" w:cs="Calibri"/>
                <w:b w:val="0"/>
                <w:color w:val="auto"/>
              </w:rPr>
              <w:t xml:space="preserve">Routing </w:t>
            </w:r>
            <w:r w:rsidRPr="00EC1A46">
              <w:rPr>
                <w:rFonts w:asciiTheme="majorHAnsi" w:hAnsiTheme="majorHAnsi" w:cs="Calibri"/>
                <w:color w:val="auto"/>
              </w:rPr>
              <w:t xml:space="preserve">From </w:t>
            </w:r>
            <w:r w:rsidR="00DA04C6" w:rsidRPr="00EC1A46">
              <w:rPr>
                <w:rFonts w:asciiTheme="majorHAnsi" w:hAnsiTheme="majorHAnsi" w:cs="Calibri"/>
                <w:color w:val="auto"/>
              </w:rPr>
              <w:t>Buffer panel</w:t>
            </w:r>
          </w:p>
        </w:tc>
      </w:tr>
    </w:tbl>
    <w:p w:rsidR="00526D83" w:rsidRPr="00EC1A46" w:rsidRDefault="00526D83" w:rsidP="00526D83">
      <w:pPr>
        <w:tabs>
          <w:tab w:val="left" w:pos="900"/>
          <w:tab w:val="num" w:pos="1746"/>
        </w:tabs>
        <w:autoSpaceDE w:val="0"/>
        <w:autoSpaceDN w:val="0"/>
        <w:adjustRightInd w:val="0"/>
        <w:spacing w:line="360" w:lineRule="auto"/>
        <w:ind w:left="90"/>
        <w:jc w:val="both"/>
        <w:rPr>
          <w:rFonts w:asciiTheme="majorHAnsi" w:hAnsiTheme="majorHAnsi" w:cs="Calibri"/>
          <w:sz w:val="20"/>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tblPr>
      <w:tblGrid>
        <w:gridCol w:w="2088"/>
        <w:gridCol w:w="6750"/>
      </w:tblGrid>
      <w:tr w:rsidR="00526D83" w:rsidRPr="008C0E46" w:rsidTr="006813EE">
        <w:tc>
          <w:tcPr>
            <w:tcW w:w="2088" w:type="dxa"/>
            <w:tcBorders>
              <w:top w:val="single" w:sz="12" w:space="0" w:color="auto"/>
              <w:left w:val="single" w:sz="12" w:space="0" w:color="auto"/>
              <w:bottom w:val="single" w:sz="6" w:space="0" w:color="auto"/>
              <w:right w:val="single" w:sz="6" w:space="0" w:color="auto"/>
            </w:tcBorders>
            <w:hideMark/>
          </w:tcPr>
          <w:p w:rsidR="00526D83" w:rsidRPr="00EC1A46" w:rsidRDefault="00526D83" w:rsidP="006813EE">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Actor:</w:t>
            </w:r>
          </w:p>
        </w:tc>
        <w:tc>
          <w:tcPr>
            <w:tcW w:w="6750" w:type="dxa"/>
            <w:tcBorders>
              <w:top w:val="single" w:sz="12" w:space="0" w:color="auto"/>
              <w:left w:val="single" w:sz="6" w:space="0" w:color="auto"/>
              <w:bottom w:val="single" w:sz="6" w:space="0" w:color="auto"/>
              <w:right w:val="single" w:sz="12" w:space="0" w:color="auto"/>
            </w:tcBorders>
            <w:hideMark/>
          </w:tcPr>
          <w:p w:rsidR="00526D83" w:rsidRPr="00EC1A46" w:rsidRDefault="00526D83" w:rsidP="006813EE">
            <w:pPr>
              <w:rPr>
                <w:rFonts w:asciiTheme="majorHAnsi" w:hAnsiTheme="majorHAnsi" w:cs="Calibri"/>
                <w:sz w:val="22"/>
                <w:szCs w:val="22"/>
              </w:rPr>
            </w:pPr>
            <w:r w:rsidRPr="00EC1A46">
              <w:rPr>
                <w:rFonts w:asciiTheme="majorHAnsi" w:hAnsiTheme="majorHAnsi" w:cs="Calibri"/>
                <w:sz w:val="22"/>
                <w:szCs w:val="22"/>
              </w:rPr>
              <w:t>User</w:t>
            </w:r>
          </w:p>
        </w:tc>
      </w:tr>
      <w:tr w:rsidR="00526D83" w:rsidRPr="008C0E46" w:rsidTr="006813EE">
        <w:tc>
          <w:tcPr>
            <w:tcW w:w="2088" w:type="dxa"/>
            <w:tcBorders>
              <w:top w:val="single" w:sz="6" w:space="0" w:color="auto"/>
              <w:left w:val="single" w:sz="12" w:space="0" w:color="auto"/>
              <w:bottom w:val="single" w:sz="6" w:space="0" w:color="auto"/>
              <w:right w:val="single" w:sz="6" w:space="0" w:color="auto"/>
            </w:tcBorders>
            <w:hideMark/>
          </w:tcPr>
          <w:p w:rsidR="00526D83" w:rsidRPr="00EC1A46" w:rsidRDefault="00526D83" w:rsidP="006813EE">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Description:</w:t>
            </w:r>
          </w:p>
        </w:tc>
        <w:tc>
          <w:tcPr>
            <w:tcW w:w="6750" w:type="dxa"/>
            <w:tcBorders>
              <w:top w:val="single" w:sz="6" w:space="0" w:color="auto"/>
              <w:left w:val="single" w:sz="6" w:space="0" w:color="auto"/>
              <w:bottom w:val="single" w:sz="6" w:space="0" w:color="auto"/>
              <w:right w:val="single" w:sz="12" w:space="0" w:color="auto"/>
            </w:tcBorders>
          </w:tcPr>
          <w:p w:rsidR="00526D83" w:rsidRPr="00EC1A46" w:rsidRDefault="00526D83" w:rsidP="00DB091A">
            <w:pPr>
              <w:tabs>
                <w:tab w:val="clear" w:pos="5760"/>
                <w:tab w:val="left" w:pos="6552"/>
              </w:tabs>
              <w:ind w:right="-18"/>
              <w:rPr>
                <w:rFonts w:asciiTheme="majorHAnsi" w:hAnsiTheme="majorHAnsi" w:cs="Calibri"/>
                <w:sz w:val="22"/>
                <w:szCs w:val="22"/>
              </w:rPr>
            </w:pPr>
            <w:r w:rsidRPr="00EC1A46">
              <w:rPr>
                <w:rFonts w:asciiTheme="majorHAnsi" w:hAnsiTheme="majorHAnsi" w:cs="Calibri"/>
                <w:sz w:val="22"/>
                <w:szCs w:val="22"/>
              </w:rPr>
              <w:t>User will facilitate by the application to find his/her route from the search (Address, Road, POI, FP, Area</w:t>
            </w:r>
            <w:r w:rsidR="00DB091A" w:rsidRPr="00EC1A46">
              <w:rPr>
                <w:rFonts w:asciiTheme="majorHAnsi" w:hAnsiTheme="majorHAnsi" w:cs="Calibri"/>
                <w:sz w:val="22"/>
                <w:szCs w:val="22"/>
              </w:rPr>
              <w:t xml:space="preserve">)or </w:t>
            </w:r>
            <w:r w:rsidRPr="00EC1A46">
              <w:rPr>
                <w:rFonts w:asciiTheme="majorHAnsi" w:hAnsiTheme="majorHAnsi" w:cs="Calibri"/>
                <w:sz w:val="22"/>
                <w:szCs w:val="22"/>
              </w:rPr>
              <w:t xml:space="preserve"> UIP, GPS Location</w:t>
            </w:r>
            <w:r w:rsidR="008F1DA8" w:rsidRPr="00EC1A46">
              <w:rPr>
                <w:rFonts w:asciiTheme="majorHAnsi" w:hAnsiTheme="majorHAnsi" w:cs="Calibri"/>
                <w:sz w:val="22"/>
                <w:szCs w:val="22"/>
              </w:rPr>
              <w:t>, Keyed-in XY</w:t>
            </w:r>
            <w:r w:rsidRPr="00EC1A46">
              <w:rPr>
                <w:rFonts w:asciiTheme="majorHAnsi" w:hAnsiTheme="majorHAnsi" w:cs="Calibri"/>
                <w:sz w:val="22"/>
                <w:szCs w:val="22"/>
              </w:rPr>
              <w:t xml:space="preserve"> from the buffer panel</w:t>
            </w:r>
          </w:p>
        </w:tc>
      </w:tr>
      <w:tr w:rsidR="00526D83" w:rsidRPr="008C0E46" w:rsidTr="006813EE">
        <w:tc>
          <w:tcPr>
            <w:tcW w:w="2088" w:type="dxa"/>
            <w:tcBorders>
              <w:top w:val="single" w:sz="6" w:space="0" w:color="auto"/>
              <w:left w:val="single" w:sz="12" w:space="0" w:color="auto"/>
              <w:bottom w:val="single" w:sz="6" w:space="0" w:color="auto"/>
              <w:right w:val="single" w:sz="6" w:space="0" w:color="auto"/>
            </w:tcBorders>
            <w:hideMark/>
          </w:tcPr>
          <w:p w:rsidR="00526D83" w:rsidRPr="00EC1A46" w:rsidRDefault="00526D83" w:rsidP="006813EE">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Preconditions:</w:t>
            </w:r>
          </w:p>
        </w:tc>
        <w:tc>
          <w:tcPr>
            <w:tcW w:w="6750" w:type="dxa"/>
            <w:tcBorders>
              <w:top w:val="single" w:sz="6" w:space="0" w:color="auto"/>
              <w:left w:val="single" w:sz="6" w:space="0" w:color="auto"/>
              <w:bottom w:val="single" w:sz="6" w:space="0" w:color="auto"/>
              <w:right w:val="single" w:sz="12" w:space="0" w:color="auto"/>
            </w:tcBorders>
            <w:hideMark/>
          </w:tcPr>
          <w:p w:rsidR="00526D83" w:rsidRPr="00EC1A46" w:rsidRDefault="00526D83" w:rsidP="00770790">
            <w:pPr>
              <w:numPr>
                <w:ilvl w:val="0"/>
                <w:numId w:val="15"/>
              </w:numPr>
              <w:rPr>
                <w:rFonts w:asciiTheme="majorHAnsi" w:hAnsiTheme="majorHAnsi" w:cs="Calibri"/>
                <w:sz w:val="22"/>
                <w:szCs w:val="22"/>
              </w:rPr>
            </w:pPr>
            <w:r w:rsidRPr="00EC1A46">
              <w:rPr>
                <w:rFonts w:asciiTheme="majorHAnsi" w:hAnsiTheme="majorHAnsi" w:cs="Calibri"/>
                <w:sz w:val="22"/>
                <w:szCs w:val="22"/>
              </w:rPr>
              <w:t>Device should be on mode</w:t>
            </w:r>
          </w:p>
          <w:p w:rsidR="00526D83" w:rsidRPr="00EC1A46" w:rsidRDefault="00526D83" w:rsidP="00770790">
            <w:pPr>
              <w:numPr>
                <w:ilvl w:val="0"/>
                <w:numId w:val="15"/>
              </w:numPr>
              <w:rPr>
                <w:rFonts w:asciiTheme="majorHAnsi" w:hAnsiTheme="majorHAnsi" w:cs="Calibri"/>
                <w:sz w:val="22"/>
                <w:szCs w:val="22"/>
              </w:rPr>
            </w:pPr>
            <w:r w:rsidRPr="00EC1A46">
              <w:rPr>
                <w:rFonts w:asciiTheme="majorHAnsi" w:hAnsiTheme="majorHAnsi" w:cs="Calibri"/>
                <w:sz w:val="22"/>
                <w:szCs w:val="22"/>
              </w:rPr>
              <w:t>Bahrain locator app must be available on mobile or will be installed from the mobile market/play store.</w:t>
            </w:r>
          </w:p>
          <w:p w:rsidR="00526D83" w:rsidRPr="00EC1A46" w:rsidRDefault="00526D83" w:rsidP="00770790">
            <w:pPr>
              <w:numPr>
                <w:ilvl w:val="0"/>
                <w:numId w:val="15"/>
              </w:numPr>
              <w:rPr>
                <w:rFonts w:asciiTheme="majorHAnsi" w:hAnsiTheme="majorHAnsi" w:cs="Calibri"/>
                <w:sz w:val="22"/>
                <w:szCs w:val="22"/>
              </w:rPr>
            </w:pPr>
            <w:r w:rsidRPr="00EC1A46">
              <w:rPr>
                <w:rFonts w:asciiTheme="majorHAnsi" w:hAnsiTheme="majorHAnsi" w:cs="Calibri"/>
                <w:sz w:val="22"/>
                <w:szCs w:val="22"/>
              </w:rPr>
              <w:t>Device should connect to the internet.</w:t>
            </w:r>
          </w:p>
          <w:p w:rsidR="00526D83" w:rsidRPr="00EC1A46" w:rsidRDefault="00526D83" w:rsidP="00770790">
            <w:pPr>
              <w:numPr>
                <w:ilvl w:val="0"/>
                <w:numId w:val="15"/>
              </w:numPr>
              <w:rPr>
                <w:rFonts w:asciiTheme="majorHAnsi" w:hAnsiTheme="majorHAnsi" w:cs="Calibri"/>
                <w:sz w:val="22"/>
                <w:szCs w:val="22"/>
              </w:rPr>
            </w:pPr>
            <w:r w:rsidRPr="00EC1A46">
              <w:rPr>
                <w:rFonts w:asciiTheme="majorHAnsi" w:hAnsiTheme="majorHAnsi" w:cs="Calibri"/>
                <w:sz w:val="22"/>
                <w:szCs w:val="22"/>
              </w:rPr>
              <w:t>Device should establish a connection with the server.</w:t>
            </w:r>
          </w:p>
          <w:p w:rsidR="00526D83" w:rsidRPr="00EC1A46" w:rsidRDefault="00526D83" w:rsidP="00770790">
            <w:pPr>
              <w:numPr>
                <w:ilvl w:val="0"/>
                <w:numId w:val="15"/>
              </w:numPr>
              <w:rPr>
                <w:rFonts w:asciiTheme="majorHAnsi" w:hAnsiTheme="majorHAnsi" w:cs="Calibri"/>
                <w:sz w:val="22"/>
                <w:szCs w:val="22"/>
              </w:rPr>
            </w:pPr>
            <w:r w:rsidRPr="00EC1A46">
              <w:rPr>
                <w:rFonts w:asciiTheme="majorHAnsi" w:hAnsiTheme="majorHAnsi" w:cs="Calibri"/>
                <w:sz w:val="22"/>
                <w:szCs w:val="22"/>
              </w:rPr>
              <w:t>GPS should get enabled.</w:t>
            </w:r>
          </w:p>
        </w:tc>
      </w:tr>
      <w:tr w:rsidR="00526D83" w:rsidRPr="008C0E46" w:rsidTr="006813EE">
        <w:tc>
          <w:tcPr>
            <w:tcW w:w="2088" w:type="dxa"/>
            <w:tcBorders>
              <w:top w:val="single" w:sz="6" w:space="0" w:color="auto"/>
              <w:left w:val="single" w:sz="12" w:space="0" w:color="auto"/>
              <w:bottom w:val="single" w:sz="6" w:space="0" w:color="auto"/>
              <w:right w:val="single" w:sz="6" w:space="0" w:color="auto"/>
            </w:tcBorders>
            <w:hideMark/>
          </w:tcPr>
          <w:p w:rsidR="00526D83" w:rsidRPr="00EC1A46" w:rsidRDefault="00526D83" w:rsidP="006813EE">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Normal Flow:</w:t>
            </w:r>
          </w:p>
        </w:tc>
        <w:tc>
          <w:tcPr>
            <w:tcW w:w="6750" w:type="dxa"/>
            <w:tcBorders>
              <w:top w:val="single" w:sz="6" w:space="0" w:color="auto"/>
              <w:left w:val="single" w:sz="6" w:space="0" w:color="auto"/>
              <w:bottom w:val="single" w:sz="6" w:space="0" w:color="auto"/>
              <w:right w:val="single" w:sz="12" w:space="0" w:color="auto"/>
            </w:tcBorders>
            <w:hideMark/>
          </w:tcPr>
          <w:p w:rsidR="00526D83" w:rsidRPr="00EC1A46" w:rsidRDefault="00526D83" w:rsidP="00770790">
            <w:pPr>
              <w:numPr>
                <w:ilvl w:val="0"/>
                <w:numId w:val="53"/>
              </w:numPr>
              <w:ind w:right="0"/>
              <w:rPr>
                <w:rFonts w:asciiTheme="majorHAnsi" w:hAnsiTheme="majorHAnsi" w:cs="Calibri"/>
                <w:sz w:val="22"/>
                <w:szCs w:val="22"/>
              </w:rPr>
            </w:pPr>
            <w:r w:rsidRPr="00EC1A46">
              <w:rPr>
                <w:rFonts w:asciiTheme="majorHAnsi" w:hAnsiTheme="majorHAnsi" w:cs="Calibri"/>
                <w:sz w:val="22"/>
                <w:szCs w:val="22"/>
              </w:rPr>
              <w:t>Start the Bahrain locator application.</w:t>
            </w:r>
          </w:p>
          <w:p w:rsidR="00526D83" w:rsidRPr="00EC1A46" w:rsidRDefault="00526D83" w:rsidP="00770790">
            <w:pPr>
              <w:numPr>
                <w:ilvl w:val="0"/>
                <w:numId w:val="53"/>
              </w:numPr>
              <w:ind w:right="0"/>
              <w:rPr>
                <w:rFonts w:asciiTheme="majorHAnsi" w:hAnsiTheme="majorHAnsi" w:cs="Calibri"/>
                <w:sz w:val="22"/>
                <w:szCs w:val="22"/>
              </w:rPr>
            </w:pPr>
            <w:r w:rsidRPr="00EC1A46">
              <w:rPr>
                <w:rFonts w:asciiTheme="majorHAnsi" w:hAnsiTheme="majorHAnsi" w:cs="Calibri"/>
                <w:sz w:val="22"/>
                <w:szCs w:val="22"/>
              </w:rPr>
              <w:t xml:space="preserve">Click on the routing icon from the </w:t>
            </w:r>
            <w:r w:rsidR="004931E8" w:rsidRPr="00EC1A46">
              <w:rPr>
                <w:rFonts w:asciiTheme="majorHAnsi" w:hAnsiTheme="majorHAnsi" w:cs="Calibri"/>
                <w:sz w:val="22"/>
                <w:szCs w:val="22"/>
              </w:rPr>
              <w:t>buffer panel</w:t>
            </w:r>
            <w:r w:rsidRPr="00EC1A46">
              <w:rPr>
                <w:rFonts w:asciiTheme="majorHAnsi" w:hAnsiTheme="majorHAnsi" w:cs="Calibri"/>
                <w:sz w:val="22"/>
                <w:szCs w:val="22"/>
              </w:rPr>
              <w:t>.</w:t>
            </w:r>
          </w:p>
          <w:p w:rsidR="00D9663C" w:rsidRPr="00EC1A46" w:rsidRDefault="00526D83" w:rsidP="00770790">
            <w:pPr>
              <w:numPr>
                <w:ilvl w:val="0"/>
                <w:numId w:val="53"/>
              </w:numPr>
              <w:ind w:right="0"/>
              <w:rPr>
                <w:rFonts w:asciiTheme="majorHAnsi" w:hAnsiTheme="majorHAnsi" w:cs="Calibri"/>
                <w:sz w:val="22"/>
                <w:szCs w:val="22"/>
              </w:rPr>
            </w:pPr>
            <w:r w:rsidRPr="00EC1A46">
              <w:rPr>
                <w:rFonts w:asciiTheme="majorHAnsi" w:hAnsiTheme="majorHAnsi" w:cs="Calibri"/>
                <w:sz w:val="22"/>
                <w:szCs w:val="22"/>
              </w:rPr>
              <w:t>Application will display the routing pop up</w:t>
            </w:r>
            <w:r w:rsidR="00D9663C" w:rsidRPr="00EC1A46">
              <w:rPr>
                <w:rFonts w:asciiTheme="majorHAnsi" w:hAnsiTheme="majorHAnsi" w:cs="Calibri"/>
                <w:sz w:val="22"/>
                <w:szCs w:val="22"/>
              </w:rPr>
              <w:t xml:space="preserve"> with the Source populated with the current Selection.</w:t>
            </w:r>
          </w:p>
          <w:p w:rsidR="00D9663C" w:rsidRPr="00EC1A46" w:rsidRDefault="00D9663C" w:rsidP="00770790">
            <w:pPr>
              <w:numPr>
                <w:ilvl w:val="0"/>
                <w:numId w:val="53"/>
              </w:numPr>
              <w:ind w:right="0"/>
              <w:rPr>
                <w:rFonts w:asciiTheme="majorHAnsi" w:hAnsiTheme="majorHAnsi" w:cs="Calibri"/>
                <w:sz w:val="22"/>
                <w:szCs w:val="22"/>
              </w:rPr>
            </w:pPr>
            <w:r w:rsidRPr="00EC1A46">
              <w:rPr>
                <w:rFonts w:asciiTheme="majorHAnsi" w:hAnsiTheme="majorHAnsi" w:cs="Calibri"/>
                <w:sz w:val="22"/>
                <w:szCs w:val="22"/>
              </w:rPr>
              <w:t>Select the search option (</w:t>
            </w:r>
            <w:r w:rsidRPr="00EC1A46">
              <w:rPr>
                <w:rFonts w:asciiTheme="majorHAnsi" w:hAnsiTheme="majorHAnsi" w:cs="Calibri"/>
                <w:bCs/>
                <w:sz w:val="22"/>
                <w:szCs w:val="22"/>
              </w:rPr>
              <w:t xml:space="preserve">Address, Road, Admin, FP and POI) </w:t>
            </w:r>
            <w:r w:rsidRPr="00EC1A46">
              <w:rPr>
                <w:rFonts w:asciiTheme="majorHAnsi" w:hAnsiTheme="majorHAnsi" w:cs="Calibri"/>
                <w:b/>
                <w:bCs/>
                <w:sz w:val="22"/>
                <w:szCs w:val="22"/>
              </w:rPr>
              <w:t>OR</w:t>
            </w:r>
            <w:r w:rsidRPr="00EC1A46">
              <w:rPr>
                <w:rFonts w:asciiTheme="majorHAnsi" w:hAnsiTheme="majorHAnsi" w:cs="Calibri"/>
                <w:bCs/>
                <w:sz w:val="22"/>
                <w:szCs w:val="22"/>
              </w:rPr>
              <w:t xml:space="preserve"> use the current GPS location </w:t>
            </w:r>
            <w:r w:rsidRPr="00EC1A46">
              <w:rPr>
                <w:rFonts w:asciiTheme="majorHAnsi" w:hAnsiTheme="majorHAnsi" w:cs="Calibri"/>
                <w:b/>
                <w:bCs/>
                <w:sz w:val="22"/>
                <w:szCs w:val="22"/>
              </w:rPr>
              <w:t>OR</w:t>
            </w:r>
            <w:r w:rsidRPr="00EC1A46">
              <w:rPr>
                <w:rFonts w:asciiTheme="majorHAnsi" w:hAnsiTheme="majorHAnsi" w:cs="Calibri"/>
                <w:bCs/>
                <w:sz w:val="22"/>
                <w:szCs w:val="22"/>
              </w:rPr>
              <w:t xml:space="preserve"> tap the screen to collect UIP </w:t>
            </w:r>
            <w:r w:rsidRPr="00EC1A46">
              <w:rPr>
                <w:rFonts w:asciiTheme="majorHAnsi" w:hAnsiTheme="majorHAnsi" w:cs="Calibri"/>
                <w:b/>
                <w:bCs/>
                <w:sz w:val="22"/>
                <w:szCs w:val="22"/>
              </w:rPr>
              <w:t>OR</w:t>
            </w:r>
            <w:r w:rsidRPr="00EC1A46">
              <w:rPr>
                <w:rFonts w:asciiTheme="majorHAnsi" w:hAnsiTheme="majorHAnsi" w:cs="Calibri"/>
                <w:bCs/>
                <w:sz w:val="22"/>
                <w:szCs w:val="22"/>
              </w:rPr>
              <w:t>Keyin XY for end point.</w:t>
            </w:r>
          </w:p>
          <w:p w:rsidR="00D9663C" w:rsidRPr="00EC1A46" w:rsidRDefault="00D9663C" w:rsidP="00770790">
            <w:pPr>
              <w:numPr>
                <w:ilvl w:val="0"/>
                <w:numId w:val="53"/>
              </w:numPr>
              <w:ind w:right="0"/>
              <w:rPr>
                <w:rFonts w:asciiTheme="majorHAnsi" w:hAnsiTheme="majorHAnsi" w:cs="Calibri"/>
                <w:sz w:val="22"/>
                <w:szCs w:val="22"/>
              </w:rPr>
            </w:pPr>
            <w:r w:rsidRPr="00EC1A46">
              <w:rPr>
                <w:rFonts w:asciiTheme="majorHAnsi" w:hAnsiTheme="majorHAnsi" w:cs="Calibri"/>
                <w:sz w:val="22"/>
                <w:szCs w:val="22"/>
              </w:rPr>
              <w:t>After previous operations the application will take the</w:t>
            </w:r>
            <w:r w:rsidRPr="00EC1A46">
              <w:rPr>
                <w:rFonts w:asciiTheme="majorHAnsi" w:hAnsiTheme="majorHAnsi" w:cs="Calibri"/>
                <w:bCs/>
                <w:sz w:val="22"/>
                <w:szCs w:val="22"/>
              </w:rPr>
              <w:t xml:space="preserve"> result as start point &amp; end point.</w:t>
            </w:r>
          </w:p>
          <w:p w:rsidR="00D9663C" w:rsidRPr="00EC1A46" w:rsidRDefault="00D9663C" w:rsidP="00770790">
            <w:pPr>
              <w:numPr>
                <w:ilvl w:val="0"/>
                <w:numId w:val="53"/>
              </w:numPr>
              <w:ind w:right="0"/>
              <w:rPr>
                <w:rFonts w:asciiTheme="majorHAnsi" w:hAnsiTheme="majorHAnsi" w:cs="Calibri"/>
                <w:sz w:val="22"/>
                <w:szCs w:val="22"/>
              </w:rPr>
            </w:pPr>
            <w:r w:rsidRPr="00EC1A46">
              <w:rPr>
                <w:rFonts w:asciiTheme="majorHAnsi" w:hAnsiTheme="majorHAnsi" w:cs="Calibri"/>
                <w:bCs/>
                <w:sz w:val="22"/>
                <w:szCs w:val="22"/>
              </w:rPr>
              <w:t>Click on the “Get Direction button: to find the route and display on the map along with Route Summary (Total Distance &amp; Time required to travel)</w:t>
            </w:r>
          </w:p>
          <w:p w:rsidR="00D9663C" w:rsidRPr="00EC1A46" w:rsidRDefault="00D9663C" w:rsidP="00770790">
            <w:pPr>
              <w:numPr>
                <w:ilvl w:val="0"/>
                <w:numId w:val="53"/>
              </w:numPr>
              <w:ind w:right="0"/>
              <w:rPr>
                <w:rFonts w:asciiTheme="majorHAnsi" w:hAnsiTheme="majorHAnsi" w:cs="Calibri"/>
                <w:sz w:val="22"/>
                <w:szCs w:val="22"/>
              </w:rPr>
            </w:pPr>
            <w:r w:rsidRPr="00EC1A46">
              <w:rPr>
                <w:rFonts w:asciiTheme="majorHAnsi" w:hAnsiTheme="majorHAnsi" w:cs="Calibri"/>
                <w:bCs/>
                <w:sz w:val="22"/>
                <w:szCs w:val="22"/>
              </w:rPr>
              <w:t>Click on Icon 1 (described in Item 3.1.12) to display turn-by-tu</w:t>
            </w:r>
            <w:r w:rsidR="00CA6BDB" w:rsidRPr="00EC1A46">
              <w:rPr>
                <w:rFonts w:asciiTheme="majorHAnsi" w:hAnsiTheme="majorHAnsi" w:cs="Calibri"/>
                <w:bCs/>
                <w:sz w:val="22"/>
                <w:szCs w:val="22"/>
              </w:rPr>
              <w:t>r</w:t>
            </w:r>
            <w:r w:rsidRPr="00EC1A46">
              <w:rPr>
                <w:rFonts w:asciiTheme="majorHAnsi" w:hAnsiTheme="majorHAnsi" w:cs="Calibri"/>
                <w:bCs/>
                <w:sz w:val="22"/>
                <w:szCs w:val="22"/>
              </w:rPr>
              <w:t>n direction.</w:t>
            </w:r>
          </w:p>
          <w:p w:rsidR="00D9663C" w:rsidRPr="00EC1A46" w:rsidRDefault="00D9663C" w:rsidP="00770790">
            <w:pPr>
              <w:numPr>
                <w:ilvl w:val="0"/>
                <w:numId w:val="53"/>
              </w:numPr>
              <w:ind w:right="0"/>
              <w:rPr>
                <w:rFonts w:asciiTheme="majorHAnsi" w:hAnsiTheme="majorHAnsi" w:cs="Calibri"/>
                <w:sz w:val="22"/>
                <w:szCs w:val="22"/>
              </w:rPr>
            </w:pPr>
            <w:r w:rsidRPr="00EC1A46">
              <w:rPr>
                <w:rFonts w:asciiTheme="majorHAnsi" w:hAnsiTheme="majorHAnsi" w:cs="Calibri"/>
                <w:bCs/>
                <w:sz w:val="22"/>
                <w:szCs w:val="22"/>
              </w:rPr>
              <w:t xml:space="preserve">Application will display the route details in a new page with direction details. </w:t>
            </w:r>
          </w:p>
          <w:p w:rsidR="00D9663C" w:rsidRPr="00EC1A46" w:rsidRDefault="00D9663C" w:rsidP="00770790">
            <w:pPr>
              <w:numPr>
                <w:ilvl w:val="0"/>
                <w:numId w:val="53"/>
              </w:numPr>
              <w:ind w:right="0"/>
              <w:rPr>
                <w:rFonts w:asciiTheme="majorHAnsi" w:hAnsiTheme="majorHAnsi" w:cs="Calibri"/>
                <w:sz w:val="22"/>
                <w:szCs w:val="22"/>
              </w:rPr>
            </w:pPr>
            <w:r w:rsidRPr="00EC1A46">
              <w:rPr>
                <w:rFonts w:asciiTheme="majorHAnsi" w:hAnsiTheme="majorHAnsi" w:cs="Calibri"/>
                <w:bCs/>
                <w:sz w:val="22"/>
                <w:szCs w:val="22"/>
              </w:rPr>
              <w:t>Click on the default “Back” button to go back to the page showing the Map with route.</w:t>
            </w:r>
          </w:p>
          <w:p w:rsidR="00D9663C" w:rsidRPr="00EC1A46" w:rsidRDefault="00D9663C" w:rsidP="00770790">
            <w:pPr>
              <w:numPr>
                <w:ilvl w:val="0"/>
                <w:numId w:val="53"/>
              </w:numPr>
              <w:ind w:right="0"/>
              <w:rPr>
                <w:rFonts w:asciiTheme="majorHAnsi" w:hAnsiTheme="majorHAnsi" w:cs="Calibri"/>
                <w:sz w:val="22"/>
                <w:szCs w:val="22"/>
              </w:rPr>
            </w:pPr>
            <w:r w:rsidRPr="00EC1A46">
              <w:rPr>
                <w:rFonts w:asciiTheme="majorHAnsi" w:hAnsiTheme="majorHAnsi" w:cs="Calibri"/>
                <w:bCs/>
                <w:sz w:val="22"/>
                <w:szCs w:val="22"/>
              </w:rPr>
              <w:t xml:space="preserve">Click on Icon 2 (described in Item 3.1.12) to change routing </w:t>
            </w:r>
            <w:r w:rsidR="00CA6BDB" w:rsidRPr="00EC1A46">
              <w:rPr>
                <w:rFonts w:asciiTheme="majorHAnsi" w:hAnsiTheme="majorHAnsi" w:cs="Calibri"/>
                <w:bCs/>
                <w:sz w:val="22"/>
                <w:szCs w:val="22"/>
              </w:rPr>
              <w:t>algorithm</w:t>
            </w:r>
            <w:r w:rsidRPr="00EC1A46">
              <w:rPr>
                <w:rFonts w:asciiTheme="majorHAnsi" w:hAnsiTheme="majorHAnsi" w:cs="Calibri"/>
                <w:bCs/>
                <w:sz w:val="22"/>
                <w:szCs w:val="22"/>
              </w:rPr>
              <w:t xml:space="preserve">. Route will be recalculated. </w:t>
            </w:r>
          </w:p>
          <w:p w:rsidR="00526D83" w:rsidRPr="00D10898" w:rsidRDefault="00D9663C" w:rsidP="00770790">
            <w:pPr>
              <w:numPr>
                <w:ilvl w:val="0"/>
                <w:numId w:val="53"/>
              </w:numPr>
              <w:ind w:right="0"/>
              <w:rPr>
                <w:rFonts w:asciiTheme="majorHAnsi" w:hAnsiTheme="majorHAnsi" w:cs="Calibri"/>
                <w:sz w:val="22"/>
                <w:szCs w:val="22"/>
              </w:rPr>
            </w:pPr>
            <w:r w:rsidRPr="00EC1A46">
              <w:rPr>
                <w:rFonts w:asciiTheme="majorHAnsi" w:hAnsiTheme="majorHAnsi" w:cs="Calibri"/>
                <w:bCs/>
                <w:sz w:val="22"/>
                <w:szCs w:val="22"/>
              </w:rPr>
              <w:t>Click on the “Swipe Direction button: to find the reverse route.</w:t>
            </w:r>
          </w:p>
        </w:tc>
      </w:tr>
      <w:tr w:rsidR="00526D83" w:rsidRPr="008C0E46" w:rsidTr="006813EE">
        <w:tc>
          <w:tcPr>
            <w:tcW w:w="2088" w:type="dxa"/>
            <w:tcBorders>
              <w:top w:val="single" w:sz="6" w:space="0" w:color="auto"/>
              <w:left w:val="single" w:sz="12" w:space="0" w:color="auto"/>
              <w:bottom w:val="single" w:sz="6" w:space="0" w:color="auto"/>
              <w:right w:val="single" w:sz="6" w:space="0" w:color="auto"/>
            </w:tcBorders>
            <w:hideMark/>
          </w:tcPr>
          <w:p w:rsidR="00526D83" w:rsidRPr="00EC1A46" w:rsidRDefault="00526D83" w:rsidP="006813EE">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Alternative Flow:</w:t>
            </w:r>
          </w:p>
        </w:tc>
        <w:tc>
          <w:tcPr>
            <w:tcW w:w="6750" w:type="dxa"/>
            <w:tcBorders>
              <w:top w:val="single" w:sz="6" w:space="0" w:color="auto"/>
              <w:left w:val="single" w:sz="6" w:space="0" w:color="auto"/>
              <w:bottom w:val="single" w:sz="6" w:space="0" w:color="auto"/>
              <w:right w:val="single" w:sz="12" w:space="0" w:color="auto"/>
            </w:tcBorders>
            <w:hideMark/>
          </w:tcPr>
          <w:p w:rsidR="00526D83" w:rsidRPr="00EC1A46" w:rsidRDefault="00526D83" w:rsidP="006813EE">
            <w:pPr>
              <w:rPr>
                <w:rFonts w:asciiTheme="majorHAnsi" w:hAnsiTheme="majorHAnsi" w:cs="Calibri"/>
                <w:sz w:val="22"/>
                <w:szCs w:val="22"/>
              </w:rPr>
            </w:pPr>
            <w:r w:rsidRPr="00EC1A46">
              <w:rPr>
                <w:rFonts w:asciiTheme="majorHAnsi" w:hAnsiTheme="majorHAnsi" w:cs="Calibri"/>
                <w:sz w:val="22"/>
                <w:szCs w:val="22"/>
              </w:rPr>
              <w:t>Any network issue, user needs to close the application &amp; start again.</w:t>
            </w:r>
          </w:p>
        </w:tc>
      </w:tr>
      <w:tr w:rsidR="004931E8" w:rsidRPr="008C0E46" w:rsidTr="006813EE">
        <w:tc>
          <w:tcPr>
            <w:tcW w:w="2088" w:type="dxa"/>
            <w:tcBorders>
              <w:top w:val="single" w:sz="6" w:space="0" w:color="auto"/>
              <w:left w:val="single" w:sz="12" w:space="0" w:color="auto"/>
              <w:bottom w:val="single" w:sz="6" w:space="0" w:color="auto"/>
              <w:right w:val="single" w:sz="6" w:space="0" w:color="auto"/>
            </w:tcBorders>
          </w:tcPr>
          <w:p w:rsidR="004931E8" w:rsidRPr="00EC1A46" w:rsidRDefault="004931E8" w:rsidP="006813EE">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Business Rules</w:t>
            </w:r>
          </w:p>
        </w:tc>
        <w:tc>
          <w:tcPr>
            <w:tcW w:w="6750" w:type="dxa"/>
            <w:tcBorders>
              <w:top w:val="single" w:sz="6" w:space="0" w:color="auto"/>
              <w:left w:val="single" w:sz="6" w:space="0" w:color="auto"/>
              <w:bottom w:val="single" w:sz="6" w:space="0" w:color="auto"/>
              <w:right w:val="single" w:sz="12" w:space="0" w:color="auto"/>
            </w:tcBorders>
          </w:tcPr>
          <w:p w:rsidR="004931E8" w:rsidRPr="00EC1A46" w:rsidRDefault="004931E8" w:rsidP="006813EE">
            <w:pPr>
              <w:ind w:right="0"/>
              <w:rPr>
                <w:rFonts w:asciiTheme="majorHAnsi" w:hAnsiTheme="majorHAnsi" w:cs="Calibri"/>
                <w:sz w:val="22"/>
                <w:szCs w:val="22"/>
              </w:rPr>
            </w:pPr>
            <w:r w:rsidRPr="00EC1A46">
              <w:rPr>
                <w:rFonts w:asciiTheme="majorHAnsi" w:hAnsiTheme="majorHAnsi" w:cs="Calibri"/>
                <w:sz w:val="22"/>
                <w:szCs w:val="22"/>
              </w:rPr>
              <w:t>To get the Start point &amp; End point, User has to make a search.</w:t>
            </w:r>
          </w:p>
          <w:p w:rsidR="004931E8" w:rsidRPr="00EC1A46" w:rsidRDefault="004931E8" w:rsidP="006813EE">
            <w:pPr>
              <w:ind w:right="0"/>
              <w:rPr>
                <w:rFonts w:asciiTheme="majorHAnsi" w:hAnsiTheme="majorHAnsi" w:cs="Calibri"/>
                <w:sz w:val="22"/>
                <w:szCs w:val="22"/>
              </w:rPr>
            </w:pPr>
            <w:r w:rsidRPr="00EC1A46">
              <w:rPr>
                <w:rFonts w:asciiTheme="majorHAnsi" w:hAnsiTheme="majorHAnsi" w:cs="Calibri"/>
                <w:sz w:val="22"/>
                <w:szCs w:val="22"/>
              </w:rPr>
              <w:t>Application should display Route along with the driving direction.</w:t>
            </w:r>
          </w:p>
        </w:tc>
      </w:tr>
      <w:tr w:rsidR="004931E8" w:rsidRPr="008C0E46" w:rsidTr="006813EE">
        <w:tc>
          <w:tcPr>
            <w:tcW w:w="2088" w:type="dxa"/>
            <w:tcBorders>
              <w:top w:val="single" w:sz="6" w:space="0" w:color="auto"/>
              <w:left w:val="single" w:sz="12" w:space="0" w:color="auto"/>
              <w:bottom w:val="single" w:sz="6" w:space="0" w:color="auto"/>
              <w:right w:val="single" w:sz="6" w:space="0" w:color="auto"/>
            </w:tcBorders>
            <w:hideMark/>
          </w:tcPr>
          <w:p w:rsidR="004931E8" w:rsidRPr="00EC1A46" w:rsidRDefault="004931E8" w:rsidP="006813EE">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lastRenderedPageBreak/>
              <w:t>Flow Chat</w:t>
            </w:r>
          </w:p>
        </w:tc>
        <w:tc>
          <w:tcPr>
            <w:tcW w:w="6750" w:type="dxa"/>
            <w:tcBorders>
              <w:top w:val="single" w:sz="6" w:space="0" w:color="auto"/>
              <w:left w:val="single" w:sz="6" w:space="0" w:color="auto"/>
              <w:bottom w:val="single" w:sz="6" w:space="0" w:color="auto"/>
              <w:right w:val="single" w:sz="12" w:space="0" w:color="auto"/>
            </w:tcBorders>
            <w:hideMark/>
          </w:tcPr>
          <w:p w:rsidR="004931E8" w:rsidRPr="00EC1A46" w:rsidRDefault="004931E8" w:rsidP="006813EE">
            <w:pPr>
              <w:rPr>
                <w:rFonts w:asciiTheme="majorHAnsi" w:hAnsiTheme="majorHAnsi" w:cs="Calibri"/>
                <w:sz w:val="22"/>
                <w:szCs w:val="22"/>
              </w:rPr>
            </w:pPr>
            <w:r w:rsidRPr="00EA7074">
              <w:rPr>
                <w:rFonts w:asciiTheme="majorHAnsi" w:hAnsiTheme="majorHAnsi" w:cs="Calibri"/>
              </w:rPr>
              <w:object w:dxaOrig="4726" w:dyaOrig="15238">
                <v:shape id="_x0000_i1041" type="#_x0000_t75" style="width:115.85pt;height:372.5pt" o:ole="">
                  <v:imagedata r:id="rId49" o:title=""/>
                </v:shape>
                <o:OLEObject Type="Embed" ProgID="Visio.Drawing.11" ShapeID="_x0000_i1041" DrawAspect="Content" ObjectID="_1464609902" r:id="rId50"/>
              </w:object>
            </w:r>
          </w:p>
        </w:tc>
      </w:tr>
      <w:tr w:rsidR="004931E8" w:rsidRPr="008C0E46" w:rsidTr="006813EE">
        <w:tc>
          <w:tcPr>
            <w:tcW w:w="2088" w:type="dxa"/>
            <w:tcBorders>
              <w:top w:val="single" w:sz="6" w:space="0" w:color="auto"/>
              <w:left w:val="single" w:sz="12" w:space="0" w:color="auto"/>
              <w:bottom w:val="single" w:sz="6" w:space="0" w:color="auto"/>
              <w:right w:val="single" w:sz="6" w:space="0" w:color="auto"/>
            </w:tcBorders>
            <w:hideMark/>
          </w:tcPr>
          <w:p w:rsidR="004931E8" w:rsidRPr="00EC1A46" w:rsidRDefault="004931E8" w:rsidP="006813EE">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Exceptions:</w:t>
            </w:r>
          </w:p>
        </w:tc>
        <w:tc>
          <w:tcPr>
            <w:tcW w:w="6750" w:type="dxa"/>
            <w:tcBorders>
              <w:top w:val="single" w:sz="6" w:space="0" w:color="auto"/>
              <w:left w:val="single" w:sz="6" w:space="0" w:color="auto"/>
              <w:bottom w:val="single" w:sz="6" w:space="0" w:color="auto"/>
              <w:right w:val="single" w:sz="12" w:space="0" w:color="auto"/>
            </w:tcBorders>
            <w:hideMark/>
          </w:tcPr>
          <w:p w:rsidR="004931E8" w:rsidRPr="00EC1A46" w:rsidRDefault="004931E8" w:rsidP="006813EE">
            <w:pPr>
              <w:rPr>
                <w:rFonts w:asciiTheme="majorHAnsi" w:hAnsiTheme="majorHAnsi" w:cs="Calibri"/>
                <w:sz w:val="22"/>
                <w:szCs w:val="22"/>
              </w:rPr>
            </w:pPr>
            <w:r w:rsidRPr="00EC1A46">
              <w:rPr>
                <w:rFonts w:asciiTheme="majorHAnsi" w:hAnsiTheme="majorHAnsi" w:cs="Calibri"/>
                <w:sz w:val="22"/>
                <w:szCs w:val="22"/>
              </w:rPr>
              <w:t>Out of network or poor network coverage area.</w:t>
            </w:r>
          </w:p>
          <w:p w:rsidR="004931E8" w:rsidRPr="00EC1A46" w:rsidRDefault="004931E8" w:rsidP="006813EE">
            <w:pPr>
              <w:rPr>
                <w:rFonts w:asciiTheme="majorHAnsi" w:hAnsiTheme="majorHAnsi" w:cs="Calibri"/>
                <w:sz w:val="22"/>
                <w:szCs w:val="22"/>
              </w:rPr>
            </w:pPr>
            <w:r w:rsidRPr="00EC1A46">
              <w:rPr>
                <w:rFonts w:asciiTheme="majorHAnsi" w:hAnsiTheme="majorHAnsi" w:cs="Calibri"/>
                <w:sz w:val="22"/>
                <w:szCs w:val="22"/>
              </w:rPr>
              <w:t>No record found.</w:t>
            </w:r>
          </w:p>
        </w:tc>
      </w:tr>
      <w:tr w:rsidR="004931E8" w:rsidRPr="008C0E46" w:rsidTr="006813EE">
        <w:tc>
          <w:tcPr>
            <w:tcW w:w="2088" w:type="dxa"/>
            <w:tcBorders>
              <w:top w:val="single" w:sz="6" w:space="0" w:color="auto"/>
              <w:left w:val="single" w:sz="12" w:space="0" w:color="auto"/>
              <w:bottom w:val="single" w:sz="6" w:space="0" w:color="auto"/>
              <w:right w:val="single" w:sz="6" w:space="0" w:color="auto"/>
            </w:tcBorders>
            <w:hideMark/>
          </w:tcPr>
          <w:p w:rsidR="004931E8" w:rsidRPr="00EC1A46" w:rsidRDefault="004931E8" w:rsidP="006813EE">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Includes:</w:t>
            </w:r>
          </w:p>
        </w:tc>
        <w:tc>
          <w:tcPr>
            <w:tcW w:w="6750" w:type="dxa"/>
            <w:tcBorders>
              <w:top w:val="single" w:sz="6" w:space="0" w:color="auto"/>
              <w:left w:val="single" w:sz="6" w:space="0" w:color="auto"/>
              <w:bottom w:val="single" w:sz="6" w:space="0" w:color="auto"/>
              <w:right w:val="single" w:sz="12" w:space="0" w:color="auto"/>
            </w:tcBorders>
            <w:hideMark/>
          </w:tcPr>
          <w:p w:rsidR="004931E8" w:rsidRPr="00EC1A46" w:rsidRDefault="00B3351A" w:rsidP="006813EE">
            <w:pPr>
              <w:rPr>
                <w:rFonts w:asciiTheme="majorHAnsi" w:hAnsiTheme="majorHAnsi" w:cs="Calibri"/>
                <w:b/>
                <w:sz w:val="22"/>
                <w:szCs w:val="22"/>
              </w:rPr>
            </w:pPr>
            <w:hyperlink w:anchor="_3.1.4_Address_Search" w:history="1">
              <w:r w:rsidR="009C6387" w:rsidRPr="00EC1A46">
                <w:rPr>
                  <w:rStyle w:val="Hyperlink"/>
                  <w:rFonts w:asciiTheme="majorHAnsi" w:hAnsiTheme="majorHAnsi" w:cs="Calibri"/>
                  <w:sz w:val="22"/>
                </w:rPr>
                <w:t>BML_004</w:t>
              </w:r>
            </w:hyperlink>
            <w:r w:rsidR="009C6387" w:rsidRPr="00EC1A46">
              <w:rPr>
                <w:rFonts w:asciiTheme="majorHAnsi" w:hAnsiTheme="majorHAnsi" w:cs="Calibri"/>
                <w:sz w:val="22"/>
              </w:rPr>
              <w:t xml:space="preserve">, </w:t>
            </w:r>
            <w:hyperlink w:anchor="_3.1.5._Administrative_boundary" w:history="1">
              <w:r w:rsidR="009C6387" w:rsidRPr="00EC1A46">
                <w:rPr>
                  <w:rStyle w:val="Hyperlink"/>
                  <w:rFonts w:asciiTheme="majorHAnsi" w:hAnsiTheme="majorHAnsi" w:cs="Calibri"/>
                  <w:sz w:val="22"/>
                </w:rPr>
                <w:t>BML_005</w:t>
              </w:r>
            </w:hyperlink>
            <w:r w:rsidR="009C6387" w:rsidRPr="00EC1A46">
              <w:rPr>
                <w:rFonts w:asciiTheme="majorHAnsi" w:hAnsiTheme="majorHAnsi" w:cs="Calibri"/>
                <w:sz w:val="22"/>
              </w:rPr>
              <w:t xml:space="preserve">, </w:t>
            </w:r>
            <w:hyperlink w:anchor="_3.1.6_Road_search" w:history="1">
              <w:r w:rsidR="009C6387" w:rsidRPr="00EC1A46">
                <w:rPr>
                  <w:rStyle w:val="Hyperlink"/>
                  <w:rFonts w:asciiTheme="majorHAnsi" w:hAnsiTheme="majorHAnsi" w:cs="Calibri"/>
                  <w:sz w:val="22"/>
                </w:rPr>
                <w:t>BML_006</w:t>
              </w:r>
            </w:hyperlink>
            <w:r w:rsidR="009C6387" w:rsidRPr="00EC1A46">
              <w:rPr>
                <w:rFonts w:asciiTheme="majorHAnsi" w:hAnsiTheme="majorHAnsi" w:cs="Calibri"/>
                <w:sz w:val="22"/>
              </w:rPr>
              <w:t xml:space="preserve">, </w:t>
            </w:r>
            <w:hyperlink w:anchor="_3.1.7_POI_Search" w:history="1">
              <w:r w:rsidR="009C6387" w:rsidRPr="00EC1A46">
                <w:rPr>
                  <w:rStyle w:val="Hyperlink"/>
                  <w:rFonts w:asciiTheme="majorHAnsi" w:hAnsiTheme="majorHAnsi" w:cs="Calibri"/>
                  <w:sz w:val="22"/>
                </w:rPr>
                <w:t>BML_007</w:t>
              </w:r>
            </w:hyperlink>
          </w:p>
        </w:tc>
      </w:tr>
      <w:tr w:rsidR="004931E8" w:rsidRPr="008C0E46" w:rsidTr="006813EE">
        <w:tc>
          <w:tcPr>
            <w:tcW w:w="2088" w:type="dxa"/>
            <w:tcBorders>
              <w:top w:val="single" w:sz="6" w:space="0" w:color="auto"/>
              <w:left w:val="single" w:sz="12" w:space="0" w:color="auto"/>
              <w:bottom w:val="single" w:sz="6" w:space="0" w:color="auto"/>
              <w:right w:val="single" w:sz="6" w:space="0" w:color="auto"/>
            </w:tcBorders>
            <w:hideMark/>
          </w:tcPr>
          <w:p w:rsidR="004931E8" w:rsidRPr="00EC1A46" w:rsidRDefault="004931E8" w:rsidP="006813EE">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Special Requirements:</w:t>
            </w:r>
          </w:p>
        </w:tc>
        <w:tc>
          <w:tcPr>
            <w:tcW w:w="6750" w:type="dxa"/>
            <w:tcBorders>
              <w:top w:val="single" w:sz="6" w:space="0" w:color="auto"/>
              <w:left w:val="single" w:sz="6" w:space="0" w:color="auto"/>
              <w:bottom w:val="single" w:sz="6" w:space="0" w:color="auto"/>
              <w:right w:val="single" w:sz="12" w:space="0" w:color="auto"/>
            </w:tcBorders>
            <w:hideMark/>
          </w:tcPr>
          <w:p w:rsidR="004931E8" w:rsidRPr="00EC1A46" w:rsidRDefault="004931E8" w:rsidP="006813EE">
            <w:pPr>
              <w:rPr>
                <w:rFonts w:asciiTheme="majorHAnsi" w:hAnsiTheme="majorHAnsi" w:cs="Calibri"/>
                <w:sz w:val="22"/>
                <w:szCs w:val="22"/>
              </w:rPr>
            </w:pPr>
          </w:p>
        </w:tc>
      </w:tr>
      <w:tr w:rsidR="004931E8" w:rsidRPr="008C0E46" w:rsidTr="006813EE">
        <w:tc>
          <w:tcPr>
            <w:tcW w:w="2088" w:type="dxa"/>
            <w:tcBorders>
              <w:top w:val="single" w:sz="6" w:space="0" w:color="auto"/>
              <w:left w:val="single" w:sz="12" w:space="0" w:color="auto"/>
              <w:bottom w:val="single" w:sz="6" w:space="0" w:color="auto"/>
              <w:right w:val="single" w:sz="6" w:space="0" w:color="auto"/>
            </w:tcBorders>
            <w:hideMark/>
          </w:tcPr>
          <w:p w:rsidR="004931E8" w:rsidRPr="00EC1A46" w:rsidRDefault="004931E8" w:rsidP="006813EE">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Assumptions:</w:t>
            </w:r>
          </w:p>
        </w:tc>
        <w:tc>
          <w:tcPr>
            <w:tcW w:w="6750" w:type="dxa"/>
            <w:tcBorders>
              <w:top w:val="single" w:sz="6" w:space="0" w:color="auto"/>
              <w:left w:val="single" w:sz="6" w:space="0" w:color="auto"/>
              <w:bottom w:val="single" w:sz="6" w:space="0" w:color="auto"/>
              <w:right w:val="single" w:sz="12" w:space="0" w:color="auto"/>
            </w:tcBorders>
            <w:hideMark/>
          </w:tcPr>
          <w:p w:rsidR="004931E8" w:rsidRPr="00EC1A46" w:rsidRDefault="004931E8" w:rsidP="006813EE">
            <w:pPr>
              <w:rPr>
                <w:rFonts w:asciiTheme="majorHAnsi" w:hAnsiTheme="majorHAnsi" w:cs="Calibri"/>
                <w:sz w:val="22"/>
                <w:szCs w:val="22"/>
              </w:rPr>
            </w:pPr>
            <w:r w:rsidRPr="00EC1A46">
              <w:rPr>
                <w:rFonts w:asciiTheme="majorHAnsi" w:hAnsiTheme="majorHAnsi" w:cs="Calibri"/>
                <w:sz w:val="22"/>
                <w:szCs w:val="22"/>
              </w:rPr>
              <w:t>Server holding various types of data for the use.</w:t>
            </w:r>
          </w:p>
          <w:p w:rsidR="004931E8" w:rsidRPr="00EC1A46" w:rsidRDefault="004931E8" w:rsidP="006813EE">
            <w:pPr>
              <w:rPr>
                <w:rFonts w:asciiTheme="majorHAnsi" w:hAnsiTheme="majorHAnsi" w:cs="Calibri"/>
                <w:sz w:val="22"/>
                <w:szCs w:val="22"/>
              </w:rPr>
            </w:pPr>
            <w:r w:rsidRPr="00EC1A46">
              <w:rPr>
                <w:rFonts w:asciiTheme="majorHAnsi" w:hAnsiTheme="majorHAnsi" w:cs="Calibri"/>
                <w:sz w:val="22"/>
                <w:szCs w:val="22"/>
              </w:rPr>
              <w:t xml:space="preserve">Server will be facilitated with required </w:t>
            </w:r>
            <w:r w:rsidR="006130C8" w:rsidRPr="00EC1A46">
              <w:rPr>
                <w:rFonts w:asciiTheme="majorHAnsi" w:hAnsiTheme="majorHAnsi" w:cs="Calibri"/>
                <w:sz w:val="22"/>
                <w:szCs w:val="22"/>
              </w:rPr>
              <w:t>ArcGIS</w:t>
            </w:r>
            <w:r w:rsidRPr="00EC1A46">
              <w:rPr>
                <w:rFonts w:asciiTheme="majorHAnsi" w:hAnsiTheme="majorHAnsi" w:cs="Calibri"/>
                <w:sz w:val="22"/>
                <w:szCs w:val="22"/>
              </w:rPr>
              <w:t xml:space="preserve"> services.</w:t>
            </w:r>
          </w:p>
          <w:p w:rsidR="004931E8" w:rsidRPr="00EC1A46" w:rsidRDefault="004931E8" w:rsidP="006813EE">
            <w:pPr>
              <w:tabs>
                <w:tab w:val="clear" w:pos="5760"/>
              </w:tabs>
              <w:ind w:right="72"/>
              <w:rPr>
                <w:rFonts w:asciiTheme="majorHAnsi" w:hAnsiTheme="majorHAnsi" w:cs="Calibri"/>
                <w:sz w:val="22"/>
                <w:szCs w:val="22"/>
              </w:rPr>
            </w:pPr>
            <w:r w:rsidRPr="00EC1A46">
              <w:rPr>
                <w:rFonts w:asciiTheme="majorHAnsi" w:hAnsiTheme="majorHAnsi" w:cs="Calibri"/>
                <w:sz w:val="22"/>
                <w:szCs w:val="22"/>
              </w:rPr>
              <w:t>Bahrain locator app must have registered in mobile market/play store.</w:t>
            </w:r>
          </w:p>
        </w:tc>
      </w:tr>
      <w:tr w:rsidR="004931E8" w:rsidRPr="008C0E46" w:rsidTr="006813EE">
        <w:tc>
          <w:tcPr>
            <w:tcW w:w="2088" w:type="dxa"/>
            <w:tcBorders>
              <w:top w:val="single" w:sz="6" w:space="0" w:color="auto"/>
              <w:left w:val="single" w:sz="12" w:space="0" w:color="auto"/>
              <w:bottom w:val="single" w:sz="6" w:space="0" w:color="auto"/>
              <w:right w:val="single" w:sz="6" w:space="0" w:color="auto"/>
            </w:tcBorders>
            <w:hideMark/>
          </w:tcPr>
          <w:p w:rsidR="004931E8" w:rsidRPr="00EC1A46" w:rsidRDefault="004931E8" w:rsidP="006813EE">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Post conditions:</w:t>
            </w:r>
          </w:p>
        </w:tc>
        <w:tc>
          <w:tcPr>
            <w:tcW w:w="6750" w:type="dxa"/>
            <w:tcBorders>
              <w:top w:val="single" w:sz="6" w:space="0" w:color="auto"/>
              <w:left w:val="single" w:sz="6" w:space="0" w:color="auto"/>
              <w:bottom w:val="single" w:sz="6" w:space="0" w:color="auto"/>
              <w:right w:val="single" w:sz="12" w:space="0" w:color="auto"/>
            </w:tcBorders>
            <w:hideMark/>
          </w:tcPr>
          <w:p w:rsidR="004931E8" w:rsidRPr="00EC1A46" w:rsidRDefault="004931E8" w:rsidP="006813EE">
            <w:pPr>
              <w:tabs>
                <w:tab w:val="clear" w:pos="720"/>
                <w:tab w:val="clear" w:pos="5760"/>
              </w:tabs>
              <w:autoSpaceDE w:val="0"/>
              <w:autoSpaceDN w:val="0"/>
              <w:adjustRightInd w:val="0"/>
              <w:ind w:right="0"/>
              <w:rPr>
                <w:rFonts w:asciiTheme="majorHAnsi" w:hAnsiTheme="majorHAnsi" w:cs="Calibri"/>
                <w:bCs/>
                <w:sz w:val="22"/>
                <w:szCs w:val="22"/>
              </w:rPr>
            </w:pPr>
            <w:r w:rsidRPr="00EC1A46">
              <w:rPr>
                <w:rFonts w:asciiTheme="majorHAnsi" w:hAnsiTheme="majorHAnsi" w:cs="Calibri"/>
                <w:bCs/>
                <w:sz w:val="22"/>
                <w:szCs w:val="22"/>
              </w:rPr>
              <w:t>Application will highlight the POIs on the map inside the buffer zone.</w:t>
            </w:r>
          </w:p>
        </w:tc>
      </w:tr>
      <w:tr w:rsidR="004931E8" w:rsidRPr="008C0E46" w:rsidTr="006813EE">
        <w:tc>
          <w:tcPr>
            <w:tcW w:w="2088" w:type="dxa"/>
            <w:tcBorders>
              <w:top w:val="single" w:sz="6" w:space="0" w:color="auto"/>
              <w:left w:val="single" w:sz="12" w:space="0" w:color="auto"/>
              <w:bottom w:val="single" w:sz="6" w:space="0" w:color="auto"/>
              <w:right w:val="single" w:sz="6" w:space="0" w:color="auto"/>
            </w:tcBorders>
            <w:hideMark/>
          </w:tcPr>
          <w:p w:rsidR="004931E8" w:rsidRPr="00EC1A46" w:rsidRDefault="004931E8" w:rsidP="006813EE">
            <w:pPr>
              <w:jc w:val="right"/>
              <w:rPr>
                <w:rFonts w:asciiTheme="majorHAnsi" w:hAnsiTheme="majorHAnsi" w:cs="Calibri"/>
                <w:b/>
                <w:sz w:val="22"/>
                <w:szCs w:val="22"/>
              </w:rPr>
            </w:pPr>
            <w:r w:rsidRPr="00EC1A46">
              <w:rPr>
                <w:rFonts w:asciiTheme="majorHAnsi" w:hAnsiTheme="majorHAnsi" w:cs="Calibri"/>
                <w:b/>
                <w:sz w:val="22"/>
                <w:szCs w:val="22"/>
              </w:rPr>
              <w:t>Priority:</w:t>
            </w:r>
          </w:p>
        </w:tc>
        <w:tc>
          <w:tcPr>
            <w:tcW w:w="6750" w:type="dxa"/>
            <w:tcBorders>
              <w:top w:val="single" w:sz="6" w:space="0" w:color="auto"/>
              <w:left w:val="single" w:sz="6" w:space="0" w:color="auto"/>
              <w:bottom w:val="single" w:sz="6" w:space="0" w:color="auto"/>
              <w:right w:val="single" w:sz="12" w:space="0" w:color="auto"/>
            </w:tcBorders>
            <w:hideMark/>
          </w:tcPr>
          <w:p w:rsidR="004931E8" w:rsidRPr="00EC1A46" w:rsidRDefault="004931E8" w:rsidP="006813EE">
            <w:pPr>
              <w:rPr>
                <w:rFonts w:asciiTheme="majorHAnsi" w:hAnsiTheme="majorHAnsi" w:cs="Calibri"/>
                <w:sz w:val="22"/>
                <w:szCs w:val="22"/>
              </w:rPr>
            </w:pPr>
            <w:r w:rsidRPr="00EC1A46">
              <w:rPr>
                <w:rFonts w:asciiTheme="majorHAnsi" w:hAnsiTheme="majorHAnsi" w:cs="Calibri"/>
                <w:sz w:val="22"/>
                <w:szCs w:val="22"/>
              </w:rPr>
              <w:t>High.</w:t>
            </w:r>
          </w:p>
        </w:tc>
      </w:tr>
      <w:tr w:rsidR="004931E8" w:rsidRPr="008C0E46" w:rsidTr="006813EE">
        <w:tc>
          <w:tcPr>
            <w:tcW w:w="2088" w:type="dxa"/>
            <w:tcBorders>
              <w:top w:val="single" w:sz="6" w:space="0" w:color="auto"/>
              <w:left w:val="single" w:sz="12" w:space="0" w:color="auto"/>
              <w:bottom w:val="single" w:sz="6" w:space="0" w:color="auto"/>
              <w:right w:val="single" w:sz="6" w:space="0" w:color="auto"/>
            </w:tcBorders>
            <w:hideMark/>
          </w:tcPr>
          <w:p w:rsidR="004931E8" w:rsidRPr="00EC1A46" w:rsidRDefault="004931E8" w:rsidP="006813EE">
            <w:pPr>
              <w:ind w:right="-108"/>
              <w:jc w:val="center"/>
              <w:rPr>
                <w:rFonts w:asciiTheme="majorHAnsi" w:hAnsiTheme="majorHAnsi" w:cs="Calibri"/>
                <w:b/>
                <w:sz w:val="22"/>
                <w:szCs w:val="22"/>
              </w:rPr>
            </w:pPr>
            <w:r w:rsidRPr="00EC1A46">
              <w:rPr>
                <w:rFonts w:asciiTheme="majorHAnsi" w:hAnsiTheme="majorHAnsi" w:cs="Calibri"/>
                <w:b/>
                <w:sz w:val="22"/>
                <w:szCs w:val="22"/>
              </w:rPr>
              <w:t>Frequency of Use:</w:t>
            </w:r>
          </w:p>
        </w:tc>
        <w:tc>
          <w:tcPr>
            <w:tcW w:w="6750" w:type="dxa"/>
            <w:tcBorders>
              <w:top w:val="single" w:sz="6" w:space="0" w:color="auto"/>
              <w:left w:val="single" w:sz="6" w:space="0" w:color="auto"/>
              <w:bottom w:val="single" w:sz="6" w:space="0" w:color="auto"/>
              <w:right w:val="single" w:sz="12" w:space="0" w:color="auto"/>
            </w:tcBorders>
            <w:hideMark/>
          </w:tcPr>
          <w:p w:rsidR="004931E8" w:rsidRPr="00EC1A46" w:rsidRDefault="004931E8" w:rsidP="006813EE">
            <w:pPr>
              <w:rPr>
                <w:rFonts w:asciiTheme="majorHAnsi" w:hAnsiTheme="majorHAnsi" w:cs="Calibri"/>
                <w:sz w:val="22"/>
                <w:szCs w:val="22"/>
              </w:rPr>
            </w:pPr>
            <w:r w:rsidRPr="00EC1A46">
              <w:rPr>
                <w:rFonts w:asciiTheme="majorHAnsi" w:hAnsiTheme="majorHAnsi" w:cs="Calibri"/>
                <w:sz w:val="22"/>
                <w:szCs w:val="22"/>
              </w:rPr>
              <w:t>High.</w:t>
            </w:r>
          </w:p>
        </w:tc>
      </w:tr>
      <w:tr w:rsidR="004931E8" w:rsidRPr="008C0E46" w:rsidTr="006813EE">
        <w:tc>
          <w:tcPr>
            <w:tcW w:w="2088" w:type="dxa"/>
            <w:tcBorders>
              <w:top w:val="single" w:sz="6" w:space="0" w:color="auto"/>
              <w:left w:val="single" w:sz="12" w:space="0" w:color="auto"/>
              <w:bottom w:val="single" w:sz="12" w:space="0" w:color="auto"/>
              <w:right w:val="single" w:sz="6" w:space="0" w:color="auto"/>
            </w:tcBorders>
            <w:hideMark/>
          </w:tcPr>
          <w:p w:rsidR="004931E8" w:rsidRPr="00EC1A46" w:rsidRDefault="004931E8" w:rsidP="006813EE">
            <w:pPr>
              <w:tabs>
                <w:tab w:val="left" w:pos="1872"/>
              </w:tabs>
              <w:ind w:right="72"/>
              <w:jc w:val="right"/>
              <w:rPr>
                <w:rFonts w:asciiTheme="majorHAnsi" w:hAnsiTheme="majorHAnsi" w:cs="Calibri"/>
                <w:b/>
                <w:sz w:val="22"/>
                <w:szCs w:val="22"/>
              </w:rPr>
            </w:pPr>
            <w:r w:rsidRPr="00EC1A46">
              <w:rPr>
                <w:rFonts w:asciiTheme="majorHAnsi" w:hAnsiTheme="majorHAnsi" w:cs="Calibri"/>
                <w:b/>
                <w:sz w:val="22"/>
                <w:szCs w:val="22"/>
              </w:rPr>
              <w:t>Notes and Issues:</w:t>
            </w:r>
          </w:p>
        </w:tc>
        <w:tc>
          <w:tcPr>
            <w:tcW w:w="6750" w:type="dxa"/>
            <w:tcBorders>
              <w:top w:val="single" w:sz="6" w:space="0" w:color="auto"/>
              <w:left w:val="single" w:sz="6" w:space="0" w:color="auto"/>
              <w:bottom w:val="single" w:sz="12" w:space="0" w:color="auto"/>
              <w:right w:val="single" w:sz="12" w:space="0" w:color="auto"/>
            </w:tcBorders>
            <w:hideMark/>
          </w:tcPr>
          <w:p w:rsidR="004931E8" w:rsidRPr="00EC1A46" w:rsidRDefault="00DA04C6" w:rsidP="00DA04C6">
            <w:pPr>
              <w:rPr>
                <w:rFonts w:asciiTheme="majorHAnsi" w:hAnsiTheme="majorHAnsi" w:cs="Calibri"/>
                <w:sz w:val="22"/>
                <w:szCs w:val="22"/>
              </w:rPr>
            </w:pPr>
            <w:r w:rsidRPr="00EC1A46">
              <w:rPr>
                <w:rFonts w:asciiTheme="majorHAnsi" w:hAnsiTheme="majorHAnsi" w:cs="Calibri"/>
                <w:sz w:val="22"/>
                <w:szCs w:val="22"/>
              </w:rPr>
              <w:t xml:space="preserve">Buffer bar will display only after any search. </w:t>
            </w:r>
          </w:p>
        </w:tc>
      </w:tr>
    </w:tbl>
    <w:p w:rsidR="00CD73FA" w:rsidRPr="00CD73FA" w:rsidRDefault="00CD73FA" w:rsidP="00EC1A46">
      <w:pPr>
        <w:pStyle w:val="Heading1"/>
        <w:tabs>
          <w:tab w:val="clear" w:pos="720"/>
          <w:tab w:val="clear" w:pos="5760"/>
        </w:tabs>
        <w:ind w:right="29"/>
        <w:rPr>
          <w:sz w:val="24"/>
          <w:szCs w:val="24"/>
        </w:rPr>
      </w:pPr>
    </w:p>
    <w:p w:rsidR="00F16FBE" w:rsidRDefault="00F16FBE" w:rsidP="00770790">
      <w:pPr>
        <w:pStyle w:val="Heading1"/>
        <w:numPr>
          <w:ilvl w:val="3"/>
          <w:numId w:val="61"/>
        </w:numPr>
        <w:tabs>
          <w:tab w:val="clear" w:pos="720"/>
          <w:tab w:val="clear" w:pos="5760"/>
        </w:tabs>
        <w:ind w:left="720" w:right="29"/>
        <w:rPr>
          <w:sz w:val="24"/>
          <w:szCs w:val="24"/>
        </w:rPr>
      </w:pPr>
      <w:bookmarkStart w:id="1884" w:name="_Toc388529879"/>
      <w:r w:rsidRPr="00EC1A46">
        <w:rPr>
          <w:sz w:val="24"/>
          <w:szCs w:val="24"/>
        </w:rPr>
        <w:t>Social Media</w:t>
      </w:r>
      <w:bookmarkEnd w:id="1884"/>
    </w:p>
    <w:p w:rsidR="00406BFC" w:rsidRPr="00406BFC" w:rsidRDefault="00406BFC" w:rsidP="00EC1A46"/>
    <w:p w:rsidR="00F16FBE" w:rsidRPr="00EC1A46" w:rsidRDefault="00B85F3F" w:rsidP="00EC1A46">
      <w:pPr>
        <w:spacing w:line="276" w:lineRule="auto"/>
        <w:jc w:val="both"/>
        <w:rPr>
          <w:rStyle w:val="Strong"/>
          <w:rFonts w:asciiTheme="majorHAnsi" w:hAnsiTheme="majorHAnsi" w:cs="Calibri"/>
          <w:b w:val="0"/>
          <w:color w:val="auto"/>
        </w:rPr>
      </w:pPr>
      <w:r w:rsidRPr="00EC1A46">
        <w:rPr>
          <w:rFonts w:asciiTheme="majorHAnsi" w:hAnsiTheme="majorHAnsi" w:cs="Calibri"/>
          <w:sz w:val="22"/>
          <w:szCs w:val="22"/>
        </w:rPr>
        <w:t xml:space="preserve">Application should facilitate the user to share his/her </w:t>
      </w:r>
      <w:r w:rsidRPr="00EC1A46">
        <w:rPr>
          <w:rFonts w:asciiTheme="majorHAnsi" w:hAnsiTheme="majorHAnsi" w:cs="Calibri"/>
          <w:b/>
          <w:sz w:val="22"/>
          <w:szCs w:val="22"/>
        </w:rPr>
        <w:t>map</w:t>
      </w:r>
      <w:r w:rsidR="00CD73FA">
        <w:rPr>
          <w:rFonts w:asciiTheme="majorHAnsi" w:hAnsiTheme="majorHAnsi" w:cs="Calibri"/>
          <w:b/>
          <w:sz w:val="22"/>
          <w:szCs w:val="22"/>
        </w:rPr>
        <w:t xml:space="preserve"> (as screenshots)</w:t>
      </w:r>
      <w:r w:rsidR="00054D8C" w:rsidRPr="00EC1A46">
        <w:rPr>
          <w:rFonts w:asciiTheme="majorHAnsi" w:hAnsiTheme="majorHAnsi" w:cs="Calibri"/>
          <w:sz w:val="22"/>
          <w:szCs w:val="22"/>
        </w:rPr>
        <w:t xml:space="preserve"> with</w:t>
      </w:r>
      <w:r w:rsidRPr="00EC1A46">
        <w:rPr>
          <w:rFonts w:asciiTheme="majorHAnsi" w:hAnsiTheme="majorHAnsi" w:cs="Calibri"/>
          <w:sz w:val="22"/>
          <w:szCs w:val="22"/>
        </w:rPr>
        <w:t>, POIs, FP</w:t>
      </w:r>
      <w:r w:rsidR="00054D8C" w:rsidRPr="00EC1A46">
        <w:rPr>
          <w:rFonts w:asciiTheme="majorHAnsi" w:hAnsiTheme="majorHAnsi" w:cs="Calibri"/>
          <w:sz w:val="22"/>
          <w:szCs w:val="22"/>
        </w:rPr>
        <w:t>, route, turn-by turn direction</w:t>
      </w:r>
      <w:r w:rsidRPr="00EC1A46">
        <w:rPr>
          <w:rFonts w:asciiTheme="majorHAnsi" w:hAnsiTheme="majorHAnsi" w:cs="Calibri"/>
          <w:sz w:val="22"/>
          <w:szCs w:val="22"/>
        </w:rPr>
        <w:t xml:space="preserve"> et</w:t>
      </w:r>
      <w:r w:rsidR="00D31109" w:rsidRPr="00EC1A46">
        <w:rPr>
          <w:rFonts w:asciiTheme="majorHAnsi" w:hAnsiTheme="majorHAnsi" w:cs="Calibri"/>
          <w:sz w:val="22"/>
          <w:szCs w:val="22"/>
        </w:rPr>
        <w:t xml:space="preserve">c. or the </w:t>
      </w:r>
      <w:r w:rsidR="00D31109" w:rsidRPr="00EC1A46">
        <w:rPr>
          <w:rFonts w:asciiTheme="majorHAnsi" w:hAnsiTheme="majorHAnsi" w:cs="Calibri"/>
          <w:b/>
          <w:sz w:val="22"/>
          <w:szCs w:val="22"/>
        </w:rPr>
        <w:t>application downloadable link</w:t>
      </w:r>
      <w:r w:rsidRPr="00EC1A46">
        <w:rPr>
          <w:rFonts w:asciiTheme="majorHAnsi" w:hAnsiTheme="majorHAnsi" w:cs="Calibri"/>
          <w:sz w:val="22"/>
          <w:szCs w:val="22"/>
        </w:rPr>
        <w:t xml:space="preserve">through the social media. </w:t>
      </w:r>
      <w:r w:rsidR="00054D8C" w:rsidRPr="00EC1A46">
        <w:rPr>
          <w:rFonts w:asciiTheme="majorHAnsi" w:hAnsiTheme="majorHAnsi" w:cs="Calibri"/>
          <w:sz w:val="22"/>
          <w:szCs w:val="22"/>
        </w:rPr>
        <w:t>A social media sharing icon would be availabl</w:t>
      </w:r>
      <w:r w:rsidR="00547D28" w:rsidRPr="00EC1A46">
        <w:rPr>
          <w:rFonts w:asciiTheme="majorHAnsi" w:hAnsiTheme="majorHAnsi" w:cs="Calibri"/>
          <w:sz w:val="22"/>
          <w:szCs w:val="22"/>
        </w:rPr>
        <w:t>e which would allow the user to</w:t>
      </w:r>
      <w:r w:rsidR="00054D8C" w:rsidRPr="00EC1A46">
        <w:rPr>
          <w:rFonts w:asciiTheme="majorHAnsi" w:hAnsiTheme="majorHAnsi" w:cs="Calibri"/>
          <w:sz w:val="22"/>
          <w:szCs w:val="22"/>
        </w:rPr>
        <w:t xml:space="preserve"> share the map (screen-shot) </w:t>
      </w:r>
      <w:r w:rsidR="00D31109" w:rsidRPr="00EC1A46">
        <w:rPr>
          <w:rFonts w:asciiTheme="majorHAnsi" w:hAnsiTheme="majorHAnsi" w:cs="Calibri"/>
          <w:sz w:val="22"/>
          <w:szCs w:val="22"/>
        </w:rPr>
        <w:t xml:space="preserve">or the application download link </w:t>
      </w:r>
      <w:r w:rsidR="00054D8C" w:rsidRPr="00EC1A46">
        <w:rPr>
          <w:rFonts w:asciiTheme="majorHAnsi" w:hAnsiTheme="majorHAnsi" w:cs="Calibri"/>
          <w:sz w:val="22"/>
          <w:szCs w:val="22"/>
        </w:rPr>
        <w:t>over social media apps (FB, Twitter, You tube &amp;Whatsapp) available in his device.</w:t>
      </w:r>
      <w:ins w:id="1885" w:author=" " w:date="2014-05-24T19:52:00Z">
        <w:r w:rsidR="00D41937">
          <w:rPr>
            <w:rFonts w:asciiTheme="majorHAnsi" w:hAnsiTheme="majorHAnsi" w:cs="Calibri"/>
            <w:sz w:val="22"/>
            <w:szCs w:val="22"/>
          </w:rPr>
          <w:t xml:space="preserve"> </w:t>
        </w:r>
      </w:ins>
      <w:moveFromRangeStart w:id="1886" w:author=" " w:date="2014-05-24T19:59:00Z" w:name="move388724913"/>
      <w:commentRangeStart w:id="1887"/>
      <w:moveFrom w:id="1888" w:author=" " w:date="2014-05-24T19:59:00Z">
        <w:r w:rsidR="00D31109" w:rsidRPr="00EC1A46" w:rsidDel="00D41937">
          <w:rPr>
            <w:rFonts w:asciiTheme="majorHAnsi" w:hAnsiTheme="majorHAnsi" w:cs="Calibri"/>
            <w:sz w:val="22"/>
            <w:szCs w:val="22"/>
          </w:rPr>
          <w:t xml:space="preserve">The download link can be </w:t>
        </w:r>
        <w:r w:rsidR="00D31109" w:rsidRPr="00EC1A46" w:rsidDel="00D41937">
          <w:rPr>
            <w:rFonts w:asciiTheme="majorHAnsi" w:hAnsiTheme="majorHAnsi" w:cs="Calibri"/>
            <w:sz w:val="22"/>
            <w:szCs w:val="22"/>
          </w:rPr>
          <w:lastRenderedPageBreak/>
          <w:t xml:space="preserve">shared over social media through a link </w:t>
        </w:r>
        <w:r w:rsidR="00D31109" w:rsidRPr="00EC1A46" w:rsidDel="00D41937">
          <w:rPr>
            <w:rFonts w:asciiTheme="majorHAnsi" w:hAnsiTheme="majorHAnsi" w:cs="Calibri"/>
            <w:b/>
            <w:sz w:val="22"/>
            <w:szCs w:val="22"/>
          </w:rPr>
          <w:t>(Tell a Friend)</w:t>
        </w:r>
        <w:r w:rsidR="00D31109" w:rsidRPr="00EC1A46" w:rsidDel="00D41937">
          <w:rPr>
            <w:rFonts w:asciiTheme="majorHAnsi" w:hAnsiTheme="majorHAnsi" w:cs="Calibri"/>
            <w:sz w:val="22"/>
            <w:szCs w:val="22"/>
          </w:rPr>
          <w:t xml:space="preserve"> available in the “About the Apps” sub item which can be initiated from the context menu.</w:t>
        </w:r>
        <w:commentRangeEnd w:id="1887"/>
        <w:r w:rsidR="00D31109" w:rsidRPr="00EC1A46" w:rsidDel="00D41937">
          <w:rPr>
            <w:rStyle w:val="CommentReference"/>
            <w:rFonts w:asciiTheme="majorHAnsi" w:hAnsiTheme="majorHAnsi"/>
          </w:rPr>
          <w:commentReference w:id="1887"/>
        </w:r>
      </w:moveFrom>
      <w:moveFromRangeEnd w:id="1886"/>
    </w:p>
    <w:p w:rsidR="00F16FBE" w:rsidRDefault="00F16FBE" w:rsidP="00F16FBE">
      <w:pPr>
        <w:rPr>
          <w:rStyle w:val="Strong"/>
          <w:rFonts w:asciiTheme="majorHAnsi" w:hAnsiTheme="majorHAnsi" w:cs="Calibri"/>
          <w:b w:val="0"/>
          <w:color w:val="auto"/>
        </w:rPr>
      </w:pPr>
    </w:p>
    <w:p w:rsidR="004F331E" w:rsidRPr="00EC1A46" w:rsidRDefault="004F331E" w:rsidP="00F16FBE">
      <w:pPr>
        <w:rPr>
          <w:rFonts w:asciiTheme="majorHAnsi" w:hAnsiTheme="majorHAnsi" w:cs="Calibri"/>
          <w:i/>
          <w:szCs w:val="24"/>
        </w:rPr>
      </w:pPr>
      <w:r w:rsidRPr="00EC1A46">
        <w:rPr>
          <w:rFonts w:asciiTheme="majorHAnsi" w:hAnsiTheme="majorHAnsi" w:cs="Calibri"/>
          <w:b/>
          <w:i/>
          <w:szCs w:val="24"/>
        </w:rPr>
        <w:t>Note: Will be considered in Phase 2 of the Project</w:t>
      </w:r>
    </w:p>
    <w:p w:rsidR="004F331E" w:rsidRPr="00EC1A46" w:rsidRDefault="004F331E" w:rsidP="00F16FBE">
      <w:pPr>
        <w:rPr>
          <w:rStyle w:val="Strong"/>
          <w:rFonts w:asciiTheme="majorHAnsi" w:hAnsiTheme="majorHAnsi" w:cs="Calibri"/>
          <w:b w:val="0"/>
          <w:color w:val="auto"/>
        </w:rPr>
      </w:pPr>
    </w:p>
    <w:p w:rsidR="00F16FBE" w:rsidRPr="00EC1A46" w:rsidRDefault="00F16FBE" w:rsidP="00F16FBE">
      <w:pPr>
        <w:pStyle w:val="1111Heading4-ILISSRS"/>
        <w:spacing w:line="276" w:lineRule="auto"/>
        <w:rPr>
          <w:rFonts w:asciiTheme="majorHAnsi" w:hAnsiTheme="majorHAnsi" w:cs="Calibri"/>
          <w:sz w:val="22"/>
          <w:szCs w:val="22"/>
        </w:rPr>
      </w:pPr>
      <w:r w:rsidRPr="00EC1A46">
        <w:rPr>
          <w:rFonts w:asciiTheme="majorHAnsi" w:hAnsiTheme="majorHAnsi" w:cs="Calibri"/>
          <w:sz w:val="22"/>
          <w:szCs w:val="22"/>
        </w:rPr>
        <w:t>Use Case Diagram</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tblPr>
      <w:tblGrid>
        <w:gridCol w:w="2088"/>
        <w:gridCol w:w="2160"/>
        <w:gridCol w:w="2340"/>
        <w:gridCol w:w="2269"/>
      </w:tblGrid>
      <w:tr w:rsidR="00CA6BDB" w:rsidRPr="008C0E46" w:rsidTr="000B2EE1">
        <w:tc>
          <w:tcPr>
            <w:tcW w:w="2088" w:type="dxa"/>
            <w:tcBorders>
              <w:top w:val="single" w:sz="12" w:space="0" w:color="auto"/>
              <w:left w:val="single" w:sz="12" w:space="0" w:color="auto"/>
              <w:bottom w:val="single" w:sz="6" w:space="0" w:color="auto"/>
              <w:right w:val="single" w:sz="6" w:space="0" w:color="auto"/>
            </w:tcBorders>
            <w:hideMark/>
          </w:tcPr>
          <w:p w:rsidR="00CA6BDB" w:rsidRPr="00EC1A46" w:rsidRDefault="00CA6BDB" w:rsidP="000B2EE1">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Use Case ID:</w:t>
            </w:r>
          </w:p>
        </w:tc>
        <w:tc>
          <w:tcPr>
            <w:tcW w:w="2160" w:type="dxa"/>
            <w:tcBorders>
              <w:top w:val="single" w:sz="12" w:space="0" w:color="auto"/>
              <w:left w:val="single" w:sz="6" w:space="0" w:color="auto"/>
              <w:bottom w:val="single" w:sz="6" w:space="0" w:color="auto"/>
              <w:right w:val="single" w:sz="6" w:space="0" w:color="auto"/>
            </w:tcBorders>
            <w:hideMark/>
          </w:tcPr>
          <w:p w:rsidR="00CA6BDB" w:rsidRPr="00EC1A46" w:rsidRDefault="00CA6BDB" w:rsidP="000B2EE1">
            <w:pPr>
              <w:rPr>
                <w:rFonts w:asciiTheme="majorHAnsi" w:hAnsiTheme="majorHAnsi" w:cs="Calibri"/>
                <w:sz w:val="22"/>
              </w:rPr>
            </w:pPr>
            <w:r w:rsidRPr="00EC1A46">
              <w:rPr>
                <w:rFonts w:asciiTheme="majorHAnsi" w:hAnsiTheme="majorHAnsi" w:cs="Calibri"/>
                <w:sz w:val="22"/>
              </w:rPr>
              <w:t>BML_013</w:t>
            </w:r>
          </w:p>
        </w:tc>
        <w:tc>
          <w:tcPr>
            <w:tcW w:w="2340" w:type="dxa"/>
            <w:tcBorders>
              <w:top w:val="single" w:sz="12" w:space="0" w:color="auto"/>
              <w:left w:val="single" w:sz="6" w:space="0" w:color="auto"/>
              <w:bottom w:val="single" w:sz="6" w:space="0" w:color="auto"/>
              <w:right w:val="single" w:sz="6" w:space="0" w:color="auto"/>
            </w:tcBorders>
            <w:hideMark/>
          </w:tcPr>
          <w:p w:rsidR="00CA6BDB" w:rsidRPr="00EC1A46" w:rsidRDefault="00CA6BDB" w:rsidP="000B2EE1">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Req. ID:</w:t>
            </w:r>
          </w:p>
        </w:tc>
        <w:tc>
          <w:tcPr>
            <w:tcW w:w="2269" w:type="dxa"/>
            <w:tcBorders>
              <w:top w:val="single" w:sz="12" w:space="0" w:color="auto"/>
              <w:left w:val="single" w:sz="6" w:space="0" w:color="auto"/>
              <w:bottom w:val="single" w:sz="6" w:space="0" w:color="auto"/>
              <w:right w:val="single" w:sz="12" w:space="0" w:color="auto"/>
            </w:tcBorders>
            <w:hideMark/>
          </w:tcPr>
          <w:p w:rsidR="00CA6BDB" w:rsidRPr="00EC1A46" w:rsidRDefault="00CA6BDB" w:rsidP="000B2EE1">
            <w:pPr>
              <w:rPr>
                <w:rFonts w:asciiTheme="majorHAnsi" w:hAnsiTheme="majorHAnsi" w:cs="Calibri"/>
                <w:sz w:val="22"/>
              </w:rPr>
            </w:pPr>
            <w:r w:rsidRPr="00EC1A46">
              <w:rPr>
                <w:rFonts w:asciiTheme="majorHAnsi" w:hAnsiTheme="majorHAnsi" w:cs="Calibri"/>
                <w:b/>
                <w:sz w:val="22"/>
              </w:rPr>
              <w:t>FR 13</w:t>
            </w:r>
          </w:p>
        </w:tc>
      </w:tr>
      <w:tr w:rsidR="00F16FBE" w:rsidRPr="008C0E46" w:rsidTr="000B2EE1">
        <w:tc>
          <w:tcPr>
            <w:tcW w:w="2088" w:type="dxa"/>
            <w:tcBorders>
              <w:top w:val="single" w:sz="6" w:space="0" w:color="auto"/>
              <w:left w:val="single" w:sz="12" w:space="0" w:color="auto"/>
              <w:bottom w:val="single" w:sz="6" w:space="0" w:color="auto"/>
              <w:right w:val="single" w:sz="6" w:space="0" w:color="auto"/>
            </w:tcBorders>
            <w:hideMark/>
          </w:tcPr>
          <w:p w:rsidR="00F16FBE" w:rsidRPr="00EC1A46" w:rsidRDefault="00F16FBE" w:rsidP="000B2EE1">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Created By:</w:t>
            </w:r>
          </w:p>
        </w:tc>
        <w:tc>
          <w:tcPr>
            <w:tcW w:w="2160" w:type="dxa"/>
            <w:tcBorders>
              <w:top w:val="single" w:sz="6" w:space="0" w:color="auto"/>
              <w:left w:val="single" w:sz="6" w:space="0" w:color="auto"/>
              <w:bottom w:val="single" w:sz="6" w:space="0" w:color="auto"/>
              <w:right w:val="single" w:sz="6" w:space="0" w:color="auto"/>
            </w:tcBorders>
            <w:hideMark/>
          </w:tcPr>
          <w:p w:rsidR="00F16FBE" w:rsidRPr="00EC1A46" w:rsidRDefault="00F16FBE" w:rsidP="000B2EE1">
            <w:pPr>
              <w:pStyle w:val="ListParagraph"/>
              <w:spacing w:after="0" w:line="240" w:lineRule="auto"/>
              <w:contextualSpacing/>
              <w:rPr>
                <w:rFonts w:asciiTheme="majorHAnsi" w:hAnsiTheme="majorHAnsi" w:cs="Calibri"/>
                <w:color w:val="000000"/>
              </w:rPr>
            </w:pPr>
            <w:r w:rsidRPr="00EC1A46">
              <w:rPr>
                <w:rFonts w:asciiTheme="majorHAnsi" w:hAnsiTheme="majorHAnsi" w:cs="Calibri"/>
                <w:color w:val="000000"/>
              </w:rPr>
              <w:t>Bibhudutta</w:t>
            </w:r>
          </w:p>
        </w:tc>
        <w:tc>
          <w:tcPr>
            <w:tcW w:w="2340" w:type="dxa"/>
            <w:tcBorders>
              <w:top w:val="single" w:sz="6" w:space="0" w:color="auto"/>
              <w:left w:val="single" w:sz="6" w:space="0" w:color="auto"/>
              <w:bottom w:val="single" w:sz="6" w:space="0" w:color="auto"/>
              <w:right w:val="single" w:sz="6" w:space="0" w:color="auto"/>
            </w:tcBorders>
            <w:hideMark/>
          </w:tcPr>
          <w:p w:rsidR="00F16FBE" w:rsidRPr="00EC1A46" w:rsidRDefault="00F16FBE" w:rsidP="000B2EE1">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Last Updated By:</w:t>
            </w:r>
          </w:p>
        </w:tc>
        <w:tc>
          <w:tcPr>
            <w:tcW w:w="2269" w:type="dxa"/>
            <w:tcBorders>
              <w:top w:val="single" w:sz="6" w:space="0" w:color="auto"/>
              <w:left w:val="single" w:sz="6" w:space="0" w:color="auto"/>
              <w:bottom w:val="single" w:sz="6" w:space="0" w:color="auto"/>
              <w:right w:val="single" w:sz="12" w:space="0" w:color="auto"/>
            </w:tcBorders>
          </w:tcPr>
          <w:p w:rsidR="00F16FBE" w:rsidRPr="00EC1A46" w:rsidRDefault="00F16FBE" w:rsidP="000B2EE1">
            <w:pPr>
              <w:rPr>
                <w:rFonts w:asciiTheme="majorHAnsi" w:hAnsiTheme="majorHAnsi" w:cs="Calibri"/>
                <w:sz w:val="22"/>
              </w:rPr>
            </w:pPr>
          </w:p>
        </w:tc>
      </w:tr>
      <w:tr w:rsidR="00F16FBE" w:rsidRPr="008C0E46" w:rsidTr="000B2EE1">
        <w:tc>
          <w:tcPr>
            <w:tcW w:w="2088" w:type="dxa"/>
            <w:tcBorders>
              <w:top w:val="single" w:sz="6" w:space="0" w:color="auto"/>
              <w:left w:val="single" w:sz="12" w:space="0" w:color="auto"/>
              <w:bottom w:val="single" w:sz="6" w:space="0" w:color="auto"/>
              <w:right w:val="single" w:sz="6" w:space="0" w:color="auto"/>
            </w:tcBorders>
            <w:hideMark/>
          </w:tcPr>
          <w:p w:rsidR="00F16FBE" w:rsidRPr="00EC1A46" w:rsidRDefault="00F16FBE" w:rsidP="000B2EE1">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Date  Created:</w:t>
            </w:r>
          </w:p>
        </w:tc>
        <w:tc>
          <w:tcPr>
            <w:tcW w:w="2160" w:type="dxa"/>
            <w:tcBorders>
              <w:top w:val="single" w:sz="6" w:space="0" w:color="auto"/>
              <w:left w:val="single" w:sz="6" w:space="0" w:color="auto"/>
              <w:bottom w:val="single" w:sz="6" w:space="0" w:color="auto"/>
              <w:right w:val="single" w:sz="6" w:space="0" w:color="auto"/>
            </w:tcBorders>
          </w:tcPr>
          <w:p w:rsidR="00F16FBE" w:rsidRPr="00EC1A46" w:rsidRDefault="00F16FBE" w:rsidP="000B2EE1">
            <w:pPr>
              <w:pStyle w:val="ListParagraph"/>
              <w:spacing w:after="0" w:line="240" w:lineRule="auto"/>
              <w:contextualSpacing/>
              <w:rPr>
                <w:rFonts w:asciiTheme="majorHAnsi" w:hAnsiTheme="majorHAnsi" w:cs="Calibri"/>
                <w:color w:val="000000"/>
              </w:rPr>
            </w:pPr>
          </w:p>
        </w:tc>
        <w:tc>
          <w:tcPr>
            <w:tcW w:w="2340" w:type="dxa"/>
            <w:tcBorders>
              <w:top w:val="single" w:sz="6" w:space="0" w:color="auto"/>
              <w:left w:val="single" w:sz="6" w:space="0" w:color="auto"/>
              <w:bottom w:val="single" w:sz="6" w:space="0" w:color="auto"/>
              <w:right w:val="single" w:sz="6" w:space="0" w:color="auto"/>
            </w:tcBorders>
            <w:hideMark/>
          </w:tcPr>
          <w:p w:rsidR="00F16FBE" w:rsidRPr="00EC1A46" w:rsidRDefault="00F16FBE" w:rsidP="000B2EE1">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 xml:space="preserve">  Last Updated Date:</w:t>
            </w:r>
          </w:p>
        </w:tc>
        <w:tc>
          <w:tcPr>
            <w:tcW w:w="2269" w:type="dxa"/>
            <w:tcBorders>
              <w:top w:val="single" w:sz="6" w:space="0" w:color="auto"/>
              <w:left w:val="single" w:sz="6" w:space="0" w:color="auto"/>
              <w:bottom w:val="single" w:sz="6" w:space="0" w:color="auto"/>
              <w:right w:val="single" w:sz="12" w:space="0" w:color="auto"/>
            </w:tcBorders>
          </w:tcPr>
          <w:p w:rsidR="00F16FBE" w:rsidRPr="00EC1A46" w:rsidRDefault="00F16FBE" w:rsidP="000B2EE1">
            <w:pPr>
              <w:rPr>
                <w:rFonts w:asciiTheme="majorHAnsi" w:hAnsiTheme="majorHAnsi" w:cs="Calibri"/>
                <w:sz w:val="22"/>
              </w:rPr>
            </w:pPr>
          </w:p>
        </w:tc>
      </w:tr>
      <w:tr w:rsidR="00F16FBE" w:rsidRPr="008C0E46" w:rsidTr="000B2EE1">
        <w:tc>
          <w:tcPr>
            <w:tcW w:w="2088" w:type="dxa"/>
            <w:tcBorders>
              <w:top w:val="single" w:sz="6" w:space="0" w:color="auto"/>
              <w:left w:val="single" w:sz="12" w:space="0" w:color="auto"/>
              <w:bottom w:val="single" w:sz="12" w:space="0" w:color="auto"/>
              <w:right w:val="single" w:sz="6" w:space="0" w:color="auto"/>
            </w:tcBorders>
            <w:hideMark/>
          </w:tcPr>
          <w:p w:rsidR="00F16FBE" w:rsidRPr="00EC1A46" w:rsidRDefault="00F16FBE" w:rsidP="000B2EE1">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Use Case Name:</w:t>
            </w:r>
          </w:p>
        </w:tc>
        <w:tc>
          <w:tcPr>
            <w:tcW w:w="6769" w:type="dxa"/>
            <w:gridSpan w:val="3"/>
            <w:tcBorders>
              <w:top w:val="single" w:sz="6" w:space="0" w:color="auto"/>
              <w:left w:val="single" w:sz="6" w:space="0" w:color="auto"/>
              <w:bottom w:val="single" w:sz="12" w:space="0" w:color="auto"/>
              <w:right w:val="single" w:sz="12" w:space="0" w:color="auto"/>
            </w:tcBorders>
            <w:hideMark/>
          </w:tcPr>
          <w:p w:rsidR="00F16FBE" w:rsidRPr="00EC1A46" w:rsidRDefault="00B85F3F" w:rsidP="000B2EE1">
            <w:pPr>
              <w:pStyle w:val="ListParagraph"/>
              <w:spacing w:after="0" w:line="240" w:lineRule="auto"/>
              <w:contextualSpacing/>
              <w:rPr>
                <w:rFonts w:asciiTheme="majorHAnsi" w:hAnsiTheme="majorHAnsi" w:cs="Calibri"/>
                <w:b/>
                <w:color w:val="000000"/>
              </w:rPr>
            </w:pPr>
            <w:r w:rsidRPr="00EC1A46">
              <w:rPr>
                <w:rStyle w:val="Strong"/>
                <w:rFonts w:asciiTheme="majorHAnsi" w:hAnsiTheme="majorHAnsi" w:cs="Calibri"/>
                <w:b w:val="0"/>
                <w:color w:val="auto"/>
              </w:rPr>
              <w:t>Social Media Integration</w:t>
            </w:r>
          </w:p>
        </w:tc>
      </w:tr>
    </w:tbl>
    <w:p w:rsidR="00F16FBE" w:rsidRPr="00EC1A46" w:rsidRDefault="00F16FBE" w:rsidP="00F16FBE">
      <w:pPr>
        <w:tabs>
          <w:tab w:val="left" w:pos="900"/>
          <w:tab w:val="num" w:pos="1746"/>
        </w:tabs>
        <w:autoSpaceDE w:val="0"/>
        <w:autoSpaceDN w:val="0"/>
        <w:adjustRightInd w:val="0"/>
        <w:spacing w:line="360" w:lineRule="auto"/>
        <w:ind w:left="90"/>
        <w:jc w:val="both"/>
        <w:rPr>
          <w:rFonts w:asciiTheme="majorHAnsi" w:hAnsiTheme="majorHAnsi" w:cs="Calibri"/>
          <w:sz w:val="20"/>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tblPr>
      <w:tblGrid>
        <w:gridCol w:w="2088"/>
        <w:gridCol w:w="6750"/>
      </w:tblGrid>
      <w:tr w:rsidR="00F16FBE" w:rsidRPr="008C0E46" w:rsidTr="000B2EE1">
        <w:tc>
          <w:tcPr>
            <w:tcW w:w="2088" w:type="dxa"/>
            <w:tcBorders>
              <w:top w:val="single" w:sz="12" w:space="0" w:color="auto"/>
              <w:left w:val="single" w:sz="12" w:space="0" w:color="auto"/>
              <w:bottom w:val="single" w:sz="6" w:space="0" w:color="auto"/>
              <w:right w:val="single" w:sz="6" w:space="0" w:color="auto"/>
            </w:tcBorders>
            <w:hideMark/>
          </w:tcPr>
          <w:p w:rsidR="00F16FBE" w:rsidRPr="00EC1A46" w:rsidRDefault="00F16FBE" w:rsidP="000B2EE1">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Actor:</w:t>
            </w:r>
          </w:p>
        </w:tc>
        <w:tc>
          <w:tcPr>
            <w:tcW w:w="6750" w:type="dxa"/>
            <w:tcBorders>
              <w:top w:val="single" w:sz="12" w:space="0" w:color="auto"/>
              <w:left w:val="single" w:sz="6" w:space="0" w:color="auto"/>
              <w:bottom w:val="single" w:sz="6" w:space="0" w:color="auto"/>
              <w:right w:val="single" w:sz="12" w:space="0" w:color="auto"/>
            </w:tcBorders>
            <w:hideMark/>
          </w:tcPr>
          <w:p w:rsidR="00F16FBE" w:rsidRPr="00EC1A46" w:rsidRDefault="00F16FBE" w:rsidP="000B2EE1">
            <w:pPr>
              <w:rPr>
                <w:rFonts w:asciiTheme="majorHAnsi" w:hAnsiTheme="majorHAnsi" w:cs="Calibri"/>
                <w:sz w:val="22"/>
                <w:szCs w:val="22"/>
              </w:rPr>
            </w:pPr>
            <w:r w:rsidRPr="00EC1A46">
              <w:rPr>
                <w:rFonts w:asciiTheme="majorHAnsi" w:hAnsiTheme="majorHAnsi" w:cs="Calibri"/>
                <w:sz w:val="22"/>
                <w:szCs w:val="22"/>
              </w:rPr>
              <w:t>User</w:t>
            </w:r>
          </w:p>
        </w:tc>
      </w:tr>
      <w:tr w:rsidR="00F16FBE" w:rsidRPr="008C0E46" w:rsidTr="000B2EE1">
        <w:tc>
          <w:tcPr>
            <w:tcW w:w="2088" w:type="dxa"/>
            <w:tcBorders>
              <w:top w:val="single" w:sz="6" w:space="0" w:color="auto"/>
              <w:left w:val="single" w:sz="12" w:space="0" w:color="auto"/>
              <w:bottom w:val="single" w:sz="6" w:space="0" w:color="auto"/>
              <w:right w:val="single" w:sz="6" w:space="0" w:color="auto"/>
            </w:tcBorders>
            <w:hideMark/>
          </w:tcPr>
          <w:p w:rsidR="00F16FBE" w:rsidRPr="00EC1A46" w:rsidRDefault="00F16FBE" w:rsidP="000B2EE1">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Description:</w:t>
            </w:r>
          </w:p>
        </w:tc>
        <w:tc>
          <w:tcPr>
            <w:tcW w:w="6750" w:type="dxa"/>
            <w:tcBorders>
              <w:top w:val="single" w:sz="6" w:space="0" w:color="auto"/>
              <w:left w:val="single" w:sz="6" w:space="0" w:color="auto"/>
              <w:bottom w:val="single" w:sz="6" w:space="0" w:color="auto"/>
              <w:right w:val="single" w:sz="12" w:space="0" w:color="auto"/>
            </w:tcBorders>
          </w:tcPr>
          <w:p w:rsidR="00F16FBE" w:rsidRPr="00EC1A46" w:rsidRDefault="00F16FBE" w:rsidP="00D41937">
            <w:pPr>
              <w:tabs>
                <w:tab w:val="clear" w:pos="5760"/>
                <w:tab w:val="left" w:pos="6552"/>
              </w:tabs>
              <w:ind w:right="-18"/>
              <w:rPr>
                <w:rFonts w:asciiTheme="majorHAnsi" w:hAnsiTheme="majorHAnsi" w:cs="Calibri"/>
                <w:sz w:val="22"/>
                <w:szCs w:val="22"/>
              </w:rPr>
            </w:pPr>
            <w:r w:rsidRPr="00EC1A46">
              <w:rPr>
                <w:rFonts w:asciiTheme="majorHAnsi" w:hAnsiTheme="majorHAnsi" w:cs="Calibri"/>
                <w:sz w:val="22"/>
                <w:szCs w:val="22"/>
              </w:rPr>
              <w:t xml:space="preserve">User will facilitate </w:t>
            </w:r>
            <w:del w:id="1889" w:author=" " w:date="2014-05-24T19:54:00Z">
              <w:r w:rsidRPr="00EC1A46" w:rsidDel="00D41937">
                <w:rPr>
                  <w:rFonts w:asciiTheme="majorHAnsi" w:hAnsiTheme="majorHAnsi" w:cs="Calibri"/>
                  <w:sz w:val="22"/>
                  <w:szCs w:val="22"/>
                </w:rPr>
                <w:delText xml:space="preserve">by the application </w:delText>
              </w:r>
            </w:del>
            <w:r w:rsidRPr="00EC1A46">
              <w:rPr>
                <w:rFonts w:asciiTheme="majorHAnsi" w:hAnsiTheme="majorHAnsi" w:cs="Calibri"/>
                <w:sz w:val="22"/>
                <w:szCs w:val="22"/>
              </w:rPr>
              <w:t xml:space="preserve">to </w:t>
            </w:r>
            <w:r w:rsidR="00B85F3F" w:rsidRPr="00EC1A46">
              <w:rPr>
                <w:rFonts w:asciiTheme="majorHAnsi" w:hAnsiTheme="majorHAnsi" w:cs="Calibri"/>
                <w:sz w:val="22"/>
                <w:szCs w:val="22"/>
              </w:rPr>
              <w:t xml:space="preserve">share </w:t>
            </w:r>
            <w:del w:id="1890" w:author=" " w:date="2014-05-24T19:54:00Z">
              <w:r w:rsidR="00B85F3F" w:rsidRPr="00EC1A46" w:rsidDel="00D41937">
                <w:rPr>
                  <w:rFonts w:asciiTheme="majorHAnsi" w:hAnsiTheme="majorHAnsi" w:cs="Calibri"/>
                  <w:sz w:val="22"/>
                  <w:szCs w:val="22"/>
                </w:rPr>
                <w:delText xml:space="preserve">his/her personal </w:delText>
              </w:r>
            </w:del>
            <w:r w:rsidR="00B85F3F" w:rsidRPr="00EC1A46">
              <w:rPr>
                <w:rFonts w:asciiTheme="majorHAnsi" w:hAnsiTheme="majorHAnsi" w:cs="Calibri"/>
                <w:sz w:val="22"/>
                <w:szCs w:val="22"/>
              </w:rPr>
              <w:t>data through social media</w:t>
            </w:r>
            <w:r w:rsidR="005D2F47" w:rsidRPr="00EC1A46">
              <w:rPr>
                <w:rFonts w:asciiTheme="majorHAnsi" w:hAnsiTheme="majorHAnsi" w:cs="Calibri"/>
                <w:sz w:val="22"/>
                <w:szCs w:val="22"/>
              </w:rPr>
              <w:t>.</w:t>
            </w:r>
          </w:p>
        </w:tc>
      </w:tr>
      <w:tr w:rsidR="00F16FBE" w:rsidRPr="008C0E46" w:rsidTr="000B2EE1">
        <w:tc>
          <w:tcPr>
            <w:tcW w:w="2088" w:type="dxa"/>
            <w:tcBorders>
              <w:top w:val="single" w:sz="6" w:space="0" w:color="auto"/>
              <w:left w:val="single" w:sz="12" w:space="0" w:color="auto"/>
              <w:bottom w:val="single" w:sz="6" w:space="0" w:color="auto"/>
              <w:right w:val="single" w:sz="6" w:space="0" w:color="auto"/>
            </w:tcBorders>
            <w:hideMark/>
          </w:tcPr>
          <w:p w:rsidR="00F16FBE" w:rsidRPr="00EC1A46" w:rsidRDefault="00F16FBE" w:rsidP="000B2EE1">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Preconditions:</w:t>
            </w:r>
          </w:p>
        </w:tc>
        <w:tc>
          <w:tcPr>
            <w:tcW w:w="6750" w:type="dxa"/>
            <w:tcBorders>
              <w:top w:val="single" w:sz="6" w:space="0" w:color="auto"/>
              <w:left w:val="single" w:sz="6" w:space="0" w:color="auto"/>
              <w:bottom w:val="single" w:sz="6" w:space="0" w:color="auto"/>
              <w:right w:val="single" w:sz="12" w:space="0" w:color="auto"/>
            </w:tcBorders>
            <w:hideMark/>
          </w:tcPr>
          <w:p w:rsidR="00F16FBE" w:rsidRPr="00EC1A46" w:rsidRDefault="00F16FBE" w:rsidP="00770790">
            <w:pPr>
              <w:numPr>
                <w:ilvl w:val="0"/>
                <w:numId w:val="18"/>
              </w:numPr>
              <w:rPr>
                <w:rFonts w:asciiTheme="majorHAnsi" w:hAnsiTheme="majorHAnsi" w:cs="Calibri"/>
                <w:sz w:val="22"/>
                <w:szCs w:val="22"/>
              </w:rPr>
            </w:pPr>
            <w:r w:rsidRPr="00EC1A46">
              <w:rPr>
                <w:rFonts w:asciiTheme="majorHAnsi" w:hAnsiTheme="majorHAnsi" w:cs="Calibri"/>
                <w:sz w:val="22"/>
                <w:szCs w:val="22"/>
              </w:rPr>
              <w:t>Device should be on mode</w:t>
            </w:r>
          </w:p>
          <w:p w:rsidR="00F16FBE" w:rsidRPr="00EC1A46" w:rsidRDefault="00F16FBE" w:rsidP="00770790">
            <w:pPr>
              <w:numPr>
                <w:ilvl w:val="0"/>
                <w:numId w:val="18"/>
              </w:numPr>
              <w:rPr>
                <w:rFonts w:asciiTheme="majorHAnsi" w:hAnsiTheme="majorHAnsi" w:cs="Calibri"/>
                <w:sz w:val="22"/>
                <w:szCs w:val="22"/>
              </w:rPr>
            </w:pPr>
            <w:r w:rsidRPr="00EC1A46">
              <w:rPr>
                <w:rFonts w:asciiTheme="majorHAnsi" w:hAnsiTheme="majorHAnsi" w:cs="Calibri"/>
                <w:sz w:val="22"/>
                <w:szCs w:val="22"/>
              </w:rPr>
              <w:t>Bahrain locator app must be available on mobile or will be installed from the mobile market/play store.</w:t>
            </w:r>
          </w:p>
          <w:p w:rsidR="00F16FBE" w:rsidRPr="00EC1A46" w:rsidRDefault="00F16FBE" w:rsidP="00770790">
            <w:pPr>
              <w:numPr>
                <w:ilvl w:val="0"/>
                <w:numId w:val="18"/>
              </w:numPr>
              <w:rPr>
                <w:rFonts w:asciiTheme="majorHAnsi" w:hAnsiTheme="majorHAnsi" w:cs="Calibri"/>
                <w:sz w:val="22"/>
                <w:szCs w:val="22"/>
              </w:rPr>
            </w:pPr>
            <w:r w:rsidRPr="00EC1A46">
              <w:rPr>
                <w:rFonts w:asciiTheme="majorHAnsi" w:hAnsiTheme="majorHAnsi" w:cs="Calibri"/>
                <w:sz w:val="22"/>
                <w:szCs w:val="22"/>
              </w:rPr>
              <w:t>Device should connect to the internet.</w:t>
            </w:r>
          </w:p>
          <w:p w:rsidR="00F16FBE" w:rsidRPr="00EC1A46" w:rsidRDefault="00F16FBE" w:rsidP="00770790">
            <w:pPr>
              <w:numPr>
                <w:ilvl w:val="0"/>
                <w:numId w:val="18"/>
              </w:numPr>
              <w:rPr>
                <w:rFonts w:asciiTheme="majorHAnsi" w:hAnsiTheme="majorHAnsi" w:cs="Calibri"/>
                <w:sz w:val="22"/>
                <w:szCs w:val="22"/>
              </w:rPr>
            </w:pPr>
            <w:r w:rsidRPr="00EC1A46">
              <w:rPr>
                <w:rFonts w:asciiTheme="majorHAnsi" w:hAnsiTheme="majorHAnsi" w:cs="Calibri"/>
                <w:sz w:val="22"/>
                <w:szCs w:val="22"/>
              </w:rPr>
              <w:t>Device should establish a connection with the server.</w:t>
            </w:r>
          </w:p>
          <w:p w:rsidR="00F16FBE" w:rsidRPr="00EC1A46" w:rsidRDefault="00F16FBE" w:rsidP="00770790">
            <w:pPr>
              <w:numPr>
                <w:ilvl w:val="0"/>
                <w:numId w:val="18"/>
              </w:numPr>
              <w:rPr>
                <w:rFonts w:asciiTheme="majorHAnsi" w:hAnsiTheme="majorHAnsi" w:cs="Calibri"/>
                <w:sz w:val="22"/>
                <w:szCs w:val="22"/>
              </w:rPr>
            </w:pPr>
            <w:r w:rsidRPr="00EC1A46">
              <w:rPr>
                <w:rFonts w:asciiTheme="majorHAnsi" w:hAnsiTheme="majorHAnsi" w:cs="Calibri"/>
                <w:sz w:val="22"/>
                <w:szCs w:val="22"/>
              </w:rPr>
              <w:t>GPS should get enabled.</w:t>
            </w:r>
          </w:p>
          <w:p w:rsidR="005D2F47" w:rsidRPr="00EC1A46" w:rsidRDefault="005D2F47" w:rsidP="00770790">
            <w:pPr>
              <w:numPr>
                <w:ilvl w:val="0"/>
                <w:numId w:val="18"/>
              </w:numPr>
              <w:rPr>
                <w:rFonts w:asciiTheme="majorHAnsi" w:hAnsiTheme="majorHAnsi" w:cs="Calibri"/>
                <w:sz w:val="22"/>
                <w:szCs w:val="22"/>
              </w:rPr>
            </w:pPr>
            <w:r w:rsidRPr="00EC1A46">
              <w:rPr>
                <w:rFonts w:asciiTheme="majorHAnsi" w:hAnsiTheme="majorHAnsi" w:cs="Calibri"/>
                <w:sz w:val="22"/>
                <w:szCs w:val="22"/>
              </w:rPr>
              <w:t>Social media need to install in the device.</w:t>
            </w:r>
          </w:p>
        </w:tc>
      </w:tr>
      <w:tr w:rsidR="00F16FBE" w:rsidRPr="008C0E46" w:rsidTr="000B2EE1">
        <w:tc>
          <w:tcPr>
            <w:tcW w:w="2088" w:type="dxa"/>
            <w:tcBorders>
              <w:top w:val="single" w:sz="6" w:space="0" w:color="auto"/>
              <w:left w:val="single" w:sz="12" w:space="0" w:color="auto"/>
              <w:bottom w:val="single" w:sz="6" w:space="0" w:color="auto"/>
              <w:right w:val="single" w:sz="6" w:space="0" w:color="auto"/>
            </w:tcBorders>
            <w:hideMark/>
          </w:tcPr>
          <w:p w:rsidR="00F16FBE" w:rsidRPr="00EC1A46" w:rsidRDefault="00F16FBE" w:rsidP="000B2EE1">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Normal Flow:</w:t>
            </w:r>
          </w:p>
        </w:tc>
        <w:tc>
          <w:tcPr>
            <w:tcW w:w="6750" w:type="dxa"/>
            <w:tcBorders>
              <w:top w:val="single" w:sz="6" w:space="0" w:color="auto"/>
              <w:left w:val="single" w:sz="6" w:space="0" w:color="auto"/>
              <w:bottom w:val="single" w:sz="6" w:space="0" w:color="auto"/>
              <w:right w:val="single" w:sz="12" w:space="0" w:color="auto"/>
            </w:tcBorders>
            <w:hideMark/>
          </w:tcPr>
          <w:p w:rsidR="00F16FBE" w:rsidRPr="00EC1A46" w:rsidRDefault="00F16FBE" w:rsidP="00770790">
            <w:pPr>
              <w:numPr>
                <w:ilvl w:val="0"/>
                <w:numId w:val="19"/>
              </w:numPr>
              <w:ind w:right="0"/>
              <w:rPr>
                <w:rFonts w:asciiTheme="majorHAnsi" w:hAnsiTheme="majorHAnsi" w:cs="Calibri"/>
                <w:sz w:val="22"/>
                <w:szCs w:val="22"/>
              </w:rPr>
            </w:pPr>
            <w:r w:rsidRPr="00EC1A46">
              <w:rPr>
                <w:rFonts w:asciiTheme="majorHAnsi" w:hAnsiTheme="majorHAnsi" w:cs="Calibri"/>
                <w:sz w:val="22"/>
                <w:szCs w:val="22"/>
              </w:rPr>
              <w:t>Start the Bahrain locator application.</w:t>
            </w:r>
          </w:p>
          <w:p w:rsidR="00F16FBE" w:rsidRPr="00EC1A46" w:rsidRDefault="005D2F47" w:rsidP="00770790">
            <w:pPr>
              <w:numPr>
                <w:ilvl w:val="0"/>
                <w:numId w:val="19"/>
              </w:numPr>
              <w:ind w:right="0"/>
              <w:rPr>
                <w:rFonts w:asciiTheme="majorHAnsi" w:hAnsiTheme="majorHAnsi" w:cs="Calibri"/>
                <w:sz w:val="22"/>
                <w:szCs w:val="22"/>
              </w:rPr>
            </w:pPr>
            <w:r w:rsidRPr="00EC1A46">
              <w:rPr>
                <w:rFonts w:asciiTheme="majorHAnsi" w:hAnsiTheme="majorHAnsi" w:cs="Calibri"/>
                <w:sz w:val="22"/>
                <w:szCs w:val="22"/>
              </w:rPr>
              <w:t xml:space="preserve">Make any search or routing. </w:t>
            </w:r>
          </w:p>
          <w:p w:rsidR="00F16FBE" w:rsidRPr="00EC1A46" w:rsidRDefault="005D2F47" w:rsidP="00770790">
            <w:pPr>
              <w:numPr>
                <w:ilvl w:val="0"/>
                <w:numId w:val="19"/>
              </w:numPr>
              <w:ind w:right="0"/>
              <w:rPr>
                <w:rFonts w:asciiTheme="majorHAnsi" w:hAnsiTheme="majorHAnsi" w:cs="Calibri"/>
                <w:sz w:val="22"/>
                <w:szCs w:val="22"/>
              </w:rPr>
            </w:pPr>
            <w:r w:rsidRPr="00EC1A46">
              <w:rPr>
                <w:rFonts w:asciiTheme="majorHAnsi" w:hAnsiTheme="majorHAnsi" w:cs="Calibri"/>
                <w:sz w:val="22"/>
                <w:szCs w:val="22"/>
              </w:rPr>
              <w:t>Click on the social media icon from context menu</w:t>
            </w:r>
            <w:r w:rsidR="00F16FBE" w:rsidRPr="00EC1A46">
              <w:rPr>
                <w:rFonts w:asciiTheme="majorHAnsi" w:hAnsiTheme="majorHAnsi" w:cs="Calibri"/>
                <w:sz w:val="22"/>
                <w:szCs w:val="22"/>
              </w:rPr>
              <w:t>.</w:t>
            </w:r>
          </w:p>
          <w:p w:rsidR="00F16FBE" w:rsidRPr="00EC1A46" w:rsidRDefault="005D2F47" w:rsidP="00770790">
            <w:pPr>
              <w:numPr>
                <w:ilvl w:val="0"/>
                <w:numId w:val="19"/>
              </w:numPr>
              <w:tabs>
                <w:tab w:val="clear" w:pos="720"/>
                <w:tab w:val="clear" w:pos="5760"/>
              </w:tabs>
              <w:autoSpaceDE w:val="0"/>
              <w:autoSpaceDN w:val="0"/>
              <w:adjustRightInd w:val="0"/>
              <w:ind w:right="0"/>
              <w:rPr>
                <w:rFonts w:asciiTheme="majorHAnsi" w:hAnsiTheme="majorHAnsi" w:cs="Calibri"/>
                <w:bCs/>
                <w:sz w:val="22"/>
                <w:szCs w:val="22"/>
              </w:rPr>
            </w:pPr>
            <w:r w:rsidRPr="00EC1A46">
              <w:rPr>
                <w:rFonts w:asciiTheme="majorHAnsi" w:hAnsiTheme="majorHAnsi" w:cs="Calibri"/>
                <w:sz w:val="22"/>
                <w:szCs w:val="22"/>
              </w:rPr>
              <w:t>Application will display all the social media icon whichever is available in the device</w:t>
            </w:r>
          </w:p>
          <w:p w:rsidR="005D2F47" w:rsidRPr="00EC1A46" w:rsidRDefault="00F16FBE" w:rsidP="00770790">
            <w:pPr>
              <w:numPr>
                <w:ilvl w:val="0"/>
                <w:numId w:val="19"/>
              </w:numPr>
              <w:tabs>
                <w:tab w:val="clear" w:pos="720"/>
                <w:tab w:val="clear" w:pos="5760"/>
              </w:tabs>
              <w:autoSpaceDE w:val="0"/>
              <w:autoSpaceDN w:val="0"/>
              <w:adjustRightInd w:val="0"/>
              <w:ind w:right="0"/>
              <w:rPr>
                <w:rFonts w:asciiTheme="majorHAnsi" w:hAnsiTheme="majorHAnsi" w:cs="Calibri"/>
                <w:bCs/>
                <w:sz w:val="22"/>
                <w:szCs w:val="22"/>
              </w:rPr>
            </w:pPr>
            <w:r w:rsidRPr="00EC1A46">
              <w:rPr>
                <w:rFonts w:asciiTheme="majorHAnsi" w:hAnsiTheme="majorHAnsi" w:cs="Calibri"/>
                <w:sz w:val="22"/>
                <w:szCs w:val="22"/>
              </w:rPr>
              <w:t xml:space="preserve">Select the </w:t>
            </w:r>
            <w:r w:rsidR="005D2F47" w:rsidRPr="00EC1A46">
              <w:rPr>
                <w:rFonts w:asciiTheme="majorHAnsi" w:hAnsiTheme="majorHAnsi" w:cs="Calibri"/>
                <w:sz w:val="22"/>
                <w:szCs w:val="22"/>
              </w:rPr>
              <w:t xml:space="preserve">Social media which you wish to send the </w:t>
            </w:r>
            <w:r w:rsidR="00D31109" w:rsidRPr="00EC1A46">
              <w:rPr>
                <w:rFonts w:asciiTheme="majorHAnsi" w:hAnsiTheme="majorHAnsi" w:cs="Calibri"/>
                <w:sz w:val="22"/>
                <w:szCs w:val="22"/>
              </w:rPr>
              <w:t>map screenshot</w:t>
            </w:r>
            <w:r w:rsidR="005D2F47" w:rsidRPr="00EC1A46">
              <w:rPr>
                <w:rFonts w:asciiTheme="majorHAnsi" w:hAnsiTheme="majorHAnsi" w:cs="Calibri"/>
                <w:sz w:val="22"/>
                <w:szCs w:val="22"/>
              </w:rPr>
              <w:t>.</w:t>
            </w:r>
          </w:p>
          <w:p w:rsidR="00F16FBE" w:rsidRPr="00EC1A46" w:rsidRDefault="005D2F47" w:rsidP="00770790">
            <w:pPr>
              <w:numPr>
                <w:ilvl w:val="0"/>
                <w:numId w:val="19"/>
              </w:numPr>
              <w:tabs>
                <w:tab w:val="clear" w:pos="720"/>
                <w:tab w:val="clear" w:pos="5760"/>
              </w:tabs>
              <w:autoSpaceDE w:val="0"/>
              <w:autoSpaceDN w:val="0"/>
              <w:adjustRightInd w:val="0"/>
              <w:ind w:right="0"/>
              <w:rPr>
                <w:rFonts w:asciiTheme="majorHAnsi" w:hAnsiTheme="majorHAnsi" w:cs="Calibri"/>
                <w:bCs/>
                <w:sz w:val="22"/>
                <w:szCs w:val="22"/>
              </w:rPr>
            </w:pPr>
            <w:r w:rsidRPr="00EC1A46">
              <w:rPr>
                <w:rFonts w:asciiTheme="majorHAnsi" w:hAnsiTheme="majorHAnsi" w:cs="Calibri"/>
                <w:sz w:val="22"/>
                <w:szCs w:val="22"/>
              </w:rPr>
              <w:t xml:space="preserve">Application will make a connection to the Social media &amp; post </w:t>
            </w:r>
            <w:r w:rsidR="00D31109" w:rsidRPr="00EC1A46">
              <w:rPr>
                <w:rFonts w:asciiTheme="majorHAnsi" w:hAnsiTheme="majorHAnsi" w:cs="Calibri"/>
                <w:sz w:val="22"/>
                <w:szCs w:val="22"/>
              </w:rPr>
              <w:t>the map</w:t>
            </w:r>
          </w:p>
        </w:tc>
      </w:tr>
      <w:tr w:rsidR="00F16FBE" w:rsidRPr="008C0E46" w:rsidTr="000B2EE1">
        <w:tc>
          <w:tcPr>
            <w:tcW w:w="2088" w:type="dxa"/>
            <w:tcBorders>
              <w:top w:val="single" w:sz="6" w:space="0" w:color="auto"/>
              <w:left w:val="single" w:sz="12" w:space="0" w:color="auto"/>
              <w:bottom w:val="single" w:sz="6" w:space="0" w:color="auto"/>
              <w:right w:val="single" w:sz="6" w:space="0" w:color="auto"/>
            </w:tcBorders>
            <w:hideMark/>
          </w:tcPr>
          <w:p w:rsidR="00F16FBE" w:rsidRPr="00EC1A46" w:rsidRDefault="00F16FBE" w:rsidP="000B2EE1">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Alternative Flow:</w:t>
            </w:r>
          </w:p>
        </w:tc>
        <w:tc>
          <w:tcPr>
            <w:tcW w:w="6750" w:type="dxa"/>
            <w:tcBorders>
              <w:top w:val="single" w:sz="6" w:space="0" w:color="auto"/>
              <w:left w:val="single" w:sz="6" w:space="0" w:color="auto"/>
              <w:bottom w:val="single" w:sz="6" w:space="0" w:color="auto"/>
              <w:right w:val="single" w:sz="12" w:space="0" w:color="auto"/>
            </w:tcBorders>
            <w:hideMark/>
          </w:tcPr>
          <w:p w:rsidR="00F16FBE" w:rsidRPr="00EC1A46" w:rsidRDefault="00F16FBE" w:rsidP="000B2EE1">
            <w:pPr>
              <w:rPr>
                <w:rFonts w:asciiTheme="majorHAnsi" w:hAnsiTheme="majorHAnsi" w:cs="Calibri"/>
                <w:sz w:val="22"/>
                <w:szCs w:val="22"/>
              </w:rPr>
            </w:pPr>
            <w:r w:rsidRPr="00EC1A46">
              <w:rPr>
                <w:rFonts w:asciiTheme="majorHAnsi" w:hAnsiTheme="majorHAnsi" w:cs="Calibri"/>
                <w:sz w:val="22"/>
                <w:szCs w:val="22"/>
              </w:rPr>
              <w:t>Any network issue, user needs to close the application &amp; start again.</w:t>
            </w:r>
          </w:p>
        </w:tc>
      </w:tr>
      <w:tr w:rsidR="00F16FBE" w:rsidRPr="008C0E46" w:rsidTr="000B2EE1">
        <w:tc>
          <w:tcPr>
            <w:tcW w:w="2088" w:type="dxa"/>
            <w:tcBorders>
              <w:top w:val="single" w:sz="6" w:space="0" w:color="auto"/>
              <w:left w:val="single" w:sz="12" w:space="0" w:color="auto"/>
              <w:bottom w:val="single" w:sz="6" w:space="0" w:color="auto"/>
              <w:right w:val="single" w:sz="6" w:space="0" w:color="auto"/>
            </w:tcBorders>
          </w:tcPr>
          <w:p w:rsidR="00F16FBE" w:rsidRPr="00EC1A46" w:rsidRDefault="00F16FBE" w:rsidP="000B2EE1">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Business Rules</w:t>
            </w:r>
          </w:p>
        </w:tc>
        <w:tc>
          <w:tcPr>
            <w:tcW w:w="6750" w:type="dxa"/>
            <w:tcBorders>
              <w:top w:val="single" w:sz="6" w:space="0" w:color="auto"/>
              <w:left w:val="single" w:sz="6" w:space="0" w:color="auto"/>
              <w:bottom w:val="single" w:sz="6" w:space="0" w:color="auto"/>
              <w:right w:val="single" w:sz="12" w:space="0" w:color="auto"/>
            </w:tcBorders>
          </w:tcPr>
          <w:p w:rsidR="00F16FBE" w:rsidRPr="00EC1A46" w:rsidRDefault="005D2F47" w:rsidP="000B2EE1">
            <w:pPr>
              <w:ind w:right="0"/>
              <w:rPr>
                <w:rFonts w:asciiTheme="majorHAnsi" w:hAnsiTheme="majorHAnsi" w:cs="Calibri"/>
                <w:sz w:val="22"/>
                <w:szCs w:val="22"/>
              </w:rPr>
            </w:pPr>
            <w:r w:rsidRPr="00EC1A46">
              <w:rPr>
                <w:rFonts w:asciiTheme="majorHAnsi" w:hAnsiTheme="majorHAnsi" w:cs="Calibri"/>
                <w:sz w:val="22"/>
                <w:szCs w:val="22"/>
              </w:rPr>
              <w:t>Application &amp; Social media need to integrate</w:t>
            </w:r>
          </w:p>
        </w:tc>
      </w:tr>
      <w:tr w:rsidR="00F16FBE" w:rsidRPr="008C0E46" w:rsidTr="000B2EE1">
        <w:tc>
          <w:tcPr>
            <w:tcW w:w="2088" w:type="dxa"/>
            <w:tcBorders>
              <w:top w:val="single" w:sz="6" w:space="0" w:color="auto"/>
              <w:left w:val="single" w:sz="12" w:space="0" w:color="auto"/>
              <w:bottom w:val="single" w:sz="6" w:space="0" w:color="auto"/>
              <w:right w:val="single" w:sz="6" w:space="0" w:color="auto"/>
            </w:tcBorders>
            <w:hideMark/>
          </w:tcPr>
          <w:p w:rsidR="00F16FBE" w:rsidRPr="00EC1A46" w:rsidRDefault="00F16FBE" w:rsidP="000B2EE1">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lastRenderedPageBreak/>
              <w:t>Flow Chat</w:t>
            </w:r>
          </w:p>
        </w:tc>
        <w:tc>
          <w:tcPr>
            <w:tcW w:w="6750" w:type="dxa"/>
            <w:tcBorders>
              <w:top w:val="single" w:sz="6" w:space="0" w:color="auto"/>
              <w:left w:val="single" w:sz="6" w:space="0" w:color="auto"/>
              <w:bottom w:val="single" w:sz="6" w:space="0" w:color="auto"/>
              <w:right w:val="single" w:sz="12" w:space="0" w:color="auto"/>
            </w:tcBorders>
            <w:hideMark/>
          </w:tcPr>
          <w:p w:rsidR="00F16FBE" w:rsidRPr="00EC1A46" w:rsidRDefault="003D1427" w:rsidP="000B2EE1">
            <w:pPr>
              <w:rPr>
                <w:rFonts w:asciiTheme="majorHAnsi" w:hAnsiTheme="majorHAnsi" w:cs="Calibri"/>
                <w:sz w:val="22"/>
                <w:szCs w:val="22"/>
              </w:rPr>
            </w:pPr>
            <w:r w:rsidRPr="00EA7074">
              <w:rPr>
                <w:rFonts w:asciiTheme="majorHAnsi" w:hAnsiTheme="majorHAnsi"/>
              </w:rPr>
              <w:object w:dxaOrig="3864" w:dyaOrig="12684">
                <v:shape id="_x0000_i1042" type="#_x0000_t75" style="width:102.05pt;height:334.35pt" o:ole="">
                  <v:imagedata r:id="rId51" o:title=""/>
                </v:shape>
                <o:OLEObject Type="Embed" ProgID="Visio.Drawing.11" ShapeID="_x0000_i1042" DrawAspect="Content" ObjectID="_1464609903" r:id="rId52"/>
              </w:object>
            </w:r>
          </w:p>
        </w:tc>
      </w:tr>
      <w:tr w:rsidR="00F16FBE" w:rsidRPr="008C0E46" w:rsidTr="000B2EE1">
        <w:tc>
          <w:tcPr>
            <w:tcW w:w="2088" w:type="dxa"/>
            <w:tcBorders>
              <w:top w:val="single" w:sz="6" w:space="0" w:color="auto"/>
              <w:left w:val="single" w:sz="12" w:space="0" w:color="auto"/>
              <w:bottom w:val="single" w:sz="6" w:space="0" w:color="auto"/>
              <w:right w:val="single" w:sz="6" w:space="0" w:color="auto"/>
            </w:tcBorders>
            <w:hideMark/>
          </w:tcPr>
          <w:p w:rsidR="00F16FBE" w:rsidRPr="00EC1A46" w:rsidRDefault="00F16FBE" w:rsidP="000B2EE1">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Exceptions:</w:t>
            </w:r>
          </w:p>
        </w:tc>
        <w:tc>
          <w:tcPr>
            <w:tcW w:w="6750" w:type="dxa"/>
            <w:tcBorders>
              <w:top w:val="single" w:sz="6" w:space="0" w:color="auto"/>
              <w:left w:val="single" w:sz="6" w:space="0" w:color="auto"/>
              <w:bottom w:val="single" w:sz="6" w:space="0" w:color="auto"/>
              <w:right w:val="single" w:sz="12" w:space="0" w:color="auto"/>
            </w:tcBorders>
            <w:hideMark/>
          </w:tcPr>
          <w:p w:rsidR="00F16FBE" w:rsidRPr="00EC1A46" w:rsidRDefault="00F16FBE" w:rsidP="000B2EE1">
            <w:pPr>
              <w:rPr>
                <w:rFonts w:asciiTheme="majorHAnsi" w:hAnsiTheme="majorHAnsi" w:cs="Calibri"/>
                <w:sz w:val="22"/>
                <w:szCs w:val="22"/>
              </w:rPr>
            </w:pPr>
            <w:r w:rsidRPr="00EC1A46">
              <w:rPr>
                <w:rFonts w:asciiTheme="majorHAnsi" w:hAnsiTheme="majorHAnsi" w:cs="Calibri"/>
                <w:sz w:val="22"/>
                <w:szCs w:val="22"/>
              </w:rPr>
              <w:t>Out of network or poor network coverage area.</w:t>
            </w:r>
          </w:p>
        </w:tc>
      </w:tr>
      <w:tr w:rsidR="00F16FBE" w:rsidRPr="008C0E46" w:rsidTr="000B2EE1">
        <w:tc>
          <w:tcPr>
            <w:tcW w:w="2088" w:type="dxa"/>
            <w:tcBorders>
              <w:top w:val="single" w:sz="6" w:space="0" w:color="auto"/>
              <w:left w:val="single" w:sz="12" w:space="0" w:color="auto"/>
              <w:bottom w:val="single" w:sz="6" w:space="0" w:color="auto"/>
              <w:right w:val="single" w:sz="6" w:space="0" w:color="auto"/>
            </w:tcBorders>
            <w:hideMark/>
          </w:tcPr>
          <w:p w:rsidR="00F16FBE" w:rsidRPr="00EC1A46" w:rsidRDefault="00F16FBE" w:rsidP="000B2EE1">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Includes:</w:t>
            </w:r>
          </w:p>
        </w:tc>
        <w:tc>
          <w:tcPr>
            <w:tcW w:w="6750" w:type="dxa"/>
            <w:tcBorders>
              <w:top w:val="single" w:sz="6" w:space="0" w:color="auto"/>
              <w:left w:val="single" w:sz="6" w:space="0" w:color="auto"/>
              <w:bottom w:val="single" w:sz="6" w:space="0" w:color="auto"/>
              <w:right w:val="single" w:sz="12" w:space="0" w:color="auto"/>
            </w:tcBorders>
            <w:hideMark/>
          </w:tcPr>
          <w:p w:rsidR="00F16FBE" w:rsidRPr="00EC1A46" w:rsidRDefault="00B3351A" w:rsidP="000B2EE1">
            <w:pPr>
              <w:rPr>
                <w:rFonts w:asciiTheme="majorHAnsi" w:hAnsiTheme="majorHAnsi" w:cs="Calibri"/>
                <w:b/>
                <w:sz w:val="22"/>
                <w:szCs w:val="22"/>
              </w:rPr>
            </w:pPr>
            <w:hyperlink w:anchor="_3.1.4_Address_Search" w:history="1">
              <w:r w:rsidR="00F16FBE" w:rsidRPr="00EC1A46">
                <w:rPr>
                  <w:rStyle w:val="Hyperlink"/>
                  <w:rFonts w:asciiTheme="majorHAnsi" w:hAnsiTheme="majorHAnsi" w:cs="Calibri"/>
                  <w:sz w:val="22"/>
                </w:rPr>
                <w:t>BML_004</w:t>
              </w:r>
            </w:hyperlink>
            <w:r w:rsidR="00F16FBE" w:rsidRPr="00EC1A46">
              <w:rPr>
                <w:rFonts w:asciiTheme="majorHAnsi" w:hAnsiTheme="majorHAnsi" w:cs="Calibri"/>
                <w:sz w:val="22"/>
              </w:rPr>
              <w:t xml:space="preserve">, </w:t>
            </w:r>
            <w:hyperlink w:anchor="_3.1.5._Administrative_boundary" w:history="1">
              <w:r w:rsidR="00F16FBE" w:rsidRPr="00EC1A46">
                <w:rPr>
                  <w:rStyle w:val="Hyperlink"/>
                  <w:rFonts w:asciiTheme="majorHAnsi" w:hAnsiTheme="majorHAnsi" w:cs="Calibri"/>
                  <w:sz w:val="22"/>
                </w:rPr>
                <w:t>BML_005</w:t>
              </w:r>
            </w:hyperlink>
            <w:r w:rsidR="00F16FBE" w:rsidRPr="00EC1A46">
              <w:rPr>
                <w:rFonts w:asciiTheme="majorHAnsi" w:hAnsiTheme="majorHAnsi" w:cs="Calibri"/>
                <w:sz w:val="22"/>
              </w:rPr>
              <w:t xml:space="preserve">, </w:t>
            </w:r>
            <w:hyperlink w:anchor="_3.1.6_Road_search" w:history="1">
              <w:r w:rsidR="00F16FBE" w:rsidRPr="00EC1A46">
                <w:rPr>
                  <w:rStyle w:val="Hyperlink"/>
                  <w:rFonts w:asciiTheme="majorHAnsi" w:hAnsiTheme="majorHAnsi" w:cs="Calibri"/>
                  <w:sz w:val="22"/>
                </w:rPr>
                <w:t>BML_006</w:t>
              </w:r>
            </w:hyperlink>
            <w:r w:rsidR="00F16FBE" w:rsidRPr="00EC1A46">
              <w:rPr>
                <w:rFonts w:asciiTheme="majorHAnsi" w:hAnsiTheme="majorHAnsi" w:cs="Calibri"/>
                <w:sz w:val="22"/>
              </w:rPr>
              <w:t xml:space="preserve">, </w:t>
            </w:r>
            <w:hyperlink w:anchor="_3.1.7_POI_Search" w:history="1">
              <w:r w:rsidR="00F16FBE" w:rsidRPr="00EC1A46">
                <w:rPr>
                  <w:rStyle w:val="Hyperlink"/>
                  <w:rFonts w:asciiTheme="majorHAnsi" w:hAnsiTheme="majorHAnsi" w:cs="Calibri"/>
                  <w:sz w:val="22"/>
                </w:rPr>
                <w:t>BML_007</w:t>
              </w:r>
            </w:hyperlink>
          </w:p>
        </w:tc>
      </w:tr>
      <w:tr w:rsidR="00F16FBE" w:rsidRPr="008C0E46" w:rsidTr="000B2EE1">
        <w:tc>
          <w:tcPr>
            <w:tcW w:w="2088" w:type="dxa"/>
            <w:tcBorders>
              <w:top w:val="single" w:sz="6" w:space="0" w:color="auto"/>
              <w:left w:val="single" w:sz="12" w:space="0" w:color="auto"/>
              <w:bottom w:val="single" w:sz="6" w:space="0" w:color="auto"/>
              <w:right w:val="single" w:sz="6" w:space="0" w:color="auto"/>
            </w:tcBorders>
            <w:hideMark/>
          </w:tcPr>
          <w:p w:rsidR="00F16FBE" w:rsidRPr="00EC1A46" w:rsidRDefault="00F16FBE" w:rsidP="000B2EE1">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Special Requirements:</w:t>
            </w:r>
          </w:p>
        </w:tc>
        <w:tc>
          <w:tcPr>
            <w:tcW w:w="6750" w:type="dxa"/>
            <w:tcBorders>
              <w:top w:val="single" w:sz="6" w:space="0" w:color="auto"/>
              <w:left w:val="single" w:sz="6" w:space="0" w:color="auto"/>
              <w:bottom w:val="single" w:sz="6" w:space="0" w:color="auto"/>
              <w:right w:val="single" w:sz="12" w:space="0" w:color="auto"/>
            </w:tcBorders>
            <w:hideMark/>
          </w:tcPr>
          <w:p w:rsidR="00F16FBE" w:rsidRPr="00EC1A46" w:rsidRDefault="00F16FBE" w:rsidP="000B2EE1">
            <w:pPr>
              <w:rPr>
                <w:rFonts w:asciiTheme="majorHAnsi" w:hAnsiTheme="majorHAnsi" w:cs="Calibri"/>
                <w:sz w:val="22"/>
                <w:szCs w:val="22"/>
              </w:rPr>
            </w:pPr>
          </w:p>
        </w:tc>
      </w:tr>
      <w:tr w:rsidR="00F16FBE" w:rsidRPr="008C0E46" w:rsidTr="000B2EE1">
        <w:tc>
          <w:tcPr>
            <w:tcW w:w="2088" w:type="dxa"/>
            <w:tcBorders>
              <w:top w:val="single" w:sz="6" w:space="0" w:color="auto"/>
              <w:left w:val="single" w:sz="12" w:space="0" w:color="auto"/>
              <w:bottom w:val="single" w:sz="6" w:space="0" w:color="auto"/>
              <w:right w:val="single" w:sz="6" w:space="0" w:color="auto"/>
            </w:tcBorders>
            <w:hideMark/>
          </w:tcPr>
          <w:p w:rsidR="00F16FBE" w:rsidRPr="00EC1A46" w:rsidRDefault="00F16FBE" w:rsidP="000B2EE1">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Assumptions:</w:t>
            </w:r>
          </w:p>
        </w:tc>
        <w:tc>
          <w:tcPr>
            <w:tcW w:w="6750" w:type="dxa"/>
            <w:tcBorders>
              <w:top w:val="single" w:sz="6" w:space="0" w:color="auto"/>
              <w:left w:val="single" w:sz="6" w:space="0" w:color="auto"/>
              <w:bottom w:val="single" w:sz="6" w:space="0" w:color="auto"/>
              <w:right w:val="single" w:sz="12" w:space="0" w:color="auto"/>
            </w:tcBorders>
            <w:hideMark/>
          </w:tcPr>
          <w:p w:rsidR="00F16FBE" w:rsidRPr="00EC1A46" w:rsidRDefault="003D1427" w:rsidP="000B2EE1">
            <w:pPr>
              <w:tabs>
                <w:tab w:val="clear" w:pos="5760"/>
              </w:tabs>
              <w:ind w:right="72"/>
              <w:rPr>
                <w:rFonts w:asciiTheme="majorHAnsi" w:hAnsiTheme="majorHAnsi" w:cs="Calibri"/>
                <w:sz w:val="22"/>
                <w:szCs w:val="22"/>
              </w:rPr>
            </w:pPr>
            <w:r w:rsidRPr="00EC1A46">
              <w:rPr>
                <w:rFonts w:asciiTheme="majorHAnsi" w:hAnsiTheme="majorHAnsi" w:cs="Calibri"/>
                <w:sz w:val="22"/>
                <w:szCs w:val="22"/>
              </w:rPr>
              <w:t>Social media will get installed in the device.</w:t>
            </w:r>
          </w:p>
        </w:tc>
      </w:tr>
      <w:tr w:rsidR="00F16FBE" w:rsidRPr="008C0E46" w:rsidTr="000B2EE1">
        <w:tc>
          <w:tcPr>
            <w:tcW w:w="2088" w:type="dxa"/>
            <w:tcBorders>
              <w:top w:val="single" w:sz="6" w:space="0" w:color="auto"/>
              <w:left w:val="single" w:sz="12" w:space="0" w:color="auto"/>
              <w:bottom w:val="single" w:sz="6" w:space="0" w:color="auto"/>
              <w:right w:val="single" w:sz="6" w:space="0" w:color="auto"/>
            </w:tcBorders>
            <w:hideMark/>
          </w:tcPr>
          <w:p w:rsidR="00F16FBE" w:rsidRPr="00EC1A46" w:rsidRDefault="00F16FBE" w:rsidP="000B2EE1">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Post conditions:</w:t>
            </w:r>
          </w:p>
        </w:tc>
        <w:tc>
          <w:tcPr>
            <w:tcW w:w="6750" w:type="dxa"/>
            <w:tcBorders>
              <w:top w:val="single" w:sz="6" w:space="0" w:color="auto"/>
              <w:left w:val="single" w:sz="6" w:space="0" w:color="auto"/>
              <w:bottom w:val="single" w:sz="6" w:space="0" w:color="auto"/>
              <w:right w:val="single" w:sz="12" w:space="0" w:color="auto"/>
            </w:tcBorders>
            <w:hideMark/>
          </w:tcPr>
          <w:p w:rsidR="00F16FBE" w:rsidRPr="00EC1A46" w:rsidRDefault="00890120" w:rsidP="000B2EE1">
            <w:pPr>
              <w:tabs>
                <w:tab w:val="clear" w:pos="720"/>
                <w:tab w:val="clear" w:pos="5760"/>
              </w:tabs>
              <w:autoSpaceDE w:val="0"/>
              <w:autoSpaceDN w:val="0"/>
              <w:adjustRightInd w:val="0"/>
              <w:ind w:right="0"/>
              <w:rPr>
                <w:rFonts w:asciiTheme="majorHAnsi" w:hAnsiTheme="majorHAnsi" w:cs="Calibri"/>
                <w:bCs/>
                <w:sz w:val="22"/>
                <w:szCs w:val="22"/>
              </w:rPr>
            </w:pPr>
            <w:r w:rsidRPr="00EC1A46">
              <w:rPr>
                <w:rFonts w:asciiTheme="majorHAnsi" w:hAnsiTheme="majorHAnsi" w:cs="Calibri"/>
                <w:sz w:val="22"/>
                <w:szCs w:val="22"/>
              </w:rPr>
              <w:t xml:space="preserve">Application will make a connection to the Social media &amp; post your </w:t>
            </w:r>
            <w:r w:rsidR="00D31109" w:rsidRPr="00EC1A46">
              <w:rPr>
                <w:rFonts w:asciiTheme="majorHAnsi" w:hAnsiTheme="majorHAnsi" w:cs="Calibri"/>
                <w:sz w:val="22"/>
                <w:szCs w:val="22"/>
              </w:rPr>
              <w:t>map</w:t>
            </w:r>
            <w:r w:rsidRPr="00EC1A46">
              <w:rPr>
                <w:rFonts w:asciiTheme="majorHAnsi" w:hAnsiTheme="majorHAnsi" w:cs="Calibri"/>
                <w:sz w:val="22"/>
                <w:szCs w:val="22"/>
              </w:rPr>
              <w:t xml:space="preserve"> to the social media.</w:t>
            </w:r>
          </w:p>
        </w:tc>
      </w:tr>
      <w:tr w:rsidR="00F16FBE" w:rsidRPr="008C0E46" w:rsidTr="000B2EE1">
        <w:tc>
          <w:tcPr>
            <w:tcW w:w="2088" w:type="dxa"/>
            <w:tcBorders>
              <w:top w:val="single" w:sz="6" w:space="0" w:color="auto"/>
              <w:left w:val="single" w:sz="12" w:space="0" w:color="auto"/>
              <w:bottom w:val="single" w:sz="6" w:space="0" w:color="auto"/>
              <w:right w:val="single" w:sz="6" w:space="0" w:color="auto"/>
            </w:tcBorders>
            <w:hideMark/>
          </w:tcPr>
          <w:p w:rsidR="00F16FBE" w:rsidRPr="00EC1A46" w:rsidRDefault="00F16FBE" w:rsidP="000B2EE1">
            <w:pPr>
              <w:jc w:val="right"/>
              <w:rPr>
                <w:rFonts w:asciiTheme="majorHAnsi" w:hAnsiTheme="majorHAnsi" w:cs="Calibri"/>
                <w:b/>
                <w:sz w:val="22"/>
                <w:szCs w:val="22"/>
              </w:rPr>
            </w:pPr>
            <w:r w:rsidRPr="00EC1A46">
              <w:rPr>
                <w:rFonts w:asciiTheme="majorHAnsi" w:hAnsiTheme="majorHAnsi" w:cs="Calibri"/>
                <w:b/>
                <w:sz w:val="22"/>
                <w:szCs w:val="22"/>
              </w:rPr>
              <w:t>Priority:</w:t>
            </w:r>
          </w:p>
        </w:tc>
        <w:tc>
          <w:tcPr>
            <w:tcW w:w="6750" w:type="dxa"/>
            <w:tcBorders>
              <w:top w:val="single" w:sz="6" w:space="0" w:color="auto"/>
              <w:left w:val="single" w:sz="6" w:space="0" w:color="auto"/>
              <w:bottom w:val="single" w:sz="6" w:space="0" w:color="auto"/>
              <w:right w:val="single" w:sz="12" w:space="0" w:color="auto"/>
            </w:tcBorders>
            <w:hideMark/>
          </w:tcPr>
          <w:p w:rsidR="00F16FBE" w:rsidRPr="00EC1A46" w:rsidRDefault="00F16FBE" w:rsidP="000B2EE1">
            <w:pPr>
              <w:rPr>
                <w:rFonts w:asciiTheme="majorHAnsi" w:hAnsiTheme="majorHAnsi" w:cs="Calibri"/>
                <w:sz w:val="22"/>
                <w:szCs w:val="22"/>
              </w:rPr>
            </w:pPr>
            <w:r w:rsidRPr="00EC1A46">
              <w:rPr>
                <w:rFonts w:asciiTheme="majorHAnsi" w:hAnsiTheme="majorHAnsi" w:cs="Calibri"/>
                <w:sz w:val="22"/>
                <w:szCs w:val="22"/>
              </w:rPr>
              <w:t>High.</w:t>
            </w:r>
          </w:p>
        </w:tc>
      </w:tr>
      <w:tr w:rsidR="00F16FBE" w:rsidRPr="008C0E46" w:rsidTr="000B2EE1">
        <w:tc>
          <w:tcPr>
            <w:tcW w:w="2088" w:type="dxa"/>
            <w:tcBorders>
              <w:top w:val="single" w:sz="6" w:space="0" w:color="auto"/>
              <w:left w:val="single" w:sz="12" w:space="0" w:color="auto"/>
              <w:bottom w:val="single" w:sz="6" w:space="0" w:color="auto"/>
              <w:right w:val="single" w:sz="6" w:space="0" w:color="auto"/>
            </w:tcBorders>
            <w:hideMark/>
          </w:tcPr>
          <w:p w:rsidR="00F16FBE" w:rsidRPr="00EC1A46" w:rsidRDefault="00F16FBE" w:rsidP="000B2EE1">
            <w:pPr>
              <w:ind w:right="-108"/>
              <w:jc w:val="center"/>
              <w:rPr>
                <w:rFonts w:asciiTheme="majorHAnsi" w:hAnsiTheme="majorHAnsi" w:cs="Calibri"/>
                <w:b/>
                <w:sz w:val="22"/>
                <w:szCs w:val="22"/>
              </w:rPr>
            </w:pPr>
            <w:r w:rsidRPr="00EC1A46">
              <w:rPr>
                <w:rFonts w:asciiTheme="majorHAnsi" w:hAnsiTheme="majorHAnsi" w:cs="Calibri"/>
                <w:b/>
                <w:sz w:val="22"/>
                <w:szCs w:val="22"/>
              </w:rPr>
              <w:t>Frequency of Use:</w:t>
            </w:r>
          </w:p>
        </w:tc>
        <w:tc>
          <w:tcPr>
            <w:tcW w:w="6750" w:type="dxa"/>
            <w:tcBorders>
              <w:top w:val="single" w:sz="6" w:space="0" w:color="auto"/>
              <w:left w:val="single" w:sz="6" w:space="0" w:color="auto"/>
              <w:bottom w:val="single" w:sz="6" w:space="0" w:color="auto"/>
              <w:right w:val="single" w:sz="12" w:space="0" w:color="auto"/>
            </w:tcBorders>
            <w:hideMark/>
          </w:tcPr>
          <w:p w:rsidR="00F16FBE" w:rsidRPr="00EC1A46" w:rsidRDefault="00F16FBE" w:rsidP="000B2EE1">
            <w:pPr>
              <w:rPr>
                <w:rFonts w:asciiTheme="majorHAnsi" w:hAnsiTheme="majorHAnsi" w:cs="Calibri"/>
                <w:sz w:val="22"/>
                <w:szCs w:val="22"/>
              </w:rPr>
            </w:pPr>
            <w:r w:rsidRPr="00EC1A46">
              <w:rPr>
                <w:rFonts w:asciiTheme="majorHAnsi" w:hAnsiTheme="majorHAnsi" w:cs="Calibri"/>
                <w:sz w:val="22"/>
                <w:szCs w:val="22"/>
              </w:rPr>
              <w:t>High.</w:t>
            </w:r>
          </w:p>
        </w:tc>
      </w:tr>
      <w:tr w:rsidR="00F16FBE" w:rsidRPr="008C0E46" w:rsidTr="000B2EE1">
        <w:tc>
          <w:tcPr>
            <w:tcW w:w="2088" w:type="dxa"/>
            <w:tcBorders>
              <w:top w:val="single" w:sz="6" w:space="0" w:color="auto"/>
              <w:left w:val="single" w:sz="12" w:space="0" w:color="auto"/>
              <w:bottom w:val="single" w:sz="12" w:space="0" w:color="auto"/>
              <w:right w:val="single" w:sz="6" w:space="0" w:color="auto"/>
            </w:tcBorders>
            <w:hideMark/>
          </w:tcPr>
          <w:p w:rsidR="00F16FBE" w:rsidRPr="00EC1A46" w:rsidRDefault="00F16FBE" w:rsidP="000B2EE1">
            <w:pPr>
              <w:tabs>
                <w:tab w:val="left" w:pos="1872"/>
              </w:tabs>
              <w:ind w:right="72"/>
              <w:jc w:val="right"/>
              <w:rPr>
                <w:rFonts w:asciiTheme="majorHAnsi" w:hAnsiTheme="majorHAnsi" w:cs="Calibri"/>
                <w:b/>
                <w:sz w:val="22"/>
                <w:szCs w:val="22"/>
              </w:rPr>
            </w:pPr>
            <w:r w:rsidRPr="00EC1A46">
              <w:rPr>
                <w:rFonts w:asciiTheme="majorHAnsi" w:hAnsiTheme="majorHAnsi" w:cs="Calibri"/>
                <w:b/>
                <w:sz w:val="22"/>
                <w:szCs w:val="22"/>
              </w:rPr>
              <w:t>Notes and Issues:</w:t>
            </w:r>
          </w:p>
        </w:tc>
        <w:tc>
          <w:tcPr>
            <w:tcW w:w="6750" w:type="dxa"/>
            <w:tcBorders>
              <w:top w:val="single" w:sz="6" w:space="0" w:color="auto"/>
              <w:left w:val="single" w:sz="6" w:space="0" w:color="auto"/>
              <w:bottom w:val="single" w:sz="12" w:space="0" w:color="auto"/>
              <w:right w:val="single" w:sz="12" w:space="0" w:color="auto"/>
            </w:tcBorders>
            <w:hideMark/>
          </w:tcPr>
          <w:p w:rsidR="00F16FBE" w:rsidRPr="00EC1A46" w:rsidRDefault="00F16FBE" w:rsidP="000B2EE1">
            <w:pPr>
              <w:rPr>
                <w:rFonts w:asciiTheme="majorHAnsi" w:hAnsiTheme="majorHAnsi" w:cs="Calibri"/>
                <w:sz w:val="22"/>
                <w:szCs w:val="22"/>
              </w:rPr>
            </w:pPr>
          </w:p>
        </w:tc>
      </w:tr>
    </w:tbl>
    <w:p w:rsidR="004F331E" w:rsidRPr="00EC1A46" w:rsidRDefault="004F331E" w:rsidP="00EC1A46">
      <w:pPr>
        <w:pStyle w:val="Heading1"/>
        <w:tabs>
          <w:tab w:val="clear" w:pos="720"/>
          <w:tab w:val="clear" w:pos="5760"/>
        </w:tabs>
        <w:ind w:right="29"/>
        <w:rPr>
          <w:rStyle w:val="Strong"/>
          <w:rFonts w:asciiTheme="majorHAnsi" w:hAnsiTheme="majorHAnsi" w:cs="Calibri"/>
          <w:i/>
          <w:sz w:val="24"/>
          <w:szCs w:val="24"/>
        </w:rPr>
      </w:pPr>
    </w:p>
    <w:p w:rsidR="00890120" w:rsidRDefault="007D017C" w:rsidP="00770790">
      <w:pPr>
        <w:pStyle w:val="Heading1"/>
        <w:numPr>
          <w:ilvl w:val="3"/>
          <w:numId w:val="61"/>
        </w:numPr>
        <w:tabs>
          <w:tab w:val="clear" w:pos="720"/>
          <w:tab w:val="clear" w:pos="5760"/>
        </w:tabs>
        <w:ind w:left="720" w:right="29"/>
        <w:rPr>
          <w:sz w:val="24"/>
          <w:szCs w:val="24"/>
        </w:rPr>
      </w:pPr>
      <w:bookmarkStart w:id="1891" w:name="_Toc388529880"/>
      <w:r>
        <w:rPr>
          <w:rFonts w:asciiTheme="majorHAnsi" w:hAnsiTheme="majorHAnsi" w:cs="Calibri"/>
          <w:sz w:val="24"/>
          <w:szCs w:val="24"/>
        </w:rPr>
        <w:t xml:space="preserve">User </w:t>
      </w:r>
      <w:r w:rsidR="00890120" w:rsidRPr="00EC1A46">
        <w:rPr>
          <w:sz w:val="24"/>
          <w:szCs w:val="24"/>
        </w:rPr>
        <w:t>Feedback</w:t>
      </w:r>
      <w:bookmarkEnd w:id="1891"/>
    </w:p>
    <w:p w:rsidR="004F331E" w:rsidRPr="004F331E" w:rsidRDefault="004F331E" w:rsidP="00EC1A46"/>
    <w:p w:rsidR="00890120" w:rsidRPr="00EC1A46" w:rsidRDefault="00890120" w:rsidP="00F16FBE">
      <w:pPr>
        <w:rPr>
          <w:rFonts w:asciiTheme="majorHAnsi" w:hAnsiTheme="majorHAnsi"/>
          <w:bCs/>
          <w:sz w:val="22"/>
          <w:szCs w:val="22"/>
        </w:rPr>
      </w:pPr>
      <w:r w:rsidRPr="00EC1A46">
        <w:rPr>
          <w:rFonts w:asciiTheme="majorHAnsi" w:hAnsiTheme="majorHAnsi"/>
          <w:bCs/>
          <w:sz w:val="22"/>
          <w:szCs w:val="22"/>
        </w:rPr>
        <w:t xml:space="preserve">User will have option to send his feed back to the </w:t>
      </w:r>
      <w:r w:rsidR="00AA4EBF" w:rsidRPr="00EC1A46">
        <w:rPr>
          <w:rFonts w:asciiTheme="majorHAnsi" w:hAnsiTheme="majorHAnsi"/>
          <w:bCs/>
          <w:sz w:val="22"/>
          <w:szCs w:val="22"/>
        </w:rPr>
        <w:t>CIO regarding the application.</w:t>
      </w:r>
    </w:p>
    <w:p w:rsidR="004F331E" w:rsidRDefault="004F331E" w:rsidP="004F331E">
      <w:pPr>
        <w:rPr>
          <w:rFonts w:asciiTheme="majorHAnsi" w:hAnsiTheme="majorHAnsi" w:cs="Calibri"/>
          <w:b/>
          <w:i/>
          <w:szCs w:val="24"/>
        </w:rPr>
      </w:pPr>
    </w:p>
    <w:p w:rsidR="004F331E" w:rsidRPr="00EC1A46" w:rsidRDefault="004F331E" w:rsidP="004F331E">
      <w:pPr>
        <w:rPr>
          <w:rFonts w:asciiTheme="majorHAnsi" w:hAnsiTheme="majorHAnsi" w:cs="Calibri"/>
          <w:b/>
          <w:i/>
          <w:szCs w:val="24"/>
        </w:rPr>
      </w:pPr>
      <w:r w:rsidRPr="00FB3DE6">
        <w:rPr>
          <w:rFonts w:asciiTheme="majorHAnsi" w:hAnsiTheme="majorHAnsi" w:cs="Calibri"/>
          <w:b/>
          <w:i/>
          <w:szCs w:val="24"/>
        </w:rPr>
        <w:t xml:space="preserve">Note: </w:t>
      </w:r>
      <w:r w:rsidRPr="00EC1A46">
        <w:rPr>
          <w:rFonts w:asciiTheme="majorHAnsi" w:hAnsiTheme="majorHAnsi" w:cs="Calibri"/>
          <w:b/>
          <w:i/>
          <w:szCs w:val="24"/>
        </w:rPr>
        <w:t>Will be considered in Phase 2 of the Project</w:t>
      </w:r>
    </w:p>
    <w:p w:rsidR="00890120" w:rsidRPr="00EC1A46" w:rsidRDefault="00890120" w:rsidP="00F16FBE">
      <w:pPr>
        <w:rPr>
          <w:rFonts w:asciiTheme="majorHAnsi" w:hAnsiTheme="majorHAnsi"/>
          <w:b/>
          <w:bCs/>
          <w:sz w:val="22"/>
          <w:szCs w:val="22"/>
        </w:rPr>
      </w:pPr>
    </w:p>
    <w:p w:rsidR="00AA4EBF" w:rsidRPr="00EC1A46" w:rsidRDefault="00AA4EBF" w:rsidP="00AA4EBF">
      <w:pPr>
        <w:rPr>
          <w:rStyle w:val="Strong"/>
          <w:rFonts w:asciiTheme="majorHAnsi" w:hAnsiTheme="majorHAnsi" w:cs="Calibri"/>
          <w:color w:val="auto"/>
        </w:rPr>
      </w:pPr>
    </w:p>
    <w:p w:rsidR="00AA4EBF" w:rsidRPr="00EC1A46" w:rsidRDefault="00AA4EBF" w:rsidP="00AA4EBF">
      <w:pPr>
        <w:pStyle w:val="1111Heading4-ILISSRS"/>
        <w:spacing w:line="276" w:lineRule="auto"/>
        <w:rPr>
          <w:rFonts w:asciiTheme="majorHAnsi" w:hAnsiTheme="majorHAnsi" w:cs="Calibri"/>
          <w:sz w:val="22"/>
          <w:szCs w:val="22"/>
        </w:rPr>
      </w:pPr>
      <w:r w:rsidRPr="00EC1A46">
        <w:rPr>
          <w:rFonts w:asciiTheme="majorHAnsi" w:hAnsiTheme="majorHAnsi" w:cs="Calibri"/>
          <w:sz w:val="22"/>
          <w:szCs w:val="22"/>
        </w:rPr>
        <w:t>Use Case Diagram</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tblPr>
      <w:tblGrid>
        <w:gridCol w:w="2088"/>
        <w:gridCol w:w="2160"/>
        <w:gridCol w:w="2340"/>
        <w:gridCol w:w="2269"/>
      </w:tblGrid>
      <w:tr w:rsidR="00CA6BDB" w:rsidRPr="008C0E46" w:rsidTr="000B2EE1">
        <w:tc>
          <w:tcPr>
            <w:tcW w:w="2088" w:type="dxa"/>
            <w:tcBorders>
              <w:top w:val="single" w:sz="12" w:space="0" w:color="auto"/>
              <w:left w:val="single" w:sz="12" w:space="0" w:color="auto"/>
              <w:bottom w:val="single" w:sz="6" w:space="0" w:color="auto"/>
              <w:right w:val="single" w:sz="6" w:space="0" w:color="auto"/>
            </w:tcBorders>
            <w:hideMark/>
          </w:tcPr>
          <w:p w:rsidR="00CA6BDB" w:rsidRPr="00EC1A46" w:rsidRDefault="00CA6BDB" w:rsidP="000B2EE1">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Use Case ID:</w:t>
            </w:r>
          </w:p>
        </w:tc>
        <w:tc>
          <w:tcPr>
            <w:tcW w:w="2160" w:type="dxa"/>
            <w:tcBorders>
              <w:top w:val="single" w:sz="12" w:space="0" w:color="auto"/>
              <w:left w:val="single" w:sz="6" w:space="0" w:color="auto"/>
              <w:bottom w:val="single" w:sz="6" w:space="0" w:color="auto"/>
              <w:right w:val="single" w:sz="6" w:space="0" w:color="auto"/>
            </w:tcBorders>
            <w:hideMark/>
          </w:tcPr>
          <w:p w:rsidR="00CA6BDB" w:rsidRPr="00EC1A46" w:rsidRDefault="00CA6BDB" w:rsidP="000B2EE1">
            <w:pPr>
              <w:rPr>
                <w:rFonts w:asciiTheme="majorHAnsi" w:hAnsiTheme="majorHAnsi" w:cs="Calibri"/>
                <w:sz w:val="22"/>
              </w:rPr>
            </w:pPr>
            <w:r w:rsidRPr="00EC1A46">
              <w:rPr>
                <w:rFonts w:asciiTheme="majorHAnsi" w:hAnsiTheme="majorHAnsi" w:cs="Calibri"/>
                <w:sz w:val="22"/>
              </w:rPr>
              <w:t>BML_014</w:t>
            </w:r>
          </w:p>
        </w:tc>
        <w:tc>
          <w:tcPr>
            <w:tcW w:w="2340" w:type="dxa"/>
            <w:tcBorders>
              <w:top w:val="single" w:sz="12" w:space="0" w:color="auto"/>
              <w:left w:val="single" w:sz="6" w:space="0" w:color="auto"/>
              <w:bottom w:val="single" w:sz="6" w:space="0" w:color="auto"/>
              <w:right w:val="single" w:sz="6" w:space="0" w:color="auto"/>
            </w:tcBorders>
            <w:hideMark/>
          </w:tcPr>
          <w:p w:rsidR="00CA6BDB" w:rsidRPr="00EC1A46" w:rsidRDefault="00CA6BDB" w:rsidP="000B2EE1">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Req. ID:</w:t>
            </w:r>
          </w:p>
        </w:tc>
        <w:tc>
          <w:tcPr>
            <w:tcW w:w="2269" w:type="dxa"/>
            <w:tcBorders>
              <w:top w:val="single" w:sz="12" w:space="0" w:color="auto"/>
              <w:left w:val="single" w:sz="6" w:space="0" w:color="auto"/>
              <w:bottom w:val="single" w:sz="6" w:space="0" w:color="auto"/>
              <w:right w:val="single" w:sz="12" w:space="0" w:color="auto"/>
            </w:tcBorders>
            <w:hideMark/>
          </w:tcPr>
          <w:p w:rsidR="00CA6BDB" w:rsidRPr="00EC1A46" w:rsidRDefault="00CA6BDB" w:rsidP="000B2EE1">
            <w:pPr>
              <w:rPr>
                <w:rFonts w:asciiTheme="majorHAnsi" w:hAnsiTheme="majorHAnsi" w:cs="Calibri"/>
                <w:sz w:val="22"/>
              </w:rPr>
            </w:pPr>
            <w:r w:rsidRPr="00EC1A46">
              <w:rPr>
                <w:rFonts w:asciiTheme="majorHAnsi" w:hAnsiTheme="majorHAnsi" w:cs="Calibri"/>
                <w:b/>
                <w:sz w:val="22"/>
              </w:rPr>
              <w:t>FR 14</w:t>
            </w:r>
          </w:p>
        </w:tc>
      </w:tr>
      <w:tr w:rsidR="00AA4EBF" w:rsidRPr="008C0E46" w:rsidTr="000B2EE1">
        <w:tc>
          <w:tcPr>
            <w:tcW w:w="2088" w:type="dxa"/>
            <w:tcBorders>
              <w:top w:val="single" w:sz="6" w:space="0" w:color="auto"/>
              <w:left w:val="single" w:sz="12" w:space="0" w:color="auto"/>
              <w:bottom w:val="single" w:sz="6" w:space="0" w:color="auto"/>
              <w:right w:val="single" w:sz="6" w:space="0" w:color="auto"/>
            </w:tcBorders>
            <w:hideMark/>
          </w:tcPr>
          <w:p w:rsidR="00AA4EBF" w:rsidRPr="00EC1A46" w:rsidRDefault="00AA4EBF" w:rsidP="000B2EE1">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Created By:</w:t>
            </w:r>
          </w:p>
        </w:tc>
        <w:tc>
          <w:tcPr>
            <w:tcW w:w="2160" w:type="dxa"/>
            <w:tcBorders>
              <w:top w:val="single" w:sz="6" w:space="0" w:color="auto"/>
              <w:left w:val="single" w:sz="6" w:space="0" w:color="auto"/>
              <w:bottom w:val="single" w:sz="6" w:space="0" w:color="auto"/>
              <w:right w:val="single" w:sz="6" w:space="0" w:color="auto"/>
            </w:tcBorders>
            <w:hideMark/>
          </w:tcPr>
          <w:p w:rsidR="00AA4EBF" w:rsidRPr="00EC1A46" w:rsidRDefault="00AA4EBF" w:rsidP="000B2EE1">
            <w:pPr>
              <w:pStyle w:val="ListParagraph"/>
              <w:spacing w:after="0" w:line="240" w:lineRule="auto"/>
              <w:contextualSpacing/>
              <w:rPr>
                <w:rFonts w:asciiTheme="majorHAnsi" w:hAnsiTheme="majorHAnsi" w:cs="Calibri"/>
                <w:color w:val="000000"/>
              </w:rPr>
            </w:pPr>
            <w:r w:rsidRPr="00EC1A46">
              <w:rPr>
                <w:rFonts w:asciiTheme="majorHAnsi" w:hAnsiTheme="majorHAnsi" w:cs="Calibri"/>
                <w:color w:val="000000"/>
              </w:rPr>
              <w:t>Bibhudutta</w:t>
            </w:r>
          </w:p>
        </w:tc>
        <w:tc>
          <w:tcPr>
            <w:tcW w:w="2340" w:type="dxa"/>
            <w:tcBorders>
              <w:top w:val="single" w:sz="6" w:space="0" w:color="auto"/>
              <w:left w:val="single" w:sz="6" w:space="0" w:color="auto"/>
              <w:bottom w:val="single" w:sz="6" w:space="0" w:color="auto"/>
              <w:right w:val="single" w:sz="6" w:space="0" w:color="auto"/>
            </w:tcBorders>
            <w:hideMark/>
          </w:tcPr>
          <w:p w:rsidR="00AA4EBF" w:rsidRPr="00EC1A46" w:rsidRDefault="00AA4EBF" w:rsidP="000B2EE1">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Last Updated By:</w:t>
            </w:r>
          </w:p>
        </w:tc>
        <w:tc>
          <w:tcPr>
            <w:tcW w:w="2269" w:type="dxa"/>
            <w:tcBorders>
              <w:top w:val="single" w:sz="6" w:space="0" w:color="auto"/>
              <w:left w:val="single" w:sz="6" w:space="0" w:color="auto"/>
              <w:bottom w:val="single" w:sz="6" w:space="0" w:color="auto"/>
              <w:right w:val="single" w:sz="12" w:space="0" w:color="auto"/>
            </w:tcBorders>
          </w:tcPr>
          <w:p w:rsidR="00AA4EBF" w:rsidRPr="00EC1A46" w:rsidRDefault="00AA4EBF" w:rsidP="000B2EE1">
            <w:pPr>
              <w:rPr>
                <w:rFonts w:asciiTheme="majorHAnsi" w:hAnsiTheme="majorHAnsi" w:cs="Calibri"/>
                <w:sz w:val="22"/>
              </w:rPr>
            </w:pPr>
          </w:p>
        </w:tc>
      </w:tr>
      <w:tr w:rsidR="00AA4EBF" w:rsidRPr="008C0E46" w:rsidTr="000B2EE1">
        <w:tc>
          <w:tcPr>
            <w:tcW w:w="2088" w:type="dxa"/>
            <w:tcBorders>
              <w:top w:val="single" w:sz="6" w:space="0" w:color="auto"/>
              <w:left w:val="single" w:sz="12" w:space="0" w:color="auto"/>
              <w:bottom w:val="single" w:sz="6" w:space="0" w:color="auto"/>
              <w:right w:val="single" w:sz="6" w:space="0" w:color="auto"/>
            </w:tcBorders>
            <w:hideMark/>
          </w:tcPr>
          <w:p w:rsidR="00AA4EBF" w:rsidRPr="00EC1A46" w:rsidRDefault="00AA4EBF" w:rsidP="000B2EE1">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Date  Created:</w:t>
            </w:r>
          </w:p>
        </w:tc>
        <w:tc>
          <w:tcPr>
            <w:tcW w:w="2160" w:type="dxa"/>
            <w:tcBorders>
              <w:top w:val="single" w:sz="6" w:space="0" w:color="auto"/>
              <w:left w:val="single" w:sz="6" w:space="0" w:color="auto"/>
              <w:bottom w:val="single" w:sz="6" w:space="0" w:color="auto"/>
              <w:right w:val="single" w:sz="6" w:space="0" w:color="auto"/>
            </w:tcBorders>
          </w:tcPr>
          <w:p w:rsidR="00AA4EBF" w:rsidRPr="00EC1A46" w:rsidRDefault="00AA4EBF" w:rsidP="000B2EE1">
            <w:pPr>
              <w:pStyle w:val="ListParagraph"/>
              <w:spacing w:after="0" w:line="240" w:lineRule="auto"/>
              <w:contextualSpacing/>
              <w:rPr>
                <w:rFonts w:asciiTheme="majorHAnsi" w:hAnsiTheme="majorHAnsi" w:cs="Calibri"/>
                <w:color w:val="000000"/>
              </w:rPr>
            </w:pPr>
          </w:p>
        </w:tc>
        <w:tc>
          <w:tcPr>
            <w:tcW w:w="2340" w:type="dxa"/>
            <w:tcBorders>
              <w:top w:val="single" w:sz="6" w:space="0" w:color="auto"/>
              <w:left w:val="single" w:sz="6" w:space="0" w:color="auto"/>
              <w:bottom w:val="single" w:sz="6" w:space="0" w:color="auto"/>
              <w:right w:val="single" w:sz="6" w:space="0" w:color="auto"/>
            </w:tcBorders>
            <w:hideMark/>
          </w:tcPr>
          <w:p w:rsidR="00AA4EBF" w:rsidRPr="00EC1A46" w:rsidRDefault="00AA4EBF" w:rsidP="000B2EE1">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 xml:space="preserve">  Last Updated Date:</w:t>
            </w:r>
          </w:p>
        </w:tc>
        <w:tc>
          <w:tcPr>
            <w:tcW w:w="2269" w:type="dxa"/>
            <w:tcBorders>
              <w:top w:val="single" w:sz="6" w:space="0" w:color="auto"/>
              <w:left w:val="single" w:sz="6" w:space="0" w:color="auto"/>
              <w:bottom w:val="single" w:sz="6" w:space="0" w:color="auto"/>
              <w:right w:val="single" w:sz="12" w:space="0" w:color="auto"/>
            </w:tcBorders>
          </w:tcPr>
          <w:p w:rsidR="00AA4EBF" w:rsidRPr="00EC1A46" w:rsidRDefault="00AA4EBF" w:rsidP="000B2EE1">
            <w:pPr>
              <w:rPr>
                <w:rFonts w:asciiTheme="majorHAnsi" w:hAnsiTheme="majorHAnsi" w:cs="Calibri"/>
                <w:sz w:val="22"/>
              </w:rPr>
            </w:pPr>
          </w:p>
        </w:tc>
      </w:tr>
      <w:tr w:rsidR="00AA4EBF" w:rsidRPr="008C0E46" w:rsidTr="000B2EE1">
        <w:tc>
          <w:tcPr>
            <w:tcW w:w="2088" w:type="dxa"/>
            <w:tcBorders>
              <w:top w:val="single" w:sz="6" w:space="0" w:color="auto"/>
              <w:left w:val="single" w:sz="12" w:space="0" w:color="auto"/>
              <w:bottom w:val="single" w:sz="12" w:space="0" w:color="auto"/>
              <w:right w:val="single" w:sz="6" w:space="0" w:color="auto"/>
            </w:tcBorders>
            <w:hideMark/>
          </w:tcPr>
          <w:p w:rsidR="00AA4EBF" w:rsidRPr="00EC1A46" w:rsidRDefault="00AA4EBF" w:rsidP="000B2EE1">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Use Case Name:</w:t>
            </w:r>
          </w:p>
        </w:tc>
        <w:tc>
          <w:tcPr>
            <w:tcW w:w="6769" w:type="dxa"/>
            <w:gridSpan w:val="3"/>
            <w:tcBorders>
              <w:top w:val="single" w:sz="6" w:space="0" w:color="auto"/>
              <w:left w:val="single" w:sz="6" w:space="0" w:color="auto"/>
              <w:bottom w:val="single" w:sz="12" w:space="0" w:color="auto"/>
              <w:right w:val="single" w:sz="12" w:space="0" w:color="auto"/>
            </w:tcBorders>
            <w:hideMark/>
          </w:tcPr>
          <w:p w:rsidR="00AA4EBF" w:rsidRPr="00EC1A46" w:rsidRDefault="00AA4EBF" w:rsidP="000B2EE1">
            <w:pPr>
              <w:pStyle w:val="ListParagraph"/>
              <w:spacing w:after="0" w:line="240" w:lineRule="auto"/>
              <w:contextualSpacing/>
              <w:rPr>
                <w:rFonts w:asciiTheme="majorHAnsi" w:hAnsiTheme="majorHAnsi" w:cs="Calibri"/>
                <w:b/>
                <w:color w:val="000000"/>
              </w:rPr>
            </w:pPr>
            <w:r w:rsidRPr="00EC1A46">
              <w:rPr>
                <w:rStyle w:val="Strong"/>
                <w:rFonts w:asciiTheme="majorHAnsi" w:hAnsiTheme="majorHAnsi" w:cs="Calibri"/>
                <w:b w:val="0"/>
                <w:color w:val="auto"/>
              </w:rPr>
              <w:t>Feed Back about Application</w:t>
            </w:r>
          </w:p>
        </w:tc>
      </w:tr>
    </w:tbl>
    <w:p w:rsidR="00AA4EBF" w:rsidRPr="00EC1A46" w:rsidRDefault="00AA4EBF" w:rsidP="00AA4EBF">
      <w:pPr>
        <w:tabs>
          <w:tab w:val="left" w:pos="900"/>
          <w:tab w:val="num" w:pos="1746"/>
        </w:tabs>
        <w:autoSpaceDE w:val="0"/>
        <w:autoSpaceDN w:val="0"/>
        <w:adjustRightInd w:val="0"/>
        <w:spacing w:line="360" w:lineRule="auto"/>
        <w:ind w:left="90"/>
        <w:jc w:val="both"/>
        <w:rPr>
          <w:rFonts w:asciiTheme="majorHAnsi" w:hAnsiTheme="majorHAnsi" w:cs="Calibri"/>
          <w:sz w:val="20"/>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tblPr>
      <w:tblGrid>
        <w:gridCol w:w="2088"/>
        <w:gridCol w:w="6750"/>
      </w:tblGrid>
      <w:tr w:rsidR="00AA4EBF" w:rsidRPr="008C0E46" w:rsidTr="000B2EE1">
        <w:tc>
          <w:tcPr>
            <w:tcW w:w="2088" w:type="dxa"/>
            <w:tcBorders>
              <w:top w:val="single" w:sz="12" w:space="0" w:color="auto"/>
              <w:left w:val="single" w:sz="12" w:space="0" w:color="auto"/>
              <w:bottom w:val="single" w:sz="6" w:space="0" w:color="auto"/>
              <w:right w:val="single" w:sz="6" w:space="0" w:color="auto"/>
            </w:tcBorders>
            <w:hideMark/>
          </w:tcPr>
          <w:p w:rsidR="00AA4EBF" w:rsidRPr="00EC1A46" w:rsidRDefault="00AA4EBF" w:rsidP="000B2EE1">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lastRenderedPageBreak/>
              <w:t>Actor:</w:t>
            </w:r>
          </w:p>
        </w:tc>
        <w:tc>
          <w:tcPr>
            <w:tcW w:w="6750" w:type="dxa"/>
            <w:tcBorders>
              <w:top w:val="single" w:sz="12" w:space="0" w:color="auto"/>
              <w:left w:val="single" w:sz="6" w:space="0" w:color="auto"/>
              <w:bottom w:val="single" w:sz="6" w:space="0" w:color="auto"/>
              <w:right w:val="single" w:sz="12" w:space="0" w:color="auto"/>
            </w:tcBorders>
            <w:hideMark/>
          </w:tcPr>
          <w:p w:rsidR="00AA4EBF" w:rsidRPr="00EC1A46" w:rsidRDefault="00AA4EBF" w:rsidP="000B2EE1">
            <w:pPr>
              <w:rPr>
                <w:rFonts w:asciiTheme="majorHAnsi" w:hAnsiTheme="majorHAnsi" w:cs="Calibri"/>
                <w:sz w:val="22"/>
                <w:szCs w:val="22"/>
              </w:rPr>
            </w:pPr>
            <w:r w:rsidRPr="00EC1A46">
              <w:rPr>
                <w:rFonts w:asciiTheme="majorHAnsi" w:hAnsiTheme="majorHAnsi" w:cs="Calibri"/>
                <w:sz w:val="22"/>
                <w:szCs w:val="22"/>
              </w:rPr>
              <w:t>User</w:t>
            </w:r>
          </w:p>
        </w:tc>
      </w:tr>
      <w:tr w:rsidR="00AA4EBF" w:rsidRPr="008C0E46" w:rsidTr="000B2EE1">
        <w:tc>
          <w:tcPr>
            <w:tcW w:w="2088" w:type="dxa"/>
            <w:tcBorders>
              <w:top w:val="single" w:sz="6" w:space="0" w:color="auto"/>
              <w:left w:val="single" w:sz="12" w:space="0" w:color="auto"/>
              <w:bottom w:val="single" w:sz="6" w:space="0" w:color="auto"/>
              <w:right w:val="single" w:sz="6" w:space="0" w:color="auto"/>
            </w:tcBorders>
            <w:hideMark/>
          </w:tcPr>
          <w:p w:rsidR="00AA4EBF" w:rsidRPr="00EC1A46" w:rsidRDefault="00AA4EBF" w:rsidP="000B2EE1">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Description:</w:t>
            </w:r>
          </w:p>
        </w:tc>
        <w:tc>
          <w:tcPr>
            <w:tcW w:w="6750" w:type="dxa"/>
            <w:tcBorders>
              <w:top w:val="single" w:sz="6" w:space="0" w:color="auto"/>
              <w:left w:val="single" w:sz="6" w:space="0" w:color="auto"/>
              <w:bottom w:val="single" w:sz="6" w:space="0" w:color="auto"/>
              <w:right w:val="single" w:sz="12" w:space="0" w:color="auto"/>
            </w:tcBorders>
          </w:tcPr>
          <w:p w:rsidR="00AA4EBF" w:rsidRPr="00EC1A46" w:rsidRDefault="00AA4EBF" w:rsidP="00322A2B">
            <w:pPr>
              <w:tabs>
                <w:tab w:val="clear" w:pos="5760"/>
                <w:tab w:val="left" w:pos="6552"/>
              </w:tabs>
              <w:ind w:right="-18"/>
              <w:rPr>
                <w:rFonts w:asciiTheme="majorHAnsi" w:hAnsiTheme="majorHAnsi" w:cs="Calibri"/>
                <w:sz w:val="22"/>
                <w:szCs w:val="22"/>
              </w:rPr>
            </w:pPr>
            <w:r w:rsidRPr="00EC1A46">
              <w:rPr>
                <w:rFonts w:asciiTheme="majorHAnsi" w:hAnsiTheme="majorHAnsi" w:cs="Calibri"/>
                <w:sz w:val="22"/>
                <w:szCs w:val="22"/>
              </w:rPr>
              <w:t xml:space="preserve">User will </w:t>
            </w:r>
            <w:r w:rsidR="000A1205" w:rsidRPr="00EC1A46">
              <w:rPr>
                <w:rFonts w:asciiTheme="majorHAnsi" w:hAnsiTheme="majorHAnsi" w:cs="Calibri"/>
                <w:sz w:val="22"/>
                <w:szCs w:val="22"/>
              </w:rPr>
              <w:t>give his/ her feed back to the CIO.</w:t>
            </w:r>
          </w:p>
        </w:tc>
      </w:tr>
      <w:tr w:rsidR="00AA4EBF" w:rsidRPr="008C0E46" w:rsidTr="000B2EE1">
        <w:tc>
          <w:tcPr>
            <w:tcW w:w="2088" w:type="dxa"/>
            <w:tcBorders>
              <w:top w:val="single" w:sz="6" w:space="0" w:color="auto"/>
              <w:left w:val="single" w:sz="12" w:space="0" w:color="auto"/>
              <w:bottom w:val="single" w:sz="6" w:space="0" w:color="auto"/>
              <w:right w:val="single" w:sz="6" w:space="0" w:color="auto"/>
            </w:tcBorders>
            <w:hideMark/>
          </w:tcPr>
          <w:p w:rsidR="00AA4EBF" w:rsidRPr="00EC1A46" w:rsidRDefault="00AA4EBF" w:rsidP="000B2EE1">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Preconditions:</w:t>
            </w:r>
          </w:p>
        </w:tc>
        <w:tc>
          <w:tcPr>
            <w:tcW w:w="6750" w:type="dxa"/>
            <w:tcBorders>
              <w:top w:val="single" w:sz="6" w:space="0" w:color="auto"/>
              <w:left w:val="single" w:sz="6" w:space="0" w:color="auto"/>
              <w:bottom w:val="single" w:sz="6" w:space="0" w:color="auto"/>
              <w:right w:val="single" w:sz="12" w:space="0" w:color="auto"/>
            </w:tcBorders>
            <w:hideMark/>
          </w:tcPr>
          <w:p w:rsidR="00AA4EBF" w:rsidRPr="00EC1A46" w:rsidRDefault="00AA4EBF" w:rsidP="00770790">
            <w:pPr>
              <w:numPr>
                <w:ilvl w:val="0"/>
                <w:numId w:val="20"/>
              </w:numPr>
              <w:rPr>
                <w:rFonts w:asciiTheme="majorHAnsi" w:hAnsiTheme="majorHAnsi" w:cs="Calibri"/>
                <w:sz w:val="22"/>
                <w:szCs w:val="22"/>
              </w:rPr>
            </w:pPr>
            <w:r w:rsidRPr="00EC1A46">
              <w:rPr>
                <w:rFonts w:asciiTheme="majorHAnsi" w:hAnsiTheme="majorHAnsi" w:cs="Calibri"/>
                <w:sz w:val="22"/>
                <w:szCs w:val="22"/>
              </w:rPr>
              <w:t>Device should be on mode</w:t>
            </w:r>
          </w:p>
          <w:p w:rsidR="00AA4EBF" w:rsidRPr="00EC1A46" w:rsidRDefault="00AA4EBF" w:rsidP="00770790">
            <w:pPr>
              <w:numPr>
                <w:ilvl w:val="0"/>
                <w:numId w:val="20"/>
              </w:numPr>
              <w:rPr>
                <w:rFonts w:asciiTheme="majorHAnsi" w:hAnsiTheme="majorHAnsi" w:cs="Calibri"/>
                <w:sz w:val="22"/>
                <w:szCs w:val="22"/>
              </w:rPr>
            </w:pPr>
            <w:r w:rsidRPr="00EC1A46">
              <w:rPr>
                <w:rFonts w:asciiTheme="majorHAnsi" w:hAnsiTheme="majorHAnsi" w:cs="Calibri"/>
                <w:sz w:val="22"/>
                <w:szCs w:val="22"/>
              </w:rPr>
              <w:t>Bahrain locator app must be available on mobile or will be installed from the mobile market/play store.</w:t>
            </w:r>
          </w:p>
          <w:p w:rsidR="00AA4EBF" w:rsidRPr="00EC1A46" w:rsidRDefault="00AA4EBF" w:rsidP="00770790">
            <w:pPr>
              <w:numPr>
                <w:ilvl w:val="0"/>
                <w:numId w:val="20"/>
              </w:numPr>
              <w:rPr>
                <w:rFonts w:asciiTheme="majorHAnsi" w:hAnsiTheme="majorHAnsi" w:cs="Calibri"/>
                <w:sz w:val="22"/>
                <w:szCs w:val="22"/>
              </w:rPr>
            </w:pPr>
            <w:r w:rsidRPr="00EC1A46">
              <w:rPr>
                <w:rFonts w:asciiTheme="majorHAnsi" w:hAnsiTheme="majorHAnsi" w:cs="Calibri"/>
                <w:sz w:val="22"/>
                <w:szCs w:val="22"/>
              </w:rPr>
              <w:t>Device should connect to the internet.</w:t>
            </w:r>
          </w:p>
          <w:p w:rsidR="00AA4EBF" w:rsidRPr="00EC1A46" w:rsidRDefault="00AA4EBF" w:rsidP="00770790">
            <w:pPr>
              <w:numPr>
                <w:ilvl w:val="0"/>
                <w:numId w:val="20"/>
              </w:numPr>
              <w:rPr>
                <w:rFonts w:asciiTheme="majorHAnsi" w:hAnsiTheme="majorHAnsi" w:cs="Calibri"/>
                <w:sz w:val="22"/>
                <w:szCs w:val="22"/>
              </w:rPr>
            </w:pPr>
            <w:r w:rsidRPr="00EC1A46">
              <w:rPr>
                <w:rFonts w:asciiTheme="majorHAnsi" w:hAnsiTheme="majorHAnsi" w:cs="Calibri"/>
                <w:sz w:val="22"/>
                <w:szCs w:val="22"/>
              </w:rPr>
              <w:t>Device should establish a connection with the server.</w:t>
            </w:r>
          </w:p>
          <w:p w:rsidR="00AA4EBF" w:rsidRPr="00EC1A46" w:rsidRDefault="00AA4EBF" w:rsidP="00AA4EBF">
            <w:pPr>
              <w:ind w:left="720"/>
              <w:rPr>
                <w:rFonts w:asciiTheme="majorHAnsi" w:hAnsiTheme="majorHAnsi" w:cs="Calibri"/>
                <w:sz w:val="22"/>
                <w:szCs w:val="22"/>
              </w:rPr>
            </w:pPr>
          </w:p>
        </w:tc>
      </w:tr>
      <w:tr w:rsidR="00AA4EBF" w:rsidRPr="008C0E46" w:rsidTr="000B2EE1">
        <w:tc>
          <w:tcPr>
            <w:tcW w:w="2088" w:type="dxa"/>
            <w:tcBorders>
              <w:top w:val="single" w:sz="6" w:space="0" w:color="auto"/>
              <w:left w:val="single" w:sz="12" w:space="0" w:color="auto"/>
              <w:bottom w:val="single" w:sz="6" w:space="0" w:color="auto"/>
              <w:right w:val="single" w:sz="6" w:space="0" w:color="auto"/>
            </w:tcBorders>
            <w:hideMark/>
          </w:tcPr>
          <w:p w:rsidR="00AA4EBF" w:rsidRPr="00EC1A46" w:rsidRDefault="00AA4EBF" w:rsidP="000B2EE1">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Normal Flow:</w:t>
            </w:r>
          </w:p>
        </w:tc>
        <w:tc>
          <w:tcPr>
            <w:tcW w:w="6750" w:type="dxa"/>
            <w:tcBorders>
              <w:top w:val="single" w:sz="6" w:space="0" w:color="auto"/>
              <w:left w:val="single" w:sz="6" w:space="0" w:color="auto"/>
              <w:bottom w:val="single" w:sz="6" w:space="0" w:color="auto"/>
              <w:right w:val="single" w:sz="12" w:space="0" w:color="auto"/>
            </w:tcBorders>
            <w:hideMark/>
          </w:tcPr>
          <w:p w:rsidR="00AA4EBF" w:rsidRPr="00EC1A46" w:rsidRDefault="00AA4EBF" w:rsidP="00770790">
            <w:pPr>
              <w:numPr>
                <w:ilvl w:val="0"/>
                <w:numId w:val="21"/>
              </w:numPr>
              <w:ind w:right="0"/>
              <w:rPr>
                <w:rFonts w:asciiTheme="majorHAnsi" w:hAnsiTheme="majorHAnsi" w:cs="Calibri"/>
                <w:sz w:val="22"/>
                <w:szCs w:val="22"/>
              </w:rPr>
            </w:pPr>
            <w:r w:rsidRPr="00EC1A46">
              <w:rPr>
                <w:rFonts w:asciiTheme="majorHAnsi" w:hAnsiTheme="majorHAnsi" w:cs="Calibri"/>
                <w:sz w:val="22"/>
                <w:szCs w:val="22"/>
              </w:rPr>
              <w:t>Start the Bahrain locator application.</w:t>
            </w:r>
          </w:p>
          <w:p w:rsidR="00AA4EBF" w:rsidRPr="00EC1A46" w:rsidRDefault="000A1205" w:rsidP="00770790">
            <w:pPr>
              <w:numPr>
                <w:ilvl w:val="0"/>
                <w:numId w:val="21"/>
              </w:numPr>
              <w:ind w:right="0"/>
              <w:rPr>
                <w:rFonts w:asciiTheme="majorHAnsi" w:hAnsiTheme="majorHAnsi" w:cs="Calibri"/>
                <w:sz w:val="22"/>
                <w:szCs w:val="22"/>
              </w:rPr>
            </w:pPr>
            <w:r w:rsidRPr="00EC1A46">
              <w:rPr>
                <w:rFonts w:asciiTheme="majorHAnsi" w:hAnsiTheme="majorHAnsi" w:cs="Calibri"/>
                <w:sz w:val="22"/>
                <w:szCs w:val="22"/>
              </w:rPr>
              <w:t>Click on the Feedback link from the context menu.</w:t>
            </w:r>
          </w:p>
          <w:p w:rsidR="00322A2B" w:rsidRPr="00EC1A46" w:rsidRDefault="00322A2B" w:rsidP="00770790">
            <w:pPr>
              <w:numPr>
                <w:ilvl w:val="0"/>
                <w:numId w:val="21"/>
              </w:numPr>
              <w:tabs>
                <w:tab w:val="clear" w:pos="720"/>
                <w:tab w:val="clear" w:pos="5760"/>
              </w:tabs>
              <w:autoSpaceDE w:val="0"/>
              <w:autoSpaceDN w:val="0"/>
              <w:adjustRightInd w:val="0"/>
              <w:ind w:right="0"/>
              <w:rPr>
                <w:rFonts w:asciiTheme="majorHAnsi" w:hAnsiTheme="majorHAnsi" w:cs="Calibri"/>
                <w:bCs/>
                <w:sz w:val="22"/>
                <w:szCs w:val="22"/>
              </w:rPr>
            </w:pPr>
            <w:r w:rsidRPr="00EC1A46">
              <w:rPr>
                <w:rFonts w:asciiTheme="majorHAnsi" w:hAnsiTheme="majorHAnsi" w:cs="Calibri"/>
                <w:bCs/>
                <w:sz w:val="22"/>
                <w:szCs w:val="22"/>
              </w:rPr>
              <w:t>Select the stars you wish grade the application.</w:t>
            </w:r>
          </w:p>
          <w:p w:rsidR="00322A2B" w:rsidRPr="00EC1A46" w:rsidRDefault="00322A2B" w:rsidP="00770790">
            <w:pPr>
              <w:numPr>
                <w:ilvl w:val="0"/>
                <w:numId w:val="21"/>
              </w:numPr>
              <w:tabs>
                <w:tab w:val="clear" w:pos="720"/>
                <w:tab w:val="clear" w:pos="5760"/>
              </w:tabs>
              <w:autoSpaceDE w:val="0"/>
              <w:autoSpaceDN w:val="0"/>
              <w:adjustRightInd w:val="0"/>
              <w:ind w:right="0"/>
              <w:rPr>
                <w:rFonts w:asciiTheme="majorHAnsi" w:hAnsiTheme="majorHAnsi" w:cs="Calibri"/>
                <w:bCs/>
                <w:sz w:val="22"/>
                <w:szCs w:val="22"/>
              </w:rPr>
            </w:pPr>
            <w:r w:rsidRPr="00EC1A46">
              <w:rPr>
                <w:rFonts w:asciiTheme="majorHAnsi" w:hAnsiTheme="majorHAnsi" w:cs="Calibri"/>
                <w:bCs/>
                <w:sz w:val="22"/>
                <w:szCs w:val="22"/>
              </w:rPr>
              <w:t>Click on the Submit button</w:t>
            </w:r>
          </w:p>
          <w:p w:rsidR="00322A2B" w:rsidRPr="00EC1A46" w:rsidRDefault="00322A2B" w:rsidP="00770790">
            <w:pPr>
              <w:numPr>
                <w:ilvl w:val="0"/>
                <w:numId w:val="21"/>
              </w:numPr>
              <w:tabs>
                <w:tab w:val="clear" w:pos="720"/>
                <w:tab w:val="clear" w:pos="5760"/>
              </w:tabs>
              <w:autoSpaceDE w:val="0"/>
              <w:autoSpaceDN w:val="0"/>
              <w:adjustRightInd w:val="0"/>
              <w:ind w:right="0"/>
              <w:rPr>
                <w:rFonts w:asciiTheme="majorHAnsi" w:hAnsiTheme="majorHAnsi" w:cs="Calibri"/>
                <w:bCs/>
                <w:sz w:val="22"/>
                <w:szCs w:val="22"/>
              </w:rPr>
            </w:pPr>
            <w:r w:rsidRPr="00EC1A46">
              <w:rPr>
                <w:rFonts w:asciiTheme="majorHAnsi" w:hAnsiTheme="majorHAnsi" w:cs="Calibri"/>
                <w:bCs/>
                <w:sz w:val="22"/>
                <w:szCs w:val="22"/>
              </w:rPr>
              <w:t>Application will save the rating to the server</w:t>
            </w:r>
          </w:p>
          <w:p w:rsidR="00AA4EBF" w:rsidRPr="00EC1A46" w:rsidRDefault="00AA4EBF" w:rsidP="00322A2B">
            <w:pPr>
              <w:tabs>
                <w:tab w:val="clear" w:pos="720"/>
                <w:tab w:val="clear" w:pos="5760"/>
              </w:tabs>
              <w:autoSpaceDE w:val="0"/>
              <w:autoSpaceDN w:val="0"/>
              <w:adjustRightInd w:val="0"/>
              <w:ind w:right="0"/>
              <w:rPr>
                <w:rFonts w:asciiTheme="majorHAnsi" w:hAnsiTheme="majorHAnsi" w:cs="Calibri"/>
                <w:bCs/>
                <w:sz w:val="22"/>
                <w:szCs w:val="22"/>
              </w:rPr>
            </w:pPr>
          </w:p>
        </w:tc>
      </w:tr>
      <w:tr w:rsidR="00AA4EBF" w:rsidRPr="008C0E46" w:rsidTr="000B2EE1">
        <w:tc>
          <w:tcPr>
            <w:tcW w:w="2088" w:type="dxa"/>
            <w:tcBorders>
              <w:top w:val="single" w:sz="6" w:space="0" w:color="auto"/>
              <w:left w:val="single" w:sz="12" w:space="0" w:color="auto"/>
              <w:bottom w:val="single" w:sz="6" w:space="0" w:color="auto"/>
              <w:right w:val="single" w:sz="6" w:space="0" w:color="auto"/>
            </w:tcBorders>
            <w:hideMark/>
          </w:tcPr>
          <w:p w:rsidR="00AA4EBF" w:rsidRPr="00EC1A46" w:rsidRDefault="00AA4EBF" w:rsidP="000B2EE1">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Alternative Flow:</w:t>
            </w:r>
          </w:p>
        </w:tc>
        <w:tc>
          <w:tcPr>
            <w:tcW w:w="6750" w:type="dxa"/>
            <w:tcBorders>
              <w:top w:val="single" w:sz="6" w:space="0" w:color="auto"/>
              <w:left w:val="single" w:sz="6" w:space="0" w:color="auto"/>
              <w:bottom w:val="single" w:sz="6" w:space="0" w:color="auto"/>
              <w:right w:val="single" w:sz="12" w:space="0" w:color="auto"/>
            </w:tcBorders>
            <w:hideMark/>
          </w:tcPr>
          <w:p w:rsidR="00AA4EBF" w:rsidRPr="00EC1A46" w:rsidRDefault="00AA4EBF" w:rsidP="000B2EE1">
            <w:pPr>
              <w:rPr>
                <w:rFonts w:asciiTheme="majorHAnsi" w:hAnsiTheme="majorHAnsi" w:cs="Calibri"/>
                <w:sz w:val="22"/>
                <w:szCs w:val="22"/>
              </w:rPr>
            </w:pPr>
            <w:r w:rsidRPr="00EC1A46">
              <w:rPr>
                <w:rFonts w:asciiTheme="majorHAnsi" w:hAnsiTheme="majorHAnsi" w:cs="Calibri"/>
                <w:sz w:val="22"/>
                <w:szCs w:val="22"/>
              </w:rPr>
              <w:t>Any network issue, user needs to close the application &amp; start again.</w:t>
            </w:r>
          </w:p>
        </w:tc>
      </w:tr>
      <w:tr w:rsidR="00AA4EBF" w:rsidRPr="008C0E46" w:rsidTr="000B2EE1">
        <w:tc>
          <w:tcPr>
            <w:tcW w:w="2088" w:type="dxa"/>
            <w:tcBorders>
              <w:top w:val="single" w:sz="6" w:space="0" w:color="auto"/>
              <w:left w:val="single" w:sz="12" w:space="0" w:color="auto"/>
              <w:bottom w:val="single" w:sz="6" w:space="0" w:color="auto"/>
              <w:right w:val="single" w:sz="6" w:space="0" w:color="auto"/>
            </w:tcBorders>
          </w:tcPr>
          <w:p w:rsidR="00AA4EBF" w:rsidRPr="00EC1A46" w:rsidRDefault="00AA4EBF" w:rsidP="000B2EE1">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Business Rules</w:t>
            </w:r>
          </w:p>
        </w:tc>
        <w:tc>
          <w:tcPr>
            <w:tcW w:w="6750" w:type="dxa"/>
            <w:tcBorders>
              <w:top w:val="single" w:sz="6" w:space="0" w:color="auto"/>
              <w:left w:val="single" w:sz="6" w:space="0" w:color="auto"/>
              <w:bottom w:val="single" w:sz="6" w:space="0" w:color="auto"/>
              <w:right w:val="single" w:sz="12" w:space="0" w:color="auto"/>
            </w:tcBorders>
          </w:tcPr>
          <w:p w:rsidR="00AA4EBF" w:rsidRPr="00EC1A46" w:rsidRDefault="00322A2B" w:rsidP="000B2EE1">
            <w:pPr>
              <w:ind w:right="0"/>
              <w:rPr>
                <w:rFonts w:asciiTheme="majorHAnsi" w:hAnsiTheme="majorHAnsi" w:cs="Calibri"/>
                <w:sz w:val="22"/>
                <w:szCs w:val="22"/>
              </w:rPr>
            </w:pPr>
            <w:r w:rsidRPr="00EC1A46">
              <w:rPr>
                <w:rFonts w:asciiTheme="majorHAnsi" w:hAnsiTheme="majorHAnsi" w:cs="Calibri"/>
                <w:sz w:val="22"/>
                <w:szCs w:val="22"/>
              </w:rPr>
              <w:t>Nil</w:t>
            </w:r>
          </w:p>
        </w:tc>
      </w:tr>
      <w:tr w:rsidR="00AA4EBF" w:rsidRPr="008C0E46" w:rsidTr="000B2EE1">
        <w:tc>
          <w:tcPr>
            <w:tcW w:w="2088" w:type="dxa"/>
            <w:tcBorders>
              <w:top w:val="single" w:sz="6" w:space="0" w:color="auto"/>
              <w:left w:val="single" w:sz="12" w:space="0" w:color="auto"/>
              <w:bottom w:val="single" w:sz="6" w:space="0" w:color="auto"/>
              <w:right w:val="single" w:sz="6" w:space="0" w:color="auto"/>
            </w:tcBorders>
            <w:hideMark/>
          </w:tcPr>
          <w:p w:rsidR="00AA4EBF" w:rsidRPr="00EC1A46" w:rsidRDefault="00AA4EBF" w:rsidP="000B2EE1">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Flow Chat</w:t>
            </w:r>
          </w:p>
        </w:tc>
        <w:tc>
          <w:tcPr>
            <w:tcW w:w="6750" w:type="dxa"/>
            <w:tcBorders>
              <w:top w:val="single" w:sz="6" w:space="0" w:color="auto"/>
              <w:left w:val="single" w:sz="6" w:space="0" w:color="auto"/>
              <w:bottom w:val="single" w:sz="6" w:space="0" w:color="auto"/>
              <w:right w:val="single" w:sz="12" w:space="0" w:color="auto"/>
            </w:tcBorders>
            <w:hideMark/>
          </w:tcPr>
          <w:p w:rsidR="00AA4EBF" w:rsidRPr="00EC1A46" w:rsidRDefault="00322A2B" w:rsidP="000B2EE1">
            <w:pPr>
              <w:rPr>
                <w:rFonts w:asciiTheme="majorHAnsi" w:hAnsiTheme="majorHAnsi" w:cs="Calibri"/>
                <w:sz w:val="22"/>
                <w:szCs w:val="22"/>
              </w:rPr>
            </w:pPr>
            <w:r w:rsidRPr="00EA7074">
              <w:rPr>
                <w:rFonts w:asciiTheme="majorHAnsi" w:hAnsiTheme="majorHAnsi"/>
              </w:rPr>
              <w:object w:dxaOrig="3285" w:dyaOrig="10794">
                <v:shape id="_x0000_i1043" type="#_x0000_t75" style="width:114.55pt;height:375.65pt" o:ole="">
                  <v:imagedata r:id="rId53" o:title=""/>
                </v:shape>
                <o:OLEObject Type="Embed" ProgID="Visio.Drawing.11" ShapeID="_x0000_i1043" DrawAspect="Content" ObjectID="_1464609904" r:id="rId54"/>
              </w:object>
            </w:r>
          </w:p>
        </w:tc>
      </w:tr>
      <w:tr w:rsidR="00AA4EBF" w:rsidRPr="008C0E46" w:rsidTr="000B2EE1">
        <w:tc>
          <w:tcPr>
            <w:tcW w:w="2088" w:type="dxa"/>
            <w:tcBorders>
              <w:top w:val="single" w:sz="6" w:space="0" w:color="auto"/>
              <w:left w:val="single" w:sz="12" w:space="0" w:color="auto"/>
              <w:bottom w:val="single" w:sz="6" w:space="0" w:color="auto"/>
              <w:right w:val="single" w:sz="6" w:space="0" w:color="auto"/>
            </w:tcBorders>
            <w:hideMark/>
          </w:tcPr>
          <w:p w:rsidR="00AA4EBF" w:rsidRPr="00EC1A46" w:rsidRDefault="00AA4EBF" w:rsidP="000B2EE1">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Exceptions:</w:t>
            </w:r>
          </w:p>
        </w:tc>
        <w:tc>
          <w:tcPr>
            <w:tcW w:w="6750" w:type="dxa"/>
            <w:tcBorders>
              <w:top w:val="single" w:sz="6" w:space="0" w:color="auto"/>
              <w:left w:val="single" w:sz="6" w:space="0" w:color="auto"/>
              <w:bottom w:val="single" w:sz="6" w:space="0" w:color="auto"/>
              <w:right w:val="single" w:sz="12" w:space="0" w:color="auto"/>
            </w:tcBorders>
            <w:hideMark/>
          </w:tcPr>
          <w:p w:rsidR="00AA4EBF" w:rsidRPr="00EC1A46" w:rsidRDefault="00AA4EBF" w:rsidP="000B2EE1">
            <w:pPr>
              <w:rPr>
                <w:rFonts w:asciiTheme="majorHAnsi" w:hAnsiTheme="majorHAnsi" w:cs="Calibri"/>
                <w:sz w:val="22"/>
                <w:szCs w:val="22"/>
              </w:rPr>
            </w:pPr>
            <w:r w:rsidRPr="00EC1A46">
              <w:rPr>
                <w:rFonts w:asciiTheme="majorHAnsi" w:hAnsiTheme="majorHAnsi" w:cs="Calibri"/>
                <w:sz w:val="22"/>
                <w:szCs w:val="22"/>
              </w:rPr>
              <w:t>Out of network or poor network coverage area.</w:t>
            </w:r>
          </w:p>
        </w:tc>
      </w:tr>
      <w:tr w:rsidR="00AA4EBF" w:rsidRPr="008C0E46" w:rsidTr="000B2EE1">
        <w:tc>
          <w:tcPr>
            <w:tcW w:w="2088" w:type="dxa"/>
            <w:tcBorders>
              <w:top w:val="single" w:sz="6" w:space="0" w:color="auto"/>
              <w:left w:val="single" w:sz="12" w:space="0" w:color="auto"/>
              <w:bottom w:val="single" w:sz="6" w:space="0" w:color="auto"/>
              <w:right w:val="single" w:sz="6" w:space="0" w:color="auto"/>
            </w:tcBorders>
            <w:hideMark/>
          </w:tcPr>
          <w:p w:rsidR="00AA4EBF" w:rsidRPr="00EC1A46" w:rsidRDefault="00AA4EBF" w:rsidP="000B2EE1">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Includes:</w:t>
            </w:r>
          </w:p>
        </w:tc>
        <w:tc>
          <w:tcPr>
            <w:tcW w:w="6750" w:type="dxa"/>
            <w:tcBorders>
              <w:top w:val="single" w:sz="6" w:space="0" w:color="auto"/>
              <w:left w:val="single" w:sz="6" w:space="0" w:color="auto"/>
              <w:bottom w:val="single" w:sz="6" w:space="0" w:color="auto"/>
              <w:right w:val="single" w:sz="12" w:space="0" w:color="auto"/>
            </w:tcBorders>
            <w:hideMark/>
          </w:tcPr>
          <w:p w:rsidR="00AA4EBF" w:rsidRPr="00EC1A46" w:rsidRDefault="00B3351A" w:rsidP="000B2EE1">
            <w:pPr>
              <w:rPr>
                <w:rFonts w:asciiTheme="majorHAnsi" w:hAnsiTheme="majorHAnsi" w:cs="Calibri"/>
                <w:b/>
                <w:sz w:val="22"/>
                <w:szCs w:val="22"/>
              </w:rPr>
            </w:pPr>
            <w:hyperlink w:anchor="_3.1.4_Address_Search" w:history="1">
              <w:r w:rsidR="009C6387" w:rsidRPr="00EC1A46">
                <w:rPr>
                  <w:rStyle w:val="Hyperlink"/>
                  <w:rFonts w:asciiTheme="majorHAnsi" w:hAnsiTheme="majorHAnsi" w:cs="Calibri"/>
                  <w:sz w:val="22"/>
                </w:rPr>
                <w:t>BML_004</w:t>
              </w:r>
            </w:hyperlink>
            <w:r w:rsidR="009C6387" w:rsidRPr="00EC1A46">
              <w:rPr>
                <w:rFonts w:asciiTheme="majorHAnsi" w:hAnsiTheme="majorHAnsi" w:cs="Calibri"/>
                <w:sz w:val="22"/>
              </w:rPr>
              <w:t xml:space="preserve">, </w:t>
            </w:r>
            <w:hyperlink w:anchor="_3.1.5._Administrative_boundary" w:history="1">
              <w:r w:rsidR="009C6387" w:rsidRPr="00EC1A46">
                <w:rPr>
                  <w:rStyle w:val="Hyperlink"/>
                  <w:rFonts w:asciiTheme="majorHAnsi" w:hAnsiTheme="majorHAnsi" w:cs="Calibri"/>
                  <w:sz w:val="22"/>
                </w:rPr>
                <w:t>BML_005</w:t>
              </w:r>
            </w:hyperlink>
            <w:r w:rsidR="009C6387" w:rsidRPr="00EC1A46">
              <w:rPr>
                <w:rFonts w:asciiTheme="majorHAnsi" w:hAnsiTheme="majorHAnsi" w:cs="Calibri"/>
                <w:sz w:val="22"/>
              </w:rPr>
              <w:t xml:space="preserve">, </w:t>
            </w:r>
            <w:hyperlink w:anchor="_3.1.6_Road_search" w:history="1">
              <w:r w:rsidR="009C6387" w:rsidRPr="00EC1A46">
                <w:rPr>
                  <w:rStyle w:val="Hyperlink"/>
                  <w:rFonts w:asciiTheme="majorHAnsi" w:hAnsiTheme="majorHAnsi" w:cs="Calibri"/>
                  <w:sz w:val="22"/>
                </w:rPr>
                <w:t>BML_006</w:t>
              </w:r>
            </w:hyperlink>
            <w:r w:rsidR="009C6387" w:rsidRPr="00EC1A46">
              <w:rPr>
                <w:rFonts w:asciiTheme="majorHAnsi" w:hAnsiTheme="majorHAnsi" w:cs="Calibri"/>
                <w:sz w:val="22"/>
              </w:rPr>
              <w:t xml:space="preserve">, </w:t>
            </w:r>
            <w:hyperlink w:anchor="_3.1.7_POI_Search" w:history="1">
              <w:r w:rsidR="009C6387" w:rsidRPr="00EC1A46">
                <w:rPr>
                  <w:rStyle w:val="Hyperlink"/>
                  <w:rFonts w:asciiTheme="majorHAnsi" w:hAnsiTheme="majorHAnsi" w:cs="Calibri"/>
                  <w:sz w:val="22"/>
                </w:rPr>
                <w:t>BML_007</w:t>
              </w:r>
            </w:hyperlink>
          </w:p>
        </w:tc>
      </w:tr>
      <w:tr w:rsidR="00AA4EBF" w:rsidRPr="008C0E46" w:rsidTr="000B2EE1">
        <w:tc>
          <w:tcPr>
            <w:tcW w:w="2088" w:type="dxa"/>
            <w:tcBorders>
              <w:top w:val="single" w:sz="6" w:space="0" w:color="auto"/>
              <w:left w:val="single" w:sz="12" w:space="0" w:color="auto"/>
              <w:bottom w:val="single" w:sz="6" w:space="0" w:color="auto"/>
              <w:right w:val="single" w:sz="6" w:space="0" w:color="auto"/>
            </w:tcBorders>
            <w:hideMark/>
          </w:tcPr>
          <w:p w:rsidR="00AA4EBF" w:rsidRPr="00EC1A46" w:rsidRDefault="00AA4EBF" w:rsidP="000B2EE1">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Special Requirements:</w:t>
            </w:r>
          </w:p>
        </w:tc>
        <w:tc>
          <w:tcPr>
            <w:tcW w:w="6750" w:type="dxa"/>
            <w:tcBorders>
              <w:top w:val="single" w:sz="6" w:space="0" w:color="auto"/>
              <w:left w:val="single" w:sz="6" w:space="0" w:color="auto"/>
              <w:bottom w:val="single" w:sz="6" w:space="0" w:color="auto"/>
              <w:right w:val="single" w:sz="12" w:space="0" w:color="auto"/>
            </w:tcBorders>
            <w:hideMark/>
          </w:tcPr>
          <w:p w:rsidR="00AA4EBF" w:rsidRPr="00EC1A46" w:rsidRDefault="00AA4EBF" w:rsidP="000B2EE1">
            <w:pPr>
              <w:rPr>
                <w:rFonts w:asciiTheme="majorHAnsi" w:hAnsiTheme="majorHAnsi" w:cs="Calibri"/>
                <w:sz w:val="22"/>
                <w:szCs w:val="22"/>
              </w:rPr>
            </w:pPr>
          </w:p>
        </w:tc>
      </w:tr>
      <w:tr w:rsidR="00AA4EBF" w:rsidRPr="008C0E46" w:rsidTr="000B2EE1">
        <w:tc>
          <w:tcPr>
            <w:tcW w:w="2088" w:type="dxa"/>
            <w:tcBorders>
              <w:top w:val="single" w:sz="6" w:space="0" w:color="auto"/>
              <w:left w:val="single" w:sz="12" w:space="0" w:color="auto"/>
              <w:bottom w:val="single" w:sz="6" w:space="0" w:color="auto"/>
              <w:right w:val="single" w:sz="6" w:space="0" w:color="auto"/>
            </w:tcBorders>
            <w:hideMark/>
          </w:tcPr>
          <w:p w:rsidR="00AA4EBF" w:rsidRPr="00EC1A46" w:rsidRDefault="00AA4EBF" w:rsidP="000B2EE1">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Assumptions:</w:t>
            </w:r>
          </w:p>
        </w:tc>
        <w:tc>
          <w:tcPr>
            <w:tcW w:w="6750" w:type="dxa"/>
            <w:tcBorders>
              <w:top w:val="single" w:sz="6" w:space="0" w:color="auto"/>
              <w:left w:val="single" w:sz="6" w:space="0" w:color="auto"/>
              <w:bottom w:val="single" w:sz="6" w:space="0" w:color="auto"/>
              <w:right w:val="single" w:sz="12" w:space="0" w:color="auto"/>
            </w:tcBorders>
            <w:hideMark/>
          </w:tcPr>
          <w:p w:rsidR="00AA4EBF" w:rsidRPr="00EC1A46" w:rsidRDefault="00322A2B" w:rsidP="000B2EE1">
            <w:pPr>
              <w:tabs>
                <w:tab w:val="clear" w:pos="5760"/>
              </w:tabs>
              <w:ind w:right="72"/>
              <w:rPr>
                <w:rFonts w:asciiTheme="majorHAnsi" w:hAnsiTheme="majorHAnsi" w:cs="Calibri"/>
                <w:sz w:val="22"/>
                <w:szCs w:val="22"/>
              </w:rPr>
            </w:pPr>
            <w:r w:rsidRPr="00EC1A46">
              <w:rPr>
                <w:rFonts w:asciiTheme="majorHAnsi" w:hAnsiTheme="majorHAnsi" w:cs="Calibri"/>
                <w:sz w:val="22"/>
                <w:szCs w:val="22"/>
              </w:rPr>
              <w:t>Nil</w:t>
            </w:r>
          </w:p>
        </w:tc>
      </w:tr>
      <w:tr w:rsidR="00AA4EBF" w:rsidRPr="008C0E46" w:rsidTr="000B2EE1">
        <w:tc>
          <w:tcPr>
            <w:tcW w:w="2088" w:type="dxa"/>
            <w:tcBorders>
              <w:top w:val="single" w:sz="6" w:space="0" w:color="auto"/>
              <w:left w:val="single" w:sz="12" w:space="0" w:color="auto"/>
              <w:bottom w:val="single" w:sz="6" w:space="0" w:color="auto"/>
              <w:right w:val="single" w:sz="6" w:space="0" w:color="auto"/>
            </w:tcBorders>
            <w:hideMark/>
          </w:tcPr>
          <w:p w:rsidR="00AA4EBF" w:rsidRPr="00EC1A46" w:rsidRDefault="00AA4EBF" w:rsidP="000B2EE1">
            <w:pPr>
              <w:pStyle w:val="1111Heading4-ILISSRS"/>
              <w:spacing w:line="276" w:lineRule="auto"/>
              <w:jc w:val="right"/>
              <w:rPr>
                <w:rFonts w:asciiTheme="majorHAnsi" w:hAnsiTheme="majorHAnsi" w:cs="Calibri"/>
                <w:sz w:val="22"/>
                <w:szCs w:val="22"/>
              </w:rPr>
            </w:pPr>
            <w:r w:rsidRPr="00EC1A46">
              <w:rPr>
                <w:rFonts w:asciiTheme="majorHAnsi" w:hAnsiTheme="majorHAnsi" w:cs="Calibri"/>
                <w:sz w:val="22"/>
                <w:szCs w:val="22"/>
              </w:rPr>
              <w:t>Post conditions:</w:t>
            </w:r>
          </w:p>
        </w:tc>
        <w:tc>
          <w:tcPr>
            <w:tcW w:w="6750" w:type="dxa"/>
            <w:tcBorders>
              <w:top w:val="single" w:sz="6" w:space="0" w:color="auto"/>
              <w:left w:val="single" w:sz="6" w:space="0" w:color="auto"/>
              <w:bottom w:val="single" w:sz="6" w:space="0" w:color="auto"/>
              <w:right w:val="single" w:sz="12" w:space="0" w:color="auto"/>
            </w:tcBorders>
            <w:hideMark/>
          </w:tcPr>
          <w:p w:rsidR="00AA4EBF" w:rsidRPr="00EC1A46" w:rsidRDefault="00AA4EBF" w:rsidP="000B2EE1">
            <w:pPr>
              <w:tabs>
                <w:tab w:val="clear" w:pos="720"/>
                <w:tab w:val="clear" w:pos="5760"/>
              </w:tabs>
              <w:autoSpaceDE w:val="0"/>
              <w:autoSpaceDN w:val="0"/>
              <w:adjustRightInd w:val="0"/>
              <w:ind w:right="0"/>
              <w:rPr>
                <w:rFonts w:asciiTheme="majorHAnsi" w:hAnsiTheme="majorHAnsi" w:cs="Calibri"/>
                <w:bCs/>
                <w:sz w:val="22"/>
                <w:szCs w:val="22"/>
              </w:rPr>
            </w:pPr>
            <w:r w:rsidRPr="00EC1A46">
              <w:rPr>
                <w:rFonts w:asciiTheme="majorHAnsi" w:hAnsiTheme="majorHAnsi" w:cs="Calibri"/>
                <w:sz w:val="22"/>
                <w:szCs w:val="22"/>
              </w:rPr>
              <w:t>Application will make a connection to the Social media &amp; post your status to the social media.</w:t>
            </w:r>
          </w:p>
        </w:tc>
      </w:tr>
      <w:tr w:rsidR="00AA4EBF" w:rsidRPr="008C0E46" w:rsidTr="000B2EE1">
        <w:tc>
          <w:tcPr>
            <w:tcW w:w="2088" w:type="dxa"/>
            <w:tcBorders>
              <w:top w:val="single" w:sz="6" w:space="0" w:color="auto"/>
              <w:left w:val="single" w:sz="12" w:space="0" w:color="auto"/>
              <w:bottom w:val="single" w:sz="6" w:space="0" w:color="auto"/>
              <w:right w:val="single" w:sz="6" w:space="0" w:color="auto"/>
            </w:tcBorders>
            <w:hideMark/>
          </w:tcPr>
          <w:p w:rsidR="00AA4EBF" w:rsidRPr="00EC1A46" w:rsidRDefault="00AA4EBF" w:rsidP="000B2EE1">
            <w:pPr>
              <w:jc w:val="right"/>
              <w:rPr>
                <w:rFonts w:asciiTheme="majorHAnsi" w:hAnsiTheme="majorHAnsi" w:cs="Calibri"/>
                <w:b/>
                <w:sz w:val="22"/>
                <w:szCs w:val="22"/>
              </w:rPr>
            </w:pPr>
            <w:r w:rsidRPr="00EC1A46">
              <w:rPr>
                <w:rFonts w:asciiTheme="majorHAnsi" w:hAnsiTheme="majorHAnsi" w:cs="Calibri"/>
                <w:b/>
                <w:sz w:val="22"/>
                <w:szCs w:val="22"/>
              </w:rPr>
              <w:lastRenderedPageBreak/>
              <w:t>Priority:</w:t>
            </w:r>
          </w:p>
        </w:tc>
        <w:tc>
          <w:tcPr>
            <w:tcW w:w="6750" w:type="dxa"/>
            <w:tcBorders>
              <w:top w:val="single" w:sz="6" w:space="0" w:color="auto"/>
              <w:left w:val="single" w:sz="6" w:space="0" w:color="auto"/>
              <w:bottom w:val="single" w:sz="6" w:space="0" w:color="auto"/>
              <w:right w:val="single" w:sz="12" w:space="0" w:color="auto"/>
            </w:tcBorders>
            <w:hideMark/>
          </w:tcPr>
          <w:p w:rsidR="00AA4EBF" w:rsidRPr="00EC1A46" w:rsidRDefault="00AA4EBF" w:rsidP="000B2EE1">
            <w:pPr>
              <w:rPr>
                <w:rFonts w:asciiTheme="majorHAnsi" w:hAnsiTheme="majorHAnsi" w:cs="Calibri"/>
                <w:sz w:val="22"/>
                <w:szCs w:val="22"/>
              </w:rPr>
            </w:pPr>
            <w:r w:rsidRPr="00EC1A46">
              <w:rPr>
                <w:rFonts w:asciiTheme="majorHAnsi" w:hAnsiTheme="majorHAnsi" w:cs="Calibri"/>
                <w:sz w:val="22"/>
                <w:szCs w:val="22"/>
              </w:rPr>
              <w:t>High.</w:t>
            </w:r>
          </w:p>
        </w:tc>
      </w:tr>
      <w:tr w:rsidR="00AA4EBF" w:rsidRPr="008C0E46" w:rsidTr="000B2EE1">
        <w:tc>
          <w:tcPr>
            <w:tcW w:w="2088" w:type="dxa"/>
            <w:tcBorders>
              <w:top w:val="single" w:sz="6" w:space="0" w:color="auto"/>
              <w:left w:val="single" w:sz="12" w:space="0" w:color="auto"/>
              <w:bottom w:val="single" w:sz="6" w:space="0" w:color="auto"/>
              <w:right w:val="single" w:sz="6" w:space="0" w:color="auto"/>
            </w:tcBorders>
            <w:hideMark/>
          </w:tcPr>
          <w:p w:rsidR="00AA4EBF" w:rsidRPr="00EC1A46" w:rsidRDefault="00AA4EBF" w:rsidP="000B2EE1">
            <w:pPr>
              <w:ind w:right="-108"/>
              <w:jc w:val="center"/>
              <w:rPr>
                <w:rFonts w:asciiTheme="majorHAnsi" w:hAnsiTheme="majorHAnsi" w:cs="Calibri"/>
                <w:b/>
                <w:sz w:val="22"/>
                <w:szCs w:val="22"/>
              </w:rPr>
            </w:pPr>
            <w:r w:rsidRPr="00EC1A46">
              <w:rPr>
                <w:rFonts w:asciiTheme="majorHAnsi" w:hAnsiTheme="majorHAnsi" w:cs="Calibri"/>
                <w:b/>
                <w:sz w:val="22"/>
                <w:szCs w:val="22"/>
              </w:rPr>
              <w:t>Frequency of Use:</w:t>
            </w:r>
          </w:p>
        </w:tc>
        <w:tc>
          <w:tcPr>
            <w:tcW w:w="6750" w:type="dxa"/>
            <w:tcBorders>
              <w:top w:val="single" w:sz="6" w:space="0" w:color="auto"/>
              <w:left w:val="single" w:sz="6" w:space="0" w:color="auto"/>
              <w:bottom w:val="single" w:sz="6" w:space="0" w:color="auto"/>
              <w:right w:val="single" w:sz="12" w:space="0" w:color="auto"/>
            </w:tcBorders>
            <w:hideMark/>
          </w:tcPr>
          <w:p w:rsidR="00AA4EBF" w:rsidRPr="00EC1A46" w:rsidRDefault="00AA4EBF" w:rsidP="000B2EE1">
            <w:pPr>
              <w:rPr>
                <w:rFonts w:asciiTheme="majorHAnsi" w:hAnsiTheme="majorHAnsi" w:cs="Calibri"/>
                <w:sz w:val="22"/>
                <w:szCs w:val="22"/>
              </w:rPr>
            </w:pPr>
            <w:r w:rsidRPr="00EC1A46">
              <w:rPr>
                <w:rFonts w:asciiTheme="majorHAnsi" w:hAnsiTheme="majorHAnsi" w:cs="Calibri"/>
                <w:sz w:val="22"/>
                <w:szCs w:val="22"/>
              </w:rPr>
              <w:t>High.</w:t>
            </w:r>
          </w:p>
        </w:tc>
      </w:tr>
      <w:tr w:rsidR="00AA4EBF" w:rsidRPr="008C0E46" w:rsidTr="000B2EE1">
        <w:tc>
          <w:tcPr>
            <w:tcW w:w="2088" w:type="dxa"/>
            <w:tcBorders>
              <w:top w:val="single" w:sz="6" w:space="0" w:color="auto"/>
              <w:left w:val="single" w:sz="12" w:space="0" w:color="auto"/>
              <w:bottom w:val="single" w:sz="12" w:space="0" w:color="auto"/>
              <w:right w:val="single" w:sz="6" w:space="0" w:color="auto"/>
            </w:tcBorders>
            <w:hideMark/>
          </w:tcPr>
          <w:p w:rsidR="00AA4EBF" w:rsidRPr="00EC1A46" w:rsidRDefault="00AA4EBF" w:rsidP="000B2EE1">
            <w:pPr>
              <w:tabs>
                <w:tab w:val="left" w:pos="1872"/>
              </w:tabs>
              <w:ind w:right="72"/>
              <w:jc w:val="right"/>
              <w:rPr>
                <w:rFonts w:asciiTheme="majorHAnsi" w:hAnsiTheme="majorHAnsi" w:cs="Calibri"/>
                <w:b/>
                <w:sz w:val="22"/>
                <w:szCs w:val="22"/>
              </w:rPr>
            </w:pPr>
            <w:r w:rsidRPr="00EC1A46">
              <w:rPr>
                <w:rFonts w:asciiTheme="majorHAnsi" w:hAnsiTheme="majorHAnsi" w:cs="Calibri"/>
                <w:b/>
                <w:sz w:val="22"/>
                <w:szCs w:val="22"/>
              </w:rPr>
              <w:t>Notes and Issues:</w:t>
            </w:r>
          </w:p>
        </w:tc>
        <w:tc>
          <w:tcPr>
            <w:tcW w:w="6750" w:type="dxa"/>
            <w:tcBorders>
              <w:top w:val="single" w:sz="6" w:space="0" w:color="auto"/>
              <w:left w:val="single" w:sz="6" w:space="0" w:color="auto"/>
              <w:bottom w:val="single" w:sz="12" w:space="0" w:color="auto"/>
              <w:right w:val="single" w:sz="12" w:space="0" w:color="auto"/>
            </w:tcBorders>
            <w:hideMark/>
          </w:tcPr>
          <w:p w:rsidR="00AA4EBF" w:rsidRPr="00EC1A46" w:rsidRDefault="00322A2B" w:rsidP="000B2EE1">
            <w:pPr>
              <w:rPr>
                <w:rFonts w:asciiTheme="majorHAnsi" w:hAnsiTheme="majorHAnsi" w:cs="Calibri"/>
                <w:sz w:val="22"/>
                <w:szCs w:val="22"/>
              </w:rPr>
            </w:pPr>
            <w:r w:rsidRPr="00EC1A46">
              <w:rPr>
                <w:rFonts w:asciiTheme="majorHAnsi" w:hAnsiTheme="majorHAnsi" w:cs="Calibri"/>
                <w:sz w:val="22"/>
                <w:szCs w:val="22"/>
              </w:rPr>
              <w:t>Nil</w:t>
            </w:r>
          </w:p>
        </w:tc>
      </w:tr>
    </w:tbl>
    <w:p w:rsidR="00AA4EBF" w:rsidRDefault="00AA4EBF" w:rsidP="00F16FBE">
      <w:pPr>
        <w:rPr>
          <w:rFonts w:asciiTheme="majorHAnsi" w:hAnsiTheme="majorHAnsi"/>
          <w:b/>
          <w:bCs/>
          <w:sz w:val="22"/>
          <w:szCs w:val="22"/>
        </w:rPr>
      </w:pPr>
    </w:p>
    <w:p w:rsidR="00EB1B5D" w:rsidRDefault="00EB1B5D" w:rsidP="00F16FBE">
      <w:pPr>
        <w:rPr>
          <w:rFonts w:asciiTheme="majorHAnsi" w:hAnsiTheme="majorHAnsi"/>
          <w:b/>
          <w:bCs/>
          <w:sz w:val="22"/>
          <w:szCs w:val="22"/>
        </w:rPr>
      </w:pPr>
    </w:p>
    <w:p w:rsidR="00EB1B5D" w:rsidRDefault="00EB1B5D" w:rsidP="00770790">
      <w:pPr>
        <w:pStyle w:val="Heading1"/>
        <w:numPr>
          <w:ilvl w:val="3"/>
          <w:numId w:val="61"/>
        </w:numPr>
        <w:tabs>
          <w:tab w:val="clear" w:pos="720"/>
          <w:tab w:val="clear" w:pos="5760"/>
        </w:tabs>
        <w:ind w:left="720" w:right="29"/>
        <w:rPr>
          <w:rFonts w:asciiTheme="majorHAnsi" w:hAnsiTheme="majorHAnsi" w:cs="Calibri"/>
          <w:sz w:val="24"/>
          <w:szCs w:val="24"/>
        </w:rPr>
      </w:pPr>
      <w:bookmarkStart w:id="1892" w:name="_Toc388529881"/>
      <w:r>
        <w:rPr>
          <w:rFonts w:asciiTheme="majorHAnsi" w:hAnsiTheme="majorHAnsi" w:cs="Calibri"/>
          <w:sz w:val="24"/>
          <w:szCs w:val="24"/>
        </w:rPr>
        <w:t>Map Navigation Tools</w:t>
      </w:r>
      <w:bookmarkEnd w:id="1892"/>
    </w:p>
    <w:p w:rsidR="00D562B4" w:rsidRDefault="00D562B4" w:rsidP="00EC1A46"/>
    <w:p w:rsidR="00EB1B5D" w:rsidRPr="00EC1A46" w:rsidRDefault="005B12D9" w:rsidP="00EC1A46">
      <w:pPr>
        <w:spacing w:line="276" w:lineRule="auto"/>
        <w:rPr>
          <w:rFonts w:asciiTheme="majorHAnsi" w:hAnsiTheme="majorHAnsi"/>
          <w:sz w:val="22"/>
          <w:szCs w:val="22"/>
        </w:rPr>
      </w:pPr>
      <w:r w:rsidRPr="00EC1A46">
        <w:rPr>
          <w:rFonts w:asciiTheme="majorHAnsi" w:hAnsiTheme="majorHAnsi"/>
          <w:b/>
          <w:sz w:val="22"/>
          <w:szCs w:val="22"/>
        </w:rPr>
        <w:t xml:space="preserve">Req. ID: </w:t>
      </w:r>
      <w:r w:rsidR="00D562B4" w:rsidRPr="00EC1A46">
        <w:rPr>
          <w:rFonts w:asciiTheme="majorHAnsi" w:hAnsiTheme="majorHAnsi"/>
          <w:b/>
          <w:sz w:val="22"/>
          <w:szCs w:val="22"/>
        </w:rPr>
        <w:t>FR 15.1</w:t>
      </w:r>
    </w:p>
    <w:p w:rsidR="00EB1B5D" w:rsidRPr="005B12D9" w:rsidRDefault="00EB1B5D" w:rsidP="00770790">
      <w:pPr>
        <w:pStyle w:val="ListParagraph"/>
        <w:numPr>
          <w:ilvl w:val="0"/>
          <w:numId w:val="62"/>
        </w:numPr>
        <w:rPr>
          <w:rFonts w:asciiTheme="majorHAnsi" w:hAnsiTheme="majorHAnsi" w:cs="Calibri"/>
          <w:color w:val="auto"/>
        </w:rPr>
      </w:pPr>
      <w:r w:rsidRPr="00EC1A46">
        <w:rPr>
          <w:rFonts w:asciiTheme="majorHAnsi" w:hAnsiTheme="majorHAnsi" w:cs="Calibri"/>
          <w:b/>
          <w:color w:val="auto"/>
        </w:rPr>
        <w:t xml:space="preserve">Zoom in– </w:t>
      </w:r>
      <w:r w:rsidRPr="00EC1A46">
        <w:rPr>
          <w:rFonts w:asciiTheme="majorHAnsi" w:hAnsiTheme="majorHAnsi" w:cs="Calibri"/>
          <w:color w:val="auto"/>
        </w:rPr>
        <w:t>The application should have a zoom in tool for map interaction. This tool will appear when the user tries to interact with the map through swiping. 5 seconds of non-interaction with the map will hide the tool</w:t>
      </w:r>
      <w:r w:rsidR="00D562B4" w:rsidRPr="00EC1A46">
        <w:rPr>
          <w:rFonts w:asciiTheme="majorHAnsi" w:hAnsiTheme="majorHAnsi" w:cs="Calibri"/>
          <w:color w:val="auto"/>
        </w:rPr>
        <w:t>. Apart from this the map can be zoomed in through pinch and drag outward.</w:t>
      </w:r>
    </w:p>
    <w:p w:rsidR="00D562B4" w:rsidRPr="00EC1A46" w:rsidRDefault="005B12D9" w:rsidP="00EC1A46">
      <w:pPr>
        <w:spacing w:line="276" w:lineRule="auto"/>
        <w:rPr>
          <w:rFonts w:asciiTheme="majorHAnsi" w:hAnsiTheme="majorHAnsi" w:cs="Calibri"/>
          <w:color w:val="auto"/>
          <w:sz w:val="22"/>
          <w:szCs w:val="22"/>
        </w:rPr>
      </w:pPr>
      <w:r w:rsidRPr="00FB3DE6">
        <w:rPr>
          <w:rFonts w:asciiTheme="majorHAnsi" w:hAnsiTheme="majorHAnsi"/>
          <w:b/>
          <w:sz w:val="22"/>
          <w:szCs w:val="22"/>
        </w:rPr>
        <w:t xml:space="preserve">Req. ID: </w:t>
      </w:r>
      <w:r w:rsidR="00D562B4" w:rsidRPr="00EC1A46">
        <w:rPr>
          <w:rFonts w:asciiTheme="majorHAnsi" w:hAnsiTheme="majorHAnsi" w:cs="Calibri"/>
          <w:b/>
          <w:color w:val="auto"/>
          <w:sz w:val="22"/>
          <w:szCs w:val="22"/>
        </w:rPr>
        <w:t>FR 15.2</w:t>
      </w:r>
    </w:p>
    <w:p w:rsidR="00EB1B5D" w:rsidRPr="005B12D9" w:rsidRDefault="00EB1B5D" w:rsidP="00770790">
      <w:pPr>
        <w:pStyle w:val="ListParagraph"/>
        <w:numPr>
          <w:ilvl w:val="0"/>
          <w:numId w:val="62"/>
        </w:numPr>
        <w:rPr>
          <w:rFonts w:asciiTheme="majorHAnsi" w:hAnsiTheme="majorHAnsi" w:cs="Calibri"/>
          <w:color w:val="auto"/>
        </w:rPr>
      </w:pPr>
      <w:r w:rsidRPr="00EC1A46">
        <w:rPr>
          <w:rFonts w:asciiTheme="majorHAnsi" w:hAnsiTheme="majorHAnsi" w:cs="Calibri"/>
          <w:b/>
          <w:color w:val="auto"/>
        </w:rPr>
        <w:t>Zoom Out</w:t>
      </w:r>
      <w:r w:rsidR="00D562B4" w:rsidRPr="00EC1A46">
        <w:rPr>
          <w:rFonts w:asciiTheme="majorHAnsi" w:hAnsiTheme="majorHAnsi" w:cs="Calibri"/>
          <w:b/>
          <w:color w:val="auto"/>
        </w:rPr>
        <w:t xml:space="preserve"> -</w:t>
      </w:r>
      <w:r w:rsidR="00D562B4" w:rsidRPr="00EC1A46">
        <w:rPr>
          <w:rFonts w:asciiTheme="majorHAnsi" w:hAnsiTheme="majorHAnsi" w:cs="Calibri"/>
          <w:color w:val="auto"/>
        </w:rPr>
        <w:t xml:space="preserve"> The application should have a zoom out tool for map interaction. This tool will appear when the user tries to interact with the map through swiping. 5 seconds of non-interaction with the map will hide the tool. Apart from this the map can be zoomed out through pinch and drag inward.</w:t>
      </w:r>
    </w:p>
    <w:p w:rsidR="00D562B4" w:rsidRPr="00EC1A46" w:rsidRDefault="005B12D9" w:rsidP="00EC1A46">
      <w:pPr>
        <w:spacing w:line="276" w:lineRule="auto"/>
        <w:rPr>
          <w:rFonts w:asciiTheme="majorHAnsi" w:hAnsiTheme="majorHAnsi" w:cs="Calibri"/>
          <w:color w:val="auto"/>
          <w:sz w:val="22"/>
          <w:szCs w:val="22"/>
        </w:rPr>
      </w:pPr>
      <w:r w:rsidRPr="00FB3DE6">
        <w:rPr>
          <w:rFonts w:asciiTheme="majorHAnsi" w:hAnsiTheme="majorHAnsi"/>
          <w:b/>
          <w:sz w:val="22"/>
          <w:szCs w:val="22"/>
        </w:rPr>
        <w:t xml:space="preserve">Req. ID: </w:t>
      </w:r>
      <w:r w:rsidR="00D562B4" w:rsidRPr="00EC1A46">
        <w:rPr>
          <w:rFonts w:asciiTheme="majorHAnsi" w:hAnsiTheme="majorHAnsi" w:cs="Calibri"/>
          <w:b/>
          <w:color w:val="auto"/>
          <w:sz w:val="22"/>
          <w:szCs w:val="22"/>
        </w:rPr>
        <w:t>FR 15.3</w:t>
      </w:r>
    </w:p>
    <w:p w:rsidR="00EB1B5D" w:rsidRPr="005B12D9" w:rsidRDefault="00EB1B5D" w:rsidP="00770790">
      <w:pPr>
        <w:pStyle w:val="ListParagraph"/>
        <w:numPr>
          <w:ilvl w:val="0"/>
          <w:numId w:val="62"/>
        </w:numPr>
        <w:rPr>
          <w:rFonts w:asciiTheme="majorHAnsi" w:hAnsiTheme="majorHAnsi" w:cs="Calibri"/>
          <w:color w:val="auto"/>
        </w:rPr>
      </w:pPr>
      <w:r w:rsidRPr="00EC1A46">
        <w:rPr>
          <w:rFonts w:asciiTheme="majorHAnsi" w:hAnsiTheme="majorHAnsi" w:cs="Calibri"/>
          <w:b/>
          <w:color w:val="auto"/>
        </w:rPr>
        <w:t>Pan</w:t>
      </w:r>
      <w:r w:rsidR="00D562B4" w:rsidRPr="00EC1A46">
        <w:rPr>
          <w:rFonts w:asciiTheme="majorHAnsi" w:hAnsiTheme="majorHAnsi" w:cs="Calibri"/>
          <w:b/>
          <w:color w:val="auto"/>
        </w:rPr>
        <w:t xml:space="preserve"> –</w:t>
      </w:r>
      <w:r w:rsidR="00D562B4" w:rsidRPr="00EC1A46">
        <w:rPr>
          <w:rFonts w:asciiTheme="majorHAnsi" w:hAnsiTheme="majorHAnsi" w:cs="Calibri"/>
          <w:color w:val="auto"/>
        </w:rPr>
        <w:t xml:space="preserve"> Swiping the map will pan the map at the same scale.</w:t>
      </w:r>
    </w:p>
    <w:p w:rsidR="00D562B4" w:rsidRPr="00EC1A46" w:rsidRDefault="005B12D9" w:rsidP="00EC1A46">
      <w:pPr>
        <w:spacing w:line="276" w:lineRule="auto"/>
        <w:rPr>
          <w:rFonts w:asciiTheme="majorHAnsi" w:hAnsiTheme="majorHAnsi" w:cs="Calibri"/>
          <w:color w:val="auto"/>
          <w:sz w:val="22"/>
          <w:szCs w:val="22"/>
        </w:rPr>
      </w:pPr>
      <w:r w:rsidRPr="00FB3DE6">
        <w:rPr>
          <w:rFonts w:asciiTheme="majorHAnsi" w:hAnsiTheme="majorHAnsi"/>
          <w:b/>
          <w:sz w:val="22"/>
          <w:szCs w:val="22"/>
        </w:rPr>
        <w:t xml:space="preserve">Req. ID: </w:t>
      </w:r>
      <w:r w:rsidR="00D562B4" w:rsidRPr="00EC1A46">
        <w:rPr>
          <w:rFonts w:asciiTheme="majorHAnsi" w:hAnsiTheme="majorHAnsi" w:cs="Calibri"/>
          <w:b/>
          <w:color w:val="auto"/>
          <w:sz w:val="22"/>
          <w:szCs w:val="22"/>
        </w:rPr>
        <w:t>FR 15.4</w:t>
      </w:r>
    </w:p>
    <w:p w:rsidR="00EB1B5D" w:rsidRPr="005B12D9" w:rsidRDefault="00EB1B5D" w:rsidP="00770790">
      <w:pPr>
        <w:pStyle w:val="ListParagraph"/>
        <w:numPr>
          <w:ilvl w:val="0"/>
          <w:numId w:val="62"/>
        </w:numPr>
        <w:rPr>
          <w:rFonts w:asciiTheme="majorHAnsi" w:hAnsiTheme="majorHAnsi" w:cs="Calibri"/>
          <w:color w:val="auto"/>
        </w:rPr>
      </w:pPr>
      <w:r w:rsidRPr="00EC1A46">
        <w:rPr>
          <w:rFonts w:asciiTheme="majorHAnsi" w:hAnsiTheme="majorHAnsi" w:cs="Calibri"/>
          <w:b/>
          <w:color w:val="auto"/>
        </w:rPr>
        <w:t>North Arrow</w:t>
      </w:r>
      <w:r w:rsidR="00D562B4" w:rsidRPr="00EC1A46">
        <w:rPr>
          <w:rFonts w:asciiTheme="majorHAnsi" w:hAnsiTheme="majorHAnsi" w:cs="Calibri"/>
          <w:b/>
          <w:color w:val="auto"/>
        </w:rPr>
        <w:t xml:space="preserve"> –</w:t>
      </w:r>
      <w:r w:rsidR="00D562B4" w:rsidRPr="00EC1A46">
        <w:rPr>
          <w:rFonts w:asciiTheme="majorHAnsi" w:hAnsiTheme="majorHAnsi" w:cs="Calibri"/>
          <w:color w:val="auto"/>
        </w:rPr>
        <w:t xml:space="preserve"> The GPS icon can be pointed towards the North indicating the north direction</w:t>
      </w:r>
    </w:p>
    <w:p w:rsidR="00D562B4" w:rsidRPr="00EC1A46" w:rsidRDefault="005B12D9" w:rsidP="00EC1A46">
      <w:pPr>
        <w:spacing w:line="276" w:lineRule="auto"/>
        <w:rPr>
          <w:rFonts w:asciiTheme="majorHAnsi" w:hAnsiTheme="majorHAnsi" w:cs="Calibri"/>
          <w:color w:val="auto"/>
          <w:sz w:val="22"/>
          <w:szCs w:val="22"/>
        </w:rPr>
      </w:pPr>
      <w:r w:rsidRPr="00FB3DE6">
        <w:rPr>
          <w:rFonts w:asciiTheme="majorHAnsi" w:hAnsiTheme="majorHAnsi"/>
          <w:b/>
          <w:sz w:val="22"/>
          <w:szCs w:val="22"/>
        </w:rPr>
        <w:t xml:space="preserve">Req. ID: </w:t>
      </w:r>
      <w:r w:rsidR="00D562B4" w:rsidRPr="00EC1A46">
        <w:rPr>
          <w:rFonts w:asciiTheme="majorHAnsi" w:hAnsiTheme="majorHAnsi" w:cs="Calibri"/>
          <w:b/>
          <w:color w:val="auto"/>
          <w:sz w:val="22"/>
          <w:szCs w:val="22"/>
        </w:rPr>
        <w:t>FR 15.5</w:t>
      </w:r>
    </w:p>
    <w:p w:rsidR="00EB1B5D" w:rsidRPr="00EC1A46" w:rsidRDefault="00EB1B5D" w:rsidP="00770790">
      <w:pPr>
        <w:pStyle w:val="ListParagraph"/>
        <w:numPr>
          <w:ilvl w:val="0"/>
          <w:numId w:val="62"/>
        </w:numPr>
        <w:rPr>
          <w:rFonts w:asciiTheme="majorHAnsi" w:hAnsiTheme="majorHAnsi" w:cs="Calibri"/>
          <w:color w:val="auto"/>
        </w:rPr>
      </w:pPr>
      <w:r w:rsidRPr="00EC1A46">
        <w:rPr>
          <w:rFonts w:asciiTheme="majorHAnsi" w:hAnsiTheme="majorHAnsi" w:cs="Calibri"/>
          <w:b/>
          <w:color w:val="auto"/>
        </w:rPr>
        <w:t>Scale</w:t>
      </w:r>
      <w:r w:rsidR="00D562B4" w:rsidRPr="00EC1A46">
        <w:rPr>
          <w:rFonts w:asciiTheme="majorHAnsi" w:hAnsiTheme="majorHAnsi" w:cs="Calibri"/>
          <w:b/>
          <w:color w:val="auto"/>
        </w:rPr>
        <w:t xml:space="preserve"> –</w:t>
      </w:r>
      <w:r w:rsidR="00D562B4" w:rsidRPr="00EC1A46">
        <w:rPr>
          <w:rFonts w:asciiTheme="majorHAnsi" w:hAnsiTheme="majorHAnsi" w:cs="Calibri"/>
          <w:color w:val="auto"/>
        </w:rPr>
        <w:t xml:space="preserve"> A scale bar should be available and made visible during map interaction. It may disappear when there is no interaction with the map for 5 sec.</w:t>
      </w:r>
    </w:p>
    <w:p w:rsidR="00EB1B5D" w:rsidRPr="00EC1A46" w:rsidRDefault="00EB1B5D" w:rsidP="00F16FBE">
      <w:pPr>
        <w:rPr>
          <w:rFonts w:asciiTheme="majorHAnsi" w:hAnsiTheme="majorHAnsi"/>
          <w:b/>
          <w:bCs/>
          <w:sz w:val="22"/>
          <w:szCs w:val="22"/>
        </w:rPr>
      </w:pPr>
    </w:p>
    <w:p w:rsidR="002967FB" w:rsidRPr="00EA7074" w:rsidRDefault="00A3799F" w:rsidP="00770790">
      <w:pPr>
        <w:pStyle w:val="Heading1"/>
        <w:numPr>
          <w:ilvl w:val="2"/>
          <w:numId w:val="61"/>
        </w:numPr>
        <w:tabs>
          <w:tab w:val="clear" w:pos="720"/>
          <w:tab w:val="clear" w:pos="5760"/>
        </w:tabs>
        <w:ind w:left="720" w:right="29"/>
        <w:rPr>
          <w:rFonts w:asciiTheme="majorHAnsi" w:hAnsiTheme="majorHAnsi" w:cs="Calibri"/>
          <w:szCs w:val="24"/>
        </w:rPr>
      </w:pPr>
      <w:bookmarkStart w:id="1893" w:name="_Toc388529882"/>
      <w:r w:rsidRPr="00EC1A46">
        <w:rPr>
          <w:rFonts w:asciiTheme="majorHAnsi" w:hAnsiTheme="majorHAnsi" w:cs="Calibri"/>
          <w:sz w:val="24"/>
          <w:szCs w:val="24"/>
        </w:rPr>
        <w:t>Generic Mobile Application Based Functional Requirement</w:t>
      </w:r>
      <w:bookmarkEnd w:id="1893"/>
    </w:p>
    <w:p w:rsidR="00F40587" w:rsidRPr="00EC1A46" w:rsidRDefault="00F40587" w:rsidP="00EC1A46"/>
    <w:p w:rsidR="002967FB" w:rsidRPr="00EC1A46" w:rsidRDefault="002967FB" w:rsidP="00F16FBE">
      <w:pPr>
        <w:rPr>
          <w:rFonts w:asciiTheme="majorHAnsi" w:hAnsiTheme="majorHAnsi"/>
          <w:b/>
          <w:bCs/>
          <w:sz w:val="22"/>
          <w:szCs w:val="22"/>
        </w:rPr>
      </w:pPr>
    </w:p>
    <w:tbl>
      <w:tblPr>
        <w:tblW w:w="10260" w:type="dxa"/>
        <w:tblInd w:w="-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90"/>
        <w:gridCol w:w="1980"/>
        <w:gridCol w:w="4050"/>
        <w:gridCol w:w="3240"/>
      </w:tblGrid>
      <w:tr w:rsidR="0025295E" w:rsidRPr="00B80B70" w:rsidTr="00EC1A46">
        <w:trPr>
          <w:tblHeader/>
        </w:trPr>
        <w:tc>
          <w:tcPr>
            <w:tcW w:w="990" w:type="dxa"/>
            <w:shd w:val="clear" w:color="auto" w:fill="D9D9D9"/>
            <w:vAlign w:val="center"/>
          </w:tcPr>
          <w:p w:rsidR="0025295E" w:rsidRPr="00EC1A46" w:rsidRDefault="003F694A" w:rsidP="00EC1A46">
            <w:pPr>
              <w:ind w:right="0"/>
              <w:rPr>
                <w:rFonts w:asciiTheme="majorHAnsi" w:hAnsiTheme="majorHAnsi" w:cs="Calibri"/>
                <w:b/>
                <w:sz w:val="22"/>
                <w:szCs w:val="22"/>
              </w:rPr>
            </w:pPr>
            <w:r w:rsidRPr="00B80B70">
              <w:rPr>
                <w:rFonts w:asciiTheme="majorHAnsi" w:hAnsiTheme="majorHAnsi" w:cs="Calibri"/>
                <w:b/>
                <w:sz w:val="22"/>
                <w:szCs w:val="22"/>
              </w:rPr>
              <w:t>Req. ID</w:t>
            </w:r>
          </w:p>
        </w:tc>
        <w:tc>
          <w:tcPr>
            <w:tcW w:w="1980" w:type="dxa"/>
            <w:shd w:val="clear" w:color="auto" w:fill="D9D9D9"/>
            <w:vAlign w:val="center"/>
          </w:tcPr>
          <w:p w:rsidR="0025295E" w:rsidRPr="00EC1A46" w:rsidRDefault="0025295E" w:rsidP="00EC1A46">
            <w:pPr>
              <w:ind w:right="0"/>
              <w:jc w:val="center"/>
              <w:rPr>
                <w:rFonts w:asciiTheme="majorHAnsi" w:hAnsiTheme="majorHAnsi" w:cs="Calibri"/>
                <w:b/>
                <w:sz w:val="22"/>
                <w:szCs w:val="22"/>
              </w:rPr>
            </w:pPr>
            <w:r w:rsidRPr="00EC1A46">
              <w:rPr>
                <w:rFonts w:asciiTheme="majorHAnsi" w:hAnsiTheme="majorHAnsi" w:cs="Calibri"/>
                <w:b/>
                <w:sz w:val="22"/>
                <w:szCs w:val="22"/>
              </w:rPr>
              <w:t>Generic  Requirement</w:t>
            </w:r>
          </w:p>
        </w:tc>
        <w:tc>
          <w:tcPr>
            <w:tcW w:w="4050" w:type="dxa"/>
            <w:shd w:val="clear" w:color="auto" w:fill="D9D9D9"/>
            <w:vAlign w:val="center"/>
          </w:tcPr>
          <w:p w:rsidR="0025295E" w:rsidRPr="00EC1A46" w:rsidRDefault="0025295E" w:rsidP="00EC1A46">
            <w:pPr>
              <w:ind w:right="0"/>
              <w:jc w:val="center"/>
              <w:rPr>
                <w:rFonts w:asciiTheme="majorHAnsi" w:hAnsiTheme="majorHAnsi" w:cs="Calibri"/>
                <w:b/>
                <w:sz w:val="22"/>
                <w:szCs w:val="22"/>
              </w:rPr>
            </w:pPr>
            <w:r w:rsidRPr="00EC1A46">
              <w:rPr>
                <w:rFonts w:asciiTheme="majorHAnsi" w:hAnsiTheme="majorHAnsi" w:cs="Calibri"/>
                <w:b/>
                <w:sz w:val="22"/>
                <w:szCs w:val="22"/>
              </w:rPr>
              <w:t>Descriptions</w:t>
            </w:r>
          </w:p>
        </w:tc>
        <w:tc>
          <w:tcPr>
            <w:tcW w:w="3240" w:type="dxa"/>
            <w:shd w:val="clear" w:color="auto" w:fill="D9D9D9"/>
            <w:vAlign w:val="center"/>
          </w:tcPr>
          <w:p w:rsidR="0025295E" w:rsidRPr="00EC1A46" w:rsidRDefault="0025295E" w:rsidP="00EC1A46">
            <w:pPr>
              <w:ind w:right="0"/>
              <w:jc w:val="center"/>
              <w:rPr>
                <w:rFonts w:asciiTheme="majorHAnsi" w:hAnsiTheme="majorHAnsi" w:cs="Calibri"/>
                <w:b/>
                <w:sz w:val="22"/>
                <w:szCs w:val="22"/>
              </w:rPr>
            </w:pPr>
            <w:r w:rsidRPr="00EC1A46">
              <w:rPr>
                <w:rFonts w:asciiTheme="majorHAnsi" w:hAnsiTheme="majorHAnsi"/>
                <w:b/>
                <w:sz w:val="22"/>
                <w:szCs w:val="22"/>
              </w:rPr>
              <w:t>Expected Result</w:t>
            </w:r>
          </w:p>
        </w:tc>
      </w:tr>
      <w:tr w:rsidR="00FD037C" w:rsidRPr="00B80B70" w:rsidTr="00EC1A46">
        <w:tc>
          <w:tcPr>
            <w:tcW w:w="990" w:type="dxa"/>
            <w:shd w:val="clear" w:color="auto" w:fill="auto"/>
            <w:vAlign w:val="center"/>
          </w:tcPr>
          <w:p w:rsidR="00FD037C" w:rsidRPr="00EC1A46" w:rsidRDefault="00CA6BDB" w:rsidP="00EC1A46">
            <w:pPr>
              <w:tabs>
                <w:tab w:val="clear" w:pos="720"/>
              </w:tabs>
              <w:ind w:left="72" w:right="-156"/>
              <w:contextualSpacing/>
              <w:rPr>
                <w:rFonts w:asciiTheme="majorHAnsi" w:hAnsiTheme="majorHAnsi" w:cs="Calibri"/>
                <w:b/>
                <w:color w:val="auto"/>
                <w:sz w:val="18"/>
                <w:szCs w:val="18"/>
              </w:rPr>
            </w:pPr>
            <w:r w:rsidRPr="00EC1A46">
              <w:rPr>
                <w:rFonts w:asciiTheme="majorHAnsi" w:hAnsiTheme="majorHAnsi" w:cs="Calibri"/>
                <w:b/>
                <w:color w:val="auto"/>
                <w:sz w:val="18"/>
                <w:szCs w:val="18"/>
              </w:rPr>
              <w:t>FR 1</w:t>
            </w:r>
            <w:r w:rsidR="00D562B4">
              <w:rPr>
                <w:rFonts w:asciiTheme="majorHAnsi" w:hAnsiTheme="majorHAnsi" w:cs="Calibri"/>
                <w:b/>
                <w:color w:val="auto"/>
                <w:sz w:val="18"/>
                <w:szCs w:val="18"/>
              </w:rPr>
              <w:t>6</w:t>
            </w:r>
          </w:p>
        </w:tc>
        <w:tc>
          <w:tcPr>
            <w:tcW w:w="1980" w:type="dxa"/>
            <w:shd w:val="clear" w:color="auto" w:fill="auto"/>
            <w:vAlign w:val="center"/>
          </w:tcPr>
          <w:p w:rsidR="00FD037C" w:rsidRPr="00EC1A46" w:rsidRDefault="00FD037C" w:rsidP="00EC1A46">
            <w:pPr>
              <w:ind w:right="0"/>
              <w:rPr>
                <w:rFonts w:asciiTheme="majorHAnsi" w:hAnsiTheme="majorHAnsi" w:cs="Calibri"/>
                <w:color w:val="auto"/>
                <w:sz w:val="22"/>
                <w:szCs w:val="22"/>
              </w:rPr>
            </w:pPr>
            <w:r w:rsidRPr="00EC1A46">
              <w:rPr>
                <w:rFonts w:asciiTheme="majorHAnsi" w:hAnsiTheme="majorHAnsi" w:cs="Calibri"/>
                <w:color w:val="auto"/>
                <w:sz w:val="22"/>
                <w:szCs w:val="22"/>
              </w:rPr>
              <w:t>Installation</w:t>
            </w:r>
          </w:p>
        </w:tc>
        <w:tc>
          <w:tcPr>
            <w:tcW w:w="4050" w:type="dxa"/>
            <w:shd w:val="clear" w:color="auto" w:fill="auto"/>
          </w:tcPr>
          <w:p w:rsidR="00FD037C" w:rsidRPr="00EC1A46" w:rsidRDefault="00FD037C" w:rsidP="00EC1A46">
            <w:pPr>
              <w:ind w:right="0"/>
              <w:rPr>
                <w:rFonts w:asciiTheme="majorHAnsi" w:hAnsiTheme="majorHAnsi" w:cs="Calibri"/>
                <w:color w:val="auto"/>
                <w:sz w:val="22"/>
                <w:szCs w:val="22"/>
              </w:rPr>
            </w:pPr>
            <w:r w:rsidRPr="00EC1A46">
              <w:rPr>
                <w:rFonts w:asciiTheme="majorHAnsi" w:hAnsiTheme="majorHAnsi" w:cs="Calibri"/>
                <w:color w:val="auto"/>
                <w:sz w:val="22"/>
                <w:szCs w:val="22"/>
              </w:rPr>
              <w:t>Verify the application can be installed successfully</w:t>
            </w:r>
          </w:p>
        </w:tc>
        <w:tc>
          <w:tcPr>
            <w:tcW w:w="3240" w:type="dxa"/>
          </w:tcPr>
          <w:p w:rsidR="00FD037C" w:rsidRPr="00EC1A46" w:rsidRDefault="00FD037C" w:rsidP="002967FB">
            <w:pPr>
              <w:ind w:right="0"/>
              <w:rPr>
                <w:rFonts w:asciiTheme="majorHAnsi" w:hAnsiTheme="majorHAnsi" w:cs="Calibri"/>
                <w:color w:val="auto"/>
                <w:sz w:val="22"/>
                <w:szCs w:val="22"/>
              </w:rPr>
            </w:pPr>
            <w:r w:rsidRPr="00EC1A46">
              <w:rPr>
                <w:rFonts w:asciiTheme="majorHAnsi" w:hAnsiTheme="majorHAnsi"/>
                <w:sz w:val="22"/>
                <w:szCs w:val="22"/>
              </w:rPr>
              <w:t>Application should be able to install successfully</w:t>
            </w:r>
          </w:p>
        </w:tc>
      </w:tr>
      <w:tr w:rsidR="00FD037C" w:rsidRPr="00B80B70" w:rsidTr="00EC1A46">
        <w:tc>
          <w:tcPr>
            <w:tcW w:w="990" w:type="dxa"/>
            <w:shd w:val="clear" w:color="auto" w:fill="auto"/>
            <w:vAlign w:val="center"/>
          </w:tcPr>
          <w:p w:rsidR="00FD037C" w:rsidRPr="00EC1A46" w:rsidRDefault="00CA6BDB" w:rsidP="00EC1A46">
            <w:pPr>
              <w:tabs>
                <w:tab w:val="clear" w:pos="720"/>
                <w:tab w:val="left" w:pos="589"/>
              </w:tabs>
              <w:ind w:left="72" w:right="-156"/>
              <w:contextualSpacing/>
              <w:rPr>
                <w:rFonts w:asciiTheme="majorHAnsi" w:hAnsiTheme="majorHAnsi" w:cs="Calibri"/>
                <w:b/>
                <w:color w:val="auto"/>
                <w:sz w:val="18"/>
                <w:szCs w:val="18"/>
              </w:rPr>
            </w:pPr>
            <w:r w:rsidRPr="00EC1A46">
              <w:rPr>
                <w:rFonts w:asciiTheme="majorHAnsi" w:hAnsiTheme="majorHAnsi" w:cs="Calibri"/>
                <w:b/>
                <w:color w:val="auto"/>
                <w:sz w:val="18"/>
                <w:szCs w:val="18"/>
              </w:rPr>
              <w:t>FR 1</w:t>
            </w:r>
            <w:r w:rsidR="00D562B4">
              <w:rPr>
                <w:rFonts w:asciiTheme="majorHAnsi" w:hAnsiTheme="majorHAnsi" w:cs="Calibri"/>
                <w:b/>
                <w:color w:val="auto"/>
                <w:sz w:val="18"/>
                <w:szCs w:val="18"/>
              </w:rPr>
              <w:t>7</w:t>
            </w:r>
          </w:p>
        </w:tc>
        <w:tc>
          <w:tcPr>
            <w:tcW w:w="1980" w:type="dxa"/>
            <w:shd w:val="clear" w:color="auto" w:fill="auto"/>
            <w:vAlign w:val="center"/>
          </w:tcPr>
          <w:p w:rsidR="00FD037C" w:rsidRPr="00EC1A46" w:rsidRDefault="00FD037C" w:rsidP="00EC1A46">
            <w:pPr>
              <w:ind w:right="0"/>
              <w:rPr>
                <w:rFonts w:asciiTheme="majorHAnsi" w:hAnsiTheme="majorHAnsi" w:cs="Calibri"/>
                <w:color w:val="auto"/>
                <w:sz w:val="22"/>
                <w:szCs w:val="22"/>
              </w:rPr>
            </w:pPr>
            <w:r w:rsidRPr="00EC1A46">
              <w:rPr>
                <w:rFonts w:asciiTheme="majorHAnsi" w:hAnsiTheme="majorHAnsi" w:cs="Calibri"/>
                <w:color w:val="auto"/>
                <w:sz w:val="22"/>
                <w:szCs w:val="22"/>
              </w:rPr>
              <w:t>Uninstallation</w:t>
            </w:r>
          </w:p>
        </w:tc>
        <w:tc>
          <w:tcPr>
            <w:tcW w:w="4050" w:type="dxa"/>
            <w:shd w:val="clear" w:color="auto" w:fill="auto"/>
          </w:tcPr>
          <w:p w:rsidR="00FD037C" w:rsidRPr="00EC1A46" w:rsidRDefault="00FD037C" w:rsidP="00EC1A46">
            <w:pPr>
              <w:ind w:right="0"/>
              <w:rPr>
                <w:rFonts w:asciiTheme="majorHAnsi" w:hAnsiTheme="majorHAnsi" w:cs="Calibri"/>
                <w:color w:val="auto"/>
                <w:sz w:val="22"/>
                <w:szCs w:val="22"/>
              </w:rPr>
            </w:pPr>
            <w:r w:rsidRPr="00EC1A46">
              <w:rPr>
                <w:rFonts w:asciiTheme="majorHAnsi" w:hAnsiTheme="majorHAnsi" w:cs="Calibri"/>
                <w:color w:val="auto"/>
                <w:sz w:val="22"/>
                <w:szCs w:val="22"/>
              </w:rPr>
              <w:t>Verify the application can be uninstalled successfully</w:t>
            </w:r>
          </w:p>
        </w:tc>
        <w:tc>
          <w:tcPr>
            <w:tcW w:w="3240" w:type="dxa"/>
          </w:tcPr>
          <w:p w:rsidR="00FD037C" w:rsidRPr="00EC1A46" w:rsidRDefault="00FD037C" w:rsidP="002967FB">
            <w:pPr>
              <w:ind w:right="0"/>
              <w:rPr>
                <w:rFonts w:asciiTheme="majorHAnsi" w:hAnsiTheme="majorHAnsi" w:cs="Calibri"/>
                <w:color w:val="auto"/>
                <w:sz w:val="22"/>
                <w:szCs w:val="22"/>
              </w:rPr>
            </w:pPr>
            <w:r w:rsidRPr="00EC1A46">
              <w:rPr>
                <w:rFonts w:asciiTheme="majorHAnsi" w:hAnsiTheme="majorHAnsi"/>
                <w:sz w:val="22"/>
                <w:szCs w:val="22"/>
              </w:rPr>
              <w:t>User should be able to uninstall the application successfully</w:t>
            </w:r>
          </w:p>
        </w:tc>
      </w:tr>
      <w:tr w:rsidR="00FD037C" w:rsidRPr="00B80B70" w:rsidTr="00EC1A46">
        <w:tc>
          <w:tcPr>
            <w:tcW w:w="990" w:type="dxa"/>
            <w:shd w:val="clear" w:color="auto" w:fill="auto"/>
            <w:vAlign w:val="center"/>
          </w:tcPr>
          <w:p w:rsidR="00FD037C" w:rsidRPr="00EC1A46" w:rsidRDefault="00CA6BDB" w:rsidP="00EC1A46">
            <w:pPr>
              <w:tabs>
                <w:tab w:val="clear" w:pos="720"/>
                <w:tab w:val="left" w:pos="589"/>
              </w:tabs>
              <w:ind w:left="72" w:right="-156"/>
              <w:contextualSpacing/>
              <w:rPr>
                <w:rFonts w:asciiTheme="majorHAnsi" w:hAnsiTheme="majorHAnsi" w:cs="Calibri"/>
                <w:b/>
                <w:color w:val="auto"/>
                <w:sz w:val="18"/>
                <w:szCs w:val="18"/>
              </w:rPr>
            </w:pPr>
            <w:r w:rsidRPr="00EC1A46">
              <w:rPr>
                <w:rFonts w:asciiTheme="majorHAnsi" w:hAnsiTheme="majorHAnsi" w:cs="Calibri"/>
                <w:b/>
                <w:color w:val="auto"/>
                <w:sz w:val="18"/>
                <w:szCs w:val="18"/>
              </w:rPr>
              <w:t>FR 1</w:t>
            </w:r>
            <w:r w:rsidR="00D562B4">
              <w:rPr>
                <w:rFonts w:asciiTheme="majorHAnsi" w:hAnsiTheme="majorHAnsi" w:cs="Calibri"/>
                <w:b/>
                <w:color w:val="auto"/>
                <w:sz w:val="18"/>
                <w:szCs w:val="18"/>
              </w:rPr>
              <w:t>8</w:t>
            </w:r>
          </w:p>
        </w:tc>
        <w:tc>
          <w:tcPr>
            <w:tcW w:w="1980" w:type="dxa"/>
            <w:shd w:val="clear" w:color="auto" w:fill="auto"/>
            <w:vAlign w:val="center"/>
          </w:tcPr>
          <w:p w:rsidR="00FD037C" w:rsidRPr="00EC1A46" w:rsidRDefault="00FD037C" w:rsidP="00EC1A46">
            <w:pPr>
              <w:ind w:right="0"/>
              <w:rPr>
                <w:rFonts w:asciiTheme="majorHAnsi" w:hAnsiTheme="majorHAnsi" w:cs="Calibri"/>
                <w:color w:val="auto"/>
                <w:sz w:val="22"/>
                <w:szCs w:val="22"/>
              </w:rPr>
            </w:pPr>
            <w:r w:rsidRPr="00EC1A46">
              <w:rPr>
                <w:rFonts w:asciiTheme="majorHAnsi" w:hAnsiTheme="majorHAnsi" w:cs="Calibri"/>
                <w:color w:val="auto"/>
                <w:sz w:val="22"/>
                <w:szCs w:val="22"/>
              </w:rPr>
              <w:t>Network Test Cases</w:t>
            </w:r>
          </w:p>
        </w:tc>
        <w:tc>
          <w:tcPr>
            <w:tcW w:w="4050" w:type="dxa"/>
            <w:shd w:val="clear" w:color="auto" w:fill="auto"/>
          </w:tcPr>
          <w:p w:rsidR="00FD037C" w:rsidRPr="00EC1A46" w:rsidRDefault="00FD037C" w:rsidP="00EC1A46">
            <w:pPr>
              <w:ind w:right="0"/>
              <w:rPr>
                <w:rFonts w:asciiTheme="majorHAnsi" w:hAnsiTheme="majorHAnsi" w:cs="Calibri"/>
                <w:color w:val="auto"/>
                <w:sz w:val="22"/>
                <w:szCs w:val="22"/>
              </w:rPr>
            </w:pPr>
            <w:r w:rsidRPr="00EC1A46">
              <w:rPr>
                <w:rFonts w:asciiTheme="majorHAnsi" w:hAnsiTheme="majorHAnsi" w:cs="Calibri"/>
                <w:color w:val="auto"/>
                <w:sz w:val="22"/>
                <w:szCs w:val="22"/>
              </w:rPr>
              <w:t>Verify the behavior of the application when there is a network problem and the user is performing operations</w:t>
            </w:r>
          </w:p>
          <w:p w:rsidR="00FD037C" w:rsidRPr="00EC1A46" w:rsidRDefault="00FD037C" w:rsidP="00EC1A46">
            <w:pPr>
              <w:ind w:right="0"/>
              <w:rPr>
                <w:rFonts w:asciiTheme="majorHAnsi" w:hAnsiTheme="majorHAnsi" w:cs="Calibri"/>
                <w:color w:val="auto"/>
                <w:sz w:val="22"/>
                <w:szCs w:val="22"/>
              </w:rPr>
            </w:pPr>
          </w:p>
          <w:p w:rsidR="00FD037C" w:rsidRPr="00EC1A46" w:rsidRDefault="00FD037C" w:rsidP="00EC1A46">
            <w:pPr>
              <w:ind w:right="0"/>
              <w:rPr>
                <w:rFonts w:asciiTheme="majorHAnsi" w:hAnsiTheme="majorHAnsi" w:cs="Calibri"/>
                <w:color w:val="auto"/>
                <w:sz w:val="22"/>
                <w:szCs w:val="22"/>
              </w:rPr>
            </w:pPr>
            <w:r w:rsidRPr="00EC1A46">
              <w:rPr>
                <w:rFonts w:asciiTheme="majorHAnsi" w:hAnsiTheme="majorHAnsi" w:cs="Calibri"/>
                <w:color w:val="auto"/>
                <w:sz w:val="22"/>
                <w:szCs w:val="22"/>
              </w:rPr>
              <w:t>Verify that the user is able to establish data call when the network is back in action</w:t>
            </w:r>
          </w:p>
        </w:tc>
        <w:tc>
          <w:tcPr>
            <w:tcW w:w="3240" w:type="dxa"/>
          </w:tcPr>
          <w:p w:rsidR="00FD037C" w:rsidRPr="00EC1A46" w:rsidRDefault="00FD037C" w:rsidP="002967FB">
            <w:pPr>
              <w:ind w:right="0"/>
              <w:rPr>
                <w:rFonts w:asciiTheme="majorHAnsi" w:hAnsiTheme="majorHAnsi"/>
                <w:sz w:val="22"/>
                <w:szCs w:val="22"/>
              </w:rPr>
            </w:pPr>
            <w:r w:rsidRPr="00EC1A46">
              <w:rPr>
                <w:rFonts w:asciiTheme="majorHAnsi" w:hAnsiTheme="majorHAnsi"/>
                <w:sz w:val="22"/>
                <w:szCs w:val="22"/>
              </w:rPr>
              <w:t>User should get proper error message like “Network Error. Please try after some time.”</w:t>
            </w:r>
          </w:p>
          <w:p w:rsidR="00FD037C" w:rsidRPr="00EC1A46" w:rsidRDefault="00FD037C" w:rsidP="002967FB">
            <w:pPr>
              <w:ind w:right="0"/>
              <w:rPr>
                <w:rFonts w:asciiTheme="majorHAnsi" w:hAnsiTheme="majorHAnsi"/>
                <w:sz w:val="22"/>
                <w:szCs w:val="22"/>
              </w:rPr>
            </w:pPr>
          </w:p>
          <w:p w:rsidR="00FD037C" w:rsidRPr="00EC1A46" w:rsidRDefault="00FD037C" w:rsidP="002967FB">
            <w:pPr>
              <w:ind w:right="0"/>
              <w:rPr>
                <w:rFonts w:asciiTheme="majorHAnsi" w:hAnsiTheme="majorHAnsi" w:cs="Calibri"/>
                <w:color w:val="auto"/>
                <w:sz w:val="22"/>
                <w:szCs w:val="22"/>
              </w:rPr>
            </w:pPr>
            <w:r w:rsidRPr="00EC1A46">
              <w:rPr>
                <w:rFonts w:asciiTheme="majorHAnsi" w:hAnsiTheme="majorHAnsi"/>
                <w:sz w:val="22"/>
                <w:szCs w:val="22"/>
              </w:rPr>
              <w:t>User should be able to establish data call when Network is back in action</w:t>
            </w:r>
          </w:p>
        </w:tc>
      </w:tr>
      <w:tr w:rsidR="00FD037C" w:rsidRPr="00B80B70" w:rsidTr="00EC1A46">
        <w:tc>
          <w:tcPr>
            <w:tcW w:w="990" w:type="dxa"/>
            <w:shd w:val="clear" w:color="auto" w:fill="auto"/>
            <w:vAlign w:val="center"/>
          </w:tcPr>
          <w:p w:rsidR="00FD037C" w:rsidRPr="00EC1A46" w:rsidRDefault="00CA6BDB" w:rsidP="00EC1A46">
            <w:pPr>
              <w:tabs>
                <w:tab w:val="clear" w:pos="720"/>
                <w:tab w:val="left" w:pos="589"/>
              </w:tabs>
              <w:ind w:left="72" w:right="-156"/>
              <w:contextualSpacing/>
              <w:rPr>
                <w:rFonts w:asciiTheme="majorHAnsi" w:hAnsiTheme="majorHAnsi" w:cs="Calibri"/>
                <w:b/>
                <w:color w:val="auto"/>
                <w:sz w:val="18"/>
                <w:szCs w:val="18"/>
              </w:rPr>
            </w:pPr>
            <w:r w:rsidRPr="00EC1A46">
              <w:rPr>
                <w:rFonts w:asciiTheme="majorHAnsi" w:hAnsiTheme="majorHAnsi" w:cs="Calibri"/>
                <w:b/>
                <w:color w:val="auto"/>
                <w:sz w:val="18"/>
                <w:szCs w:val="18"/>
              </w:rPr>
              <w:t>FR 1</w:t>
            </w:r>
            <w:r w:rsidR="00D562B4">
              <w:rPr>
                <w:rFonts w:asciiTheme="majorHAnsi" w:hAnsiTheme="majorHAnsi" w:cs="Calibri"/>
                <w:b/>
                <w:color w:val="auto"/>
                <w:sz w:val="18"/>
                <w:szCs w:val="18"/>
              </w:rPr>
              <w:t>9</w:t>
            </w:r>
          </w:p>
        </w:tc>
        <w:tc>
          <w:tcPr>
            <w:tcW w:w="1980" w:type="dxa"/>
            <w:shd w:val="clear" w:color="auto" w:fill="auto"/>
            <w:vAlign w:val="center"/>
          </w:tcPr>
          <w:p w:rsidR="00FD037C" w:rsidRPr="00EC1A46" w:rsidRDefault="00FD037C" w:rsidP="00EC1A46">
            <w:pPr>
              <w:ind w:right="0"/>
              <w:rPr>
                <w:rFonts w:asciiTheme="majorHAnsi" w:hAnsiTheme="majorHAnsi" w:cs="Calibri"/>
                <w:color w:val="auto"/>
                <w:sz w:val="22"/>
                <w:szCs w:val="22"/>
              </w:rPr>
            </w:pPr>
            <w:r w:rsidRPr="00EC1A46">
              <w:rPr>
                <w:rFonts w:asciiTheme="majorHAnsi" w:hAnsiTheme="majorHAnsi" w:cs="Calibri"/>
                <w:color w:val="auto"/>
                <w:sz w:val="22"/>
                <w:szCs w:val="22"/>
              </w:rPr>
              <w:t>Voice Call Handling</w:t>
            </w:r>
          </w:p>
        </w:tc>
        <w:tc>
          <w:tcPr>
            <w:tcW w:w="4050" w:type="dxa"/>
            <w:shd w:val="clear" w:color="auto" w:fill="auto"/>
          </w:tcPr>
          <w:p w:rsidR="00FD037C" w:rsidRPr="00EC1A46" w:rsidRDefault="00FD037C" w:rsidP="00EC1A46">
            <w:pPr>
              <w:ind w:right="0"/>
              <w:rPr>
                <w:rFonts w:asciiTheme="majorHAnsi" w:hAnsiTheme="majorHAnsi" w:cs="Calibri"/>
                <w:color w:val="auto"/>
                <w:sz w:val="22"/>
                <w:szCs w:val="22"/>
              </w:rPr>
            </w:pPr>
          </w:p>
        </w:tc>
        <w:tc>
          <w:tcPr>
            <w:tcW w:w="3240" w:type="dxa"/>
          </w:tcPr>
          <w:p w:rsidR="00FD037C" w:rsidRPr="00EC1A46" w:rsidDel="002967FB" w:rsidRDefault="00FD037C" w:rsidP="002967FB">
            <w:pPr>
              <w:ind w:right="0"/>
              <w:rPr>
                <w:rFonts w:asciiTheme="majorHAnsi" w:hAnsiTheme="majorHAnsi" w:cs="Calibri"/>
                <w:color w:val="auto"/>
                <w:sz w:val="22"/>
                <w:szCs w:val="22"/>
              </w:rPr>
            </w:pPr>
          </w:p>
        </w:tc>
      </w:tr>
      <w:tr w:rsidR="00FD037C" w:rsidRPr="00B80B70" w:rsidTr="00EC1A46">
        <w:tc>
          <w:tcPr>
            <w:tcW w:w="990" w:type="dxa"/>
            <w:shd w:val="clear" w:color="auto" w:fill="auto"/>
            <w:vAlign w:val="center"/>
          </w:tcPr>
          <w:p w:rsidR="00FD037C" w:rsidRPr="00EC1A46" w:rsidRDefault="00CA6BDB" w:rsidP="00EC1A46">
            <w:pPr>
              <w:tabs>
                <w:tab w:val="clear" w:pos="720"/>
                <w:tab w:val="left" w:pos="589"/>
              </w:tabs>
              <w:ind w:left="72" w:right="-156"/>
              <w:contextualSpacing/>
              <w:rPr>
                <w:rFonts w:asciiTheme="majorHAnsi" w:hAnsiTheme="majorHAnsi" w:cs="Calibri"/>
                <w:b/>
                <w:color w:val="auto"/>
                <w:sz w:val="18"/>
                <w:szCs w:val="18"/>
              </w:rPr>
            </w:pPr>
            <w:r w:rsidRPr="00EC1A46">
              <w:rPr>
                <w:rFonts w:asciiTheme="majorHAnsi" w:hAnsiTheme="majorHAnsi" w:cs="Calibri"/>
                <w:b/>
                <w:color w:val="auto"/>
                <w:sz w:val="18"/>
                <w:szCs w:val="18"/>
              </w:rPr>
              <w:t>FR 1</w:t>
            </w:r>
            <w:r w:rsidR="00D562B4">
              <w:rPr>
                <w:rFonts w:asciiTheme="majorHAnsi" w:hAnsiTheme="majorHAnsi" w:cs="Calibri"/>
                <w:b/>
                <w:color w:val="auto"/>
                <w:sz w:val="18"/>
                <w:szCs w:val="18"/>
              </w:rPr>
              <w:t>9</w:t>
            </w:r>
            <w:r w:rsidRPr="00EC1A46">
              <w:rPr>
                <w:rFonts w:asciiTheme="majorHAnsi" w:hAnsiTheme="majorHAnsi" w:cs="Calibri"/>
                <w:b/>
                <w:color w:val="auto"/>
                <w:sz w:val="18"/>
                <w:szCs w:val="18"/>
              </w:rPr>
              <w:t>.1</w:t>
            </w:r>
          </w:p>
        </w:tc>
        <w:tc>
          <w:tcPr>
            <w:tcW w:w="1980" w:type="dxa"/>
            <w:shd w:val="clear" w:color="auto" w:fill="auto"/>
            <w:vAlign w:val="center"/>
          </w:tcPr>
          <w:p w:rsidR="00FD037C" w:rsidRPr="00EC1A46" w:rsidRDefault="00FD037C" w:rsidP="00EC1A46">
            <w:pPr>
              <w:ind w:right="0"/>
              <w:jc w:val="right"/>
              <w:rPr>
                <w:rFonts w:asciiTheme="majorHAnsi" w:hAnsiTheme="majorHAnsi" w:cs="Calibri"/>
                <w:color w:val="auto"/>
                <w:sz w:val="22"/>
                <w:szCs w:val="22"/>
              </w:rPr>
            </w:pPr>
            <w:r w:rsidRPr="00EC1A46">
              <w:rPr>
                <w:rFonts w:asciiTheme="majorHAnsi" w:hAnsiTheme="majorHAnsi" w:cs="Calibri"/>
                <w:color w:val="auto"/>
                <w:sz w:val="22"/>
                <w:szCs w:val="22"/>
              </w:rPr>
              <w:t>Call Accept</w:t>
            </w:r>
          </w:p>
        </w:tc>
        <w:tc>
          <w:tcPr>
            <w:tcW w:w="4050" w:type="dxa"/>
            <w:shd w:val="clear" w:color="auto" w:fill="auto"/>
          </w:tcPr>
          <w:p w:rsidR="00FD037C" w:rsidRPr="00EC1A46" w:rsidRDefault="00FD037C" w:rsidP="00EC1A46">
            <w:pPr>
              <w:ind w:right="0"/>
              <w:rPr>
                <w:rFonts w:asciiTheme="majorHAnsi" w:hAnsiTheme="majorHAnsi" w:cs="Calibri"/>
                <w:color w:val="auto"/>
                <w:sz w:val="22"/>
                <w:szCs w:val="22"/>
              </w:rPr>
            </w:pPr>
            <w:r w:rsidRPr="00EC1A46">
              <w:rPr>
                <w:rFonts w:asciiTheme="majorHAnsi" w:hAnsiTheme="majorHAnsi" w:cs="Calibri"/>
                <w:color w:val="auto"/>
                <w:sz w:val="22"/>
                <w:szCs w:val="22"/>
              </w:rPr>
              <w:t xml:space="preserve">Verify the user can accept voice call at </w:t>
            </w:r>
            <w:r w:rsidRPr="00EC1A46">
              <w:rPr>
                <w:rFonts w:asciiTheme="majorHAnsi" w:hAnsiTheme="majorHAnsi" w:cs="Calibri"/>
                <w:color w:val="auto"/>
                <w:sz w:val="22"/>
                <w:szCs w:val="22"/>
              </w:rPr>
              <w:lastRenderedPageBreak/>
              <w:t>the time when the application is running and can resume back in the application from the same point</w:t>
            </w:r>
          </w:p>
        </w:tc>
        <w:tc>
          <w:tcPr>
            <w:tcW w:w="3240" w:type="dxa"/>
          </w:tcPr>
          <w:p w:rsidR="00FD037C" w:rsidRPr="00EC1A46" w:rsidRDefault="00FD037C" w:rsidP="002967FB">
            <w:pPr>
              <w:ind w:right="0"/>
              <w:rPr>
                <w:rFonts w:asciiTheme="majorHAnsi" w:hAnsiTheme="majorHAnsi" w:cs="Calibri"/>
                <w:color w:val="auto"/>
                <w:sz w:val="22"/>
                <w:szCs w:val="22"/>
              </w:rPr>
            </w:pPr>
            <w:r w:rsidRPr="00EC1A46">
              <w:rPr>
                <w:rFonts w:asciiTheme="majorHAnsi" w:hAnsiTheme="majorHAnsi"/>
                <w:sz w:val="22"/>
                <w:szCs w:val="22"/>
              </w:rPr>
              <w:lastRenderedPageBreak/>
              <w:t xml:space="preserve">User should be able to accept </w:t>
            </w:r>
            <w:r w:rsidRPr="00EC1A46">
              <w:rPr>
                <w:rFonts w:asciiTheme="majorHAnsi" w:hAnsiTheme="majorHAnsi"/>
                <w:sz w:val="22"/>
                <w:szCs w:val="22"/>
              </w:rPr>
              <w:lastRenderedPageBreak/>
              <w:t>voice call at the time when the application is running and can resume back in the application from the same point</w:t>
            </w:r>
          </w:p>
        </w:tc>
      </w:tr>
      <w:tr w:rsidR="00FD037C" w:rsidRPr="00B80B70" w:rsidTr="00EC1A46">
        <w:tc>
          <w:tcPr>
            <w:tcW w:w="990" w:type="dxa"/>
            <w:shd w:val="clear" w:color="auto" w:fill="auto"/>
            <w:vAlign w:val="center"/>
          </w:tcPr>
          <w:p w:rsidR="00FD037C" w:rsidRPr="00EC1A46" w:rsidRDefault="00D562B4" w:rsidP="00EC1A46">
            <w:pPr>
              <w:tabs>
                <w:tab w:val="clear" w:pos="720"/>
                <w:tab w:val="left" w:pos="589"/>
              </w:tabs>
              <w:ind w:left="72" w:right="-156"/>
              <w:contextualSpacing/>
              <w:rPr>
                <w:rFonts w:asciiTheme="majorHAnsi" w:hAnsiTheme="majorHAnsi" w:cs="Calibri"/>
                <w:b/>
                <w:color w:val="auto"/>
                <w:sz w:val="18"/>
                <w:szCs w:val="18"/>
              </w:rPr>
            </w:pPr>
            <w:r w:rsidRPr="00D562B4">
              <w:rPr>
                <w:rFonts w:asciiTheme="majorHAnsi" w:hAnsiTheme="majorHAnsi" w:cs="Calibri"/>
                <w:b/>
                <w:color w:val="auto"/>
                <w:sz w:val="18"/>
                <w:szCs w:val="18"/>
              </w:rPr>
              <w:lastRenderedPageBreak/>
              <w:t>FR 1</w:t>
            </w:r>
            <w:r>
              <w:rPr>
                <w:rFonts w:asciiTheme="majorHAnsi" w:hAnsiTheme="majorHAnsi" w:cs="Calibri"/>
                <w:b/>
                <w:color w:val="auto"/>
                <w:sz w:val="18"/>
                <w:szCs w:val="18"/>
              </w:rPr>
              <w:t>9</w:t>
            </w:r>
            <w:r w:rsidR="00CA6BDB" w:rsidRPr="00EC1A46">
              <w:rPr>
                <w:rFonts w:asciiTheme="majorHAnsi" w:hAnsiTheme="majorHAnsi" w:cs="Calibri"/>
                <w:b/>
                <w:color w:val="auto"/>
                <w:sz w:val="18"/>
                <w:szCs w:val="18"/>
              </w:rPr>
              <w:t>.2</w:t>
            </w:r>
          </w:p>
        </w:tc>
        <w:tc>
          <w:tcPr>
            <w:tcW w:w="1980" w:type="dxa"/>
            <w:shd w:val="clear" w:color="auto" w:fill="auto"/>
            <w:vAlign w:val="center"/>
          </w:tcPr>
          <w:p w:rsidR="00FD037C" w:rsidRPr="00EC1A46" w:rsidRDefault="00FD037C" w:rsidP="00EC1A46">
            <w:pPr>
              <w:ind w:right="0"/>
              <w:jc w:val="right"/>
              <w:rPr>
                <w:rFonts w:asciiTheme="majorHAnsi" w:hAnsiTheme="majorHAnsi" w:cs="Calibri"/>
                <w:color w:val="auto"/>
                <w:sz w:val="22"/>
                <w:szCs w:val="22"/>
              </w:rPr>
            </w:pPr>
            <w:r w:rsidRPr="00EC1A46">
              <w:rPr>
                <w:rFonts w:asciiTheme="majorHAnsi" w:hAnsiTheme="majorHAnsi" w:cs="Calibri"/>
                <w:color w:val="auto"/>
                <w:sz w:val="22"/>
                <w:szCs w:val="22"/>
              </w:rPr>
              <w:t xml:space="preserve">Call Rejection </w:t>
            </w:r>
          </w:p>
        </w:tc>
        <w:tc>
          <w:tcPr>
            <w:tcW w:w="4050" w:type="dxa"/>
            <w:shd w:val="clear" w:color="auto" w:fill="auto"/>
          </w:tcPr>
          <w:p w:rsidR="00FD037C" w:rsidRPr="00EC1A46" w:rsidRDefault="00FD037C" w:rsidP="00EC1A46">
            <w:pPr>
              <w:ind w:right="0"/>
              <w:rPr>
                <w:rFonts w:asciiTheme="majorHAnsi" w:hAnsiTheme="majorHAnsi" w:cs="Calibri"/>
                <w:color w:val="auto"/>
                <w:sz w:val="22"/>
                <w:szCs w:val="22"/>
              </w:rPr>
            </w:pPr>
            <w:r w:rsidRPr="00EC1A46">
              <w:rPr>
                <w:rFonts w:asciiTheme="majorHAnsi" w:hAnsiTheme="majorHAnsi" w:cs="Calibri"/>
                <w:color w:val="auto"/>
                <w:sz w:val="22"/>
                <w:szCs w:val="22"/>
              </w:rPr>
              <w:t>Verify the user can reject the voice call at the time when the application is running and can resume back in the application from the same point</w:t>
            </w:r>
          </w:p>
        </w:tc>
        <w:tc>
          <w:tcPr>
            <w:tcW w:w="3240" w:type="dxa"/>
          </w:tcPr>
          <w:p w:rsidR="00FD037C" w:rsidRPr="00EC1A46" w:rsidRDefault="00FD037C" w:rsidP="002967FB">
            <w:pPr>
              <w:ind w:right="0"/>
              <w:rPr>
                <w:rFonts w:asciiTheme="majorHAnsi" w:hAnsiTheme="majorHAnsi" w:cs="Calibri"/>
                <w:color w:val="auto"/>
                <w:sz w:val="22"/>
                <w:szCs w:val="22"/>
              </w:rPr>
            </w:pPr>
            <w:r w:rsidRPr="00EC1A46">
              <w:rPr>
                <w:rFonts w:asciiTheme="majorHAnsi" w:hAnsiTheme="majorHAnsi"/>
                <w:sz w:val="22"/>
                <w:szCs w:val="22"/>
              </w:rPr>
              <w:t>User should be able to reject the voice call at the time when the application is running and can resume back in the application from the same point</w:t>
            </w:r>
          </w:p>
        </w:tc>
      </w:tr>
      <w:tr w:rsidR="00FD037C" w:rsidRPr="00B80B70" w:rsidTr="00EC1A46">
        <w:tc>
          <w:tcPr>
            <w:tcW w:w="990" w:type="dxa"/>
            <w:shd w:val="clear" w:color="auto" w:fill="auto"/>
            <w:vAlign w:val="center"/>
          </w:tcPr>
          <w:p w:rsidR="00FD037C" w:rsidRPr="00EC1A46" w:rsidRDefault="00D562B4" w:rsidP="00EC1A46">
            <w:pPr>
              <w:tabs>
                <w:tab w:val="clear" w:pos="720"/>
                <w:tab w:val="left" w:pos="589"/>
              </w:tabs>
              <w:ind w:left="72" w:right="-156"/>
              <w:contextualSpacing/>
              <w:rPr>
                <w:rFonts w:asciiTheme="majorHAnsi" w:hAnsiTheme="majorHAnsi" w:cs="Calibri"/>
                <w:b/>
                <w:color w:val="auto"/>
                <w:sz w:val="18"/>
                <w:szCs w:val="18"/>
              </w:rPr>
            </w:pPr>
            <w:r w:rsidRPr="00D562B4">
              <w:rPr>
                <w:rFonts w:asciiTheme="majorHAnsi" w:hAnsiTheme="majorHAnsi" w:cs="Calibri"/>
                <w:b/>
                <w:color w:val="auto"/>
                <w:sz w:val="18"/>
                <w:szCs w:val="18"/>
              </w:rPr>
              <w:t>FR 1</w:t>
            </w:r>
            <w:r>
              <w:rPr>
                <w:rFonts w:asciiTheme="majorHAnsi" w:hAnsiTheme="majorHAnsi" w:cs="Calibri"/>
                <w:b/>
                <w:color w:val="auto"/>
                <w:sz w:val="18"/>
                <w:szCs w:val="18"/>
              </w:rPr>
              <w:t>9</w:t>
            </w:r>
            <w:r w:rsidR="00CA6BDB" w:rsidRPr="00EC1A46">
              <w:rPr>
                <w:rFonts w:asciiTheme="majorHAnsi" w:hAnsiTheme="majorHAnsi" w:cs="Calibri"/>
                <w:b/>
                <w:color w:val="auto"/>
                <w:sz w:val="18"/>
                <w:szCs w:val="18"/>
              </w:rPr>
              <w:t>.3</w:t>
            </w:r>
          </w:p>
        </w:tc>
        <w:tc>
          <w:tcPr>
            <w:tcW w:w="1980" w:type="dxa"/>
            <w:shd w:val="clear" w:color="auto" w:fill="auto"/>
            <w:vAlign w:val="center"/>
          </w:tcPr>
          <w:p w:rsidR="00FD037C" w:rsidRPr="00EC1A46" w:rsidRDefault="00FD037C" w:rsidP="00EC1A46">
            <w:pPr>
              <w:ind w:right="0"/>
              <w:jc w:val="right"/>
              <w:rPr>
                <w:rFonts w:asciiTheme="majorHAnsi" w:hAnsiTheme="majorHAnsi" w:cs="Calibri"/>
                <w:color w:val="auto"/>
                <w:sz w:val="22"/>
                <w:szCs w:val="22"/>
              </w:rPr>
            </w:pPr>
            <w:r w:rsidRPr="00EC1A46">
              <w:rPr>
                <w:rFonts w:asciiTheme="majorHAnsi" w:hAnsiTheme="majorHAnsi" w:cs="Calibri"/>
                <w:color w:val="auto"/>
                <w:sz w:val="22"/>
                <w:szCs w:val="22"/>
              </w:rPr>
              <w:t>Call Establish</w:t>
            </w:r>
          </w:p>
        </w:tc>
        <w:tc>
          <w:tcPr>
            <w:tcW w:w="4050" w:type="dxa"/>
            <w:shd w:val="clear" w:color="auto" w:fill="auto"/>
          </w:tcPr>
          <w:p w:rsidR="00FD037C" w:rsidRPr="00EC1A46" w:rsidRDefault="00FD037C" w:rsidP="00EC1A46">
            <w:pPr>
              <w:ind w:right="0"/>
              <w:rPr>
                <w:rFonts w:asciiTheme="majorHAnsi" w:hAnsiTheme="majorHAnsi" w:cs="Calibri"/>
                <w:color w:val="auto"/>
                <w:sz w:val="22"/>
                <w:szCs w:val="22"/>
              </w:rPr>
            </w:pPr>
            <w:r w:rsidRPr="00EC1A46">
              <w:rPr>
                <w:rFonts w:asciiTheme="majorHAnsi" w:hAnsiTheme="majorHAnsi" w:cs="Calibri"/>
                <w:color w:val="auto"/>
                <w:sz w:val="22"/>
                <w:szCs w:val="22"/>
              </w:rPr>
              <w:t>Verify the user can establish a voice call in case when application data call is running in the background</w:t>
            </w:r>
          </w:p>
        </w:tc>
        <w:tc>
          <w:tcPr>
            <w:tcW w:w="3240" w:type="dxa"/>
          </w:tcPr>
          <w:p w:rsidR="00FD037C" w:rsidRPr="00EC1A46" w:rsidRDefault="00FD037C" w:rsidP="002967FB">
            <w:pPr>
              <w:ind w:right="0"/>
              <w:rPr>
                <w:rFonts w:asciiTheme="majorHAnsi" w:hAnsiTheme="majorHAnsi" w:cs="Calibri"/>
                <w:color w:val="auto"/>
                <w:sz w:val="22"/>
                <w:szCs w:val="22"/>
              </w:rPr>
            </w:pPr>
            <w:r w:rsidRPr="00EC1A46">
              <w:rPr>
                <w:rFonts w:asciiTheme="majorHAnsi" w:hAnsiTheme="majorHAnsi"/>
                <w:sz w:val="22"/>
                <w:szCs w:val="22"/>
              </w:rPr>
              <w:t>User should be able to establish a voice call in case when application data call is running in the background</w:t>
            </w:r>
          </w:p>
        </w:tc>
      </w:tr>
      <w:tr w:rsidR="00FD037C" w:rsidRPr="00B80B70" w:rsidTr="00EC1A46">
        <w:tc>
          <w:tcPr>
            <w:tcW w:w="990" w:type="dxa"/>
            <w:shd w:val="clear" w:color="auto" w:fill="auto"/>
            <w:vAlign w:val="center"/>
          </w:tcPr>
          <w:p w:rsidR="00FD037C" w:rsidRPr="00EC1A46" w:rsidRDefault="00CA6BDB" w:rsidP="00EC1A46">
            <w:pPr>
              <w:tabs>
                <w:tab w:val="clear" w:pos="720"/>
                <w:tab w:val="left" w:pos="589"/>
              </w:tabs>
              <w:ind w:left="72" w:right="-156"/>
              <w:rPr>
                <w:rFonts w:asciiTheme="majorHAnsi" w:hAnsiTheme="majorHAnsi" w:cs="Calibri"/>
                <w:b/>
                <w:color w:val="auto"/>
                <w:sz w:val="18"/>
                <w:szCs w:val="18"/>
              </w:rPr>
            </w:pPr>
            <w:r w:rsidRPr="00EC1A46">
              <w:rPr>
                <w:rFonts w:asciiTheme="majorHAnsi" w:hAnsiTheme="majorHAnsi" w:cs="Calibri"/>
                <w:b/>
                <w:color w:val="auto"/>
                <w:sz w:val="18"/>
                <w:szCs w:val="18"/>
              </w:rPr>
              <w:t xml:space="preserve">FR </w:t>
            </w:r>
            <w:r w:rsidR="00D562B4">
              <w:rPr>
                <w:rFonts w:asciiTheme="majorHAnsi" w:hAnsiTheme="majorHAnsi" w:cs="Calibri"/>
                <w:b/>
                <w:color w:val="auto"/>
                <w:sz w:val="18"/>
                <w:szCs w:val="18"/>
              </w:rPr>
              <w:t>20</w:t>
            </w:r>
          </w:p>
        </w:tc>
        <w:tc>
          <w:tcPr>
            <w:tcW w:w="1980" w:type="dxa"/>
            <w:shd w:val="clear" w:color="auto" w:fill="auto"/>
            <w:vAlign w:val="center"/>
          </w:tcPr>
          <w:p w:rsidR="00FD037C" w:rsidRPr="00EC1A46" w:rsidRDefault="00FD037C" w:rsidP="00EC1A46">
            <w:pPr>
              <w:ind w:right="0"/>
              <w:rPr>
                <w:rFonts w:asciiTheme="majorHAnsi" w:hAnsiTheme="majorHAnsi" w:cs="Calibri"/>
                <w:color w:val="auto"/>
                <w:sz w:val="22"/>
                <w:szCs w:val="22"/>
              </w:rPr>
            </w:pPr>
            <w:r w:rsidRPr="00EC1A46">
              <w:rPr>
                <w:rFonts w:asciiTheme="majorHAnsi" w:hAnsiTheme="majorHAnsi" w:cs="Calibri"/>
                <w:color w:val="auto"/>
                <w:sz w:val="22"/>
                <w:szCs w:val="22"/>
              </w:rPr>
              <w:t>SMS handling</w:t>
            </w:r>
          </w:p>
        </w:tc>
        <w:tc>
          <w:tcPr>
            <w:tcW w:w="4050" w:type="dxa"/>
            <w:shd w:val="clear" w:color="auto" w:fill="auto"/>
          </w:tcPr>
          <w:p w:rsidR="00FD037C" w:rsidRPr="00EC1A46" w:rsidRDefault="00FD037C" w:rsidP="00EC1A46">
            <w:pPr>
              <w:ind w:right="0"/>
              <w:rPr>
                <w:rFonts w:asciiTheme="majorHAnsi" w:hAnsiTheme="majorHAnsi" w:cs="Calibri"/>
                <w:color w:val="auto"/>
                <w:sz w:val="22"/>
                <w:szCs w:val="22"/>
              </w:rPr>
            </w:pPr>
            <w:r w:rsidRPr="00EC1A46">
              <w:rPr>
                <w:rFonts w:asciiTheme="majorHAnsi" w:hAnsiTheme="majorHAnsi" w:cs="Calibri"/>
                <w:color w:val="auto"/>
                <w:sz w:val="22"/>
                <w:szCs w:val="22"/>
              </w:rPr>
              <w:t>Verify the user can get SMS alert when the application is running</w:t>
            </w:r>
          </w:p>
          <w:p w:rsidR="00FD037C" w:rsidRPr="00EC1A46" w:rsidRDefault="00FD037C" w:rsidP="00EC1A46">
            <w:pPr>
              <w:ind w:right="0"/>
              <w:rPr>
                <w:rFonts w:asciiTheme="majorHAnsi" w:hAnsiTheme="majorHAnsi" w:cs="Calibri"/>
                <w:color w:val="auto"/>
                <w:sz w:val="22"/>
                <w:szCs w:val="22"/>
              </w:rPr>
            </w:pPr>
          </w:p>
          <w:p w:rsidR="00FD037C" w:rsidRPr="00EC1A46" w:rsidRDefault="00FD037C" w:rsidP="00EC1A46">
            <w:pPr>
              <w:ind w:right="0"/>
              <w:rPr>
                <w:rFonts w:asciiTheme="majorHAnsi" w:hAnsiTheme="majorHAnsi" w:cs="Calibri"/>
                <w:color w:val="auto"/>
                <w:sz w:val="22"/>
                <w:szCs w:val="22"/>
              </w:rPr>
            </w:pPr>
          </w:p>
          <w:p w:rsidR="00FD037C" w:rsidRPr="00EC1A46" w:rsidRDefault="00FD037C" w:rsidP="00EC1A46">
            <w:pPr>
              <w:ind w:right="0"/>
              <w:rPr>
                <w:rFonts w:asciiTheme="majorHAnsi" w:hAnsiTheme="majorHAnsi" w:cs="Calibri"/>
                <w:color w:val="auto"/>
                <w:sz w:val="22"/>
                <w:szCs w:val="22"/>
              </w:rPr>
            </w:pPr>
            <w:r w:rsidRPr="00EC1A46">
              <w:rPr>
                <w:rFonts w:asciiTheme="majorHAnsi" w:hAnsiTheme="majorHAnsi" w:cs="Calibri"/>
                <w:color w:val="auto"/>
                <w:sz w:val="22"/>
                <w:szCs w:val="22"/>
              </w:rPr>
              <w:t>Verify the user can resume back to the same point after reading the SMS</w:t>
            </w:r>
          </w:p>
        </w:tc>
        <w:tc>
          <w:tcPr>
            <w:tcW w:w="3240" w:type="dxa"/>
          </w:tcPr>
          <w:p w:rsidR="00FD037C" w:rsidRPr="00EC1A46" w:rsidRDefault="00FD037C" w:rsidP="00EC1A46">
            <w:pPr>
              <w:tabs>
                <w:tab w:val="clear" w:pos="720"/>
                <w:tab w:val="clear" w:pos="5760"/>
                <w:tab w:val="left" w:pos="3675"/>
              </w:tabs>
              <w:ind w:right="0"/>
              <w:rPr>
                <w:rFonts w:asciiTheme="majorHAnsi" w:hAnsiTheme="majorHAnsi"/>
                <w:sz w:val="22"/>
                <w:szCs w:val="22"/>
              </w:rPr>
            </w:pPr>
            <w:r w:rsidRPr="00EC1A46">
              <w:rPr>
                <w:rFonts w:asciiTheme="majorHAnsi" w:hAnsiTheme="majorHAnsi"/>
                <w:sz w:val="22"/>
                <w:szCs w:val="22"/>
              </w:rPr>
              <w:t>User should be able to get SMS alert when the application is running</w:t>
            </w:r>
          </w:p>
          <w:p w:rsidR="00FD037C" w:rsidRPr="00EC1A46" w:rsidRDefault="00FD037C" w:rsidP="00EC1A46">
            <w:pPr>
              <w:tabs>
                <w:tab w:val="clear" w:pos="720"/>
                <w:tab w:val="clear" w:pos="5760"/>
                <w:tab w:val="left" w:pos="3675"/>
              </w:tabs>
              <w:ind w:right="0"/>
              <w:rPr>
                <w:rFonts w:asciiTheme="majorHAnsi" w:hAnsiTheme="majorHAnsi"/>
                <w:sz w:val="22"/>
                <w:szCs w:val="22"/>
              </w:rPr>
            </w:pPr>
          </w:p>
          <w:p w:rsidR="00FD037C" w:rsidRPr="00EC1A46" w:rsidRDefault="00FD037C" w:rsidP="00EC1A46">
            <w:pPr>
              <w:tabs>
                <w:tab w:val="clear" w:pos="720"/>
                <w:tab w:val="clear" w:pos="5760"/>
                <w:tab w:val="left" w:pos="3675"/>
              </w:tabs>
              <w:ind w:right="0"/>
              <w:rPr>
                <w:rFonts w:asciiTheme="majorHAnsi" w:hAnsiTheme="majorHAnsi" w:cs="Calibri"/>
                <w:color w:val="auto"/>
                <w:sz w:val="22"/>
                <w:szCs w:val="22"/>
              </w:rPr>
            </w:pPr>
            <w:r w:rsidRPr="00EC1A46">
              <w:rPr>
                <w:rFonts w:asciiTheme="majorHAnsi" w:hAnsiTheme="majorHAnsi"/>
                <w:sz w:val="22"/>
                <w:szCs w:val="22"/>
              </w:rPr>
              <w:t>User should be able to resume back to the same point after reading the SMS</w:t>
            </w:r>
          </w:p>
        </w:tc>
      </w:tr>
      <w:tr w:rsidR="00FD037C" w:rsidRPr="00B80B70" w:rsidTr="00EC1A46">
        <w:tc>
          <w:tcPr>
            <w:tcW w:w="990" w:type="dxa"/>
            <w:shd w:val="clear" w:color="auto" w:fill="auto"/>
            <w:vAlign w:val="center"/>
          </w:tcPr>
          <w:p w:rsidR="00FD037C" w:rsidRPr="00EC1A46" w:rsidRDefault="00CA6BDB" w:rsidP="00EC1A46">
            <w:pPr>
              <w:tabs>
                <w:tab w:val="clear" w:pos="720"/>
                <w:tab w:val="left" w:pos="589"/>
              </w:tabs>
              <w:ind w:left="72" w:right="-156"/>
              <w:rPr>
                <w:rFonts w:asciiTheme="majorHAnsi" w:hAnsiTheme="majorHAnsi" w:cs="Calibri"/>
                <w:b/>
                <w:color w:val="auto"/>
                <w:sz w:val="18"/>
                <w:szCs w:val="18"/>
              </w:rPr>
            </w:pPr>
            <w:r w:rsidRPr="00EC1A46">
              <w:rPr>
                <w:rFonts w:asciiTheme="majorHAnsi" w:hAnsiTheme="majorHAnsi" w:cs="Calibri"/>
                <w:b/>
                <w:color w:val="auto"/>
                <w:sz w:val="18"/>
                <w:szCs w:val="18"/>
              </w:rPr>
              <w:t>FR 2</w:t>
            </w:r>
            <w:r w:rsidR="00D562B4">
              <w:rPr>
                <w:rFonts w:asciiTheme="majorHAnsi" w:hAnsiTheme="majorHAnsi" w:cs="Calibri"/>
                <w:b/>
                <w:color w:val="auto"/>
                <w:sz w:val="18"/>
                <w:szCs w:val="18"/>
              </w:rPr>
              <w:t>1</w:t>
            </w:r>
          </w:p>
        </w:tc>
        <w:tc>
          <w:tcPr>
            <w:tcW w:w="1980" w:type="dxa"/>
            <w:shd w:val="clear" w:color="auto" w:fill="auto"/>
            <w:vAlign w:val="center"/>
          </w:tcPr>
          <w:p w:rsidR="00FD037C" w:rsidRPr="00EC1A46" w:rsidRDefault="00FD037C" w:rsidP="00EC1A46">
            <w:pPr>
              <w:ind w:right="0"/>
              <w:rPr>
                <w:rFonts w:asciiTheme="majorHAnsi" w:hAnsiTheme="majorHAnsi" w:cs="Calibri"/>
                <w:color w:val="auto"/>
                <w:sz w:val="22"/>
                <w:szCs w:val="22"/>
              </w:rPr>
            </w:pPr>
            <w:r w:rsidRPr="00EC1A46">
              <w:rPr>
                <w:rFonts w:asciiTheme="majorHAnsi" w:hAnsiTheme="majorHAnsi" w:cs="Calibri"/>
                <w:color w:val="auto"/>
                <w:sz w:val="22"/>
                <w:szCs w:val="22"/>
              </w:rPr>
              <w:t>Unmapped Keys</w:t>
            </w:r>
          </w:p>
        </w:tc>
        <w:tc>
          <w:tcPr>
            <w:tcW w:w="4050" w:type="dxa"/>
            <w:shd w:val="clear" w:color="auto" w:fill="auto"/>
          </w:tcPr>
          <w:p w:rsidR="00FD037C" w:rsidRPr="00EC1A46" w:rsidRDefault="00FD037C" w:rsidP="00EC1A46">
            <w:pPr>
              <w:ind w:right="0"/>
              <w:rPr>
                <w:rFonts w:asciiTheme="majorHAnsi" w:hAnsiTheme="majorHAnsi" w:cs="Calibri"/>
                <w:color w:val="auto"/>
                <w:sz w:val="22"/>
                <w:szCs w:val="22"/>
              </w:rPr>
            </w:pPr>
            <w:r w:rsidRPr="00EC1A46">
              <w:rPr>
                <w:rFonts w:asciiTheme="majorHAnsi" w:hAnsiTheme="majorHAnsi" w:cs="Calibri"/>
                <w:color w:val="auto"/>
                <w:sz w:val="22"/>
                <w:szCs w:val="22"/>
              </w:rPr>
              <w:t>Verify that the unmapped keys are not working on any screen of the application.</w:t>
            </w:r>
          </w:p>
        </w:tc>
        <w:tc>
          <w:tcPr>
            <w:tcW w:w="3240" w:type="dxa"/>
          </w:tcPr>
          <w:p w:rsidR="00FD037C" w:rsidRPr="00EC1A46" w:rsidRDefault="00FD037C" w:rsidP="002967FB">
            <w:pPr>
              <w:ind w:right="0"/>
              <w:rPr>
                <w:rFonts w:asciiTheme="majorHAnsi" w:hAnsiTheme="majorHAnsi" w:cs="Calibri"/>
                <w:color w:val="auto"/>
                <w:sz w:val="22"/>
                <w:szCs w:val="22"/>
              </w:rPr>
            </w:pPr>
            <w:r w:rsidRPr="00EC1A46">
              <w:rPr>
                <w:rFonts w:asciiTheme="majorHAnsi" w:hAnsiTheme="majorHAnsi"/>
                <w:sz w:val="22"/>
                <w:szCs w:val="22"/>
              </w:rPr>
              <w:t>Unmapped keys should not work on any screen of the application.</w:t>
            </w:r>
          </w:p>
        </w:tc>
      </w:tr>
      <w:tr w:rsidR="00FD037C" w:rsidRPr="00B80B70" w:rsidTr="00EC1A46">
        <w:tc>
          <w:tcPr>
            <w:tcW w:w="990" w:type="dxa"/>
            <w:shd w:val="clear" w:color="auto" w:fill="auto"/>
            <w:vAlign w:val="center"/>
          </w:tcPr>
          <w:p w:rsidR="00FD037C" w:rsidRPr="00EC1A46" w:rsidRDefault="00CA6BDB" w:rsidP="00EC1A46">
            <w:pPr>
              <w:tabs>
                <w:tab w:val="clear" w:pos="720"/>
                <w:tab w:val="left" w:pos="589"/>
              </w:tabs>
              <w:ind w:left="72" w:right="-156"/>
              <w:rPr>
                <w:rFonts w:asciiTheme="majorHAnsi" w:hAnsiTheme="majorHAnsi" w:cs="Calibri"/>
                <w:b/>
                <w:sz w:val="18"/>
                <w:szCs w:val="18"/>
              </w:rPr>
            </w:pPr>
            <w:r w:rsidRPr="00EC1A46">
              <w:rPr>
                <w:rFonts w:asciiTheme="majorHAnsi" w:hAnsiTheme="majorHAnsi" w:cs="Calibri"/>
                <w:b/>
                <w:color w:val="auto"/>
                <w:sz w:val="18"/>
                <w:szCs w:val="18"/>
              </w:rPr>
              <w:t>FR 2</w:t>
            </w:r>
            <w:r w:rsidR="00D562B4">
              <w:rPr>
                <w:rFonts w:asciiTheme="majorHAnsi" w:hAnsiTheme="majorHAnsi" w:cs="Calibri"/>
                <w:b/>
                <w:color w:val="auto"/>
                <w:sz w:val="18"/>
                <w:szCs w:val="18"/>
              </w:rPr>
              <w:t>2</w:t>
            </w:r>
          </w:p>
        </w:tc>
        <w:tc>
          <w:tcPr>
            <w:tcW w:w="1980" w:type="dxa"/>
            <w:shd w:val="clear" w:color="auto" w:fill="auto"/>
            <w:vAlign w:val="center"/>
          </w:tcPr>
          <w:p w:rsidR="00FD037C" w:rsidRPr="00EC1A46" w:rsidRDefault="00FD037C" w:rsidP="00EC1A46">
            <w:pPr>
              <w:ind w:right="0"/>
              <w:rPr>
                <w:rFonts w:asciiTheme="majorHAnsi" w:hAnsiTheme="majorHAnsi" w:cs="Calibri"/>
                <w:color w:val="auto"/>
                <w:sz w:val="22"/>
                <w:szCs w:val="22"/>
              </w:rPr>
            </w:pPr>
            <w:r w:rsidRPr="00EC1A46">
              <w:rPr>
                <w:rFonts w:asciiTheme="majorHAnsi" w:hAnsiTheme="majorHAnsi" w:cs="Calibri"/>
                <w:color w:val="auto"/>
                <w:sz w:val="22"/>
                <w:szCs w:val="22"/>
              </w:rPr>
              <w:t>Mapped Keys</w:t>
            </w:r>
          </w:p>
        </w:tc>
        <w:tc>
          <w:tcPr>
            <w:tcW w:w="4050" w:type="dxa"/>
            <w:shd w:val="clear" w:color="auto" w:fill="auto"/>
          </w:tcPr>
          <w:p w:rsidR="00FD037C" w:rsidRPr="00EC1A46" w:rsidRDefault="00FD037C" w:rsidP="00EC1A46">
            <w:pPr>
              <w:ind w:right="0"/>
              <w:rPr>
                <w:rFonts w:asciiTheme="majorHAnsi" w:hAnsiTheme="majorHAnsi" w:cs="Calibri"/>
                <w:color w:val="auto"/>
                <w:sz w:val="22"/>
                <w:szCs w:val="22"/>
              </w:rPr>
            </w:pPr>
            <w:r w:rsidRPr="00EC1A46">
              <w:rPr>
                <w:rFonts w:asciiTheme="majorHAnsi" w:hAnsiTheme="majorHAnsi" w:cs="Calibri"/>
                <w:color w:val="auto"/>
                <w:sz w:val="22"/>
                <w:szCs w:val="22"/>
              </w:rPr>
              <w:t>Verify the mapped keys are functional as appropriately configured with selective functionalities of the application</w:t>
            </w:r>
          </w:p>
        </w:tc>
        <w:tc>
          <w:tcPr>
            <w:tcW w:w="3240" w:type="dxa"/>
          </w:tcPr>
          <w:p w:rsidR="00FD037C" w:rsidRPr="00EC1A46" w:rsidRDefault="00FD037C" w:rsidP="002967FB">
            <w:pPr>
              <w:ind w:right="0"/>
              <w:rPr>
                <w:rFonts w:asciiTheme="majorHAnsi" w:hAnsiTheme="majorHAnsi" w:cs="Calibri"/>
                <w:color w:val="auto"/>
                <w:sz w:val="22"/>
                <w:szCs w:val="22"/>
              </w:rPr>
            </w:pPr>
            <w:r w:rsidRPr="00EC1A46">
              <w:rPr>
                <w:rFonts w:asciiTheme="majorHAnsi" w:hAnsiTheme="majorHAnsi"/>
                <w:sz w:val="22"/>
                <w:szCs w:val="22"/>
              </w:rPr>
              <w:t>Mapped keys should function as configured appropriately with selective functions.</w:t>
            </w:r>
          </w:p>
        </w:tc>
      </w:tr>
      <w:tr w:rsidR="00FD037C" w:rsidRPr="00B80B70" w:rsidTr="00EC1A46">
        <w:tc>
          <w:tcPr>
            <w:tcW w:w="990" w:type="dxa"/>
            <w:shd w:val="clear" w:color="auto" w:fill="auto"/>
            <w:vAlign w:val="center"/>
          </w:tcPr>
          <w:p w:rsidR="00FD037C" w:rsidRPr="00EC1A46" w:rsidRDefault="00CA6BDB" w:rsidP="00EC1A46">
            <w:pPr>
              <w:tabs>
                <w:tab w:val="clear" w:pos="720"/>
                <w:tab w:val="left" w:pos="589"/>
              </w:tabs>
              <w:ind w:left="72" w:right="-156"/>
              <w:contextualSpacing/>
              <w:rPr>
                <w:rFonts w:asciiTheme="majorHAnsi" w:hAnsiTheme="majorHAnsi" w:cs="Calibri"/>
                <w:b/>
                <w:sz w:val="18"/>
                <w:szCs w:val="18"/>
              </w:rPr>
            </w:pPr>
            <w:r w:rsidRPr="00EC1A46">
              <w:rPr>
                <w:rFonts w:asciiTheme="majorHAnsi" w:hAnsiTheme="majorHAnsi" w:cs="Calibri"/>
                <w:b/>
                <w:color w:val="auto"/>
                <w:sz w:val="18"/>
                <w:szCs w:val="18"/>
              </w:rPr>
              <w:t>FR 2</w:t>
            </w:r>
            <w:r w:rsidR="00D562B4">
              <w:rPr>
                <w:rFonts w:asciiTheme="majorHAnsi" w:hAnsiTheme="majorHAnsi" w:cs="Calibri"/>
                <w:b/>
                <w:color w:val="auto"/>
                <w:sz w:val="18"/>
                <w:szCs w:val="18"/>
              </w:rPr>
              <w:t>3</w:t>
            </w:r>
          </w:p>
        </w:tc>
        <w:tc>
          <w:tcPr>
            <w:tcW w:w="1980" w:type="dxa"/>
            <w:shd w:val="clear" w:color="auto" w:fill="auto"/>
            <w:vAlign w:val="center"/>
          </w:tcPr>
          <w:p w:rsidR="00FD037C" w:rsidRPr="00EC1A46" w:rsidRDefault="00FD037C" w:rsidP="00EC1A46">
            <w:pPr>
              <w:ind w:right="0"/>
              <w:rPr>
                <w:rFonts w:asciiTheme="majorHAnsi" w:hAnsiTheme="majorHAnsi" w:cs="Calibri"/>
                <w:color w:val="auto"/>
                <w:sz w:val="22"/>
                <w:szCs w:val="22"/>
              </w:rPr>
            </w:pPr>
            <w:r w:rsidRPr="00EC1A46">
              <w:rPr>
                <w:rFonts w:asciiTheme="majorHAnsi" w:hAnsiTheme="majorHAnsi" w:cs="Calibri"/>
                <w:color w:val="auto"/>
                <w:sz w:val="22"/>
                <w:szCs w:val="22"/>
              </w:rPr>
              <w:t>Application Logo</w:t>
            </w:r>
          </w:p>
        </w:tc>
        <w:tc>
          <w:tcPr>
            <w:tcW w:w="4050" w:type="dxa"/>
            <w:shd w:val="clear" w:color="auto" w:fill="auto"/>
          </w:tcPr>
          <w:p w:rsidR="00FD037C" w:rsidRPr="00EC1A46" w:rsidRDefault="00FD037C" w:rsidP="00EC1A46">
            <w:pPr>
              <w:ind w:right="0"/>
              <w:rPr>
                <w:rFonts w:asciiTheme="majorHAnsi" w:hAnsiTheme="majorHAnsi" w:cs="Calibri"/>
                <w:color w:val="auto"/>
                <w:sz w:val="22"/>
                <w:szCs w:val="22"/>
              </w:rPr>
            </w:pPr>
            <w:r w:rsidRPr="00EC1A46">
              <w:rPr>
                <w:rFonts w:asciiTheme="majorHAnsi" w:hAnsiTheme="majorHAnsi" w:cs="Calibri"/>
                <w:color w:val="auto"/>
                <w:sz w:val="22"/>
                <w:szCs w:val="22"/>
              </w:rPr>
              <w:t>Verify that the application logo with the application Name is present in the application manager and the user can select it.</w:t>
            </w:r>
          </w:p>
        </w:tc>
        <w:tc>
          <w:tcPr>
            <w:tcW w:w="3240" w:type="dxa"/>
          </w:tcPr>
          <w:p w:rsidR="00FD037C" w:rsidRPr="00EC1A46" w:rsidRDefault="00FD037C" w:rsidP="002967FB">
            <w:pPr>
              <w:ind w:right="0"/>
              <w:rPr>
                <w:rFonts w:asciiTheme="majorHAnsi" w:hAnsiTheme="majorHAnsi" w:cs="Calibri"/>
                <w:color w:val="auto"/>
                <w:sz w:val="22"/>
                <w:szCs w:val="22"/>
              </w:rPr>
            </w:pPr>
            <w:r w:rsidRPr="00EC1A46">
              <w:rPr>
                <w:rFonts w:asciiTheme="majorHAnsi" w:hAnsiTheme="majorHAnsi"/>
                <w:sz w:val="22"/>
                <w:szCs w:val="22"/>
              </w:rPr>
              <w:t>Application logo with the application Name should be present in the application manager and the user can select it.</w:t>
            </w:r>
          </w:p>
        </w:tc>
      </w:tr>
      <w:tr w:rsidR="00FD037C" w:rsidRPr="00B80B70" w:rsidTr="00EC1A46">
        <w:tc>
          <w:tcPr>
            <w:tcW w:w="990" w:type="dxa"/>
            <w:shd w:val="clear" w:color="auto" w:fill="auto"/>
            <w:vAlign w:val="center"/>
          </w:tcPr>
          <w:p w:rsidR="00FD037C" w:rsidRPr="00EC1A46" w:rsidRDefault="00CA6BDB" w:rsidP="00EC1A46">
            <w:pPr>
              <w:tabs>
                <w:tab w:val="clear" w:pos="720"/>
                <w:tab w:val="left" w:pos="589"/>
              </w:tabs>
              <w:ind w:left="72" w:right="-156"/>
              <w:contextualSpacing/>
              <w:rPr>
                <w:rFonts w:asciiTheme="majorHAnsi" w:hAnsiTheme="majorHAnsi" w:cs="Calibri"/>
                <w:b/>
                <w:sz w:val="18"/>
                <w:szCs w:val="18"/>
              </w:rPr>
            </w:pPr>
            <w:r w:rsidRPr="00EC1A46">
              <w:rPr>
                <w:rFonts w:asciiTheme="majorHAnsi" w:hAnsiTheme="majorHAnsi" w:cs="Calibri"/>
                <w:b/>
                <w:color w:val="auto"/>
                <w:sz w:val="18"/>
                <w:szCs w:val="18"/>
              </w:rPr>
              <w:t>FR 2</w:t>
            </w:r>
            <w:r w:rsidR="00D562B4">
              <w:rPr>
                <w:rFonts w:asciiTheme="majorHAnsi" w:hAnsiTheme="majorHAnsi" w:cs="Calibri"/>
                <w:b/>
                <w:color w:val="auto"/>
                <w:sz w:val="18"/>
                <w:szCs w:val="18"/>
              </w:rPr>
              <w:t>4</w:t>
            </w:r>
          </w:p>
        </w:tc>
        <w:tc>
          <w:tcPr>
            <w:tcW w:w="1980" w:type="dxa"/>
            <w:shd w:val="clear" w:color="auto" w:fill="auto"/>
            <w:vAlign w:val="center"/>
          </w:tcPr>
          <w:p w:rsidR="00FD037C" w:rsidRPr="00EC1A46" w:rsidRDefault="00FD037C" w:rsidP="00EC1A46">
            <w:pPr>
              <w:ind w:right="0"/>
              <w:rPr>
                <w:rFonts w:asciiTheme="majorHAnsi" w:hAnsiTheme="majorHAnsi" w:cs="Calibri"/>
                <w:color w:val="auto"/>
                <w:sz w:val="22"/>
                <w:szCs w:val="22"/>
              </w:rPr>
            </w:pPr>
            <w:r w:rsidRPr="00EC1A46">
              <w:rPr>
                <w:rFonts w:asciiTheme="majorHAnsi" w:hAnsiTheme="majorHAnsi" w:cs="Calibri"/>
                <w:color w:val="auto"/>
                <w:sz w:val="22"/>
                <w:szCs w:val="22"/>
              </w:rPr>
              <w:t>Splash</w:t>
            </w:r>
          </w:p>
        </w:tc>
        <w:tc>
          <w:tcPr>
            <w:tcW w:w="4050" w:type="dxa"/>
            <w:shd w:val="clear" w:color="auto" w:fill="auto"/>
          </w:tcPr>
          <w:p w:rsidR="00FD037C" w:rsidRPr="00EC1A46" w:rsidRDefault="00FD037C" w:rsidP="00EC1A46">
            <w:pPr>
              <w:ind w:right="0"/>
              <w:rPr>
                <w:rFonts w:asciiTheme="majorHAnsi" w:hAnsiTheme="majorHAnsi" w:cs="Calibri"/>
                <w:color w:val="auto"/>
                <w:sz w:val="22"/>
                <w:szCs w:val="22"/>
              </w:rPr>
            </w:pPr>
            <w:r w:rsidRPr="00EC1A46">
              <w:rPr>
                <w:rFonts w:asciiTheme="majorHAnsi" w:hAnsiTheme="majorHAnsi" w:cs="Calibri"/>
                <w:color w:val="auto"/>
                <w:sz w:val="22"/>
                <w:szCs w:val="22"/>
              </w:rPr>
              <w:t>Verify that when user selects application logo in application manager splash is displayed</w:t>
            </w:r>
          </w:p>
          <w:p w:rsidR="00FD037C" w:rsidRPr="00EC1A46" w:rsidRDefault="00FD037C" w:rsidP="00EC1A46">
            <w:pPr>
              <w:ind w:right="0"/>
              <w:rPr>
                <w:rFonts w:asciiTheme="majorHAnsi" w:hAnsiTheme="majorHAnsi" w:cs="Calibri"/>
                <w:color w:val="auto"/>
                <w:sz w:val="22"/>
                <w:szCs w:val="22"/>
              </w:rPr>
            </w:pPr>
          </w:p>
          <w:p w:rsidR="00FD037C" w:rsidRPr="00EC1A46" w:rsidRDefault="00FD037C" w:rsidP="00EC1A46">
            <w:pPr>
              <w:ind w:right="0"/>
              <w:rPr>
                <w:rFonts w:asciiTheme="majorHAnsi" w:hAnsiTheme="majorHAnsi" w:cs="Calibri"/>
                <w:color w:val="auto"/>
                <w:sz w:val="22"/>
                <w:szCs w:val="22"/>
              </w:rPr>
            </w:pPr>
            <w:r w:rsidRPr="00EC1A46">
              <w:rPr>
                <w:rFonts w:asciiTheme="majorHAnsi" w:hAnsiTheme="majorHAnsi" w:cs="Calibri"/>
                <w:color w:val="auto"/>
                <w:sz w:val="22"/>
                <w:szCs w:val="22"/>
              </w:rPr>
              <w:t>Note the splash do not remain for more than 3 sec.</w:t>
            </w:r>
          </w:p>
        </w:tc>
        <w:tc>
          <w:tcPr>
            <w:tcW w:w="3240" w:type="dxa"/>
          </w:tcPr>
          <w:p w:rsidR="00FD037C" w:rsidRPr="00EC1A46" w:rsidRDefault="00FD037C" w:rsidP="002967FB">
            <w:pPr>
              <w:ind w:right="0"/>
              <w:rPr>
                <w:rFonts w:asciiTheme="majorHAnsi" w:hAnsiTheme="majorHAnsi"/>
                <w:sz w:val="22"/>
                <w:szCs w:val="22"/>
              </w:rPr>
            </w:pPr>
            <w:r w:rsidRPr="00EC1A46">
              <w:rPr>
                <w:rFonts w:asciiTheme="majorHAnsi" w:hAnsiTheme="majorHAnsi"/>
                <w:sz w:val="22"/>
                <w:szCs w:val="22"/>
              </w:rPr>
              <w:t>When user selects application logo in application manager splash should be displayed</w:t>
            </w:r>
          </w:p>
          <w:p w:rsidR="00FD037C" w:rsidRPr="00EC1A46" w:rsidRDefault="00FD037C" w:rsidP="002967FB">
            <w:pPr>
              <w:ind w:right="0"/>
              <w:rPr>
                <w:rFonts w:asciiTheme="majorHAnsi" w:hAnsiTheme="majorHAnsi"/>
                <w:sz w:val="22"/>
                <w:szCs w:val="22"/>
              </w:rPr>
            </w:pPr>
          </w:p>
          <w:p w:rsidR="00FD037C" w:rsidRPr="00EC1A46" w:rsidRDefault="00FD037C" w:rsidP="002967FB">
            <w:pPr>
              <w:ind w:right="0"/>
              <w:rPr>
                <w:rFonts w:asciiTheme="majorHAnsi" w:hAnsiTheme="majorHAnsi" w:cs="Calibri"/>
                <w:color w:val="auto"/>
                <w:sz w:val="22"/>
                <w:szCs w:val="22"/>
              </w:rPr>
            </w:pPr>
            <w:r w:rsidRPr="00EC1A46">
              <w:rPr>
                <w:rFonts w:asciiTheme="majorHAnsi" w:hAnsiTheme="majorHAnsi"/>
                <w:sz w:val="22"/>
                <w:szCs w:val="22"/>
              </w:rPr>
              <w:t>Splash should not remain for more than 3 sec.</w:t>
            </w:r>
          </w:p>
        </w:tc>
      </w:tr>
      <w:tr w:rsidR="00FD037C" w:rsidRPr="00B80B70" w:rsidTr="00EC1A46">
        <w:tc>
          <w:tcPr>
            <w:tcW w:w="990" w:type="dxa"/>
            <w:shd w:val="clear" w:color="auto" w:fill="auto"/>
            <w:vAlign w:val="center"/>
          </w:tcPr>
          <w:p w:rsidR="00FD037C" w:rsidRPr="00EC1A46" w:rsidRDefault="00CA6BDB" w:rsidP="00EC1A46">
            <w:pPr>
              <w:tabs>
                <w:tab w:val="clear" w:pos="720"/>
                <w:tab w:val="left" w:pos="589"/>
              </w:tabs>
              <w:ind w:left="72" w:right="-156"/>
              <w:contextualSpacing/>
              <w:rPr>
                <w:rFonts w:asciiTheme="majorHAnsi" w:hAnsiTheme="majorHAnsi" w:cs="Calibri"/>
                <w:b/>
                <w:sz w:val="18"/>
                <w:szCs w:val="18"/>
              </w:rPr>
            </w:pPr>
            <w:r w:rsidRPr="00EC1A46">
              <w:rPr>
                <w:rFonts w:asciiTheme="majorHAnsi" w:hAnsiTheme="majorHAnsi" w:cs="Calibri"/>
                <w:b/>
                <w:color w:val="auto"/>
                <w:sz w:val="18"/>
                <w:szCs w:val="18"/>
              </w:rPr>
              <w:t>FR 2</w:t>
            </w:r>
            <w:r w:rsidR="00D562B4">
              <w:rPr>
                <w:rFonts w:asciiTheme="majorHAnsi" w:hAnsiTheme="majorHAnsi" w:cs="Calibri"/>
                <w:b/>
                <w:color w:val="auto"/>
                <w:sz w:val="18"/>
                <w:szCs w:val="18"/>
              </w:rPr>
              <w:t>5</w:t>
            </w:r>
          </w:p>
        </w:tc>
        <w:tc>
          <w:tcPr>
            <w:tcW w:w="1980" w:type="dxa"/>
            <w:shd w:val="clear" w:color="auto" w:fill="auto"/>
            <w:vAlign w:val="center"/>
          </w:tcPr>
          <w:p w:rsidR="00FD037C" w:rsidRPr="00EC1A46" w:rsidRDefault="00FD037C" w:rsidP="00EC1A46">
            <w:pPr>
              <w:ind w:right="0"/>
              <w:rPr>
                <w:rFonts w:asciiTheme="majorHAnsi" w:hAnsiTheme="majorHAnsi" w:cs="Calibri"/>
                <w:color w:val="auto"/>
                <w:sz w:val="22"/>
                <w:szCs w:val="22"/>
              </w:rPr>
            </w:pPr>
            <w:r w:rsidRPr="00EC1A46">
              <w:rPr>
                <w:rFonts w:asciiTheme="majorHAnsi" w:hAnsiTheme="majorHAnsi" w:cs="Calibri"/>
                <w:color w:val="auto"/>
                <w:sz w:val="22"/>
                <w:szCs w:val="22"/>
              </w:rPr>
              <w:t>Low Memory</w:t>
            </w:r>
          </w:p>
        </w:tc>
        <w:tc>
          <w:tcPr>
            <w:tcW w:w="4050" w:type="dxa"/>
            <w:shd w:val="clear" w:color="auto" w:fill="auto"/>
          </w:tcPr>
          <w:p w:rsidR="00FD037C" w:rsidRPr="00EC1A46" w:rsidRDefault="00FD037C" w:rsidP="00EC1A46">
            <w:pPr>
              <w:ind w:right="0"/>
              <w:rPr>
                <w:rFonts w:asciiTheme="majorHAnsi" w:hAnsiTheme="majorHAnsi" w:cs="Calibri"/>
                <w:color w:val="auto"/>
                <w:sz w:val="22"/>
                <w:szCs w:val="22"/>
              </w:rPr>
            </w:pPr>
            <w:r w:rsidRPr="00EC1A46">
              <w:rPr>
                <w:rFonts w:asciiTheme="majorHAnsi" w:hAnsiTheme="majorHAnsi" w:cs="Calibri"/>
                <w:color w:val="auto"/>
                <w:sz w:val="22"/>
                <w:szCs w:val="22"/>
              </w:rPr>
              <w:t>Verify the application displays proper error message when the device memory is low and exists gracefully.</w:t>
            </w:r>
          </w:p>
        </w:tc>
        <w:tc>
          <w:tcPr>
            <w:tcW w:w="3240" w:type="dxa"/>
          </w:tcPr>
          <w:p w:rsidR="00FD037C" w:rsidRPr="00EC1A46" w:rsidRDefault="00FD037C" w:rsidP="002967FB">
            <w:pPr>
              <w:ind w:right="0"/>
              <w:rPr>
                <w:rFonts w:asciiTheme="majorHAnsi" w:hAnsiTheme="majorHAnsi" w:cs="Calibri"/>
                <w:color w:val="auto"/>
                <w:sz w:val="22"/>
                <w:szCs w:val="22"/>
              </w:rPr>
            </w:pPr>
            <w:r w:rsidRPr="00EC1A46">
              <w:rPr>
                <w:rFonts w:asciiTheme="majorHAnsi" w:hAnsiTheme="majorHAnsi"/>
                <w:sz w:val="22"/>
                <w:szCs w:val="22"/>
              </w:rPr>
              <w:t>The Application should displays proper error message when the device memory is low and exists gracefully.</w:t>
            </w:r>
          </w:p>
        </w:tc>
      </w:tr>
      <w:tr w:rsidR="00FD037C" w:rsidRPr="00B80B70" w:rsidTr="00EC1A46">
        <w:tc>
          <w:tcPr>
            <w:tcW w:w="990" w:type="dxa"/>
            <w:shd w:val="clear" w:color="auto" w:fill="auto"/>
            <w:vAlign w:val="center"/>
          </w:tcPr>
          <w:p w:rsidR="00FD037C" w:rsidRPr="00EC1A46" w:rsidRDefault="00CA6BDB" w:rsidP="00EC1A46">
            <w:pPr>
              <w:tabs>
                <w:tab w:val="clear" w:pos="720"/>
                <w:tab w:val="left" w:pos="589"/>
              </w:tabs>
              <w:ind w:left="72" w:right="-156"/>
              <w:rPr>
                <w:rFonts w:asciiTheme="majorHAnsi" w:hAnsiTheme="majorHAnsi" w:cs="Calibri"/>
                <w:b/>
                <w:sz w:val="18"/>
                <w:szCs w:val="18"/>
              </w:rPr>
            </w:pPr>
            <w:r w:rsidRPr="00EC1A46">
              <w:rPr>
                <w:rFonts w:asciiTheme="majorHAnsi" w:hAnsiTheme="majorHAnsi" w:cs="Calibri"/>
                <w:b/>
                <w:color w:val="auto"/>
                <w:sz w:val="18"/>
                <w:szCs w:val="18"/>
              </w:rPr>
              <w:t>FR 2</w:t>
            </w:r>
            <w:r w:rsidR="00D562B4">
              <w:rPr>
                <w:rFonts w:asciiTheme="majorHAnsi" w:hAnsiTheme="majorHAnsi" w:cs="Calibri"/>
                <w:b/>
                <w:color w:val="auto"/>
                <w:sz w:val="18"/>
                <w:szCs w:val="18"/>
              </w:rPr>
              <w:t>6</w:t>
            </w:r>
          </w:p>
        </w:tc>
        <w:tc>
          <w:tcPr>
            <w:tcW w:w="1980" w:type="dxa"/>
            <w:shd w:val="clear" w:color="auto" w:fill="auto"/>
            <w:vAlign w:val="center"/>
          </w:tcPr>
          <w:p w:rsidR="00FD037C" w:rsidRPr="00EC1A46" w:rsidRDefault="00FD037C" w:rsidP="00EC1A46">
            <w:pPr>
              <w:ind w:right="0"/>
              <w:rPr>
                <w:rFonts w:asciiTheme="majorHAnsi" w:hAnsiTheme="majorHAnsi" w:cs="Calibri"/>
                <w:color w:val="auto"/>
                <w:sz w:val="22"/>
                <w:szCs w:val="22"/>
              </w:rPr>
            </w:pPr>
            <w:r w:rsidRPr="00EC1A46">
              <w:rPr>
                <w:rFonts w:asciiTheme="majorHAnsi" w:hAnsiTheme="majorHAnsi" w:cs="Calibri"/>
                <w:color w:val="auto"/>
                <w:sz w:val="22"/>
                <w:szCs w:val="22"/>
              </w:rPr>
              <w:t>Back Key</w:t>
            </w:r>
          </w:p>
        </w:tc>
        <w:tc>
          <w:tcPr>
            <w:tcW w:w="4050" w:type="dxa"/>
            <w:shd w:val="clear" w:color="auto" w:fill="auto"/>
          </w:tcPr>
          <w:p w:rsidR="00FD037C" w:rsidRPr="00EC1A46" w:rsidRDefault="00FD037C" w:rsidP="00EC1A46">
            <w:pPr>
              <w:ind w:right="0"/>
              <w:rPr>
                <w:rFonts w:asciiTheme="majorHAnsi" w:hAnsiTheme="majorHAnsi" w:cs="Calibri"/>
                <w:color w:val="auto"/>
                <w:sz w:val="22"/>
                <w:szCs w:val="22"/>
              </w:rPr>
            </w:pPr>
            <w:r w:rsidRPr="00EC1A46">
              <w:rPr>
                <w:rFonts w:asciiTheme="majorHAnsi" w:hAnsiTheme="majorHAnsi" w:cs="Calibri"/>
                <w:color w:val="auto"/>
                <w:sz w:val="22"/>
                <w:szCs w:val="22"/>
              </w:rPr>
              <w:t>Verify that the back key  navigates the user to previous screen</w:t>
            </w:r>
          </w:p>
        </w:tc>
        <w:tc>
          <w:tcPr>
            <w:tcW w:w="3240" w:type="dxa"/>
          </w:tcPr>
          <w:p w:rsidR="00FD037C" w:rsidRPr="00EC1A46" w:rsidRDefault="00FD037C" w:rsidP="002967FB">
            <w:pPr>
              <w:ind w:right="0"/>
              <w:rPr>
                <w:rFonts w:asciiTheme="majorHAnsi" w:hAnsiTheme="majorHAnsi" w:cs="Calibri"/>
                <w:color w:val="auto"/>
                <w:sz w:val="22"/>
                <w:szCs w:val="22"/>
              </w:rPr>
            </w:pPr>
            <w:r w:rsidRPr="00EC1A46">
              <w:rPr>
                <w:rFonts w:asciiTheme="majorHAnsi" w:hAnsiTheme="majorHAnsi"/>
                <w:sz w:val="22"/>
                <w:szCs w:val="22"/>
              </w:rPr>
              <w:t>The back key should navigate the user to previous screen</w:t>
            </w:r>
          </w:p>
        </w:tc>
      </w:tr>
      <w:tr w:rsidR="00FD037C" w:rsidRPr="00B80B70" w:rsidTr="00EC1A46">
        <w:tc>
          <w:tcPr>
            <w:tcW w:w="990" w:type="dxa"/>
            <w:shd w:val="clear" w:color="auto" w:fill="auto"/>
            <w:vAlign w:val="center"/>
          </w:tcPr>
          <w:p w:rsidR="00FD037C" w:rsidRPr="00EC1A46" w:rsidRDefault="00CA6BDB" w:rsidP="00EC1A46">
            <w:pPr>
              <w:tabs>
                <w:tab w:val="clear" w:pos="720"/>
                <w:tab w:val="left" w:pos="589"/>
              </w:tabs>
              <w:ind w:left="72" w:right="-156"/>
              <w:rPr>
                <w:rFonts w:asciiTheme="majorHAnsi" w:hAnsiTheme="majorHAnsi" w:cs="Calibri"/>
                <w:b/>
                <w:sz w:val="18"/>
                <w:szCs w:val="18"/>
              </w:rPr>
            </w:pPr>
            <w:r w:rsidRPr="00EC1A46">
              <w:rPr>
                <w:rFonts w:asciiTheme="majorHAnsi" w:hAnsiTheme="majorHAnsi" w:cs="Calibri"/>
                <w:b/>
                <w:color w:val="auto"/>
                <w:sz w:val="18"/>
                <w:szCs w:val="18"/>
              </w:rPr>
              <w:t>FR 2</w:t>
            </w:r>
            <w:r w:rsidR="00D562B4">
              <w:rPr>
                <w:rFonts w:asciiTheme="majorHAnsi" w:hAnsiTheme="majorHAnsi" w:cs="Calibri"/>
                <w:b/>
                <w:color w:val="auto"/>
                <w:sz w:val="18"/>
                <w:szCs w:val="18"/>
              </w:rPr>
              <w:t>7</w:t>
            </w:r>
          </w:p>
        </w:tc>
        <w:tc>
          <w:tcPr>
            <w:tcW w:w="1980" w:type="dxa"/>
            <w:shd w:val="clear" w:color="auto" w:fill="auto"/>
            <w:vAlign w:val="center"/>
          </w:tcPr>
          <w:p w:rsidR="00FD037C" w:rsidRPr="00EC1A46" w:rsidRDefault="00FD037C" w:rsidP="00EC1A46">
            <w:pPr>
              <w:ind w:right="0"/>
              <w:rPr>
                <w:rFonts w:asciiTheme="majorHAnsi" w:hAnsiTheme="majorHAnsi" w:cs="Calibri"/>
                <w:color w:val="auto"/>
                <w:sz w:val="22"/>
                <w:szCs w:val="22"/>
              </w:rPr>
            </w:pPr>
            <w:r w:rsidRPr="00EC1A46">
              <w:rPr>
                <w:rFonts w:asciiTheme="majorHAnsi" w:hAnsiTheme="majorHAnsi" w:cs="Calibri"/>
                <w:color w:val="auto"/>
                <w:sz w:val="22"/>
                <w:szCs w:val="22"/>
              </w:rPr>
              <w:t>End Key</w:t>
            </w:r>
          </w:p>
        </w:tc>
        <w:tc>
          <w:tcPr>
            <w:tcW w:w="4050" w:type="dxa"/>
            <w:shd w:val="clear" w:color="auto" w:fill="auto"/>
          </w:tcPr>
          <w:p w:rsidR="00FD037C" w:rsidRPr="00EC1A46" w:rsidRDefault="00FD037C" w:rsidP="00EC1A46">
            <w:pPr>
              <w:ind w:right="0"/>
              <w:rPr>
                <w:rFonts w:asciiTheme="majorHAnsi" w:hAnsiTheme="majorHAnsi" w:cs="Calibri"/>
                <w:color w:val="auto"/>
                <w:sz w:val="22"/>
                <w:szCs w:val="22"/>
              </w:rPr>
            </w:pPr>
            <w:r w:rsidRPr="00EC1A46">
              <w:rPr>
                <w:rFonts w:asciiTheme="majorHAnsi" w:hAnsiTheme="majorHAnsi" w:cs="Calibri"/>
                <w:color w:val="auto"/>
                <w:sz w:val="22"/>
                <w:szCs w:val="22"/>
              </w:rPr>
              <w:t>Verify the End Key navigates the user to native OEM screen</w:t>
            </w:r>
          </w:p>
        </w:tc>
        <w:tc>
          <w:tcPr>
            <w:tcW w:w="3240" w:type="dxa"/>
          </w:tcPr>
          <w:p w:rsidR="00FD037C" w:rsidRPr="00EC1A46" w:rsidRDefault="00FD037C" w:rsidP="002967FB">
            <w:pPr>
              <w:ind w:right="0"/>
              <w:rPr>
                <w:rFonts w:asciiTheme="majorHAnsi" w:hAnsiTheme="majorHAnsi" w:cs="Calibri"/>
                <w:color w:val="auto"/>
                <w:sz w:val="22"/>
                <w:szCs w:val="22"/>
              </w:rPr>
            </w:pPr>
            <w:r w:rsidRPr="00EC1A46">
              <w:rPr>
                <w:rFonts w:asciiTheme="majorHAnsi" w:hAnsiTheme="majorHAnsi"/>
                <w:sz w:val="22"/>
                <w:szCs w:val="22"/>
              </w:rPr>
              <w:t>The End Key should navigate the user to native OEM screen</w:t>
            </w:r>
          </w:p>
        </w:tc>
      </w:tr>
      <w:tr w:rsidR="00FD037C" w:rsidRPr="00B80B70" w:rsidTr="00EC1A46">
        <w:tc>
          <w:tcPr>
            <w:tcW w:w="990" w:type="dxa"/>
            <w:shd w:val="clear" w:color="auto" w:fill="auto"/>
            <w:vAlign w:val="center"/>
          </w:tcPr>
          <w:p w:rsidR="00FD037C" w:rsidRPr="00EC1A46" w:rsidRDefault="00CA6BDB" w:rsidP="00EC1A46">
            <w:pPr>
              <w:tabs>
                <w:tab w:val="clear" w:pos="720"/>
                <w:tab w:val="left" w:pos="589"/>
              </w:tabs>
              <w:ind w:left="72" w:right="-156"/>
              <w:rPr>
                <w:rFonts w:asciiTheme="majorHAnsi" w:hAnsiTheme="majorHAnsi" w:cs="Calibri"/>
                <w:b/>
                <w:sz w:val="18"/>
                <w:szCs w:val="18"/>
              </w:rPr>
            </w:pPr>
            <w:r w:rsidRPr="00EC1A46">
              <w:rPr>
                <w:rFonts w:asciiTheme="majorHAnsi" w:hAnsiTheme="majorHAnsi" w:cs="Calibri"/>
                <w:b/>
                <w:color w:val="auto"/>
                <w:sz w:val="18"/>
                <w:szCs w:val="18"/>
              </w:rPr>
              <w:t>FR 2</w:t>
            </w:r>
            <w:r w:rsidR="00D562B4">
              <w:rPr>
                <w:rFonts w:asciiTheme="majorHAnsi" w:hAnsiTheme="majorHAnsi" w:cs="Calibri"/>
                <w:b/>
                <w:color w:val="auto"/>
                <w:sz w:val="18"/>
                <w:szCs w:val="18"/>
              </w:rPr>
              <w:t>8</w:t>
            </w:r>
          </w:p>
        </w:tc>
        <w:tc>
          <w:tcPr>
            <w:tcW w:w="1980" w:type="dxa"/>
            <w:shd w:val="clear" w:color="auto" w:fill="auto"/>
            <w:vAlign w:val="center"/>
          </w:tcPr>
          <w:p w:rsidR="00FD037C" w:rsidRPr="00EC1A46" w:rsidRDefault="00FD037C" w:rsidP="00EC1A46">
            <w:pPr>
              <w:ind w:right="0"/>
              <w:rPr>
                <w:rFonts w:asciiTheme="majorHAnsi" w:hAnsiTheme="majorHAnsi" w:cs="Calibri"/>
                <w:color w:val="auto"/>
                <w:sz w:val="22"/>
                <w:szCs w:val="22"/>
              </w:rPr>
            </w:pPr>
            <w:r w:rsidRPr="00EC1A46">
              <w:rPr>
                <w:rFonts w:asciiTheme="majorHAnsi" w:hAnsiTheme="majorHAnsi" w:cs="Calibri"/>
                <w:color w:val="auto"/>
                <w:sz w:val="22"/>
                <w:szCs w:val="22"/>
              </w:rPr>
              <w:t>Visual Feedback</w:t>
            </w:r>
          </w:p>
        </w:tc>
        <w:tc>
          <w:tcPr>
            <w:tcW w:w="4050" w:type="dxa"/>
            <w:shd w:val="clear" w:color="auto" w:fill="auto"/>
          </w:tcPr>
          <w:p w:rsidR="00FD037C" w:rsidRPr="00EC1A46" w:rsidRDefault="00FD037C" w:rsidP="00EC1A46">
            <w:pPr>
              <w:ind w:right="0"/>
              <w:rPr>
                <w:rFonts w:asciiTheme="majorHAnsi" w:hAnsiTheme="majorHAnsi" w:cs="Calibri"/>
                <w:color w:val="auto"/>
                <w:sz w:val="22"/>
                <w:szCs w:val="22"/>
              </w:rPr>
            </w:pPr>
            <w:r w:rsidRPr="00EC1A46">
              <w:rPr>
                <w:rFonts w:asciiTheme="majorHAnsi" w:hAnsiTheme="majorHAnsi" w:cs="Calibri"/>
                <w:color w:val="auto"/>
                <w:sz w:val="22"/>
                <w:szCs w:val="22"/>
              </w:rPr>
              <w:t>Verify that there is visual feedback when response to any action takes more than 5 sec.</w:t>
            </w:r>
          </w:p>
        </w:tc>
        <w:tc>
          <w:tcPr>
            <w:tcW w:w="3240" w:type="dxa"/>
          </w:tcPr>
          <w:p w:rsidR="00FD037C" w:rsidRPr="00EC1A46" w:rsidRDefault="00FD037C" w:rsidP="002967FB">
            <w:pPr>
              <w:ind w:right="0"/>
              <w:rPr>
                <w:rFonts w:asciiTheme="majorHAnsi" w:hAnsiTheme="majorHAnsi" w:cs="Calibri"/>
                <w:color w:val="auto"/>
                <w:sz w:val="22"/>
                <w:szCs w:val="22"/>
              </w:rPr>
            </w:pPr>
            <w:r w:rsidRPr="00EC1A46">
              <w:rPr>
                <w:rFonts w:asciiTheme="majorHAnsi" w:hAnsiTheme="majorHAnsi"/>
                <w:sz w:val="22"/>
                <w:szCs w:val="22"/>
              </w:rPr>
              <w:t>There should be visual feedback when response to any action takes more than 5 sec.</w:t>
            </w:r>
          </w:p>
        </w:tc>
      </w:tr>
      <w:tr w:rsidR="00FD037C" w:rsidRPr="00B80B70" w:rsidTr="00EC1A46">
        <w:tc>
          <w:tcPr>
            <w:tcW w:w="990" w:type="dxa"/>
            <w:shd w:val="clear" w:color="auto" w:fill="auto"/>
            <w:vAlign w:val="center"/>
          </w:tcPr>
          <w:p w:rsidR="00FD037C" w:rsidRPr="00EC1A46" w:rsidRDefault="00CA6BDB" w:rsidP="00EC1A46">
            <w:pPr>
              <w:tabs>
                <w:tab w:val="clear" w:pos="720"/>
                <w:tab w:val="left" w:pos="589"/>
              </w:tabs>
              <w:ind w:left="72" w:right="-156"/>
              <w:rPr>
                <w:rFonts w:asciiTheme="majorHAnsi" w:hAnsiTheme="majorHAnsi" w:cs="Calibri"/>
                <w:b/>
                <w:sz w:val="18"/>
                <w:szCs w:val="18"/>
              </w:rPr>
            </w:pPr>
            <w:r w:rsidRPr="00EC1A46">
              <w:rPr>
                <w:rFonts w:asciiTheme="majorHAnsi" w:hAnsiTheme="majorHAnsi" w:cs="Calibri"/>
                <w:b/>
                <w:color w:val="auto"/>
                <w:sz w:val="18"/>
                <w:szCs w:val="18"/>
              </w:rPr>
              <w:t>FR 2</w:t>
            </w:r>
            <w:r w:rsidR="00D562B4">
              <w:rPr>
                <w:rFonts w:asciiTheme="majorHAnsi" w:hAnsiTheme="majorHAnsi" w:cs="Calibri"/>
                <w:b/>
                <w:color w:val="auto"/>
                <w:sz w:val="18"/>
                <w:szCs w:val="18"/>
              </w:rPr>
              <w:t>9</w:t>
            </w:r>
          </w:p>
        </w:tc>
        <w:tc>
          <w:tcPr>
            <w:tcW w:w="1980" w:type="dxa"/>
            <w:shd w:val="clear" w:color="auto" w:fill="auto"/>
            <w:vAlign w:val="center"/>
          </w:tcPr>
          <w:p w:rsidR="00FD037C" w:rsidRPr="00EC1A46" w:rsidRDefault="00FD037C" w:rsidP="00EC1A46">
            <w:pPr>
              <w:ind w:right="0"/>
              <w:rPr>
                <w:rFonts w:asciiTheme="majorHAnsi" w:hAnsiTheme="majorHAnsi" w:cs="Calibri"/>
                <w:color w:val="auto"/>
                <w:sz w:val="22"/>
                <w:szCs w:val="22"/>
              </w:rPr>
            </w:pPr>
            <w:r w:rsidRPr="00EC1A46">
              <w:rPr>
                <w:rFonts w:asciiTheme="majorHAnsi" w:hAnsiTheme="majorHAnsi" w:cs="Calibri"/>
                <w:color w:val="auto"/>
                <w:sz w:val="22"/>
                <w:szCs w:val="22"/>
              </w:rPr>
              <w:t>Continual Keypad Entry</w:t>
            </w:r>
          </w:p>
        </w:tc>
        <w:tc>
          <w:tcPr>
            <w:tcW w:w="4050" w:type="dxa"/>
            <w:shd w:val="clear" w:color="auto" w:fill="auto"/>
          </w:tcPr>
          <w:p w:rsidR="00FD037C" w:rsidRPr="00EC1A46" w:rsidRDefault="00FD037C" w:rsidP="00EC1A46">
            <w:pPr>
              <w:ind w:right="0"/>
              <w:rPr>
                <w:rFonts w:asciiTheme="majorHAnsi" w:hAnsiTheme="majorHAnsi" w:cs="Calibri"/>
                <w:color w:val="auto"/>
                <w:sz w:val="22"/>
                <w:szCs w:val="22"/>
              </w:rPr>
            </w:pPr>
            <w:r w:rsidRPr="00EC1A46">
              <w:rPr>
                <w:rFonts w:asciiTheme="majorHAnsi" w:hAnsiTheme="majorHAnsi" w:cs="Calibri"/>
                <w:color w:val="auto"/>
                <w:sz w:val="22"/>
                <w:szCs w:val="22"/>
              </w:rPr>
              <w:t>Verify that continual key pad entry do not cause any problem in the application</w:t>
            </w:r>
          </w:p>
        </w:tc>
        <w:tc>
          <w:tcPr>
            <w:tcW w:w="3240" w:type="dxa"/>
          </w:tcPr>
          <w:p w:rsidR="00FD037C" w:rsidRPr="00EC1A46" w:rsidRDefault="00FD037C" w:rsidP="002967FB">
            <w:pPr>
              <w:ind w:right="0"/>
              <w:rPr>
                <w:rFonts w:asciiTheme="majorHAnsi" w:hAnsiTheme="majorHAnsi" w:cs="Calibri"/>
                <w:color w:val="auto"/>
                <w:sz w:val="22"/>
                <w:szCs w:val="22"/>
              </w:rPr>
            </w:pPr>
            <w:r w:rsidRPr="00EC1A46">
              <w:rPr>
                <w:rFonts w:asciiTheme="majorHAnsi" w:hAnsiTheme="majorHAnsi"/>
                <w:sz w:val="22"/>
                <w:szCs w:val="22"/>
              </w:rPr>
              <w:t>Continual key pad entry should not cause any problem in the application</w:t>
            </w:r>
          </w:p>
        </w:tc>
      </w:tr>
      <w:tr w:rsidR="00FD037C" w:rsidRPr="00B80B70" w:rsidTr="00EC1A46">
        <w:tc>
          <w:tcPr>
            <w:tcW w:w="990" w:type="dxa"/>
            <w:shd w:val="clear" w:color="auto" w:fill="auto"/>
            <w:vAlign w:val="center"/>
          </w:tcPr>
          <w:p w:rsidR="00FD037C" w:rsidRPr="00EC1A46" w:rsidRDefault="00CA6BDB" w:rsidP="00EC1A46">
            <w:pPr>
              <w:tabs>
                <w:tab w:val="clear" w:pos="720"/>
                <w:tab w:val="left" w:pos="589"/>
              </w:tabs>
              <w:ind w:left="72" w:right="-156"/>
              <w:rPr>
                <w:rFonts w:asciiTheme="majorHAnsi" w:hAnsiTheme="majorHAnsi" w:cs="Calibri"/>
                <w:b/>
                <w:sz w:val="18"/>
                <w:szCs w:val="18"/>
              </w:rPr>
            </w:pPr>
            <w:r w:rsidRPr="00EC1A46">
              <w:rPr>
                <w:rFonts w:asciiTheme="majorHAnsi" w:hAnsiTheme="majorHAnsi" w:cs="Calibri"/>
                <w:b/>
                <w:color w:val="auto"/>
                <w:sz w:val="18"/>
                <w:szCs w:val="18"/>
              </w:rPr>
              <w:t xml:space="preserve">FR </w:t>
            </w:r>
            <w:r w:rsidR="00D562B4">
              <w:rPr>
                <w:rFonts w:asciiTheme="majorHAnsi" w:hAnsiTheme="majorHAnsi" w:cs="Calibri"/>
                <w:b/>
                <w:color w:val="auto"/>
                <w:sz w:val="18"/>
                <w:szCs w:val="18"/>
              </w:rPr>
              <w:t>30</w:t>
            </w:r>
          </w:p>
        </w:tc>
        <w:tc>
          <w:tcPr>
            <w:tcW w:w="1980" w:type="dxa"/>
            <w:shd w:val="clear" w:color="auto" w:fill="auto"/>
            <w:vAlign w:val="center"/>
          </w:tcPr>
          <w:p w:rsidR="00FD037C" w:rsidRPr="00EC1A46" w:rsidRDefault="00FD037C" w:rsidP="00EC1A46">
            <w:pPr>
              <w:ind w:right="0"/>
              <w:rPr>
                <w:rFonts w:asciiTheme="majorHAnsi" w:hAnsiTheme="majorHAnsi" w:cs="Calibri"/>
                <w:color w:val="auto"/>
                <w:sz w:val="22"/>
                <w:szCs w:val="22"/>
              </w:rPr>
            </w:pPr>
            <w:r w:rsidRPr="00EC1A46">
              <w:rPr>
                <w:rFonts w:asciiTheme="majorHAnsi" w:hAnsiTheme="majorHAnsi" w:cs="Calibri"/>
                <w:color w:val="auto"/>
                <w:sz w:val="22"/>
                <w:szCs w:val="22"/>
              </w:rPr>
              <w:t>Keypad activation</w:t>
            </w:r>
          </w:p>
        </w:tc>
        <w:tc>
          <w:tcPr>
            <w:tcW w:w="4050" w:type="dxa"/>
            <w:shd w:val="clear" w:color="auto" w:fill="auto"/>
          </w:tcPr>
          <w:p w:rsidR="00FD037C" w:rsidRPr="00EC1A46" w:rsidRDefault="00FD037C" w:rsidP="00EC1A46">
            <w:pPr>
              <w:ind w:right="0"/>
              <w:rPr>
                <w:rFonts w:asciiTheme="majorHAnsi" w:hAnsiTheme="majorHAnsi" w:cs="Calibri"/>
                <w:color w:val="auto"/>
                <w:sz w:val="22"/>
                <w:szCs w:val="22"/>
              </w:rPr>
            </w:pPr>
            <w:r w:rsidRPr="00EC1A46">
              <w:rPr>
                <w:rFonts w:asciiTheme="majorHAnsi" w:hAnsiTheme="majorHAnsi" w:cs="Calibri"/>
                <w:color w:val="auto"/>
                <w:sz w:val="22"/>
                <w:szCs w:val="22"/>
              </w:rPr>
              <w:t xml:space="preserve">Verify that the keypad is activated </w:t>
            </w:r>
            <w:r w:rsidRPr="00EC1A46">
              <w:rPr>
                <w:rFonts w:asciiTheme="majorHAnsi" w:hAnsiTheme="majorHAnsi" w:cs="Calibri"/>
                <w:color w:val="auto"/>
                <w:sz w:val="22"/>
                <w:szCs w:val="22"/>
              </w:rPr>
              <w:lastRenderedPageBreak/>
              <w:t>whenever user input is required.</w:t>
            </w:r>
          </w:p>
        </w:tc>
        <w:tc>
          <w:tcPr>
            <w:tcW w:w="3240" w:type="dxa"/>
          </w:tcPr>
          <w:p w:rsidR="00FD037C" w:rsidRPr="00EC1A46" w:rsidRDefault="00FD037C" w:rsidP="002967FB">
            <w:pPr>
              <w:ind w:right="0"/>
              <w:rPr>
                <w:rFonts w:asciiTheme="majorHAnsi" w:hAnsiTheme="majorHAnsi" w:cs="Calibri"/>
                <w:color w:val="auto"/>
                <w:sz w:val="22"/>
                <w:szCs w:val="22"/>
              </w:rPr>
            </w:pPr>
            <w:r w:rsidRPr="00EC1A46">
              <w:rPr>
                <w:rFonts w:asciiTheme="majorHAnsi" w:hAnsiTheme="majorHAnsi"/>
                <w:sz w:val="22"/>
                <w:szCs w:val="22"/>
              </w:rPr>
              <w:lastRenderedPageBreak/>
              <w:t xml:space="preserve">Keypad should be activated </w:t>
            </w:r>
            <w:r w:rsidRPr="00EC1A46">
              <w:rPr>
                <w:rFonts w:asciiTheme="majorHAnsi" w:hAnsiTheme="majorHAnsi"/>
                <w:sz w:val="22"/>
                <w:szCs w:val="22"/>
              </w:rPr>
              <w:lastRenderedPageBreak/>
              <w:t>whenever any input in form of characters is required in the application</w:t>
            </w:r>
          </w:p>
        </w:tc>
      </w:tr>
      <w:tr w:rsidR="00FD037C" w:rsidRPr="00B80B70" w:rsidTr="00EC1A46">
        <w:tc>
          <w:tcPr>
            <w:tcW w:w="990" w:type="dxa"/>
            <w:shd w:val="clear" w:color="auto" w:fill="auto"/>
            <w:vAlign w:val="center"/>
          </w:tcPr>
          <w:p w:rsidR="00FD037C" w:rsidRPr="00EC1A46" w:rsidRDefault="00CA6BDB" w:rsidP="00EC1A46">
            <w:pPr>
              <w:tabs>
                <w:tab w:val="clear" w:pos="720"/>
                <w:tab w:val="left" w:pos="589"/>
              </w:tabs>
              <w:ind w:left="72" w:right="-156"/>
              <w:rPr>
                <w:rFonts w:asciiTheme="majorHAnsi" w:hAnsiTheme="majorHAnsi" w:cs="Calibri"/>
                <w:b/>
                <w:sz w:val="18"/>
                <w:szCs w:val="18"/>
              </w:rPr>
            </w:pPr>
            <w:r w:rsidRPr="00EC1A46">
              <w:rPr>
                <w:rFonts w:asciiTheme="majorHAnsi" w:hAnsiTheme="majorHAnsi" w:cs="Calibri"/>
                <w:b/>
                <w:color w:val="auto"/>
                <w:sz w:val="18"/>
                <w:szCs w:val="18"/>
              </w:rPr>
              <w:lastRenderedPageBreak/>
              <w:t>FR 3</w:t>
            </w:r>
            <w:r w:rsidR="00D562B4">
              <w:rPr>
                <w:rFonts w:asciiTheme="majorHAnsi" w:hAnsiTheme="majorHAnsi" w:cs="Calibri"/>
                <w:b/>
                <w:color w:val="auto"/>
                <w:sz w:val="18"/>
                <w:szCs w:val="18"/>
              </w:rPr>
              <w:t>1</w:t>
            </w:r>
          </w:p>
        </w:tc>
        <w:tc>
          <w:tcPr>
            <w:tcW w:w="1980" w:type="dxa"/>
            <w:shd w:val="clear" w:color="auto" w:fill="auto"/>
            <w:vAlign w:val="center"/>
          </w:tcPr>
          <w:p w:rsidR="00FD037C" w:rsidRPr="00EC1A46" w:rsidRDefault="00FD037C" w:rsidP="00EC1A46">
            <w:pPr>
              <w:ind w:right="0"/>
              <w:rPr>
                <w:rFonts w:asciiTheme="majorHAnsi" w:hAnsiTheme="majorHAnsi" w:cs="Calibri"/>
                <w:color w:val="auto"/>
                <w:sz w:val="22"/>
                <w:szCs w:val="22"/>
              </w:rPr>
            </w:pPr>
            <w:r w:rsidRPr="00EC1A46">
              <w:rPr>
                <w:rFonts w:asciiTheme="majorHAnsi" w:hAnsiTheme="majorHAnsi" w:cs="Calibri"/>
                <w:color w:val="auto"/>
                <w:sz w:val="22"/>
                <w:szCs w:val="22"/>
              </w:rPr>
              <w:t>Exit Application</w:t>
            </w:r>
          </w:p>
        </w:tc>
        <w:tc>
          <w:tcPr>
            <w:tcW w:w="4050" w:type="dxa"/>
            <w:shd w:val="clear" w:color="auto" w:fill="auto"/>
          </w:tcPr>
          <w:p w:rsidR="00FD037C" w:rsidRPr="00EC1A46" w:rsidRDefault="00FD037C" w:rsidP="00EC1A46">
            <w:pPr>
              <w:ind w:right="0"/>
              <w:rPr>
                <w:rFonts w:asciiTheme="majorHAnsi" w:hAnsiTheme="majorHAnsi" w:cs="Calibri"/>
                <w:color w:val="auto"/>
                <w:sz w:val="22"/>
                <w:szCs w:val="22"/>
              </w:rPr>
            </w:pPr>
            <w:r w:rsidRPr="00EC1A46">
              <w:rPr>
                <w:rFonts w:asciiTheme="majorHAnsi" w:hAnsiTheme="majorHAnsi" w:cs="Calibri"/>
                <w:color w:val="auto"/>
                <w:sz w:val="22"/>
                <w:szCs w:val="22"/>
              </w:rPr>
              <w:t>Verify that the user is able to exit from the application with every form of exit modes like Flap, Slider, Endkey or Exit options in application and from any point.</w:t>
            </w:r>
          </w:p>
        </w:tc>
        <w:tc>
          <w:tcPr>
            <w:tcW w:w="3240" w:type="dxa"/>
          </w:tcPr>
          <w:p w:rsidR="00FD037C" w:rsidRPr="00EC1A46" w:rsidRDefault="00FD037C" w:rsidP="002967FB">
            <w:pPr>
              <w:ind w:right="0"/>
              <w:rPr>
                <w:rFonts w:asciiTheme="majorHAnsi" w:hAnsiTheme="majorHAnsi" w:cs="Calibri"/>
                <w:color w:val="auto"/>
                <w:sz w:val="22"/>
                <w:szCs w:val="22"/>
              </w:rPr>
            </w:pPr>
            <w:r w:rsidRPr="00EC1A46">
              <w:rPr>
                <w:rFonts w:asciiTheme="majorHAnsi" w:hAnsiTheme="majorHAnsi"/>
                <w:sz w:val="22"/>
                <w:szCs w:val="22"/>
              </w:rPr>
              <w:t>User should be able to exit from the application with every form of exit modes like Flap, Slider, Endkey or Exit options in application and from any point.</w:t>
            </w:r>
          </w:p>
        </w:tc>
      </w:tr>
      <w:tr w:rsidR="00FD037C" w:rsidRPr="00B80B70" w:rsidTr="00EC1A46">
        <w:tc>
          <w:tcPr>
            <w:tcW w:w="990" w:type="dxa"/>
            <w:shd w:val="clear" w:color="auto" w:fill="auto"/>
            <w:vAlign w:val="center"/>
          </w:tcPr>
          <w:p w:rsidR="00FD037C" w:rsidRPr="00EC1A46" w:rsidRDefault="00CA6BDB" w:rsidP="00EC1A46">
            <w:pPr>
              <w:tabs>
                <w:tab w:val="clear" w:pos="720"/>
                <w:tab w:val="left" w:pos="589"/>
              </w:tabs>
              <w:ind w:left="72" w:right="-156"/>
              <w:rPr>
                <w:rFonts w:asciiTheme="majorHAnsi" w:hAnsiTheme="majorHAnsi" w:cs="Calibri"/>
                <w:b/>
                <w:sz w:val="18"/>
                <w:szCs w:val="18"/>
              </w:rPr>
            </w:pPr>
            <w:r w:rsidRPr="00EC1A46">
              <w:rPr>
                <w:rFonts w:asciiTheme="majorHAnsi" w:hAnsiTheme="majorHAnsi" w:cs="Calibri"/>
                <w:b/>
                <w:color w:val="auto"/>
                <w:sz w:val="18"/>
                <w:szCs w:val="18"/>
              </w:rPr>
              <w:t>FR 3</w:t>
            </w:r>
            <w:r w:rsidR="00D562B4">
              <w:rPr>
                <w:rFonts w:asciiTheme="majorHAnsi" w:hAnsiTheme="majorHAnsi" w:cs="Calibri"/>
                <w:b/>
                <w:color w:val="auto"/>
                <w:sz w:val="18"/>
                <w:szCs w:val="18"/>
              </w:rPr>
              <w:t>2</w:t>
            </w:r>
          </w:p>
        </w:tc>
        <w:tc>
          <w:tcPr>
            <w:tcW w:w="1980" w:type="dxa"/>
            <w:shd w:val="clear" w:color="auto" w:fill="auto"/>
            <w:vAlign w:val="center"/>
          </w:tcPr>
          <w:p w:rsidR="00FD037C" w:rsidRPr="00EC1A46" w:rsidRDefault="00FD037C" w:rsidP="00EC1A46">
            <w:pPr>
              <w:ind w:right="0"/>
              <w:rPr>
                <w:rFonts w:asciiTheme="majorHAnsi" w:hAnsiTheme="majorHAnsi" w:cs="Calibri"/>
                <w:color w:val="auto"/>
                <w:sz w:val="22"/>
                <w:szCs w:val="22"/>
              </w:rPr>
            </w:pPr>
            <w:r w:rsidRPr="00EC1A46">
              <w:rPr>
                <w:rFonts w:asciiTheme="majorHAnsi" w:hAnsiTheme="majorHAnsi" w:cs="Calibri"/>
                <w:color w:val="auto"/>
                <w:sz w:val="22"/>
                <w:szCs w:val="22"/>
              </w:rPr>
              <w:t>Charger Effect</w:t>
            </w:r>
          </w:p>
        </w:tc>
        <w:tc>
          <w:tcPr>
            <w:tcW w:w="4050" w:type="dxa"/>
            <w:shd w:val="clear" w:color="auto" w:fill="auto"/>
          </w:tcPr>
          <w:p w:rsidR="00FD037C" w:rsidRPr="00EC1A46" w:rsidRDefault="00FD037C" w:rsidP="00EC1A46">
            <w:pPr>
              <w:ind w:right="0"/>
              <w:rPr>
                <w:rFonts w:asciiTheme="majorHAnsi" w:hAnsiTheme="majorHAnsi" w:cs="Calibri"/>
                <w:color w:val="auto"/>
                <w:sz w:val="22"/>
                <w:szCs w:val="22"/>
              </w:rPr>
            </w:pPr>
            <w:r w:rsidRPr="00EC1A46">
              <w:rPr>
                <w:rFonts w:asciiTheme="majorHAnsi" w:hAnsiTheme="majorHAnsi" w:cs="Calibri"/>
                <w:color w:val="auto"/>
                <w:sz w:val="22"/>
                <w:szCs w:val="22"/>
              </w:rPr>
              <w:t>Verify that when application is running, inserting or removing the charger do not cause any problem and proper message is displayed when charger is inserted in the device.</w:t>
            </w:r>
          </w:p>
        </w:tc>
        <w:tc>
          <w:tcPr>
            <w:tcW w:w="3240" w:type="dxa"/>
          </w:tcPr>
          <w:p w:rsidR="00FD037C" w:rsidRPr="00EC1A46" w:rsidRDefault="00FD037C" w:rsidP="002967FB">
            <w:pPr>
              <w:ind w:right="0"/>
              <w:rPr>
                <w:rFonts w:asciiTheme="majorHAnsi" w:hAnsiTheme="majorHAnsi" w:cs="Calibri"/>
                <w:color w:val="auto"/>
                <w:sz w:val="22"/>
                <w:szCs w:val="22"/>
              </w:rPr>
            </w:pPr>
            <w:r w:rsidRPr="00EC1A46">
              <w:rPr>
                <w:rFonts w:asciiTheme="majorHAnsi" w:hAnsiTheme="majorHAnsi"/>
                <w:sz w:val="22"/>
                <w:szCs w:val="22"/>
              </w:rPr>
              <w:t>When application is running, inserting or removing the charger should not cause any problem and proper message should be displayed when charger is inserted in the device.</w:t>
            </w:r>
          </w:p>
        </w:tc>
      </w:tr>
      <w:tr w:rsidR="00FD037C" w:rsidRPr="00B80B70" w:rsidTr="00EC1A46">
        <w:tc>
          <w:tcPr>
            <w:tcW w:w="990" w:type="dxa"/>
            <w:shd w:val="clear" w:color="auto" w:fill="auto"/>
            <w:vAlign w:val="center"/>
          </w:tcPr>
          <w:p w:rsidR="00FD037C" w:rsidRPr="00EC1A46" w:rsidRDefault="00CA6BDB" w:rsidP="00EC1A46">
            <w:pPr>
              <w:tabs>
                <w:tab w:val="clear" w:pos="720"/>
                <w:tab w:val="left" w:pos="589"/>
              </w:tabs>
              <w:ind w:left="72" w:right="-156"/>
              <w:rPr>
                <w:rFonts w:asciiTheme="majorHAnsi" w:hAnsiTheme="majorHAnsi" w:cs="Calibri"/>
                <w:b/>
                <w:sz w:val="18"/>
                <w:szCs w:val="18"/>
              </w:rPr>
            </w:pPr>
            <w:r w:rsidRPr="00EC1A46">
              <w:rPr>
                <w:rFonts w:asciiTheme="majorHAnsi" w:hAnsiTheme="majorHAnsi" w:cs="Calibri"/>
                <w:b/>
                <w:color w:val="auto"/>
                <w:sz w:val="18"/>
                <w:szCs w:val="18"/>
              </w:rPr>
              <w:t>FR 3</w:t>
            </w:r>
            <w:r w:rsidR="00D562B4">
              <w:rPr>
                <w:rFonts w:asciiTheme="majorHAnsi" w:hAnsiTheme="majorHAnsi" w:cs="Calibri"/>
                <w:b/>
                <w:color w:val="auto"/>
                <w:sz w:val="18"/>
                <w:szCs w:val="18"/>
              </w:rPr>
              <w:t>3</w:t>
            </w:r>
          </w:p>
        </w:tc>
        <w:tc>
          <w:tcPr>
            <w:tcW w:w="1980" w:type="dxa"/>
            <w:shd w:val="clear" w:color="auto" w:fill="auto"/>
            <w:vAlign w:val="center"/>
          </w:tcPr>
          <w:p w:rsidR="00FD037C" w:rsidRPr="00EC1A46" w:rsidRDefault="00FD037C" w:rsidP="00EC1A46">
            <w:pPr>
              <w:ind w:right="0"/>
              <w:rPr>
                <w:rFonts w:asciiTheme="majorHAnsi" w:hAnsiTheme="majorHAnsi" w:cs="Calibri"/>
                <w:color w:val="auto"/>
                <w:sz w:val="22"/>
                <w:szCs w:val="22"/>
              </w:rPr>
            </w:pPr>
            <w:r w:rsidRPr="00EC1A46">
              <w:rPr>
                <w:rFonts w:asciiTheme="majorHAnsi" w:hAnsiTheme="majorHAnsi" w:cs="Calibri"/>
                <w:color w:val="auto"/>
                <w:sz w:val="22"/>
                <w:szCs w:val="22"/>
              </w:rPr>
              <w:t>Low Battery</w:t>
            </w:r>
          </w:p>
        </w:tc>
        <w:tc>
          <w:tcPr>
            <w:tcW w:w="4050" w:type="dxa"/>
            <w:shd w:val="clear" w:color="auto" w:fill="auto"/>
          </w:tcPr>
          <w:p w:rsidR="00FD037C" w:rsidRPr="00EC1A46" w:rsidRDefault="00FD037C" w:rsidP="00EC1A46">
            <w:pPr>
              <w:ind w:right="0"/>
              <w:rPr>
                <w:rFonts w:asciiTheme="majorHAnsi" w:hAnsiTheme="majorHAnsi" w:cs="Calibri"/>
                <w:color w:val="auto"/>
                <w:sz w:val="22"/>
                <w:szCs w:val="22"/>
              </w:rPr>
            </w:pPr>
            <w:r w:rsidRPr="00EC1A46">
              <w:rPr>
                <w:rFonts w:asciiTheme="majorHAnsi" w:hAnsiTheme="majorHAnsi" w:cs="Calibri"/>
                <w:color w:val="auto"/>
                <w:sz w:val="22"/>
                <w:szCs w:val="22"/>
              </w:rPr>
              <w:t>Verify that when the application is running and battery is low, then proper message is displayed to the user</w:t>
            </w:r>
          </w:p>
        </w:tc>
        <w:tc>
          <w:tcPr>
            <w:tcW w:w="3240" w:type="dxa"/>
          </w:tcPr>
          <w:p w:rsidR="00FD037C" w:rsidRPr="00EC1A46" w:rsidRDefault="00FD037C" w:rsidP="002967FB">
            <w:pPr>
              <w:ind w:right="0"/>
              <w:rPr>
                <w:rFonts w:asciiTheme="majorHAnsi" w:hAnsiTheme="majorHAnsi" w:cs="Calibri"/>
                <w:color w:val="auto"/>
                <w:sz w:val="22"/>
                <w:szCs w:val="22"/>
              </w:rPr>
            </w:pPr>
            <w:r w:rsidRPr="00EC1A46">
              <w:rPr>
                <w:rFonts w:asciiTheme="majorHAnsi" w:hAnsiTheme="majorHAnsi"/>
                <w:sz w:val="22"/>
                <w:szCs w:val="22"/>
              </w:rPr>
              <w:t>When the application is running and battery is low, then proper message should be displayed to the user</w:t>
            </w:r>
          </w:p>
        </w:tc>
      </w:tr>
      <w:tr w:rsidR="00FD037C" w:rsidRPr="00B80B70" w:rsidTr="00EC1A46">
        <w:tc>
          <w:tcPr>
            <w:tcW w:w="990" w:type="dxa"/>
            <w:shd w:val="clear" w:color="auto" w:fill="auto"/>
            <w:vAlign w:val="center"/>
          </w:tcPr>
          <w:p w:rsidR="00FD037C" w:rsidRPr="00EC1A46" w:rsidRDefault="00CA6BDB" w:rsidP="00EC1A46">
            <w:pPr>
              <w:tabs>
                <w:tab w:val="clear" w:pos="720"/>
                <w:tab w:val="left" w:pos="589"/>
              </w:tabs>
              <w:ind w:left="72" w:right="-156"/>
              <w:contextualSpacing/>
              <w:rPr>
                <w:rFonts w:asciiTheme="majorHAnsi" w:hAnsiTheme="majorHAnsi" w:cs="Calibri"/>
                <w:b/>
                <w:sz w:val="18"/>
                <w:szCs w:val="18"/>
              </w:rPr>
            </w:pPr>
            <w:r w:rsidRPr="00EC1A46">
              <w:rPr>
                <w:rFonts w:asciiTheme="majorHAnsi" w:hAnsiTheme="majorHAnsi" w:cs="Calibri"/>
                <w:b/>
                <w:color w:val="auto"/>
                <w:sz w:val="18"/>
                <w:szCs w:val="18"/>
              </w:rPr>
              <w:t>FR 3</w:t>
            </w:r>
            <w:r w:rsidR="00D562B4">
              <w:rPr>
                <w:rFonts w:asciiTheme="majorHAnsi" w:hAnsiTheme="majorHAnsi" w:cs="Calibri"/>
                <w:b/>
                <w:color w:val="auto"/>
                <w:sz w:val="18"/>
                <w:szCs w:val="18"/>
              </w:rPr>
              <w:t>4</w:t>
            </w:r>
          </w:p>
        </w:tc>
        <w:tc>
          <w:tcPr>
            <w:tcW w:w="1980" w:type="dxa"/>
            <w:shd w:val="clear" w:color="auto" w:fill="auto"/>
            <w:vAlign w:val="center"/>
          </w:tcPr>
          <w:p w:rsidR="00FD037C" w:rsidRPr="00EC1A46" w:rsidRDefault="00FD037C" w:rsidP="00EC1A46">
            <w:pPr>
              <w:ind w:right="0"/>
              <w:rPr>
                <w:rFonts w:asciiTheme="majorHAnsi" w:hAnsiTheme="majorHAnsi" w:cs="Calibri"/>
                <w:color w:val="auto"/>
                <w:sz w:val="22"/>
                <w:szCs w:val="22"/>
              </w:rPr>
            </w:pPr>
            <w:r w:rsidRPr="00EC1A46">
              <w:rPr>
                <w:rFonts w:asciiTheme="majorHAnsi" w:hAnsiTheme="majorHAnsi" w:cs="Calibri"/>
                <w:color w:val="auto"/>
                <w:sz w:val="22"/>
                <w:szCs w:val="22"/>
              </w:rPr>
              <w:t>Battery Consumption</w:t>
            </w:r>
          </w:p>
        </w:tc>
        <w:tc>
          <w:tcPr>
            <w:tcW w:w="4050" w:type="dxa"/>
            <w:shd w:val="clear" w:color="auto" w:fill="auto"/>
          </w:tcPr>
          <w:p w:rsidR="00FD037C" w:rsidRPr="00EC1A46" w:rsidRDefault="00FD037C" w:rsidP="00EC1A46">
            <w:pPr>
              <w:ind w:right="0"/>
              <w:rPr>
                <w:rFonts w:asciiTheme="majorHAnsi" w:hAnsiTheme="majorHAnsi" w:cs="Calibri"/>
                <w:color w:val="auto"/>
                <w:sz w:val="22"/>
                <w:szCs w:val="22"/>
              </w:rPr>
            </w:pPr>
            <w:r w:rsidRPr="00EC1A46">
              <w:rPr>
                <w:rFonts w:asciiTheme="majorHAnsi" w:hAnsiTheme="majorHAnsi" w:cs="Calibri"/>
                <w:color w:val="auto"/>
                <w:sz w:val="22"/>
                <w:szCs w:val="22"/>
              </w:rPr>
              <w:t>Verify that the Application does not consume battery excessively</w:t>
            </w:r>
          </w:p>
        </w:tc>
        <w:tc>
          <w:tcPr>
            <w:tcW w:w="3240" w:type="dxa"/>
          </w:tcPr>
          <w:p w:rsidR="00FD037C" w:rsidRPr="00EC1A46" w:rsidRDefault="00FD037C" w:rsidP="002967FB">
            <w:pPr>
              <w:ind w:right="0"/>
              <w:rPr>
                <w:rFonts w:asciiTheme="majorHAnsi" w:hAnsiTheme="majorHAnsi" w:cs="Calibri"/>
                <w:color w:val="auto"/>
                <w:sz w:val="22"/>
                <w:szCs w:val="22"/>
              </w:rPr>
            </w:pPr>
            <w:r w:rsidRPr="00EC1A46">
              <w:rPr>
                <w:rFonts w:asciiTheme="majorHAnsi" w:hAnsiTheme="majorHAnsi"/>
                <w:sz w:val="22"/>
                <w:szCs w:val="22"/>
              </w:rPr>
              <w:t>The application should not consume battery excessively</w:t>
            </w:r>
          </w:p>
        </w:tc>
      </w:tr>
      <w:tr w:rsidR="00FD037C" w:rsidRPr="00B80B70" w:rsidTr="00EC1A46">
        <w:tc>
          <w:tcPr>
            <w:tcW w:w="990" w:type="dxa"/>
            <w:shd w:val="clear" w:color="auto" w:fill="auto"/>
            <w:vAlign w:val="center"/>
          </w:tcPr>
          <w:p w:rsidR="00FD037C" w:rsidRPr="00EC1A46" w:rsidRDefault="00CA6BDB" w:rsidP="00EC1A46">
            <w:pPr>
              <w:tabs>
                <w:tab w:val="clear" w:pos="720"/>
                <w:tab w:val="left" w:pos="589"/>
              </w:tabs>
              <w:ind w:left="72" w:right="-156"/>
              <w:contextualSpacing/>
              <w:rPr>
                <w:rFonts w:asciiTheme="majorHAnsi" w:hAnsiTheme="majorHAnsi" w:cs="Calibri"/>
                <w:b/>
                <w:sz w:val="18"/>
                <w:szCs w:val="18"/>
              </w:rPr>
            </w:pPr>
            <w:r w:rsidRPr="00EC1A46">
              <w:rPr>
                <w:rFonts w:asciiTheme="majorHAnsi" w:hAnsiTheme="majorHAnsi" w:cs="Calibri"/>
                <w:b/>
                <w:color w:val="auto"/>
                <w:sz w:val="18"/>
                <w:szCs w:val="18"/>
              </w:rPr>
              <w:t>FR 3</w:t>
            </w:r>
            <w:r w:rsidR="00D562B4">
              <w:rPr>
                <w:rFonts w:asciiTheme="majorHAnsi" w:hAnsiTheme="majorHAnsi" w:cs="Calibri"/>
                <w:b/>
                <w:color w:val="auto"/>
                <w:sz w:val="18"/>
                <w:szCs w:val="18"/>
              </w:rPr>
              <w:t>5</w:t>
            </w:r>
          </w:p>
        </w:tc>
        <w:tc>
          <w:tcPr>
            <w:tcW w:w="1980" w:type="dxa"/>
            <w:shd w:val="clear" w:color="auto" w:fill="auto"/>
            <w:vAlign w:val="center"/>
          </w:tcPr>
          <w:p w:rsidR="00FD037C" w:rsidRPr="00EC1A46" w:rsidRDefault="00FD037C" w:rsidP="00EC1A46">
            <w:pPr>
              <w:ind w:right="0"/>
              <w:rPr>
                <w:rFonts w:asciiTheme="majorHAnsi" w:hAnsiTheme="majorHAnsi" w:cs="Calibri"/>
                <w:color w:val="auto"/>
                <w:sz w:val="22"/>
                <w:szCs w:val="22"/>
              </w:rPr>
            </w:pPr>
            <w:r w:rsidRPr="00EC1A46">
              <w:rPr>
                <w:rFonts w:asciiTheme="majorHAnsi" w:hAnsiTheme="majorHAnsi" w:cs="Calibri"/>
                <w:color w:val="auto"/>
                <w:sz w:val="22"/>
                <w:szCs w:val="22"/>
              </w:rPr>
              <w:t>Application Start / Restart</w:t>
            </w:r>
          </w:p>
        </w:tc>
        <w:tc>
          <w:tcPr>
            <w:tcW w:w="4050" w:type="dxa"/>
            <w:shd w:val="clear" w:color="auto" w:fill="auto"/>
          </w:tcPr>
          <w:p w:rsidR="00FD037C" w:rsidRPr="00EC1A46" w:rsidRDefault="00FD037C" w:rsidP="00770790">
            <w:pPr>
              <w:pStyle w:val="ListParagraph"/>
              <w:numPr>
                <w:ilvl w:val="0"/>
                <w:numId w:val="16"/>
              </w:numPr>
              <w:spacing w:after="0" w:line="240" w:lineRule="auto"/>
              <w:contextualSpacing/>
              <w:jc w:val="left"/>
              <w:rPr>
                <w:rFonts w:asciiTheme="majorHAnsi" w:hAnsiTheme="majorHAnsi" w:cs="Calibri"/>
                <w:color w:val="auto"/>
                <w:lang w:val="en-US"/>
              </w:rPr>
            </w:pPr>
            <w:r w:rsidRPr="00EC1A46">
              <w:rPr>
                <w:rFonts w:asciiTheme="majorHAnsi" w:hAnsiTheme="majorHAnsi" w:cs="Calibri"/>
                <w:color w:val="auto"/>
                <w:lang w:val="en-US"/>
              </w:rPr>
              <w:t>Find the application icon and select it</w:t>
            </w:r>
          </w:p>
          <w:p w:rsidR="00FD037C" w:rsidRPr="00EC1A46" w:rsidRDefault="00FD037C" w:rsidP="00770790">
            <w:pPr>
              <w:pStyle w:val="ListParagraph"/>
              <w:numPr>
                <w:ilvl w:val="0"/>
                <w:numId w:val="16"/>
              </w:numPr>
              <w:spacing w:after="0" w:line="240" w:lineRule="auto"/>
              <w:contextualSpacing/>
              <w:jc w:val="left"/>
              <w:rPr>
                <w:rFonts w:asciiTheme="majorHAnsi" w:hAnsiTheme="majorHAnsi" w:cs="Calibri"/>
                <w:color w:val="auto"/>
                <w:lang w:val="en-US"/>
              </w:rPr>
            </w:pPr>
            <w:r w:rsidRPr="00EC1A46">
              <w:rPr>
                <w:rFonts w:asciiTheme="majorHAnsi" w:hAnsiTheme="majorHAnsi" w:cs="Calibri"/>
                <w:color w:val="auto"/>
                <w:lang w:val="en-US"/>
              </w:rPr>
              <w:t>Press a button on the device to launch the app.</w:t>
            </w:r>
          </w:p>
          <w:p w:rsidR="00FD037C" w:rsidRPr="00EC1A46" w:rsidRDefault="00FD037C" w:rsidP="00770790">
            <w:pPr>
              <w:pStyle w:val="ListParagraph"/>
              <w:numPr>
                <w:ilvl w:val="0"/>
                <w:numId w:val="16"/>
              </w:numPr>
              <w:spacing w:after="0" w:line="240" w:lineRule="auto"/>
              <w:contextualSpacing/>
              <w:jc w:val="left"/>
              <w:rPr>
                <w:rFonts w:asciiTheme="majorHAnsi" w:hAnsiTheme="majorHAnsi" w:cs="Calibri"/>
                <w:color w:val="auto"/>
                <w:lang w:val="en-US"/>
              </w:rPr>
            </w:pPr>
            <w:r w:rsidRPr="00EC1A46">
              <w:rPr>
                <w:rFonts w:asciiTheme="majorHAnsi" w:hAnsiTheme="majorHAnsi" w:cs="Calibri"/>
                <w:color w:val="auto"/>
                <w:lang w:val="en-US"/>
              </w:rPr>
              <w:t>Observe the application launch in the timeline defined.</w:t>
            </w:r>
          </w:p>
        </w:tc>
        <w:tc>
          <w:tcPr>
            <w:tcW w:w="3240" w:type="dxa"/>
          </w:tcPr>
          <w:p w:rsidR="00FD037C" w:rsidRPr="00EC1A46" w:rsidRDefault="00FD037C" w:rsidP="00EC1A46">
            <w:pPr>
              <w:contextualSpacing/>
              <w:rPr>
                <w:rFonts w:asciiTheme="majorHAnsi" w:hAnsiTheme="majorHAnsi" w:cs="Calibri"/>
                <w:color w:val="auto"/>
              </w:rPr>
            </w:pPr>
            <w:r w:rsidRPr="00EC1A46">
              <w:rPr>
                <w:rFonts w:asciiTheme="majorHAnsi" w:hAnsiTheme="majorHAnsi"/>
                <w:sz w:val="22"/>
                <w:szCs w:val="22"/>
              </w:rPr>
              <w:t>The application must not take more than 10s to start</w:t>
            </w:r>
          </w:p>
        </w:tc>
      </w:tr>
      <w:tr w:rsidR="00FD037C" w:rsidRPr="00B80B70" w:rsidTr="00EC1A46">
        <w:tc>
          <w:tcPr>
            <w:tcW w:w="990" w:type="dxa"/>
            <w:shd w:val="clear" w:color="auto" w:fill="auto"/>
            <w:vAlign w:val="center"/>
          </w:tcPr>
          <w:p w:rsidR="00FD037C" w:rsidRPr="00EC1A46" w:rsidRDefault="00CA6BDB" w:rsidP="00EC1A46">
            <w:pPr>
              <w:tabs>
                <w:tab w:val="clear" w:pos="720"/>
                <w:tab w:val="left" w:pos="589"/>
              </w:tabs>
              <w:ind w:left="72" w:right="-156"/>
              <w:rPr>
                <w:rFonts w:asciiTheme="majorHAnsi" w:hAnsiTheme="majorHAnsi" w:cs="Calibri"/>
                <w:b/>
                <w:sz w:val="18"/>
                <w:szCs w:val="18"/>
              </w:rPr>
            </w:pPr>
            <w:r w:rsidRPr="00EC1A46">
              <w:rPr>
                <w:rFonts w:asciiTheme="majorHAnsi" w:hAnsiTheme="majorHAnsi" w:cs="Calibri"/>
                <w:b/>
                <w:color w:val="auto"/>
                <w:sz w:val="18"/>
                <w:szCs w:val="18"/>
              </w:rPr>
              <w:t>FR 3</w:t>
            </w:r>
            <w:r w:rsidR="00D562B4">
              <w:rPr>
                <w:rFonts w:asciiTheme="majorHAnsi" w:hAnsiTheme="majorHAnsi" w:cs="Calibri"/>
                <w:b/>
                <w:color w:val="auto"/>
                <w:sz w:val="18"/>
                <w:szCs w:val="18"/>
              </w:rPr>
              <w:t>6</w:t>
            </w:r>
          </w:p>
        </w:tc>
        <w:tc>
          <w:tcPr>
            <w:tcW w:w="1980" w:type="dxa"/>
            <w:shd w:val="clear" w:color="auto" w:fill="auto"/>
            <w:vAlign w:val="center"/>
          </w:tcPr>
          <w:p w:rsidR="00FD037C" w:rsidRPr="00EC1A46" w:rsidRDefault="00FD037C" w:rsidP="00EC1A46">
            <w:pPr>
              <w:ind w:right="0"/>
              <w:rPr>
                <w:rFonts w:asciiTheme="majorHAnsi" w:hAnsiTheme="majorHAnsi" w:cs="Calibri"/>
                <w:color w:val="auto"/>
                <w:sz w:val="22"/>
                <w:szCs w:val="22"/>
              </w:rPr>
            </w:pPr>
            <w:r w:rsidRPr="00EC1A46">
              <w:rPr>
                <w:rFonts w:asciiTheme="majorHAnsi" w:hAnsiTheme="majorHAnsi" w:cs="Calibri"/>
                <w:color w:val="auto"/>
                <w:sz w:val="22"/>
                <w:szCs w:val="22"/>
              </w:rPr>
              <w:t>Application Side Effects</w:t>
            </w:r>
          </w:p>
        </w:tc>
        <w:tc>
          <w:tcPr>
            <w:tcW w:w="4050" w:type="dxa"/>
            <w:shd w:val="clear" w:color="auto" w:fill="auto"/>
          </w:tcPr>
          <w:p w:rsidR="00FD037C" w:rsidRPr="00EC1A46" w:rsidRDefault="00FD037C" w:rsidP="00EC1A46">
            <w:pPr>
              <w:ind w:right="0"/>
              <w:rPr>
                <w:rFonts w:asciiTheme="majorHAnsi" w:hAnsiTheme="majorHAnsi" w:cs="Calibri"/>
                <w:color w:val="auto"/>
                <w:sz w:val="22"/>
                <w:szCs w:val="22"/>
              </w:rPr>
            </w:pPr>
            <w:r w:rsidRPr="00EC1A46">
              <w:rPr>
                <w:rFonts w:asciiTheme="majorHAnsi" w:hAnsiTheme="majorHAnsi" w:cs="Calibri"/>
                <w:color w:val="auto"/>
                <w:sz w:val="22"/>
                <w:szCs w:val="22"/>
              </w:rPr>
              <w:t>Make sure that the application is not causing other applications on the device to fail or hamper.</w:t>
            </w:r>
          </w:p>
        </w:tc>
        <w:tc>
          <w:tcPr>
            <w:tcW w:w="3240" w:type="dxa"/>
          </w:tcPr>
          <w:p w:rsidR="00FD037C" w:rsidRPr="00EC1A46" w:rsidRDefault="00FD037C" w:rsidP="002967FB">
            <w:pPr>
              <w:ind w:right="0"/>
              <w:rPr>
                <w:rFonts w:asciiTheme="majorHAnsi" w:hAnsiTheme="majorHAnsi" w:cs="Calibri"/>
                <w:color w:val="auto"/>
                <w:sz w:val="22"/>
                <w:szCs w:val="22"/>
              </w:rPr>
            </w:pPr>
            <w:r w:rsidRPr="00EC1A46">
              <w:rPr>
                <w:rFonts w:asciiTheme="majorHAnsi" w:hAnsiTheme="majorHAnsi"/>
                <w:sz w:val="22"/>
                <w:szCs w:val="22"/>
              </w:rPr>
              <w:t>The application should not cause other applications on the device to fail or hamper</w:t>
            </w:r>
          </w:p>
        </w:tc>
      </w:tr>
    </w:tbl>
    <w:p w:rsidR="002967FB" w:rsidRPr="00EC1A46" w:rsidRDefault="002967FB" w:rsidP="00F16FBE">
      <w:pPr>
        <w:rPr>
          <w:rFonts w:asciiTheme="majorHAnsi" w:hAnsiTheme="majorHAnsi"/>
          <w:b/>
          <w:bCs/>
          <w:sz w:val="22"/>
          <w:szCs w:val="22"/>
        </w:rPr>
      </w:pPr>
    </w:p>
    <w:tbl>
      <w:tblPr>
        <w:tblW w:w="10260" w:type="dxa"/>
        <w:tblInd w:w="-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00"/>
        <w:gridCol w:w="2070"/>
        <w:gridCol w:w="4050"/>
        <w:gridCol w:w="3240"/>
      </w:tblGrid>
      <w:tr w:rsidR="002967FB" w:rsidRPr="00C455A5" w:rsidTr="00EC1A46">
        <w:trPr>
          <w:tblHeader/>
        </w:trPr>
        <w:tc>
          <w:tcPr>
            <w:tcW w:w="900" w:type="dxa"/>
            <w:shd w:val="clear" w:color="auto" w:fill="D9D9D9"/>
            <w:vAlign w:val="center"/>
          </w:tcPr>
          <w:p w:rsidR="002967FB" w:rsidRPr="00EC1A46" w:rsidRDefault="003F694A" w:rsidP="00EC1A46">
            <w:pPr>
              <w:ind w:right="0"/>
              <w:jc w:val="center"/>
              <w:rPr>
                <w:rFonts w:asciiTheme="majorHAnsi" w:hAnsiTheme="majorHAnsi" w:cs="Calibri"/>
                <w:b/>
                <w:sz w:val="22"/>
                <w:szCs w:val="22"/>
              </w:rPr>
            </w:pPr>
            <w:r w:rsidRPr="00C455A5">
              <w:rPr>
                <w:rFonts w:asciiTheme="majorHAnsi" w:hAnsiTheme="majorHAnsi" w:cs="Calibri"/>
                <w:b/>
                <w:sz w:val="22"/>
                <w:szCs w:val="22"/>
              </w:rPr>
              <w:t>Req. ID</w:t>
            </w:r>
          </w:p>
        </w:tc>
        <w:tc>
          <w:tcPr>
            <w:tcW w:w="2070" w:type="dxa"/>
            <w:shd w:val="clear" w:color="auto" w:fill="D9D9D9"/>
            <w:vAlign w:val="center"/>
          </w:tcPr>
          <w:p w:rsidR="002967FB" w:rsidRPr="00EC1A46" w:rsidRDefault="00FD037C" w:rsidP="00EC1A46">
            <w:pPr>
              <w:ind w:right="0"/>
              <w:jc w:val="center"/>
              <w:rPr>
                <w:rFonts w:asciiTheme="majorHAnsi" w:hAnsiTheme="majorHAnsi" w:cs="Calibri"/>
                <w:b/>
                <w:sz w:val="22"/>
                <w:szCs w:val="22"/>
              </w:rPr>
            </w:pPr>
            <w:r w:rsidRPr="00EC1A46">
              <w:rPr>
                <w:rFonts w:asciiTheme="majorHAnsi" w:hAnsiTheme="majorHAnsi" w:cs="Calibri"/>
                <w:b/>
                <w:sz w:val="22"/>
                <w:szCs w:val="22"/>
              </w:rPr>
              <w:t>Requirements</w:t>
            </w:r>
          </w:p>
        </w:tc>
        <w:tc>
          <w:tcPr>
            <w:tcW w:w="4050" w:type="dxa"/>
            <w:shd w:val="clear" w:color="auto" w:fill="D9D9D9"/>
            <w:vAlign w:val="center"/>
          </w:tcPr>
          <w:p w:rsidR="002967FB" w:rsidRPr="00EC1A46" w:rsidRDefault="002967FB" w:rsidP="00EC1A46">
            <w:pPr>
              <w:ind w:right="0"/>
              <w:jc w:val="center"/>
              <w:rPr>
                <w:rFonts w:asciiTheme="majorHAnsi" w:hAnsiTheme="majorHAnsi" w:cs="Calibri"/>
                <w:b/>
                <w:sz w:val="22"/>
                <w:szCs w:val="22"/>
              </w:rPr>
            </w:pPr>
            <w:r w:rsidRPr="00EC1A46">
              <w:rPr>
                <w:rFonts w:asciiTheme="majorHAnsi" w:hAnsiTheme="majorHAnsi" w:cs="Calibri"/>
                <w:b/>
                <w:sz w:val="22"/>
                <w:szCs w:val="22"/>
              </w:rPr>
              <w:t>Descriptions</w:t>
            </w:r>
          </w:p>
        </w:tc>
        <w:tc>
          <w:tcPr>
            <w:tcW w:w="3240" w:type="dxa"/>
            <w:shd w:val="clear" w:color="auto" w:fill="D9D9D9"/>
            <w:vAlign w:val="center"/>
          </w:tcPr>
          <w:p w:rsidR="002967FB" w:rsidRPr="00EC1A46" w:rsidRDefault="00FD037C" w:rsidP="00EC1A46">
            <w:pPr>
              <w:ind w:right="0"/>
              <w:jc w:val="center"/>
              <w:rPr>
                <w:rFonts w:asciiTheme="majorHAnsi" w:hAnsiTheme="majorHAnsi" w:cs="Calibri"/>
                <w:b/>
                <w:sz w:val="22"/>
                <w:szCs w:val="22"/>
              </w:rPr>
            </w:pPr>
            <w:r w:rsidRPr="00EC1A46">
              <w:rPr>
                <w:rFonts w:asciiTheme="majorHAnsi" w:hAnsiTheme="majorHAnsi" w:cs="Calibri"/>
                <w:b/>
                <w:sz w:val="22"/>
                <w:szCs w:val="22"/>
              </w:rPr>
              <w:t>Rationale</w:t>
            </w:r>
          </w:p>
        </w:tc>
      </w:tr>
      <w:tr w:rsidR="002967FB" w:rsidRPr="00C455A5" w:rsidTr="00EC1A46">
        <w:tc>
          <w:tcPr>
            <w:tcW w:w="900" w:type="dxa"/>
            <w:shd w:val="clear" w:color="auto" w:fill="auto"/>
            <w:vAlign w:val="center"/>
          </w:tcPr>
          <w:p w:rsidR="002967FB" w:rsidRPr="00EC1A46" w:rsidRDefault="00CA6BDB" w:rsidP="00EC1A46">
            <w:pPr>
              <w:ind w:right="-156"/>
              <w:rPr>
                <w:rFonts w:asciiTheme="majorHAnsi" w:hAnsiTheme="majorHAnsi" w:cs="Calibri"/>
                <w:sz w:val="18"/>
                <w:szCs w:val="18"/>
              </w:rPr>
            </w:pPr>
            <w:r w:rsidRPr="00EC1A46">
              <w:rPr>
                <w:rFonts w:asciiTheme="majorHAnsi" w:hAnsiTheme="majorHAnsi" w:cs="Calibri"/>
                <w:b/>
                <w:color w:val="auto"/>
                <w:sz w:val="18"/>
                <w:szCs w:val="18"/>
              </w:rPr>
              <w:t>FR 3</w:t>
            </w:r>
            <w:r w:rsidR="00D562B4">
              <w:rPr>
                <w:rFonts w:asciiTheme="majorHAnsi" w:hAnsiTheme="majorHAnsi" w:cs="Calibri"/>
                <w:b/>
                <w:color w:val="auto"/>
                <w:sz w:val="18"/>
                <w:szCs w:val="18"/>
              </w:rPr>
              <w:t>7</w:t>
            </w:r>
          </w:p>
        </w:tc>
        <w:tc>
          <w:tcPr>
            <w:tcW w:w="2070" w:type="dxa"/>
            <w:shd w:val="clear" w:color="auto" w:fill="auto"/>
            <w:vAlign w:val="center"/>
          </w:tcPr>
          <w:p w:rsidR="002967FB" w:rsidRPr="00EC1A46" w:rsidRDefault="002967FB" w:rsidP="00C455A5">
            <w:pPr>
              <w:ind w:right="-156"/>
              <w:rPr>
                <w:rFonts w:asciiTheme="majorHAnsi" w:hAnsiTheme="majorHAnsi" w:cs="Calibri"/>
                <w:color w:val="auto"/>
                <w:sz w:val="22"/>
                <w:szCs w:val="22"/>
              </w:rPr>
            </w:pPr>
            <w:r w:rsidRPr="00EC1A46">
              <w:rPr>
                <w:rFonts w:asciiTheme="majorHAnsi" w:hAnsiTheme="majorHAnsi" w:cs="Calibri"/>
                <w:color w:val="auto"/>
                <w:sz w:val="22"/>
                <w:szCs w:val="22"/>
              </w:rPr>
              <w:t>Download mobile application</w:t>
            </w:r>
          </w:p>
        </w:tc>
        <w:tc>
          <w:tcPr>
            <w:tcW w:w="4050" w:type="dxa"/>
            <w:shd w:val="clear" w:color="auto" w:fill="auto"/>
          </w:tcPr>
          <w:p w:rsidR="002967FB" w:rsidRPr="00EC1A46" w:rsidRDefault="002967FB" w:rsidP="00CA6BDB">
            <w:pPr>
              <w:ind w:right="-156"/>
              <w:rPr>
                <w:rFonts w:asciiTheme="majorHAnsi" w:hAnsiTheme="majorHAnsi" w:cs="Calibri"/>
                <w:color w:val="auto"/>
                <w:sz w:val="22"/>
                <w:szCs w:val="22"/>
              </w:rPr>
            </w:pPr>
            <w:r w:rsidRPr="00EC1A46">
              <w:rPr>
                <w:rFonts w:asciiTheme="majorHAnsi" w:hAnsiTheme="majorHAnsi" w:cs="Calibri"/>
                <w:color w:val="auto"/>
                <w:sz w:val="22"/>
                <w:szCs w:val="22"/>
              </w:rPr>
              <w:t>A user should be able to download the mobile application through either an application store or similar service on the mobile phone</w:t>
            </w:r>
          </w:p>
        </w:tc>
        <w:tc>
          <w:tcPr>
            <w:tcW w:w="3240" w:type="dxa"/>
            <w:shd w:val="clear" w:color="auto" w:fill="auto"/>
          </w:tcPr>
          <w:p w:rsidR="002967FB" w:rsidRPr="00EC1A46" w:rsidRDefault="002967FB" w:rsidP="00CA6BDB">
            <w:pPr>
              <w:ind w:right="-156"/>
              <w:rPr>
                <w:rFonts w:asciiTheme="majorHAnsi" w:hAnsiTheme="majorHAnsi" w:cs="Calibri"/>
                <w:color w:val="auto"/>
                <w:sz w:val="22"/>
                <w:szCs w:val="22"/>
              </w:rPr>
            </w:pPr>
            <w:r w:rsidRPr="00EC1A46">
              <w:rPr>
                <w:rFonts w:asciiTheme="majorHAnsi" w:hAnsiTheme="majorHAnsi" w:cs="Calibri"/>
                <w:color w:val="auto"/>
                <w:sz w:val="22"/>
                <w:szCs w:val="22"/>
              </w:rPr>
              <w:t>In order for a user to download the mobile application</w:t>
            </w:r>
          </w:p>
        </w:tc>
      </w:tr>
      <w:tr w:rsidR="002967FB" w:rsidRPr="00C455A5" w:rsidTr="00EC1A46">
        <w:tc>
          <w:tcPr>
            <w:tcW w:w="900" w:type="dxa"/>
            <w:shd w:val="clear" w:color="auto" w:fill="auto"/>
            <w:vAlign w:val="center"/>
          </w:tcPr>
          <w:p w:rsidR="002967FB" w:rsidRPr="00EC1A46" w:rsidRDefault="00CA6BDB" w:rsidP="00EC1A46">
            <w:pPr>
              <w:ind w:right="-156"/>
              <w:rPr>
                <w:rFonts w:asciiTheme="majorHAnsi" w:hAnsiTheme="majorHAnsi" w:cs="Calibri"/>
                <w:sz w:val="18"/>
                <w:szCs w:val="18"/>
              </w:rPr>
            </w:pPr>
            <w:r w:rsidRPr="00EC1A46">
              <w:rPr>
                <w:rFonts w:asciiTheme="majorHAnsi" w:hAnsiTheme="majorHAnsi" w:cs="Calibri"/>
                <w:b/>
                <w:color w:val="auto"/>
                <w:sz w:val="18"/>
                <w:szCs w:val="18"/>
              </w:rPr>
              <w:t>FR 3</w:t>
            </w:r>
            <w:r w:rsidR="00D562B4">
              <w:rPr>
                <w:rFonts w:asciiTheme="majorHAnsi" w:hAnsiTheme="majorHAnsi" w:cs="Calibri"/>
                <w:b/>
                <w:color w:val="auto"/>
                <w:sz w:val="18"/>
                <w:szCs w:val="18"/>
              </w:rPr>
              <w:t>8</w:t>
            </w:r>
          </w:p>
        </w:tc>
        <w:tc>
          <w:tcPr>
            <w:tcW w:w="2070" w:type="dxa"/>
            <w:shd w:val="clear" w:color="auto" w:fill="auto"/>
            <w:vAlign w:val="center"/>
          </w:tcPr>
          <w:p w:rsidR="002967FB" w:rsidRPr="00EC1A46" w:rsidRDefault="002967FB" w:rsidP="00C455A5">
            <w:pPr>
              <w:ind w:right="-156"/>
              <w:rPr>
                <w:rFonts w:asciiTheme="majorHAnsi" w:hAnsiTheme="majorHAnsi" w:cs="Calibri"/>
                <w:color w:val="auto"/>
                <w:sz w:val="22"/>
                <w:szCs w:val="22"/>
              </w:rPr>
            </w:pPr>
            <w:r w:rsidRPr="00EC1A46">
              <w:rPr>
                <w:rFonts w:asciiTheme="majorHAnsi" w:hAnsiTheme="majorHAnsi" w:cs="Calibri"/>
                <w:color w:val="auto"/>
                <w:sz w:val="22"/>
                <w:szCs w:val="22"/>
              </w:rPr>
              <w:t>Download and notify users of new releases</w:t>
            </w:r>
          </w:p>
        </w:tc>
        <w:tc>
          <w:tcPr>
            <w:tcW w:w="4050" w:type="dxa"/>
            <w:shd w:val="clear" w:color="auto" w:fill="auto"/>
          </w:tcPr>
          <w:p w:rsidR="002967FB" w:rsidRPr="00EC1A46" w:rsidRDefault="002967FB" w:rsidP="00CA6BDB">
            <w:pPr>
              <w:ind w:right="-156"/>
              <w:rPr>
                <w:rFonts w:asciiTheme="majorHAnsi" w:hAnsiTheme="majorHAnsi" w:cs="Calibri"/>
                <w:color w:val="auto"/>
                <w:sz w:val="22"/>
                <w:szCs w:val="22"/>
              </w:rPr>
            </w:pPr>
            <w:r w:rsidRPr="00EC1A46">
              <w:rPr>
                <w:rFonts w:asciiTheme="majorHAnsi" w:hAnsiTheme="majorHAnsi" w:cs="Calibri"/>
                <w:color w:val="auto"/>
                <w:sz w:val="22"/>
                <w:szCs w:val="22"/>
              </w:rPr>
              <w:t>When a new/updated version or release of the software is released, the user should be intimated automatically. The download of the new release should be done through the mobile phone in the same way as downloading the mobile application.</w:t>
            </w:r>
          </w:p>
        </w:tc>
        <w:tc>
          <w:tcPr>
            <w:tcW w:w="3240" w:type="dxa"/>
            <w:shd w:val="clear" w:color="auto" w:fill="auto"/>
          </w:tcPr>
          <w:p w:rsidR="002967FB" w:rsidRPr="00EC1A46" w:rsidRDefault="002967FB" w:rsidP="00CA6BDB">
            <w:pPr>
              <w:ind w:right="-156"/>
              <w:rPr>
                <w:rFonts w:asciiTheme="majorHAnsi" w:hAnsiTheme="majorHAnsi" w:cs="Calibri"/>
                <w:color w:val="auto"/>
                <w:sz w:val="22"/>
                <w:szCs w:val="22"/>
              </w:rPr>
            </w:pPr>
            <w:r w:rsidRPr="00EC1A46">
              <w:rPr>
                <w:rFonts w:asciiTheme="majorHAnsi" w:hAnsiTheme="majorHAnsi" w:cs="Calibri"/>
                <w:color w:val="auto"/>
                <w:sz w:val="22"/>
                <w:szCs w:val="22"/>
              </w:rPr>
              <w:t>In order for a user to download a new/updated release.</w:t>
            </w:r>
          </w:p>
        </w:tc>
      </w:tr>
      <w:tr w:rsidR="002967FB" w:rsidRPr="00C455A5" w:rsidTr="00EC1A46">
        <w:tc>
          <w:tcPr>
            <w:tcW w:w="900" w:type="dxa"/>
            <w:shd w:val="clear" w:color="auto" w:fill="auto"/>
            <w:vAlign w:val="center"/>
          </w:tcPr>
          <w:p w:rsidR="002967FB" w:rsidRPr="00EC1A46" w:rsidRDefault="00CA6BDB" w:rsidP="00EC1A46">
            <w:pPr>
              <w:tabs>
                <w:tab w:val="left" w:pos="20"/>
              </w:tabs>
              <w:ind w:right="-156"/>
              <w:rPr>
                <w:rFonts w:asciiTheme="majorHAnsi" w:hAnsiTheme="majorHAnsi" w:cs="Calibri"/>
                <w:sz w:val="18"/>
                <w:szCs w:val="18"/>
              </w:rPr>
            </w:pPr>
            <w:r w:rsidRPr="00EC1A46">
              <w:rPr>
                <w:rFonts w:asciiTheme="majorHAnsi" w:hAnsiTheme="majorHAnsi" w:cs="Calibri"/>
                <w:b/>
                <w:color w:val="auto"/>
                <w:sz w:val="18"/>
                <w:szCs w:val="18"/>
              </w:rPr>
              <w:t xml:space="preserve">FR </w:t>
            </w:r>
            <w:r w:rsidR="008834CB" w:rsidRPr="00EC1A46">
              <w:rPr>
                <w:rFonts w:asciiTheme="majorHAnsi" w:hAnsiTheme="majorHAnsi" w:cs="Calibri"/>
                <w:b/>
                <w:color w:val="auto"/>
                <w:sz w:val="18"/>
                <w:szCs w:val="18"/>
              </w:rPr>
              <w:t>3</w:t>
            </w:r>
            <w:r w:rsidR="00D562B4">
              <w:rPr>
                <w:rFonts w:asciiTheme="majorHAnsi" w:hAnsiTheme="majorHAnsi" w:cs="Calibri"/>
                <w:b/>
                <w:color w:val="auto"/>
                <w:sz w:val="18"/>
                <w:szCs w:val="18"/>
              </w:rPr>
              <w:t>9</w:t>
            </w:r>
          </w:p>
        </w:tc>
        <w:tc>
          <w:tcPr>
            <w:tcW w:w="2070" w:type="dxa"/>
            <w:shd w:val="clear" w:color="auto" w:fill="auto"/>
            <w:vAlign w:val="center"/>
          </w:tcPr>
          <w:p w:rsidR="002967FB" w:rsidRPr="00EC1A46" w:rsidRDefault="002967FB" w:rsidP="00C455A5">
            <w:pPr>
              <w:ind w:right="-156"/>
              <w:rPr>
                <w:rFonts w:asciiTheme="majorHAnsi" w:hAnsiTheme="majorHAnsi" w:cs="Calibri"/>
                <w:color w:val="auto"/>
                <w:sz w:val="22"/>
                <w:szCs w:val="22"/>
              </w:rPr>
            </w:pPr>
            <w:r w:rsidRPr="00EC1A46">
              <w:rPr>
                <w:rFonts w:asciiTheme="majorHAnsi" w:hAnsiTheme="majorHAnsi" w:cs="Calibri"/>
                <w:color w:val="auto"/>
                <w:sz w:val="22"/>
                <w:szCs w:val="22"/>
              </w:rPr>
              <w:t>Search Result in List View</w:t>
            </w:r>
          </w:p>
        </w:tc>
        <w:tc>
          <w:tcPr>
            <w:tcW w:w="4050" w:type="dxa"/>
            <w:shd w:val="clear" w:color="auto" w:fill="auto"/>
          </w:tcPr>
          <w:p w:rsidR="002967FB" w:rsidRPr="00EC1A46" w:rsidRDefault="008834CB" w:rsidP="00CA6BDB">
            <w:pPr>
              <w:ind w:right="-156"/>
              <w:rPr>
                <w:rFonts w:asciiTheme="majorHAnsi" w:hAnsiTheme="majorHAnsi" w:cs="Calibri"/>
                <w:color w:val="auto"/>
                <w:sz w:val="22"/>
                <w:szCs w:val="22"/>
              </w:rPr>
            </w:pPr>
            <w:r w:rsidRPr="00EC1A46">
              <w:rPr>
                <w:rFonts w:asciiTheme="majorHAnsi" w:hAnsiTheme="majorHAnsi" w:cs="Calibri"/>
                <w:color w:val="auto"/>
                <w:sz w:val="22"/>
                <w:szCs w:val="22"/>
              </w:rPr>
              <w:t>The result of searches to be displayed in a list view wherever appropriate. Details in appropriate requirement description in “GIS Functional Requirement” Section</w:t>
            </w:r>
          </w:p>
        </w:tc>
        <w:tc>
          <w:tcPr>
            <w:tcW w:w="3240" w:type="dxa"/>
            <w:shd w:val="clear" w:color="auto" w:fill="auto"/>
          </w:tcPr>
          <w:p w:rsidR="002967FB" w:rsidRPr="00EC1A46" w:rsidRDefault="002967FB" w:rsidP="00CA6BDB">
            <w:pPr>
              <w:ind w:right="-156"/>
              <w:rPr>
                <w:rFonts w:asciiTheme="majorHAnsi" w:hAnsiTheme="majorHAnsi" w:cs="Calibri"/>
                <w:color w:val="auto"/>
                <w:sz w:val="22"/>
                <w:szCs w:val="22"/>
              </w:rPr>
            </w:pPr>
            <w:r w:rsidRPr="00EC1A46">
              <w:rPr>
                <w:rFonts w:asciiTheme="majorHAnsi" w:hAnsiTheme="majorHAnsi" w:cs="Calibri"/>
                <w:color w:val="auto"/>
                <w:sz w:val="22"/>
                <w:szCs w:val="22"/>
              </w:rPr>
              <w:t>The way results are displayed in a list</w:t>
            </w:r>
          </w:p>
        </w:tc>
      </w:tr>
      <w:tr w:rsidR="002967FB" w:rsidRPr="00C455A5" w:rsidTr="00EC1A46">
        <w:tc>
          <w:tcPr>
            <w:tcW w:w="900" w:type="dxa"/>
            <w:shd w:val="clear" w:color="auto" w:fill="auto"/>
            <w:vAlign w:val="center"/>
          </w:tcPr>
          <w:p w:rsidR="002967FB" w:rsidRPr="00EC1A46" w:rsidRDefault="00CA6BDB" w:rsidP="00EC1A46">
            <w:pPr>
              <w:tabs>
                <w:tab w:val="left" w:pos="20"/>
              </w:tabs>
              <w:ind w:right="-156"/>
              <w:rPr>
                <w:rFonts w:asciiTheme="majorHAnsi" w:hAnsiTheme="majorHAnsi" w:cs="Calibri"/>
                <w:sz w:val="18"/>
                <w:szCs w:val="18"/>
              </w:rPr>
            </w:pPr>
            <w:r w:rsidRPr="00EC1A46">
              <w:rPr>
                <w:rFonts w:asciiTheme="majorHAnsi" w:hAnsiTheme="majorHAnsi" w:cs="Calibri"/>
                <w:b/>
                <w:color w:val="auto"/>
                <w:sz w:val="18"/>
                <w:szCs w:val="18"/>
              </w:rPr>
              <w:t xml:space="preserve">FR </w:t>
            </w:r>
            <w:r w:rsidR="00D562B4">
              <w:rPr>
                <w:rFonts w:asciiTheme="majorHAnsi" w:hAnsiTheme="majorHAnsi" w:cs="Calibri"/>
                <w:b/>
                <w:color w:val="auto"/>
                <w:sz w:val="18"/>
                <w:szCs w:val="18"/>
              </w:rPr>
              <w:t>40</w:t>
            </w:r>
          </w:p>
        </w:tc>
        <w:tc>
          <w:tcPr>
            <w:tcW w:w="2070" w:type="dxa"/>
            <w:shd w:val="clear" w:color="auto" w:fill="auto"/>
            <w:vAlign w:val="center"/>
          </w:tcPr>
          <w:p w:rsidR="002967FB" w:rsidRPr="00EC1A46" w:rsidRDefault="002967FB" w:rsidP="00C455A5">
            <w:pPr>
              <w:ind w:right="-156"/>
              <w:rPr>
                <w:rFonts w:asciiTheme="majorHAnsi" w:hAnsiTheme="majorHAnsi" w:cs="Calibri"/>
                <w:color w:val="auto"/>
                <w:sz w:val="22"/>
                <w:szCs w:val="22"/>
              </w:rPr>
            </w:pPr>
            <w:r w:rsidRPr="00EC1A46">
              <w:rPr>
                <w:rFonts w:asciiTheme="majorHAnsi" w:hAnsiTheme="majorHAnsi" w:cs="Calibri"/>
                <w:color w:val="auto"/>
                <w:sz w:val="22"/>
                <w:szCs w:val="22"/>
              </w:rPr>
              <w:t>Search Result in Map View</w:t>
            </w:r>
          </w:p>
        </w:tc>
        <w:tc>
          <w:tcPr>
            <w:tcW w:w="4050" w:type="dxa"/>
            <w:shd w:val="clear" w:color="auto" w:fill="auto"/>
          </w:tcPr>
          <w:p w:rsidR="002967FB" w:rsidRPr="00EC1A46" w:rsidRDefault="008834CB" w:rsidP="008834CB">
            <w:pPr>
              <w:ind w:right="-156"/>
              <w:rPr>
                <w:rFonts w:asciiTheme="majorHAnsi" w:hAnsiTheme="majorHAnsi" w:cs="Calibri"/>
                <w:color w:val="auto"/>
                <w:sz w:val="22"/>
                <w:szCs w:val="22"/>
              </w:rPr>
            </w:pPr>
            <w:r w:rsidRPr="00EC1A46">
              <w:rPr>
                <w:rFonts w:asciiTheme="majorHAnsi" w:hAnsiTheme="majorHAnsi" w:cs="Calibri"/>
                <w:color w:val="auto"/>
                <w:sz w:val="22"/>
                <w:szCs w:val="22"/>
              </w:rPr>
              <w:t xml:space="preserve">The result of searches to be displayed in the map view wherever appropriate. Details in appropriate requirement description in “GIS Functional </w:t>
            </w:r>
            <w:r w:rsidRPr="00EC1A46">
              <w:rPr>
                <w:rFonts w:asciiTheme="majorHAnsi" w:hAnsiTheme="majorHAnsi" w:cs="Calibri"/>
                <w:color w:val="auto"/>
                <w:sz w:val="22"/>
                <w:szCs w:val="22"/>
              </w:rPr>
              <w:lastRenderedPageBreak/>
              <w:t>Requirement” Section</w:t>
            </w:r>
          </w:p>
        </w:tc>
        <w:tc>
          <w:tcPr>
            <w:tcW w:w="3240" w:type="dxa"/>
            <w:shd w:val="clear" w:color="auto" w:fill="auto"/>
          </w:tcPr>
          <w:p w:rsidR="002967FB" w:rsidRPr="00EC1A46" w:rsidRDefault="002967FB" w:rsidP="00CA6BDB">
            <w:pPr>
              <w:ind w:right="-156"/>
              <w:rPr>
                <w:rFonts w:asciiTheme="majorHAnsi" w:hAnsiTheme="majorHAnsi" w:cs="Calibri"/>
                <w:color w:val="auto"/>
                <w:sz w:val="22"/>
                <w:szCs w:val="22"/>
              </w:rPr>
            </w:pPr>
            <w:r w:rsidRPr="00EC1A46">
              <w:rPr>
                <w:rFonts w:asciiTheme="majorHAnsi" w:hAnsiTheme="majorHAnsi" w:cs="Calibri"/>
                <w:color w:val="auto"/>
                <w:sz w:val="22"/>
                <w:szCs w:val="22"/>
              </w:rPr>
              <w:lastRenderedPageBreak/>
              <w:t>The way results are displayed in a map</w:t>
            </w:r>
          </w:p>
        </w:tc>
      </w:tr>
      <w:tr w:rsidR="002967FB" w:rsidRPr="00C455A5" w:rsidTr="00EC1A46">
        <w:tc>
          <w:tcPr>
            <w:tcW w:w="900" w:type="dxa"/>
            <w:shd w:val="clear" w:color="auto" w:fill="auto"/>
            <w:vAlign w:val="center"/>
          </w:tcPr>
          <w:p w:rsidR="002967FB" w:rsidRPr="00EC1A46" w:rsidRDefault="00CA6BDB" w:rsidP="00EC1A46">
            <w:pPr>
              <w:tabs>
                <w:tab w:val="left" w:pos="20"/>
              </w:tabs>
              <w:ind w:right="-156"/>
              <w:rPr>
                <w:rFonts w:asciiTheme="majorHAnsi" w:hAnsiTheme="majorHAnsi" w:cs="Calibri"/>
                <w:sz w:val="18"/>
                <w:szCs w:val="18"/>
              </w:rPr>
            </w:pPr>
            <w:r w:rsidRPr="00EC1A46">
              <w:rPr>
                <w:rFonts w:asciiTheme="majorHAnsi" w:hAnsiTheme="majorHAnsi" w:cs="Calibri"/>
                <w:b/>
                <w:color w:val="auto"/>
                <w:sz w:val="18"/>
                <w:szCs w:val="18"/>
              </w:rPr>
              <w:lastRenderedPageBreak/>
              <w:t>FR 4</w:t>
            </w:r>
            <w:r w:rsidR="00D562B4">
              <w:rPr>
                <w:rFonts w:asciiTheme="majorHAnsi" w:hAnsiTheme="majorHAnsi" w:cs="Calibri"/>
                <w:b/>
                <w:color w:val="auto"/>
                <w:sz w:val="18"/>
                <w:szCs w:val="18"/>
              </w:rPr>
              <w:t>1</w:t>
            </w:r>
          </w:p>
        </w:tc>
        <w:tc>
          <w:tcPr>
            <w:tcW w:w="2070" w:type="dxa"/>
            <w:shd w:val="clear" w:color="auto" w:fill="auto"/>
            <w:vAlign w:val="center"/>
          </w:tcPr>
          <w:p w:rsidR="002967FB" w:rsidRPr="00EC1A46" w:rsidRDefault="002967FB" w:rsidP="00C455A5">
            <w:pPr>
              <w:ind w:right="-156"/>
              <w:rPr>
                <w:rFonts w:asciiTheme="majorHAnsi" w:hAnsiTheme="majorHAnsi" w:cs="Calibri"/>
                <w:color w:val="auto"/>
                <w:sz w:val="22"/>
                <w:szCs w:val="22"/>
              </w:rPr>
            </w:pPr>
            <w:r w:rsidRPr="00EC1A46">
              <w:rPr>
                <w:rFonts w:asciiTheme="majorHAnsi" w:hAnsiTheme="majorHAnsi" w:cs="Calibri"/>
                <w:color w:val="auto"/>
                <w:sz w:val="22"/>
                <w:szCs w:val="22"/>
              </w:rPr>
              <w:t>Switch Result View</w:t>
            </w:r>
          </w:p>
        </w:tc>
        <w:tc>
          <w:tcPr>
            <w:tcW w:w="4050" w:type="dxa"/>
            <w:shd w:val="clear" w:color="auto" w:fill="auto"/>
          </w:tcPr>
          <w:p w:rsidR="002967FB" w:rsidRPr="00EC1A46" w:rsidRDefault="002967FB" w:rsidP="00CA6BDB">
            <w:pPr>
              <w:ind w:right="-156"/>
              <w:rPr>
                <w:rFonts w:asciiTheme="majorHAnsi" w:hAnsiTheme="majorHAnsi" w:cs="Calibri"/>
                <w:color w:val="auto"/>
                <w:sz w:val="22"/>
                <w:szCs w:val="22"/>
              </w:rPr>
            </w:pPr>
            <w:r w:rsidRPr="00EC1A46">
              <w:rPr>
                <w:rFonts w:asciiTheme="majorHAnsi" w:hAnsiTheme="majorHAnsi" w:cs="Calibri"/>
                <w:color w:val="auto"/>
                <w:sz w:val="22"/>
                <w:szCs w:val="22"/>
              </w:rPr>
              <w:t>A user should be able to switch between a map view and a list view for all search options</w:t>
            </w:r>
          </w:p>
        </w:tc>
        <w:tc>
          <w:tcPr>
            <w:tcW w:w="3240" w:type="dxa"/>
            <w:shd w:val="clear" w:color="auto" w:fill="auto"/>
          </w:tcPr>
          <w:p w:rsidR="002967FB" w:rsidRPr="00EC1A46" w:rsidRDefault="002967FB" w:rsidP="00CA6BDB">
            <w:pPr>
              <w:ind w:right="-156"/>
              <w:rPr>
                <w:rFonts w:asciiTheme="majorHAnsi" w:hAnsiTheme="majorHAnsi" w:cs="Calibri"/>
                <w:color w:val="auto"/>
                <w:sz w:val="22"/>
                <w:szCs w:val="22"/>
              </w:rPr>
            </w:pPr>
            <w:r w:rsidRPr="00EC1A46">
              <w:rPr>
                <w:rFonts w:asciiTheme="majorHAnsi" w:hAnsiTheme="majorHAnsi" w:cs="Calibri"/>
                <w:color w:val="auto"/>
                <w:sz w:val="22"/>
                <w:szCs w:val="22"/>
              </w:rPr>
              <w:t>In order for a user to switch between result views</w:t>
            </w:r>
          </w:p>
        </w:tc>
      </w:tr>
      <w:tr w:rsidR="002967FB" w:rsidRPr="00C455A5" w:rsidTr="00EC1A46">
        <w:tc>
          <w:tcPr>
            <w:tcW w:w="900" w:type="dxa"/>
            <w:shd w:val="clear" w:color="auto" w:fill="auto"/>
            <w:vAlign w:val="center"/>
          </w:tcPr>
          <w:p w:rsidR="002967FB" w:rsidRPr="00EC1A46" w:rsidRDefault="00CA6BDB" w:rsidP="00EC1A46">
            <w:pPr>
              <w:tabs>
                <w:tab w:val="left" w:pos="20"/>
              </w:tabs>
              <w:ind w:right="-156"/>
              <w:rPr>
                <w:rFonts w:asciiTheme="majorHAnsi" w:hAnsiTheme="majorHAnsi" w:cs="Calibri"/>
                <w:sz w:val="18"/>
                <w:szCs w:val="18"/>
              </w:rPr>
            </w:pPr>
            <w:r w:rsidRPr="00EC1A46">
              <w:rPr>
                <w:rFonts w:asciiTheme="majorHAnsi" w:hAnsiTheme="majorHAnsi" w:cs="Calibri"/>
                <w:b/>
                <w:color w:val="auto"/>
                <w:sz w:val="18"/>
                <w:szCs w:val="18"/>
              </w:rPr>
              <w:t>FR 4</w:t>
            </w:r>
            <w:r w:rsidR="00D562B4">
              <w:rPr>
                <w:rFonts w:asciiTheme="majorHAnsi" w:hAnsiTheme="majorHAnsi" w:cs="Calibri"/>
                <w:b/>
                <w:color w:val="auto"/>
                <w:sz w:val="18"/>
                <w:szCs w:val="18"/>
              </w:rPr>
              <w:t>2</w:t>
            </w:r>
          </w:p>
        </w:tc>
        <w:tc>
          <w:tcPr>
            <w:tcW w:w="2070" w:type="dxa"/>
            <w:shd w:val="clear" w:color="auto" w:fill="auto"/>
            <w:vAlign w:val="center"/>
          </w:tcPr>
          <w:p w:rsidR="002967FB" w:rsidRPr="00EC1A46" w:rsidRDefault="002967FB" w:rsidP="00C455A5">
            <w:pPr>
              <w:ind w:right="-156"/>
              <w:rPr>
                <w:rFonts w:asciiTheme="majorHAnsi" w:hAnsiTheme="majorHAnsi" w:cs="Calibri"/>
                <w:color w:val="auto"/>
                <w:sz w:val="22"/>
                <w:szCs w:val="22"/>
              </w:rPr>
            </w:pPr>
            <w:r w:rsidRPr="00EC1A46">
              <w:rPr>
                <w:rFonts w:asciiTheme="majorHAnsi" w:hAnsiTheme="majorHAnsi" w:cs="Calibri"/>
                <w:color w:val="auto"/>
                <w:sz w:val="22"/>
                <w:szCs w:val="22"/>
              </w:rPr>
              <w:t>No match found</w:t>
            </w:r>
          </w:p>
        </w:tc>
        <w:tc>
          <w:tcPr>
            <w:tcW w:w="4050" w:type="dxa"/>
            <w:shd w:val="clear" w:color="auto" w:fill="auto"/>
          </w:tcPr>
          <w:p w:rsidR="002967FB" w:rsidRPr="00EC1A46" w:rsidRDefault="002967FB" w:rsidP="00CA6BDB">
            <w:pPr>
              <w:ind w:right="-156"/>
              <w:rPr>
                <w:rFonts w:asciiTheme="majorHAnsi" w:hAnsiTheme="majorHAnsi" w:cs="Calibri"/>
                <w:color w:val="auto"/>
                <w:sz w:val="22"/>
                <w:szCs w:val="22"/>
              </w:rPr>
            </w:pPr>
            <w:r w:rsidRPr="00EC1A46">
              <w:rPr>
                <w:rFonts w:asciiTheme="majorHAnsi" w:hAnsiTheme="majorHAnsi" w:cs="Calibri"/>
                <w:color w:val="auto"/>
                <w:sz w:val="22"/>
                <w:szCs w:val="22"/>
              </w:rPr>
              <w:t>If no match is found the user should be informed but kept on the search page in order to get the possibility to conduct a new search right away.</w:t>
            </w:r>
          </w:p>
        </w:tc>
        <w:tc>
          <w:tcPr>
            <w:tcW w:w="3240" w:type="dxa"/>
            <w:shd w:val="clear" w:color="auto" w:fill="auto"/>
          </w:tcPr>
          <w:p w:rsidR="002967FB" w:rsidRPr="00EC1A46" w:rsidRDefault="002967FB" w:rsidP="00CA6BDB">
            <w:pPr>
              <w:ind w:right="-156"/>
              <w:rPr>
                <w:rFonts w:asciiTheme="majorHAnsi" w:hAnsiTheme="majorHAnsi" w:cs="Calibri"/>
                <w:color w:val="auto"/>
                <w:sz w:val="22"/>
                <w:szCs w:val="22"/>
              </w:rPr>
            </w:pPr>
            <w:r w:rsidRPr="00EC1A46">
              <w:rPr>
                <w:rFonts w:asciiTheme="majorHAnsi" w:hAnsiTheme="majorHAnsi" w:cs="Calibri"/>
                <w:color w:val="auto"/>
                <w:sz w:val="22"/>
                <w:szCs w:val="22"/>
              </w:rPr>
              <w:t>In order for user to conduct a new search if no match is found</w:t>
            </w:r>
          </w:p>
        </w:tc>
      </w:tr>
      <w:tr w:rsidR="002967FB" w:rsidRPr="00C455A5" w:rsidTr="00EC1A46">
        <w:tc>
          <w:tcPr>
            <w:tcW w:w="900" w:type="dxa"/>
            <w:shd w:val="clear" w:color="auto" w:fill="auto"/>
            <w:vAlign w:val="center"/>
          </w:tcPr>
          <w:p w:rsidR="002967FB" w:rsidRPr="00EC1A46" w:rsidRDefault="00CA6BDB" w:rsidP="00EC1A46">
            <w:pPr>
              <w:tabs>
                <w:tab w:val="left" w:pos="20"/>
              </w:tabs>
              <w:ind w:right="-156"/>
              <w:rPr>
                <w:rFonts w:asciiTheme="majorHAnsi" w:hAnsiTheme="majorHAnsi" w:cs="Calibri"/>
                <w:sz w:val="18"/>
                <w:szCs w:val="18"/>
              </w:rPr>
            </w:pPr>
            <w:r w:rsidRPr="00EC1A46">
              <w:rPr>
                <w:rFonts w:asciiTheme="majorHAnsi" w:hAnsiTheme="majorHAnsi" w:cs="Calibri"/>
                <w:b/>
                <w:color w:val="auto"/>
                <w:sz w:val="18"/>
                <w:szCs w:val="18"/>
              </w:rPr>
              <w:t>FR 4</w:t>
            </w:r>
            <w:r w:rsidR="00D562B4">
              <w:rPr>
                <w:rFonts w:asciiTheme="majorHAnsi" w:hAnsiTheme="majorHAnsi" w:cs="Calibri"/>
                <w:b/>
                <w:color w:val="auto"/>
                <w:sz w:val="18"/>
                <w:szCs w:val="18"/>
              </w:rPr>
              <w:t>3</w:t>
            </w:r>
          </w:p>
        </w:tc>
        <w:tc>
          <w:tcPr>
            <w:tcW w:w="2070" w:type="dxa"/>
            <w:shd w:val="clear" w:color="auto" w:fill="auto"/>
            <w:vAlign w:val="center"/>
          </w:tcPr>
          <w:p w:rsidR="002967FB" w:rsidRPr="00EC1A46" w:rsidRDefault="002967FB" w:rsidP="00C455A5">
            <w:pPr>
              <w:ind w:right="-156"/>
              <w:rPr>
                <w:rFonts w:asciiTheme="majorHAnsi" w:hAnsiTheme="majorHAnsi" w:cs="Calibri"/>
                <w:color w:val="auto"/>
                <w:sz w:val="22"/>
                <w:szCs w:val="22"/>
              </w:rPr>
            </w:pPr>
            <w:r w:rsidRPr="00EC1A46">
              <w:rPr>
                <w:rFonts w:asciiTheme="majorHAnsi" w:hAnsiTheme="majorHAnsi" w:cs="Calibri"/>
                <w:color w:val="auto"/>
                <w:sz w:val="22"/>
                <w:szCs w:val="22"/>
              </w:rPr>
              <w:t>Sorting results</w:t>
            </w:r>
          </w:p>
        </w:tc>
        <w:tc>
          <w:tcPr>
            <w:tcW w:w="4050" w:type="dxa"/>
            <w:shd w:val="clear" w:color="auto" w:fill="auto"/>
          </w:tcPr>
          <w:p w:rsidR="002967FB" w:rsidRPr="00EC1A46" w:rsidRDefault="002967FB" w:rsidP="00CA6BDB">
            <w:pPr>
              <w:ind w:right="-156"/>
              <w:rPr>
                <w:rFonts w:asciiTheme="majorHAnsi" w:hAnsiTheme="majorHAnsi" w:cs="Calibri"/>
                <w:color w:val="auto"/>
                <w:sz w:val="22"/>
                <w:szCs w:val="22"/>
              </w:rPr>
            </w:pPr>
            <w:r w:rsidRPr="00EC1A46">
              <w:rPr>
                <w:rFonts w:asciiTheme="majorHAnsi" w:hAnsiTheme="majorHAnsi" w:cs="Calibri"/>
                <w:color w:val="auto"/>
                <w:sz w:val="22"/>
                <w:szCs w:val="22"/>
              </w:rPr>
              <w:t>Results in list view should be sorted alphabetically</w:t>
            </w:r>
          </w:p>
        </w:tc>
        <w:tc>
          <w:tcPr>
            <w:tcW w:w="3240" w:type="dxa"/>
            <w:shd w:val="clear" w:color="auto" w:fill="auto"/>
          </w:tcPr>
          <w:p w:rsidR="002967FB" w:rsidRPr="00EC1A46" w:rsidRDefault="002967FB" w:rsidP="00CA6BDB">
            <w:pPr>
              <w:ind w:right="-156"/>
              <w:rPr>
                <w:rFonts w:asciiTheme="majorHAnsi" w:hAnsiTheme="majorHAnsi" w:cs="Calibri"/>
                <w:color w:val="auto"/>
                <w:sz w:val="22"/>
                <w:szCs w:val="22"/>
              </w:rPr>
            </w:pPr>
            <w:r w:rsidRPr="00EC1A46">
              <w:rPr>
                <w:rFonts w:asciiTheme="majorHAnsi" w:hAnsiTheme="majorHAnsi" w:cs="Calibri"/>
                <w:color w:val="auto"/>
                <w:sz w:val="22"/>
                <w:szCs w:val="22"/>
              </w:rPr>
              <w:t>In order for a user to sort results in a list.</w:t>
            </w:r>
          </w:p>
        </w:tc>
      </w:tr>
      <w:tr w:rsidR="002967FB" w:rsidRPr="00C455A5" w:rsidTr="00EC1A46">
        <w:tc>
          <w:tcPr>
            <w:tcW w:w="900" w:type="dxa"/>
            <w:shd w:val="clear" w:color="auto" w:fill="auto"/>
            <w:vAlign w:val="center"/>
          </w:tcPr>
          <w:p w:rsidR="002967FB" w:rsidRPr="00EC1A46" w:rsidRDefault="00CA6BDB" w:rsidP="00EC1A46">
            <w:pPr>
              <w:tabs>
                <w:tab w:val="left" w:pos="20"/>
              </w:tabs>
              <w:ind w:right="-156"/>
              <w:rPr>
                <w:rFonts w:asciiTheme="majorHAnsi" w:hAnsiTheme="majorHAnsi" w:cs="Calibri"/>
                <w:sz w:val="18"/>
                <w:szCs w:val="18"/>
              </w:rPr>
            </w:pPr>
            <w:r w:rsidRPr="00EC1A46">
              <w:rPr>
                <w:rFonts w:asciiTheme="majorHAnsi" w:hAnsiTheme="majorHAnsi" w:cs="Calibri"/>
                <w:b/>
                <w:color w:val="auto"/>
                <w:sz w:val="18"/>
                <w:szCs w:val="18"/>
              </w:rPr>
              <w:t>FR 4</w:t>
            </w:r>
            <w:r w:rsidR="00D562B4">
              <w:rPr>
                <w:rFonts w:asciiTheme="majorHAnsi" w:hAnsiTheme="majorHAnsi" w:cs="Calibri"/>
                <w:b/>
                <w:color w:val="auto"/>
                <w:sz w:val="18"/>
                <w:szCs w:val="18"/>
              </w:rPr>
              <w:t>4</w:t>
            </w:r>
          </w:p>
        </w:tc>
        <w:tc>
          <w:tcPr>
            <w:tcW w:w="2070" w:type="dxa"/>
            <w:shd w:val="clear" w:color="auto" w:fill="auto"/>
            <w:vAlign w:val="center"/>
          </w:tcPr>
          <w:p w:rsidR="002967FB" w:rsidRPr="00EC1A46" w:rsidRDefault="002967FB" w:rsidP="00C455A5">
            <w:pPr>
              <w:ind w:right="-156"/>
              <w:rPr>
                <w:rFonts w:asciiTheme="majorHAnsi" w:hAnsiTheme="majorHAnsi" w:cs="Calibri"/>
                <w:color w:val="auto"/>
                <w:sz w:val="22"/>
                <w:szCs w:val="22"/>
              </w:rPr>
            </w:pPr>
            <w:r w:rsidRPr="00EC1A46">
              <w:rPr>
                <w:rFonts w:asciiTheme="majorHAnsi" w:hAnsiTheme="majorHAnsi" w:cs="Calibri"/>
                <w:color w:val="auto"/>
                <w:sz w:val="22"/>
                <w:szCs w:val="22"/>
              </w:rPr>
              <w:t>Grouping of Results</w:t>
            </w:r>
          </w:p>
        </w:tc>
        <w:tc>
          <w:tcPr>
            <w:tcW w:w="4050" w:type="dxa"/>
            <w:shd w:val="clear" w:color="auto" w:fill="auto"/>
          </w:tcPr>
          <w:p w:rsidR="002967FB" w:rsidRPr="00EC1A46" w:rsidRDefault="002967FB" w:rsidP="00944EFE">
            <w:pPr>
              <w:ind w:right="-156"/>
              <w:rPr>
                <w:rFonts w:asciiTheme="majorHAnsi" w:hAnsiTheme="majorHAnsi" w:cs="Calibri"/>
                <w:color w:val="auto"/>
                <w:sz w:val="22"/>
                <w:szCs w:val="22"/>
              </w:rPr>
            </w:pPr>
            <w:r w:rsidRPr="00EC1A46">
              <w:rPr>
                <w:rFonts w:asciiTheme="majorHAnsi" w:hAnsiTheme="majorHAnsi" w:cs="Calibri"/>
                <w:color w:val="auto"/>
                <w:sz w:val="22"/>
                <w:szCs w:val="22"/>
              </w:rPr>
              <w:t xml:space="preserve">Result in list views to be grouped as per Feature class or appropriate attribute. </w:t>
            </w:r>
          </w:p>
        </w:tc>
        <w:tc>
          <w:tcPr>
            <w:tcW w:w="3240" w:type="dxa"/>
            <w:shd w:val="clear" w:color="auto" w:fill="auto"/>
          </w:tcPr>
          <w:p w:rsidR="002967FB" w:rsidRPr="00EC1A46" w:rsidRDefault="002967FB" w:rsidP="00CA6BDB">
            <w:pPr>
              <w:ind w:right="-156"/>
              <w:rPr>
                <w:rFonts w:asciiTheme="majorHAnsi" w:hAnsiTheme="majorHAnsi" w:cs="Calibri"/>
                <w:color w:val="auto"/>
                <w:sz w:val="22"/>
                <w:szCs w:val="22"/>
              </w:rPr>
            </w:pPr>
            <w:r w:rsidRPr="00EC1A46">
              <w:rPr>
                <w:rFonts w:asciiTheme="majorHAnsi" w:hAnsiTheme="majorHAnsi" w:cs="Calibri"/>
                <w:color w:val="auto"/>
                <w:sz w:val="22"/>
                <w:szCs w:val="22"/>
              </w:rPr>
              <w:t>In order for a user to group results in a list.</w:t>
            </w:r>
          </w:p>
        </w:tc>
      </w:tr>
      <w:tr w:rsidR="002967FB" w:rsidRPr="00C455A5" w:rsidTr="00EC1A46">
        <w:tc>
          <w:tcPr>
            <w:tcW w:w="900" w:type="dxa"/>
            <w:shd w:val="clear" w:color="auto" w:fill="auto"/>
            <w:vAlign w:val="center"/>
          </w:tcPr>
          <w:p w:rsidR="002967FB" w:rsidRPr="00EC1A46" w:rsidRDefault="00CA6BDB" w:rsidP="00EC1A46">
            <w:pPr>
              <w:tabs>
                <w:tab w:val="left" w:pos="20"/>
              </w:tabs>
              <w:ind w:right="-156"/>
              <w:rPr>
                <w:rFonts w:asciiTheme="majorHAnsi" w:hAnsiTheme="majorHAnsi" w:cs="Calibri"/>
                <w:sz w:val="18"/>
                <w:szCs w:val="18"/>
              </w:rPr>
            </w:pPr>
            <w:r w:rsidRPr="00EC1A46">
              <w:rPr>
                <w:rFonts w:asciiTheme="majorHAnsi" w:hAnsiTheme="majorHAnsi" w:cs="Calibri"/>
                <w:b/>
                <w:color w:val="auto"/>
                <w:sz w:val="18"/>
                <w:szCs w:val="18"/>
              </w:rPr>
              <w:t>FR 4</w:t>
            </w:r>
            <w:r w:rsidR="00D562B4">
              <w:rPr>
                <w:rFonts w:asciiTheme="majorHAnsi" w:hAnsiTheme="majorHAnsi" w:cs="Calibri"/>
                <w:b/>
                <w:color w:val="auto"/>
                <w:sz w:val="18"/>
                <w:szCs w:val="18"/>
              </w:rPr>
              <w:t>5</w:t>
            </w:r>
          </w:p>
        </w:tc>
        <w:tc>
          <w:tcPr>
            <w:tcW w:w="2070" w:type="dxa"/>
            <w:shd w:val="clear" w:color="auto" w:fill="auto"/>
            <w:vAlign w:val="center"/>
          </w:tcPr>
          <w:p w:rsidR="002967FB" w:rsidRPr="00EC1A46" w:rsidRDefault="002967FB" w:rsidP="00C455A5">
            <w:pPr>
              <w:ind w:right="-156"/>
              <w:rPr>
                <w:rFonts w:asciiTheme="majorHAnsi" w:hAnsiTheme="majorHAnsi" w:cs="Calibri"/>
                <w:color w:val="auto"/>
                <w:sz w:val="22"/>
                <w:szCs w:val="22"/>
              </w:rPr>
            </w:pPr>
            <w:r w:rsidRPr="00EC1A46">
              <w:rPr>
                <w:rFonts w:asciiTheme="majorHAnsi" w:hAnsiTheme="majorHAnsi" w:cs="Calibri"/>
                <w:color w:val="auto"/>
                <w:sz w:val="22"/>
                <w:szCs w:val="22"/>
              </w:rPr>
              <w:t>Filtering results</w:t>
            </w:r>
          </w:p>
        </w:tc>
        <w:tc>
          <w:tcPr>
            <w:tcW w:w="4050" w:type="dxa"/>
            <w:shd w:val="clear" w:color="auto" w:fill="auto"/>
          </w:tcPr>
          <w:p w:rsidR="002967FB" w:rsidRPr="00EC1A46" w:rsidRDefault="002967FB" w:rsidP="00944EFE">
            <w:pPr>
              <w:ind w:right="-156"/>
              <w:rPr>
                <w:rFonts w:asciiTheme="majorHAnsi" w:hAnsiTheme="majorHAnsi" w:cs="Calibri"/>
                <w:color w:val="auto"/>
                <w:sz w:val="22"/>
                <w:szCs w:val="22"/>
              </w:rPr>
            </w:pPr>
            <w:r w:rsidRPr="00EC1A46">
              <w:rPr>
                <w:rFonts w:asciiTheme="majorHAnsi" w:hAnsiTheme="majorHAnsi" w:cs="Calibri"/>
                <w:color w:val="auto"/>
                <w:sz w:val="22"/>
                <w:szCs w:val="22"/>
              </w:rPr>
              <w:t>Filtering of results in Search menus should be done for appropriate</w:t>
            </w:r>
            <w:r w:rsidR="00944EFE" w:rsidRPr="00EC1A46">
              <w:rPr>
                <w:rFonts w:asciiTheme="majorHAnsi" w:hAnsiTheme="majorHAnsi" w:cs="Calibri"/>
                <w:color w:val="auto"/>
                <w:sz w:val="22"/>
                <w:szCs w:val="22"/>
              </w:rPr>
              <w:t>.</w:t>
            </w:r>
          </w:p>
        </w:tc>
        <w:tc>
          <w:tcPr>
            <w:tcW w:w="3240" w:type="dxa"/>
            <w:shd w:val="clear" w:color="auto" w:fill="auto"/>
          </w:tcPr>
          <w:p w:rsidR="002967FB" w:rsidRPr="00EC1A46" w:rsidRDefault="002967FB" w:rsidP="00CA6BDB">
            <w:pPr>
              <w:ind w:right="-156"/>
              <w:rPr>
                <w:rFonts w:asciiTheme="majorHAnsi" w:hAnsiTheme="majorHAnsi" w:cs="Calibri"/>
                <w:color w:val="auto"/>
                <w:sz w:val="22"/>
                <w:szCs w:val="22"/>
              </w:rPr>
            </w:pPr>
            <w:r w:rsidRPr="00EC1A46">
              <w:rPr>
                <w:rFonts w:asciiTheme="majorHAnsi" w:hAnsiTheme="majorHAnsi" w:cs="Calibri"/>
                <w:color w:val="auto"/>
                <w:sz w:val="22"/>
                <w:szCs w:val="22"/>
              </w:rPr>
              <w:t>In order to provide the user flexibility and ease of use and eliminate typing errors.</w:t>
            </w:r>
          </w:p>
        </w:tc>
      </w:tr>
    </w:tbl>
    <w:p w:rsidR="002967FB" w:rsidRPr="00EC1A46" w:rsidRDefault="002967FB" w:rsidP="00F16FBE">
      <w:pPr>
        <w:rPr>
          <w:rFonts w:asciiTheme="majorHAnsi" w:hAnsiTheme="majorHAnsi"/>
          <w:b/>
          <w:bCs/>
          <w:sz w:val="22"/>
          <w:szCs w:val="22"/>
        </w:rPr>
      </w:pPr>
    </w:p>
    <w:p w:rsidR="009201F4" w:rsidRPr="00EC1A46" w:rsidRDefault="001808C1" w:rsidP="00770790">
      <w:pPr>
        <w:pStyle w:val="Heading1"/>
        <w:numPr>
          <w:ilvl w:val="1"/>
          <w:numId w:val="61"/>
        </w:numPr>
        <w:tabs>
          <w:tab w:val="clear" w:pos="720"/>
          <w:tab w:val="clear" w:pos="5760"/>
        </w:tabs>
        <w:spacing w:line="276" w:lineRule="auto"/>
        <w:ind w:left="720" w:right="29" w:hanging="720"/>
        <w:jc w:val="both"/>
        <w:rPr>
          <w:rFonts w:asciiTheme="majorHAnsi" w:hAnsiTheme="majorHAnsi" w:cs="Calibri"/>
          <w:sz w:val="24"/>
          <w:szCs w:val="24"/>
        </w:rPr>
      </w:pPr>
      <w:bookmarkStart w:id="1894" w:name="_Toc388170922"/>
      <w:bookmarkStart w:id="1895" w:name="_Toc388171472"/>
      <w:bookmarkStart w:id="1896" w:name="_Toc388172022"/>
      <w:bookmarkStart w:id="1897" w:name="_Toc388172573"/>
      <w:bookmarkStart w:id="1898" w:name="_Toc388173124"/>
      <w:bookmarkStart w:id="1899" w:name="_Toc388173675"/>
      <w:bookmarkStart w:id="1900" w:name="_Toc388174226"/>
      <w:bookmarkStart w:id="1901" w:name="_Toc388174778"/>
      <w:bookmarkStart w:id="1902" w:name="_Toc388175330"/>
      <w:bookmarkStart w:id="1903" w:name="_Toc388175882"/>
      <w:bookmarkStart w:id="1904" w:name="_Toc388176433"/>
      <w:bookmarkStart w:id="1905" w:name="_Toc388176984"/>
      <w:bookmarkStart w:id="1906" w:name="_Toc388177535"/>
      <w:bookmarkStart w:id="1907" w:name="_Toc388178085"/>
      <w:bookmarkStart w:id="1908" w:name="_Toc388178635"/>
      <w:bookmarkStart w:id="1909" w:name="_Toc388179228"/>
      <w:bookmarkStart w:id="1910" w:name="_Toc388179780"/>
      <w:bookmarkStart w:id="1911" w:name="_Toc388180333"/>
      <w:bookmarkStart w:id="1912" w:name="_Toc388183799"/>
      <w:bookmarkStart w:id="1913" w:name="_Toc388337863"/>
      <w:bookmarkStart w:id="1914" w:name="_Toc388170923"/>
      <w:bookmarkStart w:id="1915" w:name="_Toc388171473"/>
      <w:bookmarkStart w:id="1916" w:name="_Toc388172023"/>
      <w:bookmarkStart w:id="1917" w:name="_Toc388172574"/>
      <w:bookmarkStart w:id="1918" w:name="_Toc388173125"/>
      <w:bookmarkStart w:id="1919" w:name="_Toc388173676"/>
      <w:bookmarkStart w:id="1920" w:name="_Toc388174227"/>
      <w:bookmarkStart w:id="1921" w:name="_Toc388174779"/>
      <w:bookmarkStart w:id="1922" w:name="_Toc388175331"/>
      <w:bookmarkStart w:id="1923" w:name="_Toc388175883"/>
      <w:bookmarkStart w:id="1924" w:name="_Toc388176434"/>
      <w:bookmarkStart w:id="1925" w:name="_Toc388176985"/>
      <w:bookmarkStart w:id="1926" w:name="_Toc388177536"/>
      <w:bookmarkStart w:id="1927" w:name="_Toc388178086"/>
      <w:bookmarkStart w:id="1928" w:name="_Toc388178636"/>
      <w:bookmarkStart w:id="1929" w:name="_Toc388179229"/>
      <w:bookmarkStart w:id="1930" w:name="_Toc388179781"/>
      <w:bookmarkStart w:id="1931" w:name="_Toc388180334"/>
      <w:bookmarkStart w:id="1932" w:name="_Toc388183800"/>
      <w:bookmarkStart w:id="1933" w:name="_Toc388337864"/>
      <w:bookmarkStart w:id="1934" w:name="_Toc388170924"/>
      <w:bookmarkStart w:id="1935" w:name="_Toc388171474"/>
      <w:bookmarkStart w:id="1936" w:name="_Toc388172024"/>
      <w:bookmarkStart w:id="1937" w:name="_Toc388172575"/>
      <w:bookmarkStart w:id="1938" w:name="_Toc388173126"/>
      <w:bookmarkStart w:id="1939" w:name="_Toc388173677"/>
      <w:bookmarkStart w:id="1940" w:name="_Toc388174228"/>
      <w:bookmarkStart w:id="1941" w:name="_Toc388174780"/>
      <w:bookmarkStart w:id="1942" w:name="_Toc388175332"/>
      <w:bookmarkStart w:id="1943" w:name="_Toc388175884"/>
      <w:bookmarkStart w:id="1944" w:name="_Toc388176435"/>
      <w:bookmarkStart w:id="1945" w:name="_Toc388176986"/>
      <w:bookmarkStart w:id="1946" w:name="_Toc388177537"/>
      <w:bookmarkStart w:id="1947" w:name="_Toc388178087"/>
      <w:bookmarkStart w:id="1948" w:name="_Toc388178637"/>
      <w:bookmarkStart w:id="1949" w:name="_Toc388179230"/>
      <w:bookmarkStart w:id="1950" w:name="_Toc388179782"/>
      <w:bookmarkStart w:id="1951" w:name="_Toc388180335"/>
      <w:bookmarkStart w:id="1952" w:name="_Toc388183801"/>
      <w:bookmarkStart w:id="1953" w:name="_Toc388337865"/>
      <w:bookmarkStart w:id="1954" w:name="_Toc388170925"/>
      <w:bookmarkStart w:id="1955" w:name="_Toc388171475"/>
      <w:bookmarkStart w:id="1956" w:name="_Toc388172025"/>
      <w:bookmarkStart w:id="1957" w:name="_Toc388172576"/>
      <w:bookmarkStart w:id="1958" w:name="_Toc388173127"/>
      <w:bookmarkStart w:id="1959" w:name="_Toc388173678"/>
      <w:bookmarkStart w:id="1960" w:name="_Toc388174229"/>
      <w:bookmarkStart w:id="1961" w:name="_Toc388174781"/>
      <w:bookmarkStart w:id="1962" w:name="_Toc388175333"/>
      <w:bookmarkStart w:id="1963" w:name="_Toc388175885"/>
      <w:bookmarkStart w:id="1964" w:name="_Toc388176436"/>
      <w:bookmarkStart w:id="1965" w:name="_Toc388176987"/>
      <w:bookmarkStart w:id="1966" w:name="_Toc388177538"/>
      <w:bookmarkStart w:id="1967" w:name="_Toc388178088"/>
      <w:bookmarkStart w:id="1968" w:name="_Toc388178638"/>
      <w:bookmarkStart w:id="1969" w:name="_Toc388179231"/>
      <w:bookmarkStart w:id="1970" w:name="_Toc388179783"/>
      <w:bookmarkStart w:id="1971" w:name="_Toc388180336"/>
      <w:bookmarkStart w:id="1972" w:name="_Toc388183802"/>
      <w:bookmarkStart w:id="1973" w:name="_Toc388337866"/>
      <w:bookmarkStart w:id="1974" w:name="_Toc388170926"/>
      <w:bookmarkStart w:id="1975" w:name="_Toc388171476"/>
      <w:bookmarkStart w:id="1976" w:name="_Toc388172026"/>
      <w:bookmarkStart w:id="1977" w:name="_Toc388172577"/>
      <w:bookmarkStart w:id="1978" w:name="_Toc388173128"/>
      <w:bookmarkStart w:id="1979" w:name="_Toc388173679"/>
      <w:bookmarkStart w:id="1980" w:name="_Toc388174230"/>
      <w:bookmarkStart w:id="1981" w:name="_Toc388174782"/>
      <w:bookmarkStart w:id="1982" w:name="_Toc388175334"/>
      <w:bookmarkStart w:id="1983" w:name="_Toc388175886"/>
      <w:bookmarkStart w:id="1984" w:name="_Toc388176437"/>
      <w:bookmarkStart w:id="1985" w:name="_Toc388176988"/>
      <w:bookmarkStart w:id="1986" w:name="_Toc388177539"/>
      <w:bookmarkStart w:id="1987" w:name="_Toc388178089"/>
      <w:bookmarkStart w:id="1988" w:name="_Toc388178639"/>
      <w:bookmarkStart w:id="1989" w:name="_Toc388179232"/>
      <w:bookmarkStart w:id="1990" w:name="_Toc388179784"/>
      <w:bookmarkStart w:id="1991" w:name="_Toc388180337"/>
      <w:bookmarkStart w:id="1992" w:name="_Toc388183803"/>
      <w:bookmarkStart w:id="1993" w:name="_Toc388337867"/>
      <w:bookmarkStart w:id="1994" w:name="_Toc388170927"/>
      <w:bookmarkStart w:id="1995" w:name="_Toc388171477"/>
      <w:bookmarkStart w:id="1996" w:name="_Toc388172027"/>
      <w:bookmarkStart w:id="1997" w:name="_Toc388172578"/>
      <w:bookmarkStart w:id="1998" w:name="_Toc388173129"/>
      <w:bookmarkStart w:id="1999" w:name="_Toc388173680"/>
      <w:bookmarkStart w:id="2000" w:name="_Toc388174231"/>
      <w:bookmarkStart w:id="2001" w:name="_Toc388174783"/>
      <w:bookmarkStart w:id="2002" w:name="_Toc388175335"/>
      <w:bookmarkStart w:id="2003" w:name="_Toc388175887"/>
      <w:bookmarkStart w:id="2004" w:name="_Toc388176438"/>
      <w:bookmarkStart w:id="2005" w:name="_Toc388176989"/>
      <w:bookmarkStart w:id="2006" w:name="_Toc388177540"/>
      <w:bookmarkStart w:id="2007" w:name="_Toc388178090"/>
      <w:bookmarkStart w:id="2008" w:name="_Toc388178640"/>
      <w:bookmarkStart w:id="2009" w:name="_Toc388179233"/>
      <w:bookmarkStart w:id="2010" w:name="_Toc388179785"/>
      <w:bookmarkStart w:id="2011" w:name="_Toc388180338"/>
      <w:bookmarkStart w:id="2012" w:name="_Toc388183804"/>
      <w:bookmarkStart w:id="2013" w:name="_Toc388337868"/>
      <w:bookmarkStart w:id="2014" w:name="_Toc388170928"/>
      <w:bookmarkStart w:id="2015" w:name="_Toc388171478"/>
      <w:bookmarkStart w:id="2016" w:name="_Toc388172028"/>
      <w:bookmarkStart w:id="2017" w:name="_Toc388172579"/>
      <w:bookmarkStart w:id="2018" w:name="_Toc388173130"/>
      <w:bookmarkStart w:id="2019" w:name="_Toc388173681"/>
      <w:bookmarkStart w:id="2020" w:name="_Toc388174232"/>
      <w:bookmarkStart w:id="2021" w:name="_Toc388174784"/>
      <w:bookmarkStart w:id="2022" w:name="_Toc388175336"/>
      <w:bookmarkStart w:id="2023" w:name="_Toc388175888"/>
      <w:bookmarkStart w:id="2024" w:name="_Toc388176439"/>
      <w:bookmarkStart w:id="2025" w:name="_Toc388176990"/>
      <w:bookmarkStart w:id="2026" w:name="_Toc388177541"/>
      <w:bookmarkStart w:id="2027" w:name="_Toc388178091"/>
      <w:bookmarkStart w:id="2028" w:name="_Toc388178641"/>
      <w:bookmarkStart w:id="2029" w:name="_Toc388179234"/>
      <w:bookmarkStart w:id="2030" w:name="_Toc388179786"/>
      <w:bookmarkStart w:id="2031" w:name="_Toc388180339"/>
      <w:bookmarkStart w:id="2032" w:name="_Toc388183805"/>
      <w:bookmarkStart w:id="2033" w:name="_Toc388337869"/>
      <w:bookmarkStart w:id="2034" w:name="_Toc388170929"/>
      <w:bookmarkStart w:id="2035" w:name="_Toc388171479"/>
      <w:bookmarkStart w:id="2036" w:name="_Toc388172029"/>
      <w:bookmarkStart w:id="2037" w:name="_Toc388172580"/>
      <w:bookmarkStart w:id="2038" w:name="_Toc388173131"/>
      <w:bookmarkStart w:id="2039" w:name="_Toc388173682"/>
      <w:bookmarkStart w:id="2040" w:name="_Toc388174233"/>
      <w:bookmarkStart w:id="2041" w:name="_Toc388174785"/>
      <w:bookmarkStart w:id="2042" w:name="_Toc388175337"/>
      <w:bookmarkStart w:id="2043" w:name="_Toc388175889"/>
      <w:bookmarkStart w:id="2044" w:name="_Toc388176440"/>
      <w:bookmarkStart w:id="2045" w:name="_Toc388176991"/>
      <w:bookmarkStart w:id="2046" w:name="_Toc388177542"/>
      <w:bookmarkStart w:id="2047" w:name="_Toc388178092"/>
      <w:bookmarkStart w:id="2048" w:name="_Toc388178642"/>
      <w:bookmarkStart w:id="2049" w:name="_Toc388179235"/>
      <w:bookmarkStart w:id="2050" w:name="_Toc388179787"/>
      <w:bookmarkStart w:id="2051" w:name="_Toc388180340"/>
      <w:bookmarkStart w:id="2052" w:name="_Toc388183806"/>
      <w:bookmarkStart w:id="2053" w:name="_Toc388337870"/>
      <w:bookmarkStart w:id="2054" w:name="_Toc388170930"/>
      <w:bookmarkStart w:id="2055" w:name="_Toc388171480"/>
      <w:bookmarkStart w:id="2056" w:name="_Toc388172030"/>
      <w:bookmarkStart w:id="2057" w:name="_Toc388172581"/>
      <w:bookmarkStart w:id="2058" w:name="_Toc388173132"/>
      <w:bookmarkStart w:id="2059" w:name="_Toc388173683"/>
      <w:bookmarkStart w:id="2060" w:name="_Toc388174234"/>
      <w:bookmarkStart w:id="2061" w:name="_Toc388174786"/>
      <w:bookmarkStart w:id="2062" w:name="_Toc388175338"/>
      <w:bookmarkStart w:id="2063" w:name="_Toc388175890"/>
      <w:bookmarkStart w:id="2064" w:name="_Toc388176441"/>
      <w:bookmarkStart w:id="2065" w:name="_Toc388176992"/>
      <w:bookmarkStart w:id="2066" w:name="_Toc388177543"/>
      <w:bookmarkStart w:id="2067" w:name="_Toc388178093"/>
      <w:bookmarkStart w:id="2068" w:name="_Toc388178643"/>
      <w:bookmarkStart w:id="2069" w:name="_Toc388179236"/>
      <w:bookmarkStart w:id="2070" w:name="_Toc388179788"/>
      <w:bookmarkStart w:id="2071" w:name="_Toc388180341"/>
      <w:bookmarkStart w:id="2072" w:name="_Toc388183807"/>
      <w:bookmarkStart w:id="2073" w:name="_Toc388337871"/>
      <w:bookmarkStart w:id="2074" w:name="_Toc388170931"/>
      <w:bookmarkStart w:id="2075" w:name="_Toc388171481"/>
      <w:bookmarkStart w:id="2076" w:name="_Toc388172031"/>
      <w:bookmarkStart w:id="2077" w:name="_Toc388172582"/>
      <w:bookmarkStart w:id="2078" w:name="_Toc388173133"/>
      <w:bookmarkStart w:id="2079" w:name="_Toc388173684"/>
      <w:bookmarkStart w:id="2080" w:name="_Toc388174235"/>
      <w:bookmarkStart w:id="2081" w:name="_Toc388174787"/>
      <w:bookmarkStart w:id="2082" w:name="_Toc388175339"/>
      <w:bookmarkStart w:id="2083" w:name="_Toc388175891"/>
      <w:bookmarkStart w:id="2084" w:name="_Toc388176442"/>
      <w:bookmarkStart w:id="2085" w:name="_Toc388176993"/>
      <w:bookmarkStart w:id="2086" w:name="_Toc388177544"/>
      <w:bookmarkStart w:id="2087" w:name="_Toc388178094"/>
      <w:bookmarkStart w:id="2088" w:name="_Toc388178644"/>
      <w:bookmarkStart w:id="2089" w:name="_Toc388179237"/>
      <w:bookmarkStart w:id="2090" w:name="_Toc388179789"/>
      <w:bookmarkStart w:id="2091" w:name="_Toc388180342"/>
      <w:bookmarkStart w:id="2092" w:name="_Toc388183808"/>
      <w:bookmarkStart w:id="2093" w:name="_Toc388337872"/>
      <w:bookmarkStart w:id="2094" w:name="_Toc388170932"/>
      <w:bookmarkStart w:id="2095" w:name="_Toc388171482"/>
      <w:bookmarkStart w:id="2096" w:name="_Toc388172032"/>
      <w:bookmarkStart w:id="2097" w:name="_Toc388172583"/>
      <w:bookmarkStart w:id="2098" w:name="_Toc388173134"/>
      <w:bookmarkStart w:id="2099" w:name="_Toc388173685"/>
      <w:bookmarkStart w:id="2100" w:name="_Toc388174236"/>
      <w:bookmarkStart w:id="2101" w:name="_Toc388174788"/>
      <w:bookmarkStart w:id="2102" w:name="_Toc388175340"/>
      <w:bookmarkStart w:id="2103" w:name="_Toc388175892"/>
      <w:bookmarkStart w:id="2104" w:name="_Toc388176443"/>
      <w:bookmarkStart w:id="2105" w:name="_Toc388176994"/>
      <w:bookmarkStart w:id="2106" w:name="_Toc388177545"/>
      <w:bookmarkStart w:id="2107" w:name="_Toc388178095"/>
      <w:bookmarkStart w:id="2108" w:name="_Toc388178645"/>
      <w:bookmarkStart w:id="2109" w:name="_Toc388179238"/>
      <w:bookmarkStart w:id="2110" w:name="_Toc388179790"/>
      <w:bookmarkStart w:id="2111" w:name="_Toc388180343"/>
      <w:bookmarkStart w:id="2112" w:name="_Toc388183809"/>
      <w:bookmarkStart w:id="2113" w:name="_Toc388337873"/>
      <w:bookmarkStart w:id="2114" w:name="_Toc388170933"/>
      <w:bookmarkStart w:id="2115" w:name="_Toc388171483"/>
      <w:bookmarkStart w:id="2116" w:name="_Toc388172033"/>
      <w:bookmarkStart w:id="2117" w:name="_Toc388172584"/>
      <w:bookmarkStart w:id="2118" w:name="_Toc388173135"/>
      <w:bookmarkStart w:id="2119" w:name="_Toc388173686"/>
      <w:bookmarkStart w:id="2120" w:name="_Toc388174237"/>
      <w:bookmarkStart w:id="2121" w:name="_Toc388174789"/>
      <w:bookmarkStart w:id="2122" w:name="_Toc388175341"/>
      <w:bookmarkStart w:id="2123" w:name="_Toc388175893"/>
      <w:bookmarkStart w:id="2124" w:name="_Toc388176444"/>
      <w:bookmarkStart w:id="2125" w:name="_Toc388176995"/>
      <w:bookmarkStart w:id="2126" w:name="_Toc388177546"/>
      <w:bookmarkStart w:id="2127" w:name="_Toc388178096"/>
      <w:bookmarkStart w:id="2128" w:name="_Toc388178646"/>
      <w:bookmarkStart w:id="2129" w:name="_Toc388179239"/>
      <w:bookmarkStart w:id="2130" w:name="_Toc388179791"/>
      <w:bookmarkStart w:id="2131" w:name="_Toc388180344"/>
      <w:bookmarkStart w:id="2132" w:name="_Toc388183810"/>
      <w:bookmarkStart w:id="2133" w:name="_Toc388337874"/>
      <w:bookmarkStart w:id="2134" w:name="_Toc388170934"/>
      <w:bookmarkStart w:id="2135" w:name="_Toc388171484"/>
      <w:bookmarkStart w:id="2136" w:name="_Toc388172034"/>
      <w:bookmarkStart w:id="2137" w:name="_Toc388172585"/>
      <w:bookmarkStart w:id="2138" w:name="_Toc388173136"/>
      <w:bookmarkStart w:id="2139" w:name="_Toc388173687"/>
      <w:bookmarkStart w:id="2140" w:name="_Toc388174238"/>
      <w:bookmarkStart w:id="2141" w:name="_Toc388174790"/>
      <w:bookmarkStart w:id="2142" w:name="_Toc388175342"/>
      <w:bookmarkStart w:id="2143" w:name="_Toc388175894"/>
      <w:bookmarkStart w:id="2144" w:name="_Toc388176445"/>
      <w:bookmarkStart w:id="2145" w:name="_Toc388176996"/>
      <w:bookmarkStart w:id="2146" w:name="_Toc388177547"/>
      <w:bookmarkStart w:id="2147" w:name="_Toc388178097"/>
      <w:bookmarkStart w:id="2148" w:name="_Toc388178647"/>
      <w:bookmarkStart w:id="2149" w:name="_Toc388179240"/>
      <w:bookmarkStart w:id="2150" w:name="_Toc388179792"/>
      <w:bookmarkStart w:id="2151" w:name="_Toc388180345"/>
      <w:bookmarkStart w:id="2152" w:name="_Toc388183811"/>
      <w:bookmarkStart w:id="2153" w:name="_Toc388337875"/>
      <w:bookmarkStart w:id="2154" w:name="_Toc38852988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r w:rsidRPr="00EC1A46">
        <w:rPr>
          <w:rFonts w:asciiTheme="majorHAnsi" w:hAnsiTheme="majorHAnsi" w:cs="Calibri"/>
          <w:sz w:val="24"/>
          <w:szCs w:val="24"/>
        </w:rPr>
        <w:t>External</w:t>
      </w:r>
      <w:r w:rsidR="009201F4" w:rsidRPr="00EC1A46">
        <w:rPr>
          <w:rFonts w:asciiTheme="majorHAnsi" w:hAnsiTheme="majorHAnsi" w:cs="Calibri"/>
          <w:sz w:val="24"/>
          <w:szCs w:val="24"/>
        </w:rPr>
        <w:t xml:space="preserve"> Requirements</w:t>
      </w:r>
      <w:bookmarkEnd w:id="2154"/>
    </w:p>
    <w:p w:rsidR="00425C6B" w:rsidRPr="00EC1A46" w:rsidRDefault="00425C6B" w:rsidP="00EC1A46">
      <w:pPr>
        <w:spacing w:line="276" w:lineRule="auto"/>
        <w:rPr>
          <w:rFonts w:asciiTheme="majorHAnsi" w:hAnsiTheme="majorHAnsi"/>
          <w:bCs/>
          <w:sz w:val="22"/>
          <w:szCs w:val="22"/>
        </w:rPr>
      </w:pPr>
    </w:p>
    <w:p w:rsidR="009201F4" w:rsidRPr="00EC1A46" w:rsidRDefault="00425C6B" w:rsidP="00EC1A46">
      <w:pPr>
        <w:spacing w:line="276" w:lineRule="auto"/>
        <w:rPr>
          <w:rFonts w:asciiTheme="majorHAnsi" w:hAnsiTheme="majorHAnsi"/>
          <w:bCs/>
          <w:sz w:val="22"/>
          <w:szCs w:val="22"/>
        </w:rPr>
      </w:pPr>
      <w:r w:rsidRPr="00EC1A46">
        <w:rPr>
          <w:rFonts w:asciiTheme="majorHAnsi" w:hAnsiTheme="majorHAnsi"/>
          <w:bCs/>
          <w:sz w:val="22"/>
          <w:szCs w:val="22"/>
        </w:rPr>
        <w:t>This section provides a detailed description of all the input &amp; output from the system. It also gives a description of Hardware, Software &amp; Communication interface.</w:t>
      </w:r>
    </w:p>
    <w:p w:rsidR="002B1853" w:rsidRPr="00EC1A46" w:rsidRDefault="002B1853" w:rsidP="00770790">
      <w:pPr>
        <w:pStyle w:val="Heading1"/>
        <w:numPr>
          <w:ilvl w:val="2"/>
          <w:numId w:val="61"/>
        </w:numPr>
        <w:tabs>
          <w:tab w:val="clear" w:pos="720"/>
          <w:tab w:val="clear" w:pos="5760"/>
        </w:tabs>
        <w:ind w:left="720" w:right="29"/>
        <w:rPr>
          <w:rFonts w:asciiTheme="majorHAnsi" w:hAnsiTheme="majorHAnsi" w:cs="Calibri"/>
          <w:sz w:val="24"/>
          <w:szCs w:val="24"/>
        </w:rPr>
      </w:pPr>
      <w:bookmarkStart w:id="2155" w:name="_Toc388170936"/>
      <w:bookmarkStart w:id="2156" w:name="_Toc388171486"/>
      <w:bookmarkStart w:id="2157" w:name="_Toc388172036"/>
      <w:bookmarkStart w:id="2158" w:name="_Toc388172587"/>
      <w:bookmarkStart w:id="2159" w:name="_Toc388173138"/>
      <w:bookmarkStart w:id="2160" w:name="_Toc388173689"/>
      <w:bookmarkStart w:id="2161" w:name="_Toc388174240"/>
      <w:bookmarkStart w:id="2162" w:name="_Toc388174792"/>
      <w:bookmarkStart w:id="2163" w:name="_Toc388175344"/>
      <w:bookmarkStart w:id="2164" w:name="_Toc388175896"/>
      <w:bookmarkStart w:id="2165" w:name="_Toc388176447"/>
      <w:bookmarkStart w:id="2166" w:name="_Toc388176998"/>
      <w:bookmarkStart w:id="2167" w:name="_Toc388177549"/>
      <w:bookmarkStart w:id="2168" w:name="_Toc388178099"/>
      <w:bookmarkStart w:id="2169" w:name="_Toc388178649"/>
      <w:bookmarkStart w:id="2170" w:name="_Toc388179242"/>
      <w:bookmarkStart w:id="2171" w:name="_Toc388179794"/>
      <w:bookmarkStart w:id="2172" w:name="_Toc388180347"/>
      <w:bookmarkStart w:id="2173" w:name="_Toc388183813"/>
      <w:bookmarkStart w:id="2174" w:name="_Toc388337877"/>
      <w:bookmarkStart w:id="2175" w:name="_Toc388170937"/>
      <w:bookmarkStart w:id="2176" w:name="_Toc388171487"/>
      <w:bookmarkStart w:id="2177" w:name="_Toc388172037"/>
      <w:bookmarkStart w:id="2178" w:name="_Toc388172588"/>
      <w:bookmarkStart w:id="2179" w:name="_Toc388173139"/>
      <w:bookmarkStart w:id="2180" w:name="_Toc388173690"/>
      <w:bookmarkStart w:id="2181" w:name="_Toc388174241"/>
      <w:bookmarkStart w:id="2182" w:name="_Toc388174793"/>
      <w:bookmarkStart w:id="2183" w:name="_Toc388175345"/>
      <w:bookmarkStart w:id="2184" w:name="_Toc388175897"/>
      <w:bookmarkStart w:id="2185" w:name="_Toc388176448"/>
      <w:bookmarkStart w:id="2186" w:name="_Toc388176999"/>
      <w:bookmarkStart w:id="2187" w:name="_Toc388177550"/>
      <w:bookmarkStart w:id="2188" w:name="_Toc388178100"/>
      <w:bookmarkStart w:id="2189" w:name="_Toc388178650"/>
      <w:bookmarkStart w:id="2190" w:name="_Toc388179243"/>
      <w:bookmarkStart w:id="2191" w:name="_Toc388179795"/>
      <w:bookmarkStart w:id="2192" w:name="_Toc388180348"/>
      <w:bookmarkStart w:id="2193" w:name="_Toc388183814"/>
      <w:bookmarkStart w:id="2194" w:name="_Toc388337878"/>
      <w:bookmarkStart w:id="2195" w:name="_Toc386805052"/>
      <w:bookmarkStart w:id="2196" w:name="_Toc386807049"/>
      <w:bookmarkStart w:id="2197" w:name="_Toc38852988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r w:rsidRPr="00EC1A46">
        <w:rPr>
          <w:rFonts w:asciiTheme="majorHAnsi" w:hAnsiTheme="majorHAnsi" w:cs="Calibri"/>
          <w:sz w:val="24"/>
          <w:szCs w:val="24"/>
        </w:rPr>
        <w:t>User Interface Requirements</w:t>
      </w:r>
      <w:bookmarkEnd w:id="2195"/>
      <w:bookmarkEnd w:id="2196"/>
      <w:bookmarkEnd w:id="2197"/>
    </w:p>
    <w:p w:rsidR="002D0088" w:rsidRPr="00EC1A46" w:rsidRDefault="002D0088" w:rsidP="00EC1A46">
      <w:pPr>
        <w:pStyle w:val="Heading3-ILIS"/>
        <w:numPr>
          <w:ilvl w:val="0"/>
          <w:numId w:val="0"/>
        </w:numPr>
        <w:spacing w:line="276" w:lineRule="auto"/>
        <w:ind w:left="720" w:hanging="720"/>
        <w:rPr>
          <w:rFonts w:asciiTheme="majorHAnsi" w:hAnsiTheme="majorHAnsi" w:cs="Calibri"/>
        </w:rPr>
      </w:pPr>
      <w:bookmarkStart w:id="2198" w:name="_Toc386805053"/>
    </w:p>
    <w:p w:rsidR="003F694A" w:rsidRPr="00EC1A46" w:rsidRDefault="003F694A" w:rsidP="00EC1A46">
      <w:pPr>
        <w:pStyle w:val="Heading3-ILIS"/>
        <w:numPr>
          <w:ilvl w:val="0"/>
          <w:numId w:val="0"/>
        </w:numPr>
        <w:spacing w:line="276" w:lineRule="auto"/>
        <w:jc w:val="both"/>
        <w:rPr>
          <w:rFonts w:asciiTheme="majorHAnsi" w:hAnsiTheme="majorHAnsi" w:cs="Calibri"/>
          <w:b/>
          <w:i/>
        </w:rPr>
      </w:pPr>
      <w:r w:rsidRPr="00EC1A46">
        <w:rPr>
          <w:rFonts w:asciiTheme="majorHAnsi" w:hAnsiTheme="majorHAnsi" w:cs="Calibri"/>
          <w:b/>
          <w:i/>
        </w:rPr>
        <w:t>Req. ID: ER 1</w:t>
      </w:r>
    </w:p>
    <w:p w:rsidR="00425C6B" w:rsidRPr="00EC1A46" w:rsidRDefault="00425C6B" w:rsidP="00EC1A46">
      <w:pPr>
        <w:pStyle w:val="Heading3-ILIS"/>
        <w:numPr>
          <w:ilvl w:val="0"/>
          <w:numId w:val="0"/>
        </w:numPr>
        <w:spacing w:line="276" w:lineRule="auto"/>
        <w:jc w:val="both"/>
        <w:rPr>
          <w:rFonts w:asciiTheme="majorHAnsi" w:hAnsiTheme="majorHAnsi" w:cs="Calibri"/>
        </w:rPr>
      </w:pPr>
      <w:r w:rsidRPr="00EC1A46">
        <w:rPr>
          <w:rFonts w:asciiTheme="majorHAnsi" w:hAnsiTheme="majorHAnsi" w:cs="Calibri"/>
        </w:rPr>
        <w:t xml:space="preserve">A first time user of the mobile application should see the login page when he opens the application. </w:t>
      </w:r>
      <w:r w:rsidR="00863B28" w:rsidRPr="00EC1A46">
        <w:rPr>
          <w:rFonts w:asciiTheme="majorHAnsi" w:hAnsiTheme="majorHAnsi" w:cs="Calibri"/>
        </w:rPr>
        <w:t>Among other thing,</w:t>
      </w:r>
      <w:r w:rsidRPr="00EC1A46">
        <w:rPr>
          <w:rFonts w:asciiTheme="majorHAnsi" w:hAnsiTheme="majorHAnsi" w:cs="Calibri"/>
        </w:rPr>
        <w:t xml:space="preserve"> this page will provide a link for registration with the</w:t>
      </w:r>
      <w:r w:rsidR="00863B28" w:rsidRPr="00EC1A46">
        <w:rPr>
          <w:rFonts w:asciiTheme="majorHAnsi" w:hAnsiTheme="majorHAnsi" w:cs="Calibri"/>
        </w:rPr>
        <w:t xml:space="preserve"> note on the benefits of being a registered user.  The page should also have a “Skip Registration” button to take him to the map page. Also some option for Language selection should be present.</w:t>
      </w:r>
    </w:p>
    <w:p w:rsidR="00425C6B" w:rsidRPr="00EC1A46" w:rsidRDefault="00425C6B" w:rsidP="00EC1A46">
      <w:pPr>
        <w:pStyle w:val="Heading3-ILIS"/>
        <w:numPr>
          <w:ilvl w:val="0"/>
          <w:numId w:val="0"/>
        </w:numPr>
        <w:spacing w:line="276" w:lineRule="auto"/>
        <w:ind w:left="720" w:hanging="720"/>
        <w:jc w:val="both"/>
        <w:rPr>
          <w:rFonts w:asciiTheme="majorHAnsi" w:hAnsiTheme="majorHAnsi" w:cs="Calibri"/>
        </w:rPr>
      </w:pPr>
    </w:p>
    <w:p w:rsidR="00425C6B" w:rsidRPr="00EC1A46" w:rsidRDefault="00863B28" w:rsidP="00EC1A46">
      <w:pPr>
        <w:pStyle w:val="Heading3-ILIS"/>
        <w:numPr>
          <w:ilvl w:val="0"/>
          <w:numId w:val="0"/>
        </w:numPr>
        <w:spacing w:line="276" w:lineRule="auto"/>
        <w:jc w:val="both"/>
        <w:rPr>
          <w:rFonts w:asciiTheme="majorHAnsi" w:hAnsiTheme="majorHAnsi" w:cs="Calibri"/>
        </w:rPr>
      </w:pPr>
      <w:r w:rsidRPr="00EC1A46">
        <w:rPr>
          <w:rFonts w:asciiTheme="majorHAnsi" w:hAnsiTheme="majorHAnsi" w:cs="Calibri"/>
        </w:rPr>
        <w:t>If the user is not the first time user he would be taken directly to the preferred language  Map page through the initial launch screen provided he has earlier logged in through his device and has set his application preferred language.</w:t>
      </w:r>
    </w:p>
    <w:p w:rsidR="00863B28" w:rsidRPr="00EC1A46" w:rsidRDefault="00863B28" w:rsidP="00EC1A46">
      <w:pPr>
        <w:pStyle w:val="Heading3-ILIS"/>
        <w:numPr>
          <w:ilvl w:val="0"/>
          <w:numId w:val="0"/>
        </w:numPr>
        <w:spacing w:line="276" w:lineRule="auto"/>
        <w:jc w:val="both"/>
        <w:rPr>
          <w:rFonts w:asciiTheme="majorHAnsi" w:hAnsiTheme="majorHAnsi" w:cs="Calibri"/>
        </w:rPr>
      </w:pPr>
    </w:p>
    <w:p w:rsidR="00863B28" w:rsidRPr="00EC1A46" w:rsidRDefault="00863B28" w:rsidP="00EC1A46">
      <w:pPr>
        <w:pStyle w:val="Heading3-ILIS"/>
        <w:numPr>
          <w:ilvl w:val="0"/>
          <w:numId w:val="0"/>
        </w:numPr>
        <w:spacing w:line="276" w:lineRule="auto"/>
        <w:jc w:val="both"/>
        <w:rPr>
          <w:rFonts w:asciiTheme="majorHAnsi" w:hAnsiTheme="majorHAnsi" w:cs="Calibri"/>
        </w:rPr>
      </w:pPr>
      <w:r w:rsidRPr="00EC1A46">
        <w:rPr>
          <w:rFonts w:asciiTheme="majorHAnsi" w:hAnsiTheme="majorHAnsi" w:cs="Calibri"/>
        </w:rPr>
        <w:t>Also during any time of operation, the user should be able to switch language.</w:t>
      </w:r>
    </w:p>
    <w:p w:rsidR="00863B28" w:rsidRPr="00EC1A46" w:rsidRDefault="00863B28" w:rsidP="00EC1A46">
      <w:pPr>
        <w:pStyle w:val="Heading3-ILIS"/>
        <w:numPr>
          <w:ilvl w:val="0"/>
          <w:numId w:val="0"/>
        </w:numPr>
        <w:spacing w:line="276" w:lineRule="auto"/>
        <w:jc w:val="both"/>
        <w:rPr>
          <w:rFonts w:asciiTheme="majorHAnsi" w:hAnsiTheme="majorHAnsi" w:cs="Calibri"/>
        </w:rPr>
      </w:pPr>
    </w:p>
    <w:p w:rsidR="00863B28" w:rsidRPr="00EC1A46" w:rsidRDefault="00863B28" w:rsidP="00EC1A46">
      <w:pPr>
        <w:pStyle w:val="Heading3-ILIS"/>
        <w:numPr>
          <w:ilvl w:val="0"/>
          <w:numId w:val="0"/>
        </w:numPr>
        <w:spacing w:line="276" w:lineRule="auto"/>
        <w:jc w:val="both"/>
        <w:rPr>
          <w:rFonts w:asciiTheme="majorHAnsi" w:hAnsiTheme="majorHAnsi" w:cs="Calibri"/>
        </w:rPr>
      </w:pPr>
      <w:r w:rsidRPr="00EC1A46">
        <w:rPr>
          <w:rFonts w:asciiTheme="majorHAnsi" w:hAnsiTheme="majorHAnsi" w:cs="Calibri"/>
        </w:rPr>
        <w:t xml:space="preserve">The user interface </w:t>
      </w:r>
      <w:r w:rsidR="003E42B9" w:rsidRPr="00EC1A46">
        <w:rPr>
          <w:rFonts w:asciiTheme="majorHAnsi" w:hAnsiTheme="majorHAnsi" w:cs="Calibri"/>
        </w:rPr>
        <w:t>requirements for other pages have</w:t>
      </w:r>
      <w:r w:rsidRPr="00EC1A46">
        <w:rPr>
          <w:rFonts w:asciiTheme="majorHAnsi" w:hAnsiTheme="majorHAnsi" w:cs="Calibri"/>
        </w:rPr>
        <w:t xml:space="preserve"> been described </w:t>
      </w:r>
      <w:r w:rsidR="002D0088" w:rsidRPr="00EC1A46">
        <w:rPr>
          <w:rFonts w:asciiTheme="majorHAnsi" w:hAnsiTheme="majorHAnsi" w:cs="Calibri"/>
        </w:rPr>
        <w:t xml:space="preserve">in the appropriate Functional requirement items. </w:t>
      </w:r>
    </w:p>
    <w:p w:rsidR="00047D82" w:rsidRPr="00EC1A46" w:rsidRDefault="002B1853" w:rsidP="00770790">
      <w:pPr>
        <w:pStyle w:val="Heading1"/>
        <w:numPr>
          <w:ilvl w:val="2"/>
          <w:numId w:val="61"/>
        </w:numPr>
        <w:tabs>
          <w:tab w:val="clear" w:pos="720"/>
          <w:tab w:val="clear" w:pos="5760"/>
        </w:tabs>
        <w:ind w:left="720" w:right="29"/>
        <w:rPr>
          <w:rFonts w:asciiTheme="majorHAnsi" w:hAnsiTheme="majorHAnsi" w:cs="Calibri"/>
          <w:sz w:val="24"/>
          <w:szCs w:val="24"/>
        </w:rPr>
      </w:pPr>
      <w:bookmarkStart w:id="2199" w:name="_Toc388170945"/>
      <w:bookmarkStart w:id="2200" w:name="_Toc388171495"/>
      <w:bookmarkStart w:id="2201" w:name="_Toc388172045"/>
      <w:bookmarkStart w:id="2202" w:name="_Toc388172596"/>
      <w:bookmarkStart w:id="2203" w:name="_Toc388173147"/>
      <w:bookmarkStart w:id="2204" w:name="_Toc388173698"/>
      <w:bookmarkStart w:id="2205" w:name="_Toc388174249"/>
      <w:bookmarkStart w:id="2206" w:name="_Toc388174801"/>
      <w:bookmarkStart w:id="2207" w:name="_Toc388175353"/>
      <w:bookmarkStart w:id="2208" w:name="_Toc388175905"/>
      <w:bookmarkStart w:id="2209" w:name="_Toc388176456"/>
      <w:bookmarkStart w:id="2210" w:name="_Toc388177007"/>
      <w:bookmarkStart w:id="2211" w:name="_Toc388177558"/>
      <w:bookmarkStart w:id="2212" w:name="_Toc388178108"/>
      <w:bookmarkStart w:id="2213" w:name="_Toc388178658"/>
      <w:bookmarkStart w:id="2214" w:name="_Toc388179251"/>
      <w:bookmarkStart w:id="2215" w:name="_Toc388179803"/>
      <w:bookmarkStart w:id="2216" w:name="_Toc388180356"/>
      <w:bookmarkStart w:id="2217" w:name="_Toc388183822"/>
      <w:bookmarkStart w:id="2218" w:name="_Toc388337880"/>
      <w:bookmarkStart w:id="2219" w:name="_Toc386805058"/>
      <w:bookmarkStart w:id="2220" w:name="_Toc386807050"/>
      <w:bookmarkStart w:id="2221" w:name="_Toc388529885"/>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r w:rsidRPr="00EC1A46">
        <w:rPr>
          <w:rFonts w:asciiTheme="majorHAnsi" w:hAnsiTheme="majorHAnsi" w:cs="Calibri"/>
          <w:sz w:val="24"/>
          <w:szCs w:val="24"/>
        </w:rPr>
        <w:t>Hardware Interface Requirements</w:t>
      </w:r>
      <w:bookmarkEnd w:id="2219"/>
      <w:bookmarkEnd w:id="2220"/>
      <w:bookmarkEnd w:id="2221"/>
    </w:p>
    <w:p w:rsidR="00DA0B9F" w:rsidRPr="00EC1A46" w:rsidRDefault="00DA0B9F" w:rsidP="00EC1A46">
      <w:pPr>
        <w:pStyle w:val="Heading3-ILIS"/>
        <w:numPr>
          <w:ilvl w:val="0"/>
          <w:numId w:val="0"/>
        </w:numPr>
        <w:spacing w:line="276" w:lineRule="auto"/>
        <w:ind w:left="720" w:hanging="720"/>
        <w:rPr>
          <w:rFonts w:asciiTheme="majorHAnsi" w:hAnsiTheme="majorHAnsi" w:cs="Calibri"/>
        </w:rPr>
      </w:pPr>
    </w:p>
    <w:p w:rsidR="003F694A" w:rsidRPr="00EC1A46" w:rsidRDefault="003F694A" w:rsidP="00EC1A46">
      <w:pPr>
        <w:pStyle w:val="Heading3-ILIS"/>
        <w:numPr>
          <w:ilvl w:val="0"/>
          <w:numId w:val="0"/>
        </w:numPr>
        <w:spacing w:line="276" w:lineRule="auto"/>
        <w:jc w:val="both"/>
        <w:rPr>
          <w:rFonts w:asciiTheme="majorHAnsi" w:hAnsiTheme="majorHAnsi" w:cs="Calibri"/>
          <w:b/>
          <w:i/>
        </w:rPr>
      </w:pPr>
      <w:r w:rsidRPr="00EC1A46">
        <w:rPr>
          <w:rFonts w:asciiTheme="majorHAnsi" w:hAnsiTheme="majorHAnsi" w:cs="Calibri"/>
          <w:b/>
          <w:i/>
        </w:rPr>
        <w:t>Req. ID: ER 2</w:t>
      </w:r>
    </w:p>
    <w:p w:rsidR="00782A0C" w:rsidRPr="00EC1A46" w:rsidRDefault="00782A0C" w:rsidP="00EC1A46">
      <w:pPr>
        <w:pStyle w:val="Heading3-ILIS"/>
        <w:numPr>
          <w:ilvl w:val="0"/>
          <w:numId w:val="0"/>
        </w:numPr>
        <w:spacing w:line="276" w:lineRule="auto"/>
        <w:jc w:val="both"/>
        <w:rPr>
          <w:rFonts w:asciiTheme="majorHAnsi" w:hAnsiTheme="majorHAnsi" w:cs="Calibri"/>
        </w:rPr>
      </w:pPr>
      <w:r w:rsidRPr="00EC1A46">
        <w:rPr>
          <w:rFonts w:asciiTheme="majorHAnsi" w:hAnsiTheme="majorHAnsi" w:cs="Calibri"/>
        </w:rPr>
        <w:t xml:space="preserve">Since the mobile application is intended to run on </w:t>
      </w:r>
      <w:r w:rsidR="002B3E06" w:rsidRPr="00EC1A46">
        <w:rPr>
          <w:rFonts w:asciiTheme="majorHAnsi" w:hAnsiTheme="majorHAnsi" w:cs="Calibri"/>
          <w:b/>
        </w:rPr>
        <w:t>S</w:t>
      </w:r>
      <w:r w:rsidRPr="00EC1A46">
        <w:rPr>
          <w:rFonts w:asciiTheme="majorHAnsi" w:hAnsiTheme="majorHAnsi" w:cs="Calibri"/>
          <w:b/>
        </w:rPr>
        <w:t>mart phones</w:t>
      </w:r>
      <w:r w:rsidR="002B3E06" w:rsidRPr="00EC1A46">
        <w:rPr>
          <w:rFonts w:asciiTheme="majorHAnsi" w:hAnsiTheme="majorHAnsi" w:cs="Calibri"/>
        </w:rPr>
        <w:t xml:space="preserve"> and </w:t>
      </w:r>
      <w:r w:rsidR="002B3E06" w:rsidRPr="00EC1A46">
        <w:rPr>
          <w:rFonts w:asciiTheme="majorHAnsi" w:hAnsiTheme="majorHAnsi" w:cs="Calibri"/>
          <w:b/>
        </w:rPr>
        <w:t>T</w:t>
      </w:r>
      <w:r w:rsidRPr="00EC1A46">
        <w:rPr>
          <w:rFonts w:asciiTheme="majorHAnsi" w:hAnsiTheme="majorHAnsi" w:cs="Calibri"/>
          <w:b/>
        </w:rPr>
        <w:t>abs</w:t>
      </w:r>
      <w:r w:rsidRPr="00EC1A46">
        <w:rPr>
          <w:rFonts w:asciiTheme="majorHAnsi" w:hAnsiTheme="majorHAnsi" w:cs="Calibri"/>
        </w:rPr>
        <w:t xml:space="preserve"> running on Android, IOs and Blackberry without having a specific designated hardware, it does not have any direct hardware interfaces. However the GPS and Camera system of the device should interface with the application.</w:t>
      </w:r>
    </w:p>
    <w:p w:rsidR="00DA0B9F" w:rsidRPr="00EC1A46" w:rsidRDefault="00DA0B9F" w:rsidP="00EC1A46">
      <w:pPr>
        <w:pStyle w:val="Heading3-ILIS"/>
        <w:numPr>
          <w:ilvl w:val="0"/>
          <w:numId w:val="0"/>
        </w:numPr>
        <w:spacing w:line="276" w:lineRule="auto"/>
        <w:ind w:left="720" w:hanging="720"/>
        <w:rPr>
          <w:rFonts w:asciiTheme="majorHAnsi" w:hAnsiTheme="majorHAnsi" w:cs="Calibri"/>
        </w:rPr>
      </w:pPr>
    </w:p>
    <w:p w:rsidR="002B1853" w:rsidRPr="00EC1A46" w:rsidRDefault="002B1853" w:rsidP="00770790">
      <w:pPr>
        <w:pStyle w:val="Heading1"/>
        <w:numPr>
          <w:ilvl w:val="2"/>
          <w:numId w:val="61"/>
        </w:numPr>
        <w:tabs>
          <w:tab w:val="clear" w:pos="720"/>
          <w:tab w:val="clear" w:pos="5760"/>
        </w:tabs>
        <w:ind w:left="720" w:right="29"/>
        <w:rPr>
          <w:rFonts w:asciiTheme="majorHAnsi" w:hAnsiTheme="majorHAnsi" w:cs="Calibri"/>
          <w:sz w:val="24"/>
          <w:szCs w:val="24"/>
        </w:rPr>
      </w:pPr>
      <w:bookmarkStart w:id="2222" w:name="_Toc386805063"/>
      <w:bookmarkStart w:id="2223" w:name="_Toc386807051"/>
      <w:bookmarkStart w:id="2224" w:name="_Toc388529886"/>
      <w:r w:rsidRPr="00EC1A46">
        <w:rPr>
          <w:rFonts w:asciiTheme="majorHAnsi" w:hAnsiTheme="majorHAnsi" w:cs="Calibri"/>
          <w:sz w:val="24"/>
          <w:szCs w:val="24"/>
        </w:rPr>
        <w:lastRenderedPageBreak/>
        <w:t>Software Interface Requirements</w:t>
      </w:r>
      <w:bookmarkEnd w:id="2222"/>
      <w:bookmarkEnd w:id="2223"/>
      <w:bookmarkEnd w:id="2224"/>
    </w:p>
    <w:p w:rsidR="008D4AEB" w:rsidRPr="00EC1A46" w:rsidRDefault="008D4AEB" w:rsidP="00EC1A46">
      <w:pPr>
        <w:spacing w:line="276" w:lineRule="auto"/>
        <w:rPr>
          <w:rFonts w:asciiTheme="majorHAnsi" w:hAnsiTheme="majorHAnsi"/>
        </w:rPr>
      </w:pPr>
    </w:p>
    <w:p w:rsidR="003F694A" w:rsidRPr="00EC1A46" w:rsidRDefault="003F694A" w:rsidP="00EC1A46">
      <w:pPr>
        <w:pStyle w:val="Heading3-ILIS"/>
        <w:numPr>
          <w:ilvl w:val="0"/>
          <w:numId w:val="0"/>
        </w:numPr>
        <w:spacing w:line="276" w:lineRule="auto"/>
        <w:jc w:val="both"/>
        <w:rPr>
          <w:rFonts w:asciiTheme="majorHAnsi" w:hAnsiTheme="majorHAnsi" w:cs="Calibri"/>
          <w:b/>
          <w:i/>
        </w:rPr>
      </w:pPr>
      <w:r w:rsidRPr="00EC1A46">
        <w:rPr>
          <w:rFonts w:asciiTheme="majorHAnsi" w:hAnsiTheme="majorHAnsi" w:cs="Calibri"/>
          <w:b/>
          <w:i/>
        </w:rPr>
        <w:t>Req. ID: ER 3</w:t>
      </w:r>
    </w:p>
    <w:p w:rsidR="00782A0C" w:rsidRPr="00EC1A46" w:rsidRDefault="002B3E06" w:rsidP="00EC1A46">
      <w:pPr>
        <w:spacing w:line="276" w:lineRule="auto"/>
        <w:jc w:val="both"/>
        <w:rPr>
          <w:rFonts w:asciiTheme="majorHAnsi" w:hAnsiTheme="majorHAnsi"/>
          <w:sz w:val="22"/>
          <w:szCs w:val="22"/>
        </w:rPr>
      </w:pPr>
      <w:r w:rsidRPr="00EC1A46">
        <w:rPr>
          <w:rFonts w:asciiTheme="majorHAnsi" w:hAnsiTheme="majorHAnsi"/>
          <w:sz w:val="22"/>
          <w:szCs w:val="22"/>
        </w:rPr>
        <w:t>The application is intended to run on Android, IOS and Blackberry platform. The application in each of the platform should communicate with the GPS application in the respective device to get geographical information about where the user is located and the visual representation of it. Also the application should communicate with the ArcGIS database published through ArcGIS Services in order to get information about the administrative units, address, roads, POIs and favourite points. The communication between the database and the mobile application consists of both reading and modifying the data as relevant and described earlier in the appropriate sections.</w:t>
      </w:r>
    </w:p>
    <w:p w:rsidR="002B3E06" w:rsidRPr="00EC1A46" w:rsidRDefault="002B3E06" w:rsidP="00EC1A46">
      <w:pPr>
        <w:spacing w:line="276" w:lineRule="auto"/>
        <w:jc w:val="both"/>
        <w:rPr>
          <w:rFonts w:asciiTheme="majorHAnsi" w:hAnsiTheme="majorHAnsi"/>
          <w:sz w:val="22"/>
          <w:szCs w:val="22"/>
        </w:rPr>
      </w:pPr>
    </w:p>
    <w:p w:rsidR="00D0457F" w:rsidRPr="00EC1A46" w:rsidRDefault="00D0457F" w:rsidP="00770790">
      <w:pPr>
        <w:pStyle w:val="Heading1"/>
        <w:numPr>
          <w:ilvl w:val="2"/>
          <w:numId w:val="61"/>
        </w:numPr>
        <w:tabs>
          <w:tab w:val="clear" w:pos="720"/>
          <w:tab w:val="clear" w:pos="5760"/>
        </w:tabs>
        <w:ind w:left="720" w:right="29"/>
        <w:rPr>
          <w:rFonts w:asciiTheme="majorHAnsi" w:hAnsiTheme="majorHAnsi" w:cs="Calibri"/>
          <w:sz w:val="24"/>
          <w:szCs w:val="24"/>
        </w:rPr>
      </w:pPr>
      <w:bookmarkStart w:id="2225" w:name="_Toc386805067"/>
      <w:bookmarkStart w:id="2226" w:name="_Toc386807052"/>
      <w:bookmarkStart w:id="2227" w:name="_Toc388529887"/>
      <w:r w:rsidRPr="00EC1A46">
        <w:rPr>
          <w:rFonts w:asciiTheme="majorHAnsi" w:hAnsiTheme="majorHAnsi" w:cs="Calibri"/>
          <w:sz w:val="24"/>
          <w:szCs w:val="24"/>
        </w:rPr>
        <w:t>Communication Interface Requirements</w:t>
      </w:r>
      <w:bookmarkEnd w:id="2225"/>
      <w:bookmarkEnd w:id="2226"/>
      <w:bookmarkEnd w:id="2227"/>
    </w:p>
    <w:p w:rsidR="00A17A66" w:rsidRPr="00EC1A46" w:rsidRDefault="00A17A66" w:rsidP="00EC1A46">
      <w:pPr>
        <w:tabs>
          <w:tab w:val="clear" w:pos="720"/>
          <w:tab w:val="clear" w:pos="5760"/>
          <w:tab w:val="left" w:pos="1440"/>
        </w:tabs>
        <w:autoSpaceDE w:val="0"/>
        <w:autoSpaceDN w:val="0"/>
        <w:adjustRightInd w:val="0"/>
        <w:spacing w:line="276" w:lineRule="auto"/>
        <w:ind w:right="0"/>
        <w:jc w:val="both"/>
        <w:rPr>
          <w:rFonts w:asciiTheme="majorHAnsi" w:hAnsiTheme="majorHAnsi" w:cs="Calibri"/>
          <w:b/>
          <w:bCs/>
          <w:sz w:val="22"/>
          <w:szCs w:val="22"/>
        </w:rPr>
      </w:pPr>
    </w:p>
    <w:p w:rsidR="003F694A" w:rsidRPr="00EC1A46" w:rsidRDefault="003F694A" w:rsidP="00EC1A46">
      <w:pPr>
        <w:pStyle w:val="Heading3-ILIS"/>
        <w:numPr>
          <w:ilvl w:val="0"/>
          <w:numId w:val="0"/>
        </w:numPr>
        <w:spacing w:line="276" w:lineRule="auto"/>
        <w:jc w:val="both"/>
        <w:rPr>
          <w:rFonts w:asciiTheme="majorHAnsi" w:hAnsiTheme="majorHAnsi" w:cs="Calibri"/>
          <w:b/>
          <w:i/>
        </w:rPr>
      </w:pPr>
      <w:r w:rsidRPr="00EC1A46">
        <w:rPr>
          <w:rFonts w:asciiTheme="majorHAnsi" w:hAnsiTheme="majorHAnsi" w:cs="Calibri"/>
          <w:b/>
          <w:i/>
        </w:rPr>
        <w:t>Req. ID: ER 4</w:t>
      </w:r>
    </w:p>
    <w:p w:rsidR="00A17A66" w:rsidRDefault="00A17A66" w:rsidP="00EC1A46">
      <w:pPr>
        <w:tabs>
          <w:tab w:val="clear" w:pos="720"/>
          <w:tab w:val="clear" w:pos="5760"/>
          <w:tab w:val="left" w:pos="1440"/>
        </w:tabs>
        <w:autoSpaceDE w:val="0"/>
        <w:autoSpaceDN w:val="0"/>
        <w:adjustRightInd w:val="0"/>
        <w:spacing w:line="276" w:lineRule="auto"/>
        <w:ind w:right="0"/>
        <w:jc w:val="both"/>
        <w:rPr>
          <w:rFonts w:asciiTheme="majorHAnsi" w:hAnsiTheme="majorHAnsi"/>
          <w:sz w:val="22"/>
          <w:szCs w:val="22"/>
        </w:rPr>
      </w:pPr>
      <w:r w:rsidRPr="00EC1A46">
        <w:rPr>
          <w:rFonts w:asciiTheme="majorHAnsi" w:hAnsiTheme="majorHAnsi"/>
          <w:sz w:val="22"/>
          <w:szCs w:val="22"/>
        </w:rPr>
        <w:t>The communication between the different parts of the system is important since they depend on each other. However, in what way the communication is achieved is not important for the system and is therefore handled by the underlying operating systems</w:t>
      </w:r>
    </w:p>
    <w:p w:rsidR="00A208D7" w:rsidRDefault="00A208D7" w:rsidP="00EC1A46">
      <w:pPr>
        <w:tabs>
          <w:tab w:val="clear" w:pos="720"/>
          <w:tab w:val="clear" w:pos="5760"/>
          <w:tab w:val="left" w:pos="1440"/>
        </w:tabs>
        <w:autoSpaceDE w:val="0"/>
        <w:autoSpaceDN w:val="0"/>
        <w:adjustRightInd w:val="0"/>
        <w:spacing w:line="276" w:lineRule="auto"/>
        <w:ind w:right="0"/>
        <w:jc w:val="both"/>
        <w:rPr>
          <w:rFonts w:asciiTheme="majorHAnsi" w:hAnsiTheme="majorHAnsi"/>
          <w:sz w:val="22"/>
          <w:szCs w:val="22"/>
        </w:rPr>
      </w:pPr>
    </w:p>
    <w:p w:rsidR="00A208D7" w:rsidRPr="00EC1A46" w:rsidRDefault="00127CC5" w:rsidP="00770790">
      <w:pPr>
        <w:pStyle w:val="Heading1"/>
        <w:numPr>
          <w:ilvl w:val="1"/>
          <w:numId w:val="61"/>
        </w:numPr>
        <w:tabs>
          <w:tab w:val="clear" w:pos="720"/>
          <w:tab w:val="clear" w:pos="5760"/>
        </w:tabs>
        <w:spacing w:line="276" w:lineRule="auto"/>
        <w:ind w:left="720" w:right="29" w:hanging="720"/>
        <w:jc w:val="both"/>
        <w:rPr>
          <w:rFonts w:asciiTheme="majorHAnsi" w:hAnsiTheme="majorHAnsi" w:cs="Calibri"/>
          <w:sz w:val="24"/>
          <w:szCs w:val="24"/>
        </w:rPr>
      </w:pPr>
      <w:bookmarkStart w:id="2228" w:name="_Toc388170987"/>
      <w:bookmarkStart w:id="2229" w:name="_Toc388171537"/>
      <w:bookmarkStart w:id="2230" w:name="_Toc388172087"/>
      <w:bookmarkStart w:id="2231" w:name="_Toc388172638"/>
      <w:bookmarkStart w:id="2232" w:name="_Toc388173189"/>
      <w:bookmarkStart w:id="2233" w:name="_Toc388173740"/>
      <w:bookmarkStart w:id="2234" w:name="_Toc388174291"/>
      <w:bookmarkStart w:id="2235" w:name="_Toc388174843"/>
      <w:bookmarkStart w:id="2236" w:name="_Toc388175395"/>
      <w:bookmarkStart w:id="2237" w:name="_Toc388175947"/>
      <w:bookmarkStart w:id="2238" w:name="_Toc388176498"/>
      <w:bookmarkStart w:id="2239" w:name="_Toc388177049"/>
      <w:bookmarkStart w:id="2240" w:name="_Toc388177600"/>
      <w:bookmarkStart w:id="2241" w:name="_Toc388178150"/>
      <w:bookmarkStart w:id="2242" w:name="_Toc388178700"/>
      <w:bookmarkStart w:id="2243" w:name="_Toc388179293"/>
      <w:bookmarkStart w:id="2244" w:name="_Toc388179845"/>
      <w:bookmarkStart w:id="2245" w:name="_Toc388180398"/>
      <w:bookmarkStart w:id="2246" w:name="_Toc388183864"/>
      <w:bookmarkStart w:id="2247" w:name="_Toc388337922"/>
      <w:bookmarkStart w:id="2248" w:name="_Toc388170988"/>
      <w:bookmarkStart w:id="2249" w:name="_Toc388171538"/>
      <w:bookmarkStart w:id="2250" w:name="_Toc388172088"/>
      <w:bookmarkStart w:id="2251" w:name="_Toc388172639"/>
      <w:bookmarkStart w:id="2252" w:name="_Toc388173190"/>
      <w:bookmarkStart w:id="2253" w:name="_Toc388173741"/>
      <w:bookmarkStart w:id="2254" w:name="_Toc388174292"/>
      <w:bookmarkStart w:id="2255" w:name="_Toc388174844"/>
      <w:bookmarkStart w:id="2256" w:name="_Toc388175396"/>
      <w:bookmarkStart w:id="2257" w:name="_Toc388175948"/>
      <w:bookmarkStart w:id="2258" w:name="_Toc388176499"/>
      <w:bookmarkStart w:id="2259" w:name="_Toc388177050"/>
      <w:bookmarkStart w:id="2260" w:name="_Toc388177601"/>
      <w:bookmarkStart w:id="2261" w:name="_Toc388178151"/>
      <w:bookmarkStart w:id="2262" w:name="_Toc388178701"/>
      <w:bookmarkStart w:id="2263" w:name="_Toc388179294"/>
      <w:bookmarkStart w:id="2264" w:name="_Toc388179846"/>
      <w:bookmarkStart w:id="2265" w:name="_Toc388180399"/>
      <w:bookmarkStart w:id="2266" w:name="_Toc388183865"/>
      <w:bookmarkStart w:id="2267" w:name="_Toc388337923"/>
      <w:bookmarkStart w:id="2268" w:name="_Toc388170989"/>
      <w:bookmarkStart w:id="2269" w:name="_Toc388171539"/>
      <w:bookmarkStart w:id="2270" w:name="_Toc388172089"/>
      <w:bookmarkStart w:id="2271" w:name="_Toc388172640"/>
      <w:bookmarkStart w:id="2272" w:name="_Toc388173191"/>
      <w:bookmarkStart w:id="2273" w:name="_Toc388173742"/>
      <w:bookmarkStart w:id="2274" w:name="_Toc388174293"/>
      <w:bookmarkStart w:id="2275" w:name="_Toc388174845"/>
      <w:bookmarkStart w:id="2276" w:name="_Toc388175397"/>
      <w:bookmarkStart w:id="2277" w:name="_Toc388175949"/>
      <w:bookmarkStart w:id="2278" w:name="_Toc388176500"/>
      <w:bookmarkStart w:id="2279" w:name="_Toc388177051"/>
      <w:bookmarkStart w:id="2280" w:name="_Toc388177602"/>
      <w:bookmarkStart w:id="2281" w:name="_Toc388178152"/>
      <w:bookmarkStart w:id="2282" w:name="_Toc388178702"/>
      <w:bookmarkStart w:id="2283" w:name="_Toc388179295"/>
      <w:bookmarkStart w:id="2284" w:name="_Toc388179847"/>
      <w:bookmarkStart w:id="2285" w:name="_Toc388180400"/>
      <w:bookmarkStart w:id="2286" w:name="_Toc388183866"/>
      <w:bookmarkStart w:id="2287" w:name="_Toc388337924"/>
      <w:bookmarkStart w:id="2288" w:name="_Toc388170990"/>
      <w:bookmarkStart w:id="2289" w:name="_Toc388171540"/>
      <w:bookmarkStart w:id="2290" w:name="_Toc388172090"/>
      <w:bookmarkStart w:id="2291" w:name="_Toc388172641"/>
      <w:bookmarkStart w:id="2292" w:name="_Toc388173192"/>
      <w:bookmarkStart w:id="2293" w:name="_Toc388173743"/>
      <w:bookmarkStart w:id="2294" w:name="_Toc388174294"/>
      <w:bookmarkStart w:id="2295" w:name="_Toc388174846"/>
      <w:bookmarkStart w:id="2296" w:name="_Toc388175398"/>
      <w:bookmarkStart w:id="2297" w:name="_Toc388175950"/>
      <w:bookmarkStart w:id="2298" w:name="_Toc388176501"/>
      <w:bookmarkStart w:id="2299" w:name="_Toc388177052"/>
      <w:bookmarkStart w:id="2300" w:name="_Toc388177603"/>
      <w:bookmarkStart w:id="2301" w:name="_Toc388178153"/>
      <w:bookmarkStart w:id="2302" w:name="_Toc388178703"/>
      <w:bookmarkStart w:id="2303" w:name="_Toc388179296"/>
      <w:bookmarkStart w:id="2304" w:name="_Toc388179848"/>
      <w:bookmarkStart w:id="2305" w:name="_Toc388180401"/>
      <w:bookmarkStart w:id="2306" w:name="_Toc388183867"/>
      <w:bookmarkStart w:id="2307" w:name="_Toc388337925"/>
      <w:bookmarkStart w:id="2308" w:name="_Toc388170991"/>
      <w:bookmarkStart w:id="2309" w:name="_Toc388171541"/>
      <w:bookmarkStart w:id="2310" w:name="_Toc388172091"/>
      <w:bookmarkStart w:id="2311" w:name="_Toc388172642"/>
      <w:bookmarkStart w:id="2312" w:name="_Toc388173193"/>
      <w:bookmarkStart w:id="2313" w:name="_Toc388173744"/>
      <w:bookmarkStart w:id="2314" w:name="_Toc388174295"/>
      <w:bookmarkStart w:id="2315" w:name="_Toc388174847"/>
      <w:bookmarkStart w:id="2316" w:name="_Toc388175399"/>
      <w:bookmarkStart w:id="2317" w:name="_Toc388175951"/>
      <w:bookmarkStart w:id="2318" w:name="_Toc388176502"/>
      <w:bookmarkStart w:id="2319" w:name="_Toc388177053"/>
      <w:bookmarkStart w:id="2320" w:name="_Toc388177604"/>
      <w:bookmarkStart w:id="2321" w:name="_Toc388178154"/>
      <w:bookmarkStart w:id="2322" w:name="_Toc388178704"/>
      <w:bookmarkStart w:id="2323" w:name="_Toc388179297"/>
      <w:bookmarkStart w:id="2324" w:name="_Toc388179849"/>
      <w:bookmarkStart w:id="2325" w:name="_Toc388180402"/>
      <w:bookmarkStart w:id="2326" w:name="_Toc388183868"/>
      <w:bookmarkStart w:id="2327" w:name="_Toc388337926"/>
      <w:bookmarkStart w:id="2328" w:name="_Toc388170997"/>
      <w:bookmarkStart w:id="2329" w:name="_Toc388171547"/>
      <w:bookmarkStart w:id="2330" w:name="_Toc388172097"/>
      <w:bookmarkStart w:id="2331" w:name="_Toc388172648"/>
      <w:bookmarkStart w:id="2332" w:name="_Toc388173199"/>
      <w:bookmarkStart w:id="2333" w:name="_Toc388173750"/>
      <w:bookmarkStart w:id="2334" w:name="_Toc388174301"/>
      <w:bookmarkStart w:id="2335" w:name="_Toc388174853"/>
      <w:bookmarkStart w:id="2336" w:name="_Toc388175405"/>
      <w:bookmarkStart w:id="2337" w:name="_Toc388175957"/>
      <w:bookmarkStart w:id="2338" w:name="_Toc388176508"/>
      <w:bookmarkStart w:id="2339" w:name="_Toc388177059"/>
      <w:bookmarkStart w:id="2340" w:name="_Toc388177610"/>
      <w:bookmarkStart w:id="2341" w:name="_Toc388178160"/>
      <w:bookmarkStart w:id="2342" w:name="_Toc388178710"/>
      <w:bookmarkStart w:id="2343" w:name="_Toc388179303"/>
      <w:bookmarkStart w:id="2344" w:name="_Toc388179855"/>
      <w:bookmarkStart w:id="2345" w:name="_Toc388180408"/>
      <w:bookmarkStart w:id="2346" w:name="_Toc388183874"/>
      <w:bookmarkStart w:id="2347" w:name="_Toc388337932"/>
      <w:bookmarkStart w:id="2348" w:name="_Toc388171002"/>
      <w:bookmarkStart w:id="2349" w:name="_Toc388171552"/>
      <w:bookmarkStart w:id="2350" w:name="_Toc388172102"/>
      <w:bookmarkStart w:id="2351" w:name="_Toc388172653"/>
      <w:bookmarkStart w:id="2352" w:name="_Toc388173204"/>
      <w:bookmarkStart w:id="2353" w:name="_Toc388173755"/>
      <w:bookmarkStart w:id="2354" w:name="_Toc388174306"/>
      <w:bookmarkStart w:id="2355" w:name="_Toc388174858"/>
      <w:bookmarkStart w:id="2356" w:name="_Toc388175410"/>
      <w:bookmarkStart w:id="2357" w:name="_Toc388175962"/>
      <w:bookmarkStart w:id="2358" w:name="_Toc388176513"/>
      <w:bookmarkStart w:id="2359" w:name="_Toc388177064"/>
      <w:bookmarkStart w:id="2360" w:name="_Toc388177615"/>
      <w:bookmarkStart w:id="2361" w:name="_Toc388178165"/>
      <w:bookmarkStart w:id="2362" w:name="_Toc388178715"/>
      <w:bookmarkStart w:id="2363" w:name="_Toc388179308"/>
      <w:bookmarkStart w:id="2364" w:name="_Toc388179860"/>
      <w:bookmarkStart w:id="2365" w:name="_Toc388180413"/>
      <w:bookmarkStart w:id="2366" w:name="_Toc388183879"/>
      <w:bookmarkStart w:id="2367" w:name="_Toc388337937"/>
      <w:bookmarkStart w:id="2368" w:name="_Toc388171007"/>
      <w:bookmarkStart w:id="2369" w:name="_Toc388171557"/>
      <w:bookmarkStart w:id="2370" w:name="_Toc388172107"/>
      <w:bookmarkStart w:id="2371" w:name="_Toc388172658"/>
      <w:bookmarkStart w:id="2372" w:name="_Toc388173209"/>
      <w:bookmarkStart w:id="2373" w:name="_Toc388173760"/>
      <w:bookmarkStart w:id="2374" w:name="_Toc388174311"/>
      <w:bookmarkStart w:id="2375" w:name="_Toc388174863"/>
      <w:bookmarkStart w:id="2376" w:name="_Toc388175415"/>
      <w:bookmarkStart w:id="2377" w:name="_Toc388175967"/>
      <w:bookmarkStart w:id="2378" w:name="_Toc388176518"/>
      <w:bookmarkStart w:id="2379" w:name="_Toc388177069"/>
      <w:bookmarkStart w:id="2380" w:name="_Toc388177620"/>
      <w:bookmarkStart w:id="2381" w:name="_Toc388178170"/>
      <w:bookmarkStart w:id="2382" w:name="_Toc388178720"/>
      <w:bookmarkStart w:id="2383" w:name="_Toc388179313"/>
      <w:bookmarkStart w:id="2384" w:name="_Toc388179865"/>
      <w:bookmarkStart w:id="2385" w:name="_Toc388180418"/>
      <w:bookmarkStart w:id="2386" w:name="_Toc388183884"/>
      <w:bookmarkStart w:id="2387" w:name="_Toc388337942"/>
      <w:bookmarkStart w:id="2388" w:name="_Toc388171012"/>
      <w:bookmarkStart w:id="2389" w:name="_Toc388171562"/>
      <w:bookmarkStart w:id="2390" w:name="_Toc388172112"/>
      <w:bookmarkStart w:id="2391" w:name="_Toc388172663"/>
      <w:bookmarkStart w:id="2392" w:name="_Toc388173214"/>
      <w:bookmarkStart w:id="2393" w:name="_Toc388173765"/>
      <w:bookmarkStart w:id="2394" w:name="_Toc388174316"/>
      <w:bookmarkStart w:id="2395" w:name="_Toc388174868"/>
      <w:bookmarkStart w:id="2396" w:name="_Toc388175420"/>
      <w:bookmarkStart w:id="2397" w:name="_Toc388175972"/>
      <w:bookmarkStart w:id="2398" w:name="_Toc388176523"/>
      <w:bookmarkStart w:id="2399" w:name="_Toc388177074"/>
      <w:bookmarkStart w:id="2400" w:name="_Toc388177625"/>
      <w:bookmarkStart w:id="2401" w:name="_Toc388178175"/>
      <w:bookmarkStart w:id="2402" w:name="_Toc388178725"/>
      <w:bookmarkStart w:id="2403" w:name="_Toc388179318"/>
      <w:bookmarkStart w:id="2404" w:name="_Toc388179870"/>
      <w:bookmarkStart w:id="2405" w:name="_Toc388180423"/>
      <w:bookmarkStart w:id="2406" w:name="_Toc388183889"/>
      <w:bookmarkStart w:id="2407" w:name="_Toc388337947"/>
      <w:bookmarkStart w:id="2408" w:name="_Toc388171017"/>
      <w:bookmarkStart w:id="2409" w:name="_Toc388171567"/>
      <w:bookmarkStart w:id="2410" w:name="_Toc388172117"/>
      <w:bookmarkStart w:id="2411" w:name="_Toc388172668"/>
      <w:bookmarkStart w:id="2412" w:name="_Toc388173219"/>
      <w:bookmarkStart w:id="2413" w:name="_Toc388173770"/>
      <w:bookmarkStart w:id="2414" w:name="_Toc388174321"/>
      <w:bookmarkStart w:id="2415" w:name="_Toc388174873"/>
      <w:bookmarkStart w:id="2416" w:name="_Toc388175425"/>
      <w:bookmarkStart w:id="2417" w:name="_Toc388175977"/>
      <w:bookmarkStart w:id="2418" w:name="_Toc388176528"/>
      <w:bookmarkStart w:id="2419" w:name="_Toc388177079"/>
      <w:bookmarkStart w:id="2420" w:name="_Toc388177630"/>
      <w:bookmarkStart w:id="2421" w:name="_Toc388178180"/>
      <w:bookmarkStart w:id="2422" w:name="_Toc388178730"/>
      <w:bookmarkStart w:id="2423" w:name="_Toc388179323"/>
      <w:bookmarkStart w:id="2424" w:name="_Toc388179875"/>
      <w:bookmarkStart w:id="2425" w:name="_Toc388180428"/>
      <w:bookmarkStart w:id="2426" w:name="_Toc388183894"/>
      <w:bookmarkStart w:id="2427" w:name="_Toc388337952"/>
      <w:bookmarkStart w:id="2428" w:name="_Toc388171022"/>
      <w:bookmarkStart w:id="2429" w:name="_Toc388171572"/>
      <w:bookmarkStart w:id="2430" w:name="_Toc388172122"/>
      <w:bookmarkStart w:id="2431" w:name="_Toc388172673"/>
      <w:bookmarkStart w:id="2432" w:name="_Toc388173224"/>
      <w:bookmarkStart w:id="2433" w:name="_Toc388173775"/>
      <w:bookmarkStart w:id="2434" w:name="_Toc388174326"/>
      <w:bookmarkStart w:id="2435" w:name="_Toc388174878"/>
      <w:bookmarkStart w:id="2436" w:name="_Toc388175430"/>
      <w:bookmarkStart w:id="2437" w:name="_Toc388175982"/>
      <w:bookmarkStart w:id="2438" w:name="_Toc388176533"/>
      <w:bookmarkStart w:id="2439" w:name="_Toc388177084"/>
      <w:bookmarkStart w:id="2440" w:name="_Toc388177635"/>
      <w:bookmarkStart w:id="2441" w:name="_Toc388178185"/>
      <w:bookmarkStart w:id="2442" w:name="_Toc388178735"/>
      <w:bookmarkStart w:id="2443" w:name="_Toc388179328"/>
      <w:bookmarkStart w:id="2444" w:name="_Toc388179880"/>
      <w:bookmarkStart w:id="2445" w:name="_Toc388180433"/>
      <w:bookmarkStart w:id="2446" w:name="_Toc388183899"/>
      <w:bookmarkStart w:id="2447" w:name="_Toc388337957"/>
      <w:bookmarkStart w:id="2448" w:name="_Toc388171027"/>
      <w:bookmarkStart w:id="2449" w:name="_Toc388171577"/>
      <w:bookmarkStart w:id="2450" w:name="_Toc388172127"/>
      <w:bookmarkStart w:id="2451" w:name="_Toc388172678"/>
      <w:bookmarkStart w:id="2452" w:name="_Toc388173229"/>
      <w:bookmarkStart w:id="2453" w:name="_Toc388173780"/>
      <w:bookmarkStart w:id="2454" w:name="_Toc388174331"/>
      <w:bookmarkStart w:id="2455" w:name="_Toc388174883"/>
      <w:bookmarkStart w:id="2456" w:name="_Toc388175435"/>
      <w:bookmarkStart w:id="2457" w:name="_Toc388175987"/>
      <w:bookmarkStart w:id="2458" w:name="_Toc388176538"/>
      <w:bookmarkStart w:id="2459" w:name="_Toc388177089"/>
      <w:bookmarkStart w:id="2460" w:name="_Toc388177640"/>
      <w:bookmarkStart w:id="2461" w:name="_Toc388178190"/>
      <w:bookmarkStart w:id="2462" w:name="_Toc388178740"/>
      <w:bookmarkStart w:id="2463" w:name="_Toc388179333"/>
      <w:bookmarkStart w:id="2464" w:name="_Toc388179885"/>
      <w:bookmarkStart w:id="2465" w:name="_Toc388180438"/>
      <w:bookmarkStart w:id="2466" w:name="_Toc388183904"/>
      <w:bookmarkStart w:id="2467" w:name="_Toc388337962"/>
      <w:bookmarkStart w:id="2468" w:name="_Toc388171032"/>
      <w:bookmarkStart w:id="2469" w:name="_Toc388171582"/>
      <w:bookmarkStart w:id="2470" w:name="_Toc388172132"/>
      <w:bookmarkStart w:id="2471" w:name="_Toc388172683"/>
      <w:bookmarkStart w:id="2472" w:name="_Toc388173234"/>
      <w:bookmarkStart w:id="2473" w:name="_Toc388173785"/>
      <w:bookmarkStart w:id="2474" w:name="_Toc388174336"/>
      <w:bookmarkStart w:id="2475" w:name="_Toc388174888"/>
      <w:bookmarkStart w:id="2476" w:name="_Toc388175440"/>
      <w:bookmarkStart w:id="2477" w:name="_Toc388175992"/>
      <w:bookmarkStart w:id="2478" w:name="_Toc388176543"/>
      <w:bookmarkStart w:id="2479" w:name="_Toc388177094"/>
      <w:bookmarkStart w:id="2480" w:name="_Toc388177645"/>
      <w:bookmarkStart w:id="2481" w:name="_Toc388178195"/>
      <w:bookmarkStart w:id="2482" w:name="_Toc388178745"/>
      <w:bookmarkStart w:id="2483" w:name="_Toc388179338"/>
      <w:bookmarkStart w:id="2484" w:name="_Toc388179890"/>
      <w:bookmarkStart w:id="2485" w:name="_Toc388180443"/>
      <w:bookmarkStart w:id="2486" w:name="_Toc388183909"/>
      <w:bookmarkStart w:id="2487" w:name="_Toc388337967"/>
      <w:bookmarkStart w:id="2488" w:name="_Toc388171037"/>
      <w:bookmarkStart w:id="2489" w:name="_Toc388171587"/>
      <w:bookmarkStart w:id="2490" w:name="_Toc388172137"/>
      <w:bookmarkStart w:id="2491" w:name="_Toc388172688"/>
      <w:bookmarkStart w:id="2492" w:name="_Toc388173239"/>
      <w:bookmarkStart w:id="2493" w:name="_Toc388173790"/>
      <w:bookmarkStart w:id="2494" w:name="_Toc388174341"/>
      <w:bookmarkStart w:id="2495" w:name="_Toc388174893"/>
      <w:bookmarkStart w:id="2496" w:name="_Toc388175445"/>
      <w:bookmarkStart w:id="2497" w:name="_Toc388175997"/>
      <w:bookmarkStart w:id="2498" w:name="_Toc388176548"/>
      <w:bookmarkStart w:id="2499" w:name="_Toc388177099"/>
      <w:bookmarkStart w:id="2500" w:name="_Toc388177650"/>
      <w:bookmarkStart w:id="2501" w:name="_Toc388178200"/>
      <w:bookmarkStart w:id="2502" w:name="_Toc388178750"/>
      <w:bookmarkStart w:id="2503" w:name="_Toc388179343"/>
      <w:bookmarkStart w:id="2504" w:name="_Toc388179895"/>
      <w:bookmarkStart w:id="2505" w:name="_Toc388180448"/>
      <w:bookmarkStart w:id="2506" w:name="_Toc388183914"/>
      <w:bookmarkStart w:id="2507" w:name="_Toc388337972"/>
      <w:bookmarkStart w:id="2508" w:name="_Toc388171042"/>
      <w:bookmarkStart w:id="2509" w:name="_Toc388171592"/>
      <w:bookmarkStart w:id="2510" w:name="_Toc388172142"/>
      <w:bookmarkStart w:id="2511" w:name="_Toc388172693"/>
      <w:bookmarkStart w:id="2512" w:name="_Toc388173244"/>
      <w:bookmarkStart w:id="2513" w:name="_Toc388173795"/>
      <w:bookmarkStart w:id="2514" w:name="_Toc388174346"/>
      <w:bookmarkStart w:id="2515" w:name="_Toc388174898"/>
      <w:bookmarkStart w:id="2516" w:name="_Toc388175450"/>
      <w:bookmarkStart w:id="2517" w:name="_Toc388176002"/>
      <w:bookmarkStart w:id="2518" w:name="_Toc388176553"/>
      <w:bookmarkStart w:id="2519" w:name="_Toc388177104"/>
      <w:bookmarkStart w:id="2520" w:name="_Toc388177655"/>
      <w:bookmarkStart w:id="2521" w:name="_Toc388178205"/>
      <w:bookmarkStart w:id="2522" w:name="_Toc388178755"/>
      <w:bookmarkStart w:id="2523" w:name="_Toc388179348"/>
      <w:bookmarkStart w:id="2524" w:name="_Toc388179900"/>
      <w:bookmarkStart w:id="2525" w:name="_Toc388180453"/>
      <w:bookmarkStart w:id="2526" w:name="_Toc388183919"/>
      <w:bookmarkStart w:id="2527" w:name="_Toc388337977"/>
      <w:bookmarkStart w:id="2528" w:name="_Toc388171047"/>
      <w:bookmarkStart w:id="2529" w:name="_Toc388171597"/>
      <w:bookmarkStart w:id="2530" w:name="_Toc388172147"/>
      <w:bookmarkStart w:id="2531" w:name="_Toc388172698"/>
      <w:bookmarkStart w:id="2532" w:name="_Toc388173249"/>
      <w:bookmarkStart w:id="2533" w:name="_Toc388173800"/>
      <w:bookmarkStart w:id="2534" w:name="_Toc388174351"/>
      <w:bookmarkStart w:id="2535" w:name="_Toc388174903"/>
      <w:bookmarkStart w:id="2536" w:name="_Toc388175455"/>
      <w:bookmarkStart w:id="2537" w:name="_Toc388176007"/>
      <w:bookmarkStart w:id="2538" w:name="_Toc388176558"/>
      <w:bookmarkStart w:id="2539" w:name="_Toc388177109"/>
      <w:bookmarkStart w:id="2540" w:name="_Toc388177660"/>
      <w:bookmarkStart w:id="2541" w:name="_Toc388178210"/>
      <w:bookmarkStart w:id="2542" w:name="_Toc388178760"/>
      <w:bookmarkStart w:id="2543" w:name="_Toc388179353"/>
      <w:bookmarkStart w:id="2544" w:name="_Toc388179905"/>
      <w:bookmarkStart w:id="2545" w:name="_Toc388180458"/>
      <w:bookmarkStart w:id="2546" w:name="_Toc388183924"/>
      <w:bookmarkStart w:id="2547" w:name="_Toc388337982"/>
      <w:bookmarkStart w:id="2548" w:name="_Toc388171052"/>
      <w:bookmarkStart w:id="2549" w:name="_Toc388171602"/>
      <w:bookmarkStart w:id="2550" w:name="_Toc388172152"/>
      <w:bookmarkStart w:id="2551" w:name="_Toc388172703"/>
      <w:bookmarkStart w:id="2552" w:name="_Toc388173254"/>
      <w:bookmarkStart w:id="2553" w:name="_Toc388173805"/>
      <w:bookmarkStart w:id="2554" w:name="_Toc388174356"/>
      <w:bookmarkStart w:id="2555" w:name="_Toc388174908"/>
      <w:bookmarkStart w:id="2556" w:name="_Toc388175460"/>
      <w:bookmarkStart w:id="2557" w:name="_Toc388176012"/>
      <w:bookmarkStart w:id="2558" w:name="_Toc388176563"/>
      <w:bookmarkStart w:id="2559" w:name="_Toc388177114"/>
      <w:bookmarkStart w:id="2560" w:name="_Toc388177665"/>
      <w:bookmarkStart w:id="2561" w:name="_Toc388178215"/>
      <w:bookmarkStart w:id="2562" w:name="_Toc388178765"/>
      <w:bookmarkStart w:id="2563" w:name="_Toc388179358"/>
      <w:bookmarkStart w:id="2564" w:name="_Toc388179910"/>
      <w:bookmarkStart w:id="2565" w:name="_Toc388180463"/>
      <w:bookmarkStart w:id="2566" w:name="_Toc388183929"/>
      <w:bookmarkStart w:id="2567" w:name="_Toc388337987"/>
      <w:bookmarkStart w:id="2568" w:name="_Toc388171057"/>
      <w:bookmarkStart w:id="2569" w:name="_Toc388171607"/>
      <w:bookmarkStart w:id="2570" w:name="_Toc388172157"/>
      <w:bookmarkStart w:id="2571" w:name="_Toc388172708"/>
      <w:bookmarkStart w:id="2572" w:name="_Toc388173259"/>
      <w:bookmarkStart w:id="2573" w:name="_Toc388173810"/>
      <w:bookmarkStart w:id="2574" w:name="_Toc388174361"/>
      <w:bookmarkStart w:id="2575" w:name="_Toc388174913"/>
      <w:bookmarkStart w:id="2576" w:name="_Toc388175465"/>
      <w:bookmarkStart w:id="2577" w:name="_Toc388176017"/>
      <w:bookmarkStart w:id="2578" w:name="_Toc388176568"/>
      <w:bookmarkStart w:id="2579" w:name="_Toc388177119"/>
      <w:bookmarkStart w:id="2580" w:name="_Toc388177670"/>
      <w:bookmarkStart w:id="2581" w:name="_Toc388178220"/>
      <w:bookmarkStart w:id="2582" w:name="_Toc388178770"/>
      <w:bookmarkStart w:id="2583" w:name="_Toc388179363"/>
      <w:bookmarkStart w:id="2584" w:name="_Toc388179915"/>
      <w:bookmarkStart w:id="2585" w:name="_Toc388180468"/>
      <w:bookmarkStart w:id="2586" w:name="_Toc388183934"/>
      <w:bookmarkStart w:id="2587" w:name="_Toc388337992"/>
      <w:bookmarkStart w:id="2588" w:name="_Toc388171062"/>
      <w:bookmarkStart w:id="2589" w:name="_Toc388171612"/>
      <w:bookmarkStart w:id="2590" w:name="_Toc388172162"/>
      <w:bookmarkStart w:id="2591" w:name="_Toc388172713"/>
      <w:bookmarkStart w:id="2592" w:name="_Toc388173264"/>
      <w:bookmarkStart w:id="2593" w:name="_Toc388173815"/>
      <w:bookmarkStart w:id="2594" w:name="_Toc388174366"/>
      <w:bookmarkStart w:id="2595" w:name="_Toc388174918"/>
      <w:bookmarkStart w:id="2596" w:name="_Toc388175470"/>
      <w:bookmarkStart w:id="2597" w:name="_Toc388176022"/>
      <w:bookmarkStart w:id="2598" w:name="_Toc388176573"/>
      <w:bookmarkStart w:id="2599" w:name="_Toc388177124"/>
      <w:bookmarkStart w:id="2600" w:name="_Toc388177675"/>
      <w:bookmarkStart w:id="2601" w:name="_Toc388178225"/>
      <w:bookmarkStart w:id="2602" w:name="_Toc388178775"/>
      <w:bookmarkStart w:id="2603" w:name="_Toc388179368"/>
      <w:bookmarkStart w:id="2604" w:name="_Toc388179920"/>
      <w:bookmarkStart w:id="2605" w:name="_Toc388180473"/>
      <w:bookmarkStart w:id="2606" w:name="_Toc388183939"/>
      <w:bookmarkStart w:id="2607" w:name="_Toc388337997"/>
      <w:bookmarkStart w:id="2608" w:name="_Toc388171067"/>
      <w:bookmarkStart w:id="2609" w:name="_Toc388171617"/>
      <w:bookmarkStart w:id="2610" w:name="_Toc388172167"/>
      <w:bookmarkStart w:id="2611" w:name="_Toc388172718"/>
      <w:bookmarkStart w:id="2612" w:name="_Toc388173269"/>
      <w:bookmarkStart w:id="2613" w:name="_Toc388173820"/>
      <w:bookmarkStart w:id="2614" w:name="_Toc388174371"/>
      <w:bookmarkStart w:id="2615" w:name="_Toc388174923"/>
      <w:bookmarkStart w:id="2616" w:name="_Toc388175475"/>
      <w:bookmarkStart w:id="2617" w:name="_Toc388176027"/>
      <w:bookmarkStart w:id="2618" w:name="_Toc388176578"/>
      <w:bookmarkStart w:id="2619" w:name="_Toc388177129"/>
      <w:bookmarkStart w:id="2620" w:name="_Toc388177680"/>
      <w:bookmarkStart w:id="2621" w:name="_Toc388178230"/>
      <w:bookmarkStart w:id="2622" w:name="_Toc388178780"/>
      <w:bookmarkStart w:id="2623" w:name="_Toc388179373"/>
      <w:bookmarkStart w:id="2624" w:name="_Toc388179925"/>
      <w:bookmarkStart w:id="2625" w:name="_Toc388180478"/>
      <w:bookmarkStart w:id="2626" w:name="_Toc388183944"/>
      <w:bookmarkStart w:id="2627" w:name="_Toc388338002"/>
      <w:bookmarkStart w:id="2628" w:name="_Toc388171072"/>
      <w:bookmarkStart w:id="2629" w:name="_Toc388171622"/>
      <w:bookmarkStart w:id="2630" w:name="_Toc388172172"/>
      <w:bookmarkStart w:id="2631" w:name="_Toc388172723"/>
      <w:bookmarkStart w:id="2632" w:name="_Toc388173274"/>
      <w:bookmarkStart w:id="2633" w:name="_Toc388173825"/>
      <w:bookmarkStart w:id="2634" w:name="_Toc388174376"/>
      <w:bookmarkStart w:id="2635" w:name="_Toc388174928"/>
      <w:bookmarkStart w:id="2636" w:name="_Toc388175480"/>
      <w:bookmarkStart w:id="2637" w:name="_Toc388176032"/>
      <w:bookmarkStart w:id="2638" w:name="_Toc388176583"/>
      <w:bookmarkStart w:id="2639" w:name="_Toc388177134"/>
      <w:bookmarkStart w:id="2640" w:name="_Toc388177685"/>
      <w:bookmarkStart w:id="2641" w:name="_Toc388178235"/>
      <w:bookmarkStart w:id="2642" w:name="_Toc388178785"/>
      <w:bookmarkStart w:id="2643" w:name="_Toc388179378"/>
      <w:bookmarkStart w:id="2644" w:name="_Toc388179930"/>
      <w:bookmarkStart w:id="2645" w:name="_Toc388180483"/>
      <w:bookmarkStart w:id="2646" w:name="_Toc388183949"/>
      <w:bookmarkStart w:id="2647" w:name="_Toc388338007"/>
      <w:bookmarkStart w:id="2648" w:name="_Toc388171077"/>
      <w:bookmarkStart w:id="2649" w:name="_Toc388171627"/>
      <w:bookmarkStart w:id="2650" w:name="_Toc388172177"/>
      <w:bookmarkStart w:id="2651" w:name="_Toc388172728"/>
      <w:bookmarkStart w:id="2652" w:name="_Toc388173279"/>
      <w:bookmarkStart w:id="2653" w:name="_Toc388173830"/>
      <w:bookmarkStart w:id="2654" w:name="_Toc388174381"/>
      <w:bookmarkStart w:id="2655" w:name="_Toc388174933"/>
      <w:bookmarkStart w:id="2656" w:name="_Toc388175485"/>
      <w:bookmarkStart w:id="2657" w:name="_Toc388176037"/>
      <w:bookmarkStart w:id="2658" w:name="_Toc388176588"/>
      <w:bookmarkStart w:id="2659" w:name="_Toc388177139"/>
      <w:bookmarkStart w:id="2660" w:name="_Toc388177690"/>
      <w:bookmarkStart w:id="2661" w:name="_Toc388178240"/>
      <w:bookmarkStart w:id="2662" w:name="_Toc388178790"/>
      <w:bookmarkStart w:id="2663" w:name="_Toc388179383"/>
      <w:bookmarkStart w:id="2664" w:name="_Toc388179935"/>
      <w:bookmarkStart w:id="2665" w:name="_Toc388180488"/>
      <w:bookmarkStart w:id="2666" w:name="_Toc388183954"/>
      <w:bookmarkStart w:id="2667" w:name="_Toc388338012"/>
      <w:bookmarkStart w:id="2668" w:name="_Toc388171082"/>
      <w:bookmarkStart w:id="2669" w:name="_Toc388171632"/>
      <w:bookmarkStart w:id="2670" w:name="_Toc388172182"/>
      <w:bookmarkStart w:id="2671" w:name="_Toc388172733"/>
      <w:bookmarkStart w:id="2672" w:name="_Toc388173284"/>
      <w:bookmarkStart w:id="2673" w:name="_Toc388173835"/>
      <w:bookmarkStart w:id="2674" w:name="_Toc388174386"/>
      <w:bookmarkStart w:id="2675" w:name="_Toc388174938"/>
      <w:bookmarkStart w:id="2676" w:name="_Toc388175490"/>
      <w:bookmarkStart w:id="2677" w:name="_Toc388176042"/>
      <w:bookmarkStart w:id="2678" w:name="_Toc388176593"/>
      <w:bookmarkStart w:id="2679" w:name="_Toc388177144"/>
      <w:bookmarkStart w:id="2680" w:name="_Toc388177695"/>
      <w:bookmarkStart w:id="2681" w:name="_Toc388178245"/>
      <w:bookmarkStart w:id="2682" w:name="_Toc388178795"/>
      <w:bookmarkStart w:id="2683" w:name="_Toc388179388"/>
      <w:bookmarkStart w:id="2684" w:name="_Toc388179940"/>
      <w:bookmarkStart w:id="2685" w:name="_Toc388180493"/>
      <w:bookmarkStart w:id="2686" w:name="_Toc388183959"/>
      <w:bookmarkStart w:id="2687" w:name="_Toc388338017"/>
      <w:bookmarkStart w:id="2688" w:name="_Toc388171087"/>
      <w:bookmarkStart w:id="2689" w:name="_Toc388171637"/>
      <w:bookmarkStart w:id="2690" w:name="_Toc388172187"/>
      <w:bookmarkStart w:id="2691" w:name="_Toc388172738"/>
      <w:bookmarkStart w:id="2692" w:name="_Toc388173289"/>
      <w:bookmarkStart w:id="2693" w:name="_Toc388173840"/>
      <w:bookmarkStart w:id="2694" w:name="_Toc388174391"/>
      <w:bookmarkStart w:id="2695" w:name="_Toc388174943"/>
      <w:bookmarkStart w:id="2696" w:name="_Toc388175495"/>
      <w:bookmarkStart w:id="2697" w:name="_Toc388176047"/>
      <w:bookmarkStart w:id="2698" w:name="_Toc388176598"/>
      <w:bookmarkStart w:id="2699" w:name="_Toc388177149"/>
      <w:bookmarkStart w:id="2700" w:name="_Toc388177700"/>
      <w:bookmarkStart w:id="2701" w:name="_Toc388178250"/>
      <w:bookmarkStart w:id="2702" w:name="_Toc388178800"/>
      <w:bookmarkStart w:id="2703" w:name="_Toc388179393"/>
      <w:bookmarkStart w:id="2704" w:name="_Toc388179945"/>
      <w:bookmarkStart w:id="2705" w:name="_Toc388180498"/>
      <w:bookmarkStart w:id="2706" w:name="_Toc388183964"/>
      <w:bookmarkStart w:id="2707" w:name="_Toc388338022"/>
      <w:bookmarkStart w:id="2708" w:name="_Toc388171092"/>
      <w:bookmarkStart w:id="2709" w:name="_Toc388171642"/>
      <w:bookmarkStart w:id="2710" w:name="_Toc388172192"/>
      <w:bookmarkStart w:id="2711" w:name="_Toc388172743"/>
      <w:bookmarkStart w:id="2712" w:name="_Toc388173294"/>
      <w:bookmarkStart w:id="2713" w:name="_Toc388173845"/>
      <w:bookmarkStart w:id="2714" w:name="_Toc388174396"/>
      <w:bookmarkStart w:id="2715" w:name="_Toc388174948"/>
      <w:bookmarkStart w:id="2716" w:name="_Toc388175500"/>
      <w:bookmarkStart w:id="2717" w:name="_Toc388176052"/>
      <w:bookmarkStart w:id="2718" w:name="_Toc388176603"/>
      <w:bookmarkStart w:id="2719" w:name="_Toc388177154"/>
      <w:bookmarkStart w:id="2720" w:name="_Toc388177705"/>
      <w:bookmarkStart w:id="2721" w:name="_Toc388178255"/>
      <w:bookmarkStart w:id="2722" w:name="_Toc388178805"/>
      <w:bookmarkStart w:id="2723" w:name="_Toc388179398"/>
      <w:bookmarkStart w:id="2724" w:name="_Toc388179950"/>
      <w:bookmarkStart w:id="2725" w:name="_Toc388180503"/>
      <w:bookmarkStart w:id="2726" w:name="_Toc388183969"/>
      <w:bookmarkStart w:id="2727" w:name="_Toc388338027"/>
      <w:bookmarkStart w:id="2728" w:name="_Toc388171097"/>
      <w:bookmarkStart w:id="2729" w:name="_Toc388171647"/>
      <w:bookmarkStart w:id="2730" w:name="_Toc388172197"/>
      <w:bookmarkStart w:id="2731" w:name="_Toc388172748"/>
      <w:bookmarkStart w:id="2732" w:name="_Toc388173299"/>
      <w:bookmarkStart w:id="2733" w:name="_Toc388173850"/>
      <w:bookmarkStart w:id="2734" w:name="_Toc388174401"/>
      <w:bookmarkStart w:id="2735" w:name="_Toc388174953"/>
      <w:bookmarkStart w:id="2736" w:name="_Toc388175505"/>
      <w:bookmarkStart w:id="2737" w:name="_Toc388176057"/>
      <w:bookmarkStart w:id="2738" w:name="_Toc388176608"/>
      <w:bookmarkStart w:id="2739" w:name="_Toc388177159"/>
      <w:bookmarkStart w:id="2740" w:name="_Toc388177710"/>
      <w:bookmarkStart w:id="2741" w:name="_Toc388178260"/>
      <w:bookmarkStart w:id="2742" w:name="_Toc388178810"/>
      <w:bookmarkStart w:id="2743" w:name="_Toc388179403"/>
      <w:bookmarkStart w:id="2744" w:name="_Toc388179955"/>
      <w:bookmarkStart w:id="2745" w:name="_Toc388180508"/>
      <w:bookmarkStart w:id="2746" w:name="_Toc388183974"/>
      <w:bookmarkStart w:id="2747" w:name="_Toc388338032"/>
      <w:bookmarkStart w:id="2748" w:name="_Toc388171102"/>
      <w:bookmarkStart w:id="2749" w:name="_Toc388171652"/>
      <w:bookmarkStart w:id="2750" w:name="_Toc388172202"/>
      <w:bookmarkStart w:id="2751" w:name="_Toc388172753"/>
      <w:bookmarkStart w:id="2752" w:name="_Toc388173304"/>
      <w:bookmarkStart w:id="2753" w:name="_Toc388173855"/>
      <w:bookmarkStart w:id="2754" w:name="_Toc388174406"/>
      <w:bookmarkStart w:id="2755" w:name="_Toc388174958"/>
      <w:bookmarkStart w:id="2756" w:name="_Toc388175510"/>
      <w:bookmarkStart w:id="2757" w:name="_Toc388176062"/>
      <w:bookmarkStart w:id="2758" w:name="_Toc388176613"/>
      <w:bookmarkStart w:id="2759" w:name="_Toc388177164"/>
      <w:bookmarkStart w:id="2760" w:name="_Toc388177715"/>
      <w:bookmarkStart w:id="2761" w:name="_Toc388178265"/>
      <w:bookmarkStart w:id="2762" w:name="_Toc388178815"/>
      <w:bookmarkStart w:id="2763" w:name="_Toc388179408"/>
      <w:bookmarkStart w:id="2764" w:name="_Toc388179960"/>
      <w:bookmarkStart w:id="2765" w:name="_Toc388180513"/>
      <w:bookmarkStart w:id="2766" w:name="_Toc388183979"/>
      <w:bookmarkStart w:id="2767" w:name="_Toc388338037"/>
      <w:bookmarkStart w:id="2768" w:name="_Toc388171107"/>
      <w:bookmarkStart w:id="2769" w:name="_Toc388171657"/>
      <w:bookmarkStart w:id="2770" w:name="_Toc388172207"/>
      <w:bookmarkStart w:id="2771" w:name="_Toc388172758"/>
      <w:bookmarkStart w:id="2772" w:name="_Toc388173309"/>
      <w:bookmarkStart w:id="2773" w:name="_Toc388173860"/>
      <w:bookmarkStart w:id="2774" w:name="_Toc388174411"/>
      <w:bookmarkStart w:id="2775" w:name="_Toc388174963"/>
      <w:bookmarkStart w:id="2776" w:name="_Toc388175515"/>
      <w:bookmarkStart w:id="2777" w:name="_Toc388176067"/>
      <w:bookmarkStart w:id="2778" w:name="_Toc388176618"/>
      <w:bookmarkStart w:id="2779" w:name="_Toc388177169"/>
      <w:bookmarkStart w:id="2780" w:name="_Toc388177720"/>
      <w:bookmarkStart w:id="2781" w:name="_Toc388178270"/>
      <w:bookmarkStart w:id="2782" w:name="_Toc388178820"/>
      <w:bookmarkStart w:id="2783" w:name="_Toc388179413"/>
      <w:bookmarkStart w:id="2784" w:name="_Toc388179965"/>
      <w:bookmarkStart w:id="2785" w:name="_Toc388180518"/>
      <w:bookmarkStart w:id="2786" w:name="_Toc388183984"/>
      <w:bookmarkStart w:id="2787" w:name="_Toc388338042"/>
      <w:bookmarkStart w:id="2788" w:name="_Toc388171112"/>
      <w:bookmarkStart w:id="2789" w:name="_Toc388171662"/>
      <w:bookmarkStart w:id="2790" w:name="_Toc388172212"/>
      <w:bookmarkStart w:id="2791" w:name="_Toc388172763"/>
      <w:bookmarkStart w:id="2792" w:name="_Toc388173314"/>
      <w:bookmarkStart w:id="2793" w:name="_Toc388173865"/>
      <w:bookmarkStart w:id="2794" w:name="_Toc388174416"/>
      <w:bookmarkStart w:id="2795" w:name="_Toc388174968"/>
      <w:bookmarkStart w:id="2796" w:name="_Toc388175520"/>
      <w:bookmarkStart w:id="2797" w:name="_Toc388176072"/>
      <w:bookmarkStart w:id="2798" w:name="_Toc388176623"/>
      <w:bookmarkStart w:id="2799" w:name="_Toc388177174"/>
      <w:bookmarkStart w:id="2800" w:name="_Toc388177725"/>
      <w:bookmarkStart w:id="2801" w:name="_Toc388178275"/>
      <w:bookmarkStart w:id="2802" w:name="_Toc388178825"/>
      <w:bookmarkStart w:id="2803" w:name="_Toc388179418"/>
      <w:bookmarkStart w:id="2804" w:name="_Toc388179970"/>
      <w:bookmarkStart w:id="2805" w:name="_Toc388180523"/>
      <w:bookmarkStart w:id="2806" w:name="_Toc388183989"/>
      <w:bookmarkStart w:id="2807" w:name="_Toc388338047"/>
      <w:bookmarkStart w:id="2808" w:name="_Toc388171117"/>
      <w:bookmarkStart w:id="2809" w:name="_Toc388171667"/>
      <w:bookmarkStart w:id="2810" w:name="_Toc388172217"/>
      <w:bookmarkStart w:id="2811" w:name="_Toc388172768"/>
      <w:bookmarkStart w:id="2812" w:name="_Toc388173319"/>
      <w:bookmarkStart w:id="2813" w:name="_Toc388173870"/>
      <w:bookmarkStart w:id="2814" w:name="_Toc388174421"/>
      <w:bookmarkStart w:id="2815" w:name="_Toc388174973"/>
      <w:bookmarkStart w:id="2816" w:name="_Toc388175525"/>
      <w:bookmarkStart w:id="2817" w:name="_Toc388176077"/>
      <w:bookmarkStart w:id="2818" w:name="_Toc388176628"/>
      <w:bookmarkStart w:id="2819" w:name="_Toc388177179"/>
      <w:bookmarkStart w:id="2820" w:name="_Toc388177730"/>
      <w:bookmarkStart w:id="2821" w:name="_Toc388178280"/>
      <w:bookmarkStart w:id="2822" w:name="_Toc388178830"/>
      <w:bookmarkStart w:id="2823" w:name="_Toc388179423"/>
      <w:bookmarkStart w:id="2824" w:name="_Toc388179975"/>
      <w:bookmarkStart w:id="2825" w:name="_Toc388180528"/>
      <w:bookmarkStart w:id="2826" w:name="_Toc388183994"/>
      <w:bookmarkStart w:id="2827" w:name="_Toc388338052"/>
      <w:bookmarkStart w:id="2828" w:name="_Toc388171124"/>
      <w:bookmarkStart w:id="2829" w:name="_Toc388171674"/>
      <w:bookmarkStart w:id="2830" w:name="_Toc388172224"/>
      <w:bookmarkStart w:id="2831" w:name="_Toc388172775"/>
      <w:bookmarkStart w:id="2832" w:name="_Toc388173326"/>
      <w:bookmarkStart w:id="2833" w:name="_Toc388173877"/>
      <w:bookmarkStart w:id="2834" w:name="_Toc388174428"/>
      <w:bookmarkStart w:id="2835" w:name="_Toc388174980"/>
      <w:bookmarkStart w:id="2836" w:name="_Toc388175532"/>
      <w:bookmarkStart w:id="2837" w:name="_Toc388176084"/>
      <w:bookmarkStart w:id="2838" w:name="_Toc388176635"/>
      <w:bookmarkStart w:id="2839" w:name="_Toc388177186"/>
      <w:bookmarkStart w:id="2840" w:name="_Toc388177737"/>
      <w:bookmarkStart w:id="2841" w:name="_Toc388178287"/>
      <w:bookmarkStart w:id="2842" w:name="_Toc388178837"/>
      <w:bookmarkStart w:id="2843" w:name="_Toc388179430"/>
      <w:bookmarkStart w:id="2844" w:name="_Toc388179982"/>
      <w:bookmarkStart w:id="2845" w:name="_Toc388180535"/>
      <w:bookmarkStart w:id="2846" w:name="_Toc388184001"/>
      <w:bookmarkStart w:id="2847" w:name="_Toc388338059"/>
      <w:bookmarkStart w:id="2848" w:name="_Toc388171129"/>
      <w:bookmarkStart w:id="2849" w:name="_Toc388171679"/>
      <w:bookmarkStart w:id="2850" w:name="_Toc388172229"/>
      <w:bookmarkStart w:id="2851" w:name="_Toc388172780"/>
      <w:bookmarkStart w:id="2852" w:name="_Toc388173331"/>
      <w:bookmarkStart w:id="2853" w:name="_Toc388173882"/>
      <w:bookmarkStart w:id="2854" w:name="_Toc388174433"/>
      <w:bookmarkStart w:id="2855" w:name="_Toc388174985"/>
      <w:bookmarkStart w:id="2856" w:name="_Toc388175537"/>
      <w:bookmarkStart w:id="2857" w:name="_Toc388176089"/>
      <w:bookmarkStart w:id="2858" w:name="_Toc388176640"/>
      <w:bookmarkStart w:id="2859" w:name="_Toc388177191"/>
      <w:bookmarkStart w:id="2860" w:name="_Toc388177742"/>
      <w:bookmarkStart w:id="2861" w:name="_Toc388178292"/>
      <w:bookmarkStart w:id="2862" w:name="_Toc388178842"/>
      <w:bookmarkStart w:id="2863" w:name="_Toc388179435"/>
      <w:bookmarkStart w:id="2864" w:name="_Toc388179987"/>
      <w:bookmarkStart w:id="2865" w:name="_Toc388180540"/>
      <w:bookmarkStart w:id="2866" w:name="_Toc388184006"/>
      <w:bookmarkStart w:id="2867" w:name="_Toc388338064"/>
      <w:bookmarkStart w:id="2868" w:name="_Toc388171130"/>
      <w:bookmarkStart w:id="2869" w:name="_Toc388171680"/>
      <w:bookmarkStart w:id="2870" w:name="_Toc388172230"/>
      <w:bookmarkStart w:id="2871" w:name="_Toc388172781"/>
      <w:bookmarkStart w:id="2872" w:name="_Toc388173332"/>
      <w:bookmarkStart w:id="2873" w:name="_Toc388173883"/>
      <w:bookmarkStart w:id="2874" w:name="_Toc388174434"/>
      <w:bookmarkStart w:id="2875" w:name="_Toc388174986"/>
      <w:bookmarkStart w:id="2876" w:name="_Toc388175538"/>
      <w:bookmarkStart w:id="2877" w:name="_Toc388176090"/>
      <w:bookmarkStart w:id="2878" w:name="_Toc388176641"/>
      <w:bookmarkStart w:id="2879" w:name="_Toc388177192"/>
      <w:bookmarkStart w:id="2880" w:name="_Toc388177743"/>
      <w:bookmarkStart w:id="2881" w:name="_Toc388178293"/>
      <w:bookmarkStart w:id="2882" w:name="_Toc388178843"/>
      <w:bookmarkStart w:id="2883" w:name="_Toc388179436"/>
      <w:bookmarkStart w:id="2884" w:name="_Toc388179988"/>
      <w:bookmarkStart w:id="2885" w:name="_Toc388180541"/>
      <w:bookmarkStart w:id="2886" w:name="_Toc388184007"/>
      <w:bookmarkStart w:id="2887" w:name="_Toc388338065"/>
      <w:bookmarkStart w:id="2888" w:name="_Toc388171131"/>
      <w:bookmarkStart w:id="2889" w:name="_Toc388171681"/>
      <w:bookmarkStart w:id="2890" w:name="_Toc388172231"/>
      <w:bookmarkStart w:id="2891" w:name="_Toc388172782"/>
      <w:bookmarkStart w:id="2892" w:name="_Toc388173333"/>
      <w:bookmarkStart w:id="2893" w:name="_Toc388173884"/>
      <w:bookmarkStart w:id="2894" w:name="_Toc388174435"/>
      <w:bookmarkStart w:id="2895" w:name="_Toc388174987"/>
      <w:bookmarkStart w:id="2896" w:name="_Toc388175539"/>
      <w:bookmarkStart w:id="2897" w:name="_Toc388176091"/>
      <w:bookmarkStart w:id="2898" w:name="_Toc388176642"/>
      <w:bookmarkStart w:id="2899" w:name="_Toc388177193"/>
      <w:bookmarkStart w:id="2900" w:name="_Toc388177744"/>
      <w:bookmarkStart w:id="2901" w:name="_Toc388178294"/>
      <w:bookmarkStart w:id="2902" w:name="_Toc388178844"/>
      <w:bookmarkStart w:id="2903" w:name="_Toc388179437"/>
      <w:bookmarkStart w:id="2904" w:name="_Toc388179989"/>
      <w:bookmarkStart w:id="2905" w:name="_Toc388180542"/>
      <w:bookmarkStart w:id="2906" w:name="_Toc388184008"/>
      <w:bookmarkStart w:id="2907" w:name="_Toc388338066"/>
      <w:bookmarkStart w:id="2908" w:name="_Toc388171137"/>
      <w:bookmarkStart w:id="2909" w:name="_Toc388171687"/>
      <w:bookmarkStart w:id="2910" w:name="_Toc388172237"/>
      <w:bookmarkStart w:id="2911" w:name="_Toc388172788"/>
      <w:bookmarkStart w:id="2912" w:name="_Toc388173339"/>
      <w:bookmarkStart w:id="2913" w:name="_Toc388173890"/>
      <w:bookmarkStart w:id="2914" w:name="_Toc388174441"/>
      <w:bookmarkStart w:id="2915" w:name="_Toc388174993"/>
      <w:bookmarkStart w:id="2916" w:name="_Toc388175545"/>
      <w:bookmarkStart w:id="2917" w:name="_Toc388176097"/>
      <w:bookmarkStart w:id="2918" w:name="_Toc388176648"/>
      <w:bookmarkStart w:id="2919" w:name="_Toc388177199"/>
      <w:bookmarkStart w:id="2920" w:name="_Toc388177750"/>
      <w:bookmarkStart w:id="2921" w:name="_Toc388178300"/>
      <w:bookmarkStart w:id="2922" w:name="_Toc388178850"/>
      <w:bookmarkStart w:id="2923" w:name="_Toc388179443"/>
      <w:bookmarkStart w:id="2924" w:name="_Toc388179995"/>
      <w:bookmarkStart w:id="2925" w:name="_Toc388180548"/>
      <w:bookmarkStart w:id="2926" w:name="_Toc388184014"/>
      <w:bookmarkStart w:id="2927" w:name="_Toc388338072"/>
      <w:bookmarkStart w:id="2928" w:name="_Toc388171142"/>
      <w:bookmarkStart w:id="2929" w:name="_Toc388171692"/>
      <w:bookmarkStart w:id="2930" w:name="_Toc388172242"/>
      <w:bookmarkStart w:id="2931" w:name="_Toc388172793"/>
      <w:bookmarkStart w:id="2932" w:name="_Toc388173344"/>
      <w:bookmarkStart w:id="2933" w:name="_Toc388173895"/>
      <w:bookmarkStart w:id="2934" w:name="_Toc388174446"/>
      <w:bookmarkStart w:id="2935" w:name="_Toc388174998"/>
      <w:bookmarkStart w:id="2936" w:name="_Toc388175550"/>
      <w:bookmarkStart w:id="2937" w:name="_Toc388176102"/>
      <w:bookmarkStart w:id="2938" w:name="_Toc388176653"/>
      <w:bookmarkStart w:id="2939" w:name="_Toc388177204"/>
      <w:bookmarkStart w:id="2940" w:name="_Toc388177755"/>
      <w:bookmarkStart w:id="2941" w:name="_Toc388178305"/>
      <w:bookmarkStart w:id="2942" w:name="_Toc388178855"/>
      <w:bookmarkStart w:id="2943" w:name="_Toc388179448"/>
      <w:bookmarkStart w:id="2944" w:name="_Toc388180000"/>
      <w:bookmarkStart w:id="2945" w:name="_Toc388180553"/>
      <w:bookmarkStart w:id="2946" w:name="_Toc388184019"/>
      <w:bookmarkStart w:id="2947" w:name="_Toc388338077"/>
      <w:bookmarkStart w:id="2948" w:name="_Toc388171147"/>
      <w:bookmarkStart w:id="2949" w:name="_Toc388171697"/>
      <w:bookmarkStart w:id="2950" w:name="_Toc388172247"/>
      <w:bookmarkStart w:id="2951" w:name="_Toc388172798"/>
      <w:bookmarkStart w:id="2952" w:name="_Toc388173349"/>
      <w:bookmarkStart w:id="2953" w:name="_Toc388173900"/>
      <w:bookmarkStart w:id="2954" w:name="_Toc388174451"/>
      <w:bookmarkStart w:id="2955" w:name="_Toc388175003"/>
      <w:bookmarkStart w:id="2956" w:name="_Toc388175555"/>
      <w:bookmarkStart w:id="2957" w:name="_Toc388176107"/>
      <w:bookmarkStart w:id="2958" w:name="_Toc388176658"/>
      <w:bookmarkStart w:id="2959" w:name="_Toc388177209"/>
      <w:bookmarkStart w:id="2960" w:name="_Toc388177760"/>
      <w:bookmarkStart w:id="2961" w:name="_Toc388178310"/>
      <w:bookmarkStart w:id="2962" w:name="_Toc388178860"/>
      <w:bookmarkStart w:id="2963" w:name="_Toc388179453"/>
      <w:bookmarkStart w:id="2964" w:name="_Toc388180005"/>
      <w:bookmarkStart w:id="2965" w:name="_Toc388180558"/>
      <w:bookmarkStart w:id="2966" w:name="_Toc388184024"/>
      <w:bookmarkStart w:id="2967" w:name="_Toc388338082"/>
      <w:bookmarkStart w:id="2968" w:name="_Toc388171154"/>
      <w:bookmarkStart w:id="2969" w:name="_Toc388171704"/>
      <w:bookmarkStart w:id="2970" w:name="_Toc388172254"/>
      <w:bookmarkStart w:id="2971" w:name="_Toc388172805"/>
      <w:bookmarkStart w:id="2972" w:name="_Toc388173356"/>
      <w:bookmarkStart w:id="2973" w:name="_Toc388173907"/>
      <w:bookmarkStart w:id="2974" w:name="_Toc388174458"/>
      <w:bookmarkStart w:id="2975" w:name="_Toc388175010"/>
      <w:bookmarkStart w:id="2976" w:name="_Toc388175562"/>
      <w:bookmarkStart w:id="2977" w:name="_Toc388176114"/>
      <w:bookmarkStart w:id="2978" w:name="_Toc388176665"/>
      <w:bookmarkStart w:id="2979" w:name="_Toc388177216"/>
      <w:bookmarkStart w:id="2980" w:name="_Toc388177767"/>
      <w:bookmarkStart w:id="2981" w:name="_Toc388178317"/>
      <w:bookmarkStart w:id="2982" w:name="_Toc388178867"/>
      <w:bookmarkStart w:id="2983" w:name="_Toc388179460"/>
      <w:bookmarkStart w:id="2984" w:name="_Toc388180012"/>
      <w:bookmarkStart w:id="2985" w:name="_Toc388180565"/>
      <w:bookmarkStart w:id="2986" w:name="_Toc388184031"/>
      <w:bookmarkStart w:id="2987" w:name="_Toc388338089"/>
      <w:bookmarkStart w:id="2988" w:name="_Toc388171159"/>
      <w:bookmarkStart w:id="2989" w:name="_Toc388171709"/>
      <w:bookmarkStart w:id="2990" w:name="_Toc388172259"/>
      <w:bookmarkStart w:id="2991" w:name="_Toc388172810"/>
      <w:bookmarkStart w:id="2992" w:name="_Toc388173361"/>
      <w:bookmarkStart w:id="2993" w:name="_Toc388173912"/>
      <w:bookmarkStart w:id="2994" w:name="_Toc388174463"/>
      <w:bookmarkStart w:id="2995" w:name="_Toc388175015"/>
      <w:bookmarkStart w:id="2996" w:name="_Toc388175567"/>
      <w:bookmarkStart w:id="2997" w:name="_Toc388176119"/>
      <w:bookmarkStart w:id="2998" w:name="_Toc388176670"/>
      <w:bookmarkStart w:id="2999" w:name="_Toc388177221"/>
      <w:bookmarkStart w:id="3000" w:name="_Toc388177772"/>
      <w:bookmarkStart w:id="3001" w:name="_Toc388178322"/>
      <w:bookmarkStart w:id="3002" w:name="_Toc388178872"/>
      <w:bookmarkStart w:id="3003" w:name="_Toc388179465"/>
      <w:bookmarkStart w:id="3004" w:name="_Toc388180017"/>
      <w:bookmarkStart w:id="3005" w:name="_Toc388180570"/>
      <w:bookmarkStart w:id="3006" w:name="_Toc388184036"/>
      <w:bookmarkStart w:id="3007" w:name="_Toc388338094"/>
      <w:bookmarkStart w:id="3008" w:name="_Toc388171164"/>
      <w:bookmarkStart w:id="3009" w:name="_Toc388171714"/>
      <w:bookmarkStart w:id="3010" w:name="_Toc388172264"/>
      <w:bookmarkStart w:id="3011" w:name="_Toc388172815"/>
      <w:bookmarkStart w:id="3012" w:name="_Toc388173366"/>
      <w:bookmarkStart w:id="3013" w:name="_Toc388173917"/>
      <w:bookmarkStart w:id="3014" w:name="_Toc388174468"/>
      <w:bookmarkStart w:id="3015" w:name="_Toc388175020"/>
      <w:bookmarkStart w:id="3016" w:name="_Toc388175572"/>
      <w:bookmarkStart w:id="3017" w:name="_Toc388176124"/>
      <w:bookmarkStart w:id="3018" w:name="_Toc388176675"/>
      <w:bookmarkStart w:id="3019" w:name="_Toc388177226"/>
      <w:bookmarkStart w:id="3020" w:name="_Toc388177777"/>
      <w:bookmarkStart w:id="3021" w:name="_Toc388178327"/>
      <w:bookmarkStart w:id="3022" w:name="_Toc388178877"/>
      <w:bookmarkStart w:id="3023" w:name="_Toc388179470"/>
      <w:bookmarkStart w:id="3024" w:name="_Toc388180022"/>
      <w:bookmarkStart w:id="3025" w:name="_Toc388180575"/>
      <w:bookmarkStart w:id="3026" w:name="_Toc388184041"/>
      <w:bookmarkStart w:id="3027" w:name="_Toc388338099"/>
      <w:bookmarkStart w:id="3028" w:name="_Toc388171171"/>
      <w:bookmarkStart w:id="3029" w:name="_Toc388171721"/>
      <w:bookmarkStart w:id="3030" w:name="_Toc388172271"/>
      <w:bookmarkStart w:id="3031" w:name="_Toc388172822"/>
      <w:bookmarkStart w:id="3032" w:name="_Toc388173373"/>
      <w:bookmarkStart w:id="3033" w:name="_Toc388173924"/>
      <w:bookmarkStart w:id="3034" w:name="_Toc388174475"/>
      <w:bookmarkStart w:id="3035" w:name="_Toc388175027"/>
      <w:bookmarkStart w:id="3036" w:name="_Toc388175579"/>
      <w:bookmarkStart w:id="3037" w:name="_Toc388176131"/>
      <w:bookmarkStart w:id="3038" w:name="_Toc388176682"/>
      <w:bookmarkStart w:id="3039" w:name="_Toc388177233"/>
      <w:bookmarkStart w:id="3040" w:name="_Toc388177784"/>
      <w:bookmarkStart w:id="3041" w:name="_Toc388178334"/>
      <w:bookmarkStart w:id="3042" w:name="_Toc388178884"/>
      <w:bookmarkStart w:id="3043" w:name="_Toc388179477"/>
      <w:bookmarkStart w:id="3044" w:name="_Toc388180029"/>
      <w:bookmarkStart w:id="3045" w:name="_Toc388180582"/>
      <w:bookmarkStart w:id="3046" w:name="_Toc388184048"/>
      <w:bookmarkStart w:id="3047" w:name="_Toc388338106"/>
      <w:bookmarkStart w:id="3048" w:name="_Toc388171176"/>
      <w:bookmarkStart w:id="3049" w:name="_Toc388171726"/>
      <w:bookmarkStart w:id="3050" w:name="_Toc388172276"/>
      <w:bookmarkStart w:id="3051" w:name="_Toc388172827"/>
      <w:bookmarkStart w:id="3052" w:name="_Toc388173378"/>
      <w:bookmarkStart w:id="3053" w:name="_Toc388173929"/>
      <w:bookmarkStart w:id="3054" w:name="_Toc388174480"/>
      <w:bookmarkStart w:id="3055" w:name="_Toc388175032"/>
      <w:bookmarkStart w:id="3056" w:name="_Toc388175584"/>
      <w:bookmarkStart w:id="3057" w:name="_Toc388176136"/>
      <w:bookmarkStart w:id="3058" w:name="_Toc388176687"/>
      <w:bookmarkStart w:id="3059" w:name="_Toc388177238"/>
      <w:bookmarkStart w:id="3060" w:name="_Toc388177789"/>
      <w:bookmarkStart w:id="3061" w:name="_Toc388178339"/>
      <w:bookmarkStart w:id="3062" w:name="_Toc388178889"/>
      <w:bookmarkStart w:id="3063" w:name="_Toc388179482"/>
      <w:bookmarkStart w:id="3064" w:name="_Toc388180034"/>
      <w:bookmarkStart w:id="3065" w:name="_Toc388180587"/>
      <w:bookmarkStart w:id="3066" w:name="_Toc388184053"/>
      <w:bookmarkStart w:id="3067" w:name="_Toc388338111"/>
      <w:bookmarkStart w:id="3068" w:name="_Toc388171181"/>
      <w:bookmarkStart w:id="3069" w:name="_Toc388171731"/>
      <w:bookmarkStart w:id="3070" w:name="_Toc388172281"/>
      <w:bookmarkStart w:id="3071" w:name="_Toc388172832"/>
      <w:bookmarkStart w:id="3072" w:name="_Toc388173383"/>
      <w:bookmarkStart w:id="3073" w:name="_Toc388173934"/>
      <w:bookmarkStart w:id="3074" w:name="_Toc388174485"/>
      <w:bookmarkStart w:id="3075" w:name="_Toc388175037"/>
      <w:bookmarkStart w:id="3076" w:name="_Toc388175589"/>
      <w:bookmarkStart w:id="3077" w:name="_Toc388176141"/>
      <w:bookmarkStart w:id="3078" w:name="_Toc388176692"/>
      <w:bookmarkStart w:id="3079" w:name="_Toc388177243"/>
      <w:bookmarkStart w:id="3080" w:name="_Toc388177794"/>
      <w:bookmarkStart w:id="3081" w:name="_Toc388178344"/>
      <w:bookmarkStart w:id="3082" w:name="_Toc388178894"/>
      <w:bookmarkStart w:id="3083" w:name="_Toc388179487"/>
      <w:bookmarkStart w:id="3084" w:name="_Toc388180039"/>
      <w:bookmarkStart w:id="3085" w:name="_Toc388180592"/>
      <w:bookmarkStart w:id="3086" w:name="_Toc388184058"/>
      <w:bookmarkStart w:id="3087" w:name="_Toc388338116"/>
      <w:bookmarkStart w:id="3088" w:name="_Toc388171186"/>
      <w:bookmarkStart w:id="3089" w:name="_Toc388171736"/>
      <w:bookmarkStart w:id="3090" w:name="_Toc388172286"/>
      <w:bookmarkStart w:id="3091" w:name="_Toc388172837"/>
      <w:bookmarkStart w:id="3092" w:name="_Toc388173388"/>
      <w:bookmarkStart w:id="3093" w:name="_Toc388173939"/>
      <w:bookmarkStart w:id="3094" w:name="_Toc388174490"/>
      <w:bookmarkStart w:id="3095" w:name="_Toc388175042"/>
      <w:bookmarkStart w:id="3096" w:name="_Toc388175594"/>
      <w:bookmarkStart w:id="3097" w:name="_Toc388176146"/>
      <w:bookmarkStart w:id="3098" w:name="_Toc388176697"/>
      <w:bookmarkStart w:id="3099" w:name="_Toc388177248"/>
      <w:bookmarkStart w:id="3100" w:name="_Toc388177799"/>
      <w:bookmarkStart w:id="3101" w:name="_Toc388178349"/>
      <w:bookmarkStart w:id="3102" w:name="_Toc388178899"/>
      <w:bookmarkStart w:id="3103" w:name="_Toc388179492"/>
      <w:bookmarkStart w:id="3104" w:name="_Toc388180044"/>
      <w:bookmarkStart w:id="3105" w:name="_Toc388180597"/>
      <w:bookmarkStart w:id="3106" w:name="_Toc388184063"/>
      <w:bookmarkStart w:id="3107" w:name="_Toc388338121"/>
      <w:bookmarkStart w:id="3108" w:name="_Toc388171191"/>
      <w:bookmarkStart w:id="3109" w:name="_Toc388171741"/>
      <w:bookmarkStart w:id="3110" w:name="_Toc388172291"/>
      <w:bookmarkStart w:id="3111" w:name="_Toc388172842"/>
      <w:bookmarkStart w:id="3112" w:name="_Toc388173393"/>
      <w:bookmarkStart w:id="3113" w:name="_Toc388173944"/>
      <w:bookmarkStart w:id="3114" w:name="_Toc388174495"/>
      <w:bookmarkStart w:id="3115" w:name="_Toc388175047"/>
      <w:bookmarkStart w:id="3116" w:name="_Toc388175599"/>
      <w:bookmarkStart w:id="3117" w:name="_Toc388176151"/>
      <w:bookmarkStart w:id="3118" w:name="_Toc388176702"/>
      <w:bookmarkStart w:id="3119" w:name="_Toc388177253"/>
      <w:bookmarkStart w:id="3120" w:name="_Toc388177804"/>
      <w:bookmarkStart w:id="3121" w:name="_Toc388178354"/>
      <w:bookmarkStart w:id="3122" w:name="_Toc388178904"/>
      <w:bookmarkStart w:id="3123" w:name="_Toc388179497"/>
      <w:bookmarkStart w:id="3124" w:name="_Toc388180049"/>
      <w:bookmarkStart w:id="3125" w:name="_Toc388180602"/>
      <w:bookmarkStart w:id="3126" w:name="_Toc388184068"/>
      <w:bookmarkStart w:id="3127" w:name="_Toc388338126"/>
      <w:bookmarkStart w:id="3128" w:name="_Toc388171196"/>
      <w:bookmarkStart w:id="3129" w:name="_Toc388171746"/>
      <w:bookmarkStart w:id="3130" w:name="_Toc388172296"/>
      <w:bookmarkStart w:id="3131" w:name="_Toc388172847"/>
      <w:bookmarkStart w:id="3132" w:name="_Toc388173398"/>
      <w:bookmarkStart w:id="3133" w:name="_Toc388173949"/>
      <w:bookmarkStart w:id="3134" w:name="_Toc388174500"/>
      <w:bookmarkStart w:id="3135" w:name="_Toc388175052"/>
      <w:bookmarkStart w:id="3136" w:name="_Toc388175604"/>
      <w:bookmarkStart w:id="3137" w:name="_Toc388176156"/>
      <w:bookmarkStart w:id="3138" w:name="_Toc388176707"/>
      <w:bookmarkStart w:id="3139" w:name="_Toc388177258"/>
      <w:bookmarkStart w:id="3140" w:name="_Toc388177809"/>
      <w:bookmarkStart w:id="3141" w:name="_Toc388178359"/>
      <w:bookmarkStart w:id="3142" w:name="_Toc388178909"/>
      <w:bookmarkStart w:id="3143" w:name="_Toc388179502"/>
      <w:bookmarkStart w:id="3144" w:name="_Toc388180054"/>
      <w:bookmarkStart w:id="3145" w:name="_Toc388180607"/>
      <w:bookmarkStart w:id="3146" w:name="_Toc388184073"/>
      <w:bookmarkStart w:id="3147" w:name="_Toc388338131"/>
      <w:bookmarkStart w:id="3148" w:name="_Toc388171201"/>
      <w:bookmarkStart w:id="3149" w:name="_Toc388171751"/>
      <w:bookmarkStart w:id="3150" w:name="_Toc388172301"/>
      <w:bookmarkStart w:id="3151" w:name="_Toc388172852"/>
      <w:bookmarkStart w:id="3152" w:name="_Toc388173403"/>
      <w:bookmarkStart w:id="3153" w:name="_Toc388173954"/>
      <w:bookmarkStart w:id="3154" w:name="_Toc388174505"/>
      <w:bookmarkStart w:id="3155" w:name="_Toc388175057"/>
      <w:bookmarkStart w:id="3156" w:name="_Toc388175609"/>
      <w:bookmarkStart w:id="3157" w:name="_Toc388176161"/>
      <w:bookmarkStart w:id="3158" w:name="_Toc388176712"/>
      <w:bookmarkStart w:id="3159" w:name="_Toc388177263"/>
      <w:bookmarkStart w:id="3160" w:name="_Toc388177814"/>
      <w:bookmarkStart w:id="3161" w:name="_Toc388178364"/>
      <w:bookmarkStart w:id="3162" w:name="_Toc388178914"/>
      <w:bookmarkStart w:id="3163" w:name="_Toc388179507"/>
      <w:bookmarkStart w:id="3164" w:name="_Toc388180059"/>
      <w:bookmarkStart w:id="3165" w:name="_Toc388180612"/>
      <w:bookmarkStart w:id="3166" w:name="_Toc388184078"/>
      <w:bookmarkStart w:id="3167" w:name="_Toc388338136"/>
      <w:bookmarkStart w:id="3168" w:name="_Toc388171206"/>
      <w:bookmarkStart w:id="3169" w:name="_Toc388171756"/>
      <w:bookmarkStart w:id="3170" w:name="_Toc388172306"/>
      <w:bookmarkStart w:id="3171" w:name="_Toc388172857"/>
      <w:bookmarkStart w:id="3172" w:name="_Toc388173408"/>
      <w:bookmarkStart w:id="3173" w:name="_Toc388173959"/>
      <w:bookmarkStart w:id="3174" w:name="_Toc388174510"/>
      <w:bookmarkStart w:id="3175" w:name="_Toc388175062"/>
      <w:bookmarkStart w:id="3176" w:name="_Toc388175614"/>
      <w:bookmarkStart w:id="3177" w:name="_Toc388176166"/>
      <w:bookmarkStart w:id="3178" w:name="_Toc388176717"/>
      <w:bookmarkStart w:id="3179" w:name="_Toc388177268"/>
      <w:bookmarkStart w:id="3180" w:name="_Toc388177819"/>
      <w:bookmarkStart w:id="3181" w:name="_Toc388178369"/>
      <w:bookmarkStart w:id="3182" w:name="_Toc388178919"/>
      <w:bookmarkStart w:id="3183" w:name="_Toc388179512"/>
      <w:bookmarkStart w:id="3184" w:name="_Toc388180064"/>
      <w:bookmarkStart w:id="3185" w:name="_Toc388180617"/>
      <w:bookmarkStart w:id="3186" w:name="_Toc388184083"/>
      <w:bookmarkStart w:id="3187" w:name="_Toc388338141"/>
      <w:bookmarkStart w:id="3188" w:name="_Toc388171211"/>
      <w:bookmarkStart w:id="3189" w:name="_Toc388171761"/>
      <w:bookmarkStart w:id="3190" w:name="_Toc388172311"/>
      <w:bookmarkStart w:id="3191" w:name="_Toc388172862"/>
      <w:bookmarkStart w:id="3192" w:name="_Toc388173413"/>
      <w:bookmarkStart w:id="3193" w:name="_Toc388173964"/>
      <w:bookmarkStart w:id="3194" w:name="_Toc388174515"/>
      <w:bookmarkStart w:id="3195" w:name="_Toc388175067"/>
      <w:bookmarkStart w:id="3196" w:name="_Toc388175619"/>
      <w:bookmarkStart w:id="3197" w:name="_Toc388176171"/>
      <w:bookmarkStart w:id="3198" w:name="_Toc388176722"/>
      <w:bookmarkStart w:id="3199" w:name="_Toc388177273"/>
      <w:bookmarkStart w:id="3200" w:name="_Toc388177824"/>
      <w:bookmarkStart w:id="3201" w:name="_Toc388178374"/>
      <w:bookmarkStart w:id="3202" w:name="_Toc388178924"/>
      <w:bookmarkStart w:id="3203" w:name="_Toc388179517"/>
      <w:bookmarkStart w:id="3204" w:name="_Toc388180069"/>
      <w:bookmarkStart w:id="3205" w:name="_Toc388180622"/>
      <w:bookmarkStart w:id="3206" w:name="_Toc388184088"/>
      <w:bookmarkStart w:id="3207" w:name="_Toc388338146"/>
      <w:bookmarkStart w:id="3208" w:name="_Toc386805070"/>
      <w:bookmarkStart w:id="3209" w:name="_Toc386807054"/>
      <w:bookmarkStart w:id="3210" w:name="_Toc388529888"/>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r w:rsidRPr="00EC1A46">
        <w:rPr>
          <w:rFonts w:asciiTheme="majorHAnsi" w:hAnsiTheme="majorHAnsi" w:cs="Calibri"/>
          <w:sz w:val="24"/>
          <w:szCs w:val="24"/>
        </w:rPr>
        <w:t>Performance Requirements</w:t>
      </w:r>
      <w:bookmarkEnd w:id="3208"/>
      <w:bookmarkEnd w:id="3209"/>
      <w:bookmarkEnd w:id="3210"/>
    </w:p>
    <w:tbl>
      <w:tblPr>
        <w:tblpPr w:leftFromText="180" w:rightFromText="180" w:vertAnchor="text" w:horzAnchor="margin" w:tblpXSpec="center" w:tblpY="424"/>
        <w:tblW w:w="10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56"/>
        <w:gridCol w:w="2317"/>
        <w:gridCol w:w="2495"/>
        <w:gridCol w:w="2250"/>
        <w:gridCol w:w="2430"/>
      </w:tblGrid>
      <w:tr w:rsidR="0019204E" w:rsidRPr="0019204E" w:rsidTr="00EC1A46">
        <w:trPr>
          <w:tblHeader/>
        </w:trPr>
        <w:tc>
          <w:tcPr>
            <w:tcW w:w="1056" w:type="dxa"/>
            <w:shd w:val="clear" w:color="auto" w:fill="D9D9D9"/>
            <w:vAlign w:val="center"/>
          </w:tcPr>
          <w:p w:rsidR="00127CC5" w:rsidRPr="00EC1A46" w:rsidRDefault="003F694A" w:rsidP="00EC1A46">
            <w:pPr>
              <w:tabs>
                <w:tab w:val="clear" w:pos="720"/>
              </w:tabs>
              <w:ind w:right="30"/>
              <w:jc w:val="center"/>
              <w:rPr>
                <w:rFonts w:asciiTheme="majorHAnsi" w:hAnsiTheme="majorHAnsi" w:cs="Calibri"/>
                <w:b/>
                <w:sz w:val="22"/>
                <w:szCs w:val="22"/>
              </w:rPr>
            </w:pPr>
            <w:r w:rsidRPr="00EC1A46">
              <w:rPr>
                <w:rFonts w:asciiTheme="majorHAnsi" w:hAnsiTheme="majorHAnsi" w:cs="Calibri"/>
                <w:b/>
                <w:sz w:val="22"/>
                <w:szCs w:val="22"/>
              </w:rPr>
              <w:t>Req. ID</w:t>
            </w:r>
          </w:p>
        </w:tc>
        <w:tc>
          <w:tcPr>
            <w:tcW w:w="2317" w:type="dxa"/>
            <w:shd w:val="clear" w:color="auto" w:fill="D9D9D9"/>
            <w:vAlign w:val="center"/>
          </w:tcPr>
          <w:p w:rsidR="00127CC5" w:rsidRPr="00EC1A46" w:rsidRDefault="00127CC5" w:rsidP="00EC1A46">
            <w:pPr>
              <w:ind w:right="-156"/>
              <w:jc w:val="center"/>
              <w:rPr>
                <w:rFonts w:asciiTheme="majorHAnsi" w:hAnsiTheme="majorHAnsi" w:cs="Calibri"/>
                <w:b/>
                <w:color w:val="auto"/>
                <w:sz w:val="22"/>
                <w:szCs w:val="22"/>
              </w:rPr>
            </w:pPr>
            <w:r w:rsidRPr="00EC1A46">
              <w:rPr>
                <w:rFonts w:asciiTheme="majorHAnsi" w:hAnsiTheme="majorHAnsi" w:cs="Calibri"/>
                <w:b/>
                <w:color w:val="auto"/>
                <w:sz w:val="22"/>
                <w:szCs w:val="22"/>
              </w:rPr>
              <w:t>Generic Performance Requirement</w:t>
            </w:r>
          </w:p>
        </w:tc>
        <w:tc>
          <w:tcPr>
            <w:tcW w:w="2495" w:type="dxa"/>
            <w:shd w:val="clear" w:color="auto" w:fill="D9D9D9"/>
            <w:vAlign w:val="center"/>
          </w:tcPr>
          <w:p w:rsidR="00127CC5" w:rsidRPr="00EC1A46" w:rsidRDefault="00127CC5" w:rsidP="00EC1A46">
            <w:pPr>
              <w:ind w:right="0"/>
              <w:jc w:val="center"/>
              <w:rPr>
                <w:rFonts w:asciiTheme="majorHAnsi" w:hAnsiTheme="majorHAnsi" w:cs="Calibri"/>
                <w:b/>
                <w:color w:val="auto"/>
                <w:sz w:val="22"/>
                <w:szCs w:val="22"/>
              </w:rPr>
            </w:pPr>
            <w:r w:rsidRPr="00EC1A46">
              <w:rPr>
                <w:rFonts w:asciiTheme="majorHAnsi" w:hAnsiTheme="majorHAnsi" w:cs="Calibri"/>
                <w:b/>
                <w:color w:val="auto"/>
                <w:sz w:val="22"/>
                <w:szCs w:val="22"/>
              </w:rPr>
              <w:t>Descriptions</w:t>
            </w:r>
          </w:p>
        </w:tc>
        <w:tc>
          <w:tcPr>
            <w:tcW w:w="2250" w:type="dxa"/>
            <w:shd w:val="clear" w:color="auto" w:fill="D9D9D9"/>
            <w:vAlign w:val="center"/>
          </w:tcPr>
          <w:p w:rsidR="00127CC5" w:rsidRPr="00EC1A46" w:rsidRDefault="00127CC5" w:rsidP="00EC1A46">
            <w:pPr>
              <w:ind w:right="83"/>
              <w:jc w:val="center"/>
              <w:rPr>
                <w:rFonts w:asciiTheme="majorHAnsi" w:hAnsiTheme="majorHAnsi" w:cs="Calibri"/>
                <w:b/>
                <w:color w:val="auto"/>
                <w:sz w:val="22"/>
                <w:szCs w:val="22"/>
              </w:rPr>
            </w:pPr>
            <w:r w:rsidRPr="00EC1A46">
              <w:rPr>
                <w:rFonts w:asciiTheme="majorHAnsi" w:hAnsiTheme="majorHAnsi" w:cs="Calibri"/>
                <w:b/>
                <w:color w:val="auto"/>
                <w:sz w:val="22"/>
                <w:szCs w:val="22"/>
              </w:rPr>
              <w:t>Rationale</w:t>
            </w:r>
          </w:p>
        </w:tc>
        <w:tc>
          <w:tcPr>
            <w:tcW w:w="2430" w:type="dxa"/>
            <w:shd w:val="clear" w:color="auto" w:fill="D9D9D9"/>
            <w:vAlign w:val="center"/>
          </w:tcPr>
          <w:p w:rsidR="00127CC5" w:rsidRPr="00EC1A46" w:rsidRDefault="00127CC5" w:rsidP="00EC1A46">
            <w:pPr>
              <w:ind w:right="-156"/>
              <w:jc w:val="center"/>
              <w:rPr>
                <w:rFonts w:asciiTheme="majorHAnsi" w:hAnsiTheme="majorHAnsi" w:cs="Calibri"/>
                <w:b/>
                <w:color w:val="auto"/>
                <w:sz w:val="22"/>
                <w:szCs w:val="22"/>
              </w:rPr>
            </w:pPr>
            <w:r w:rsidRPr="00EC1A46">
              <w:rPr>
                <w:rFonts w:asciiTheme="majorHAnsi" w:hAnsiTheme="majorHAnsi" w:cs="Calibri"/>
                <w:b/>
                <w:color w:val="auto"/>
                <w:sz w:val="22"/>
                <w:szCs w:val="22"/>
              </w:rPr>
              <w:t>Acceptance Criterion</w:t>
            </w:r>
          </w:p>
        </w:tc>
      </w:tr>
      <w:tr w:rsidR="0019204E" w:rsidRPr="0019204E" w:rsidTr="00EC1A46">
        <w:trPr>
          <w:tblHeader/>
        </w:trPr>
        <w:tc>
          <w:tcPr>
            <w:tcW w:w="1056" w:type="dxa"/>
            <w:shd w:val="clear" w:color="auto" w:fill="auto"/>
            <w:vAlign w:val="center"/>
          </w:tcPr>
          <w:p w:rsidR="00127CC5" w:rsidRPr="00EC1A46" w:rsidRDefault="00CF575B" w:rsidP="00EC1A46">
            <w:pPr>
              <w:ind w:left="90" w:right="-156"/>
              <w:jc w:val="center"/>
              <w:rPr>
                <w:rFonts w:asciiTheme="majorHAnsi" w:hAnsiTheme="majorHAnsi" w:cs="Calibri"/>
                <w:b/>
                <w:sz w:val="18"/>
                <w:szCs w:val="18"/>
              </w:rPr>
            </w:pPr>
            <w:r w:rsidRPr="00EC1A46">
              <w:rPr>
                <w:rFonts w:asciiTheme="majorHAnsi" w:hAnsiTheme="majorHAnsi" w:cs="Calibri"/>
                <w:b/>
                <w:sz w:val="18"/>
                <w:szCs w:val="18"/>
              </w:rPr>
              <w:t>PR 1</w:t>
            </w:r>
          </w:p>
        </w:tc>
        <w:tc>
          <w:tcPr>
            <w:tcW w:w="2317" w:type="dxa"/>
            <w:shd w:val="clear" w:color="auto" w:fill="auto"/>
          </w:tcPr>
          <w:p w:rsidR="00127CC5" w:rsidRPr="00EC1A46" w:rsidRDefault="00127CC5" w:rsidP="0066169F">
            <w:pPr>
              <w:ind w:right="-156"/>
              <w:rPr>
                <w:rFonts w:asciiTheme="majorHAnsi" w:hAnsiTheme="majorHAnsi" w:cs="Calibri"/>
                <w:color w:val="auto"/>
                <w:sz w:val="22"/>
                <w:szCs w:val="22"/>
              </w:rPr>
            </w:pPr>
            <w:r w:rsidRPr="00EC1A46">
              <w:rPr>
                <w:rFonts w:asciiTheme="majorHAnsi" w:hAnsiTheme="majorHAnsi" w:cs="Calibri"/>
                <w:color w:val="auto"/>
                <w:sz w:val="22"/>
                <w:szCs w:val="22"/>
              </w:rPr>
              <w:t>Prominent search feature</w:t>
            </w:r>
          </w:p>
        </w:tc>
        <w:tc>
          <w:tcPr>
            <w:tcW w:w="2495" w:type="dxa"/>
            <w:shd w:val="clear" w:color="auto" w:fill="auto"/>
          </w:tcPr>
          <w:p w:rsidR="00127CC5" w:rsidRPr="00EC1A46" w:rsidRDefault="00127CC5" w:rsidP="00EC1A46">
            <w:pPr>
              <w:ind w:right="0"/>
              <w:rPr>
                <w:rFonts w:asciiTheme="majorHAnsi" w:hAnsiTheme="majorHAnsi" w:cs="Calibri"/>
                <w:color w:val="auto"/>
                <w:sz w:val="22"/>
                <w:szCs w:val="22"/>
              </w:rPr>
            </w:pPr>
            <w:r w:rsidRPr="00EC1A46">
              <w:rPr>
                <w:rFonts w:asciiTheme="majorHAnsi" w:hAnsiTheme="majorHAnsi" w:cs="Calibri"/>
                <w:color w:val="auto"/>
                <w:sz w:val="22"/>
                <w:szCs w:val="22"/>
              </w:rPr>
              <w:t>The search feature should be prominent and easy to find for the user.</w:t>
            </w:r>
          </w:p>
        </w:tc>
        <w:tc>
          <w:tcPr>
            <w:tcW w:w="2250" w:type="dxa"/>
            <w:shd w:val="clear" w:color="auto" w:fill="auto"/>
          </w:tcPr>
          <w:p w:rsidR="00127CC5" w:rsidRPr="00EC1A46" w:rsidRDefault="00127CC5" w:rsidP="00EC1A46">
            <w:pPr>
              <w:ind w:right="83"/>
              <w:rPr>
                <w:rFonts w:asciiTheme="majorHAnsi" w:hAnsiTheme="majorHAnsi" w:cs="Calibri"/>
                <w:color w:val="auto"/>
                <w:sz w:val="22"/>
                <w:szCs w:val="22"/>
              </w:rPr>
            </w:pPr>
            <w:r w:rsidRPr="00EC1A46">
              <w:rPr>
                <w:rFonts w:asciiTheme="majorHAnsi" w:hAnsiTheme="majorHAnsi" w:cs="Calibri"/>
                <w:color w:val="auto"/>
                <w:sz w:val="22"/>
                <w:szCs w:val="22"/>
              </w:rPr>
              <w:t>In order to for a user to find the search feature easily.</w:t>
            </w:r>
          </w:p>
        </w:tc>
        <w:tc>
          <w:tcPr>
            <w:tcW w:w="2430" w:type="dxa"/>
            <w:shd w:val="clear" w:color="auto" w:fill="auto"/>
          </w:tcPr>
          <w:p w:rsidR="00127CC5" w:rsidRPr="00EC1A46" w:rsidRDefault="00127CC5" w:rsidP="0066169F">
            <w:pPr>
              <w:ind w:right="-156"/>
              <w:rPr>
                <w:rFonts w:asciiTheme="majorHAnsi" w:hAnsiTheme="majorHAnsi" w:cs="Calibri"/>
                <w:color w:val="auto"/>
                <w:sz w:val="22"/>
                <w:szCs w:val="22"/>
              </w:rPr>
            </w:pPr>
          </w:p>
        </w:tc>
      </w:tr>
      <w:tr w:rsidR="0019204E" w:rsidRPr="0019204E" w:rsidTr="00EC1A46">
        <w:trPr>
          <w:tblHeader/>
        </w:trPr>
        <w:tc>
          <w:tcPr>
            <w:tcW w:w="1056" w:type="dxa"/>
            <w:shd w:val="clear" w:color="auto" w:fill="auto"/>
            <w:vAlign w:val="center"/>
          </w:tcPr>
          <w:p w:rsidR="00127CC5" w:rsidRPr="00EC1A46" w:rsidRDefault="00CF575B" w:rsidP="00EC1A46">
            <w:pPr>
              <w:ind w:left="90" w:right="-156"/>
              <w:jc w:val="center"/>
              <w:rPr>
                <w:rFonts w:asciiTheme="majorHAnsi" w:hAnsiTheme="majorHAnsi" w:cs="Calibri"/>
                <w:b/>
                <w:sz w:val="18"/>
                <w:szCs w:val="18"/>
              </w:rPr>
            </w:pPr>
            <w:r w:rsidRPr="00EC1A46">
              <w:rPr>
                <w:rFonts w:asciiTheme="majorHAnsi" w:hAnsiTheme="majorHAnsi" w:cs="Calibri"/>
                <w:b/>
                <w:sz w:val="18"/>
                <w:szCs w:val="18"/>
              </w:rPr>
              <w:t>PR 2</w:t>
            </w:r>
          </w:p>
        </w:tc>
        <w:tc>
          <w:tcPr>
            <w:tcW w:w="2317" w:type="dxa"/>
            <w:shd w:val="clear" w:color="auto" w:fill="auto"/>
          </w:tcPr>
          <w:p w:rsidR="00127CC5" w:rsidRPr="00EC1A46" w:rsidRDefault="00127CC5" w:rsidP="0066169F">
            <w:pPr>
              <w:ind w:right="-156"/>
              <w:rPr>
                <w:rFonts w:asciiTheme="majorHAnsi" w:hAnsiTheme="majorHAnsi" w:cs="Calibri"/>
                <w:color w:val="auto"/>
                <w:sz w:val="22"/>
                <w:szCs w:val="22"/>
              </w:rPr>
            </w:pPr>
            <w:r w:rsidRPr="00EC1A46">
              <w:rPr>
                <w:rFonts w:asciiTheme="majorHAnsi" w:hAnsiTheme="majorHAnsi" w:cs="Calibri"/>
                <w:color w:val="auto"/>
                <w:sz w:val="22"/>
                <w:szCs w:val="22"/>
              </w:rPr>
              <w:t>Usage of the search feature</w:t>
            </w:r>
          </w:p>
        </w:tc>
        <w:tc>
          <w:tcPr>
            <w:tcW w:w="2495" w:type="dxa"/>
            <w:shd w:val="clear" w:color="auto" w:fill="auto"/>
          </w:tcPr>
          <w:p w:rsidR="00127CC5" w:rsidRPr="00EC1A46" w:rsidRDefault="00127CC5" w:rsidP="00EC1A46">
            <w:pPr>
              <w:ind w:right="0"/>
              <w:rPr>
                <w:rFonts w:asciiTheme="majorHAnsi" w:hAnsiTheme="majorHAnsi" w:cs="Calibri"/>
                <w:color w:val="auto"/>
                <w:sz w:val="22"/>
                <w:szCs w:val="22"/>
              </w:rPr>
            </w:pPr>
            <w:r w:rsidRPr="00EC1A46">
              <w:rPr>
                <w:rFonts w:asciiTheme="majorHAnsi" w:hAnsiTheme="majorHAnsi" w:cs="Calibri"/>
                <w:color w:val="auto"/>
                <w:sz w:val="22"/>
                <w:szCs w:val="22"/>
              </w:rPr>
              <w:t>The different search options should be evident, simple and easy to understand</w:t>
            </w:r>
          </w:p>
        </w:tc>
        <w:tc>
          <w:tcPr>
            <w:tcW w:w="2250" w:type="dxa"/>
            <w:shd w:val="clear" w:color="auto" w:fill="auto"/>
          </w:tcPr>
          <w:p w:rsidR="00127CC5" w:rsidRPr="00EC1A46" w:rsidRDefault="00127CC5" w:rsidP="00EC1A46">
            <w:pPr>
              <w:ind w:right="83"/>
              <w:rPr>
                <w:rFonts w:asciiTheme="majorHAnsi" w:hAnsiTheme="majorHAnsi" w:cs="Calibri"/>
                <w:color w:val="auto"/>
                <w:sz w:val="22"/>
                <w:szCs w:val="22"/>
              </w:rPr>
            </w:pPr>
            <w:r w:rsidRPr="00EC1A46">
              <w:rPr>
                <w:rFonts w:asciiTheme="majorHAnsi" w:hAnsiTheme="majorHAnsi" w:cs="Calibri"/>
                <w:color w:val="auto"/>
                <w:sz w:val="22"/>
                <w:szCs w:val="22"/>
              </w:rPr>
              <w:t>In order to for a user to perform a search easily</w:t>
            </w:r>
          </w:p>
        </w:tc>
        <w:tc>
          <w:tcPr>
            <w:tcW w:w="2430" w:type="dxa"/>
            <w:shd w:val="clear" w:color="auto" w:fill="auto"/>
          </w:tcPr>
          <w:p w:rsidR="00127CC5" w:rsidRPr="00EC1A46" w:rsidRDefault="00127CC5" w:rsidP="0066169F">
            <w:pPr>
              <w:ind w:right="-156"/>
              <w:rPr>
                <w:rFonts w:asciiTheme="majorHAnsi" w:hAnsiTheme="majorHAnsi" w:cs="Calibri"/>
                <w:color w:val="auto"/>
                <w:sz w:val="22"/>
                <w:szCs w:val="22"/>
              </w:rPr>
            </w:pPr>
          </w:p>
        </w:tc>
      </w:tr>
      <w:tr w:rsidR="0019204E" w:rsidRPr="0019204E" w:rsidTr="00EC1A46">
        <w:trPr>
          <w:tblHeader/>
        </w:trPr>
        <w:tc>
          <w:tcPr>
            <w:tcW w:w="1056" w:type="dxa"/>
            <w:shd w:val="clear" w:color="auto" w:fill="auto"/>
            <w:vAlign w:val="center"/>
          </w:tcPr>
          <w:p w:rsidR="00127CC5" w:rsidRPr="00EC1A46" w:rsidRDefault="00CF575B" w:rsidP="00EC1A46">
            <w:pPr>
              <w:ind w:left="90" w:right="-156"/>
              <w:jc w:val="center"/>
              <w:rPr>
                <w:rFonts w:asciiTheme="majorHAnsi" w:hAnsiTheme="majorHAnsi" w:cs="Calibri"/>
                <w:b/>
                <w:sz w:val="18"/>
                <w:szCs w:val="18"/>
              </w:rPr>
            </w:pPr>
            <w:r w:rsidRPr="00EC1A46">
              <w:rPr>
                <w:rFonts w:asciiTheme="majorHAnsi" w:hAnsiTheme="majorHAnsi" w:cs="Calibri"/>
                <w:b/>
                <w:sz w:val="18"/>
                <w:szCs w:val="18"/>
              </w:rPr>
              <w:t>PR 3</w:t>
            </w:r>
          </w:p>
        </w:tc>
        <w:tc>
          <w:tcPr>
            <w:tcW w:w="2317" w:type="dxa"/>
            <w:shd w:val="clear" w:color="auto" w:fill="auto"/>
          </w:tcPr>
          <w:p w:rsidR="00127CC5" w:rsidRPr="00EC1A46" w:rsidRDefault="00127CC5" w:rsidP="0066169F">
            <w:pPr>
              <w:ind w:right="-156"/>
              <w:rPr>
                <w:rFonts w:asciiTheme="majorHAnsi" w:hAnsiTheme="majorHAnsi" w:cs="Calibri"/>
                <w:color w:val="auto"/>
                <w:sz w:val="22"/>
                <w:szCs w:val="22"/>
              </w:rPr>
            </w:pPr>
            <w:r w:rsidRPr="00EC1A46">
              <w:rPr>
                <w:rFonts w:asciiTheme="majorHAnsi" w:hAnsiTheme="majorHAnsi" w:cs="Calibri"/>
                <w:color w:val="auto"/>
                <w:sz w:val="22"/>
                <w:szCs w:val="22"/>
              </w:rPr>
              <w:t>Usage of the result in the list view</w:t>
            </w:r>
          </w:p>
        </w:tc>
        <w:tc>
          <w:tcPr>
            <w:tcW w:w="2495" w:type="dxa"/>
            <w:shd w:val="clear" w:color="auto" w:fill="auto"/>
          </w:tcPr>
          <w:p w:rsidR="00127CC5" w:rsidRPr="00EC1A46" w:rsidRDefault="00127CC5" w:rsidP="00EC1A46">
            <w:pPr>
              <w:ind w:right="0"/>
              <w:rPr>
                <w:rFonts w:asciiTheme="majorHAnsi" w:hAnsiTheme="majorHAnsi" w:cs="Calibri"/>
                <w:color w:val="auto"/>
                <w:sz w:val="22"/>
                <w:szCs w:val="22"/>
              </w:rPr>
            </w:pPr>
            <w:r w:rsidRPr="00EC1A46">
              <w:rPr>
                <w:rFonts w:asciiTheme="majorHAnsi" w:hAnsiTheme="majorHAnsi" w:cs="Calibri"/>
                <w:color w:val="auto"/>
                <w:sz w:val="22"/>
                <w:szCs w:val="22"/>
              </w:rPr>
              <w:t>The results displayed in the list view should be user friendly and easy to understand. Selecting an element in the result list should only take one click.</w:t>
            </w:r>
          </w:p>
        </w:tc>
        <w:tc>
          <w:tcPr>
            <w:tcW w:w="2250" w:type="dxa"/>
            <w:shd w:val="clear" w:color="auto" w:fill="auto"/>
          </w:tcPr>
          <w:p w:rsidR="00127CC5" w:rsidRPr="00EC1A46" w:rsidRDefault="00127CC5" w:rsidP="00EC1A46">
            <w:pPr>
              <w:ind w:right="83"/>
              <w:rPr>
                <w:rFonts w:asciiTheme="majorHAnsi" w:hAnsiTheme="majorHAnsi" w:cs="Calibri"/>
                <w:color w:val="auto"/>
                <w:sz w:val="22"/>
                <w:szCs w:val="22"/>
              </w:rPr>
            </w:pPr>
            <w:r w:rsidRPr="00EC1A46">
              <w:rPr>
                <w:rFonts w:asciiTheme="majorHAnsi" w:hAnsiTheme="majorHAnsi" w:cs="Calibri"/>
                <w:color w:val="auto"/>
                <w:sz w:val="22"/>
                <w:szCs w:val="22"/>
              </w:rPr>
              <w:t>In order to for a user to use the list view easily.</w:t>
            </w:r>
          </w:p>
        </w:tc>
        <w:tc>
          <w:tcPr>
            <w:tcW w:w="2430" w:type="dxa"/>
            <w:shd w:val="clear" w:color="auto" w:fill="auto"/>
          </w:tcPr>
          <w:p w:rsidR="00127CC5" w:rsidRPr="00EC1A46" w:rsidRDefault="00127CC5" w:rsidP="0066169F">
            <w:pPr>
              <w:ind w:right="-156"/>
              <w:rPr>
                <w:rFonts w:asciiTheme="majorHAnsi" w:hAnsiTheme="majorHAnsi" w:cs="Calibri"/>
                <w:color w:val="auto"/>
                <w:sz w:val="22"/>
                <w:szCs w:val="22"/>
              </w:rPr>
            </w:pPr>
          </w:p>
        </w:tc>
      </w:tr>
      <w:tr w:rsidR="0019204E" w:rsidRPr="0019204E" w:rsidTr="00EC1A46">
        <w:trPr>
          <w:tblHeader/>
        </w:trPr>
        <w:tc>
          <w:tcPr>
            <w:tcW w:w="1056" w:type="dxa"/>
            <w:shd w:val="clear" w:color="auto" w:fill="auto"/>
            <w:vAlign w:val="center"/>
          </w:tcPr>
          <w:p w:rsidR="00127CC5" w:rsidRPr="00EC1A46" w:rsidRDefault="00CF575B" w:rsidP="00EC1A46">
            <w:pPr>
              <w:ind w:left="90" w:right="-156"/>
              <w:jc w:val="center"/>
              <w:rPr>
                <w:rFonts w:asciiTheme="majorHAnsi" w:hAnsiTheme="majorHAnsi" w:cs="Calibri"/>
                <w:b/>
                <w:sz w:val="18"/>
                <w:szCs w:val="18"/>
              </w:rPr>
            </w:pPr>
            <w:r w:rsidRPr="00EC1A46">
              <w:rPr>
                <w:rFonts w:asciiTheme="majorHAnsi" w:hAnsiTheme="majorHAnsi" w:cs="Calibri"/>
                <w:b/>
                <w:sz w:val="18"/>
                <w:szCs w:val="18"/>
              </w:rPr>
              <w:t>PR 4</w:t>
            </w:r>
          </w:p>
        </w:tc>
        <w:tc>
          <w:tcPr>
            <w:tcW w:w="2317" w:type="dxa"/>
            <w:shd w:val="clear" w:color="auto" w:fill="auto"/>
          </w:tcPr>
          <w:p w:rsidR="00127CC5" w:rsidRPr="00EC1A46" w:rsidRDefault="00127CC5" w:rsidP="0066169F">
            <w:pPr>
              <w:ind w:right="-156"/>
              <w:rPr>
                <w:rFonts w:asciiTheme="majorHAnsi" w:hAnsiTheme="majorHAnsi" w:cs="Calibri"/>
                <w:color w:val="auto"/>
                <w:sz w:val="22"/>
                <w:szCs w:val="22"/>
              </w:rPr>
            </w:pPr>
            <w:r w:rsidRPr="00EC1A46">
              <w:rPr>
                <w:rFonts w:asciiTheme="majorHAnsi" w:hAnsiTheme="majorHAnsi" w:cs="Calibri"/>
                <w:color w:val="auto"/>
                <w:sz w:val="22"/>
                <w:szCs w:val="22"/>
              </w:rPr>
              <w:t>Usage of the result in the map view</w:t>
            </w:r>
          </w:p>
        </w:tc>
        <w:tc>
          <w:tcPr>
            <w:tcW w:w="2495" w:type="dxa"/>
            <w:shd w:val="clear" w:color="auto" w:fill="auto"/>
          </w:tcPr>
          <w:p w:rsidR="00127CC5" w:rsidRPr="00EC1A46" w:rsidRDefault="00127CC5" w:rsidP="00EC1A46">
            <w:pPr>
              <w:ind w:right="0"/>
              <w:rPr>
                <w:rFonts w:asciiTheme="majorHAnsi" w:hAnsiTheme="majorHAnsi" w:cs="Calibri"/>
                <w:color w:val="auto"/>
                <w:sz w:val="22"/>
                <w:szCs w:val="22"/>
              </w:rPr>
            </w:pPr>
            <w:r w:rsidRPr="00EC1A46">
              <w:rPr>
                <w:rFonts w:asciiTheme="majorHAnsi" w:hAnsiTheme="majorHAnsi" w:cs="Calibri"/>
                <w:color w:val="auto"/>
                <w:sz w:val="22"/>
                <w:szCs w:val="22"/>
              </w:rPr>
              <w:t>The results displayed in the map view should be user friendly and easy to understand. Selecting a pin on the map should only take one click.</w:t>
            </w:r>
          </w:p>
        </w:tc>
        <w:tc>
          <w:tcPr>
            <w:tcW w:w="2250" w:type="dxa"/>
            <w:shd w:val="clear" w:color="auto" w:fill="auto"/>
          </w:tcPr>
          <w:p w:rsidR="00127CC5" w:rsidRPr="00EC1A46" w:rsidRDefault="00127CC5" w:rsidP="00EC1A46">
            <w:pPr>
              <w:ind w:right="83"/>
              <w:rPr>
                <w:rFonts w:asciiTheme="majorHAnsi" w:hAnsiTheme="majorHAnsi" w:cs="Calibri"/>
                <w:color w:val="auto"/>
                <w:sz w:val="22"/>
                <w:szCs w:val="22"/>
              </w:rPr>
            </w:pPr>
            <w:r w:rsidRPr="00EC1A46">
              <w:rPr>
                <w:rFonts w:asciiTheme="majorHAnsi" w:hAnsiTheme="majorHAnsi" w:cs="Calibri"/>
                <w:color w:val="auto"/>
                <w:sz w:val="22"/>
                <w:szCs w:val="22"/>
              </w:rPr>
              <w:t>In order to for a user to use the map view easily</w:t>
            </w:r>
          </w:p>
        </w:tc>
        <w:tc>
          <w:tcPr>
            <w:tcW w:w="2430" w:type="dxa"/>
            <w:shd w:val="clear" w:color="auto" w:fill="auto"/>
          </w:tcPr>
          <w:p w:rsidR="00127CC5" w:rsidRPr="00EC1A46" w:rsidRDefault="00127CC5" w:rsidP="0066169F">
            <w:pPr>
              <w:ind w:right="-156"/>
              <w:rPr>
                <w:rFonts w:asciiTheme="majorHAnsi" w:hAnsiTheme="majorHAnsi" w:cs="Calibri"/>
                <w:color w:val="auto"/>
                <w:sz w:val="22"/>
                <w:szCs w:val="22"/>
              </w:rPr>
            </w:pPr>
          </w:p>
        </w:tc>
      </w:tr>
      <w:tr w:rsidR="0019204E" w:rsidRPr="0019204E" w:rsidTr="00EC1A46">
        <w:trPr>
          <w:tblHeader/>
        </w:trPr>
        <w:tc>
          <w:tcPr>
            <w:tcW w:w="1056" w:type="dxa"/>
            <w:shd w:val="clear" w:color="auto" w:fill="auto"/>
            <w:vAlign w:val="center"/>
          </w:tcPr>
          <w:p w:rsidR="00127CC5" w:rsidRPr="00EC1A46" w:rsidRDefault="00CF575B" w:rsidP="00EC1A46">
            <w:pPr>
              <w:ind w:left="90" w:right="-156"/>
              <w:jc w:val="center"/>
              <w:rPr>
                <w:rFonts w:asciiTheme="majorHAnsi" w:hAnsiTheme="majorHAnsi" w:cs="Calibri"/>
                <w:b/>
                <w:sz w:val="18"/>
                <w:szCs w:val="18"/>
              </w:rPr>
            </w:pPr>
            <w:r w:rsidRPr="00EC1A46">
              <w:rPr>
                <w:rFonts w:asciiTheme="majorHAnsi" w:hAnsiTheme="majorHAnsi" w:cs="Calibri"/>
                <w:b/>
                <w:sz w:val="18"/>
                <w:szCs w:val="18"/>
              </w:rPr>
              <w:lastRenderedPageBreak/>
              <w:t>PR 5</w:t>
            </w:r>
          </w:p>
        </w:tc>
        <w:tc>
          <w:tcPr>
            <w:tcW w:w="2317" w:type="dxa"/>
            <w:shd w:val="clear" w:color="auto" w:fill="auto"/>
          </w:tcPr>
          <w:p w:rsidR="00127CC5" w:rsidRPr="00EC1A46" w:rsidRDefault="00127CC5" w:rsidP="0066169F">
            <w:pPr>
              <w:ind w:right="-156"/>
              <w:rPr>
                <w:rFonts w:asciiTheme="majorHAnsi" w:hAnsiTheme="majorHAnsi" w:cs="Calibri"/>
                <w:color w:val="auto"/>
                <w:sz w:val="22"/>
                <w:szCs w:val="22"/>
              </w:rPr>
            </w:pPr>
            <w:r w:rsidRPr="00EC1A46">
              <w:rPr>
                <w:rFonts w:asciiTheme="majorHAnsi" w:hAnsiTheme="majorHAnsi" w:cs="Calibri"/>
                <w:color w:val="auto"/>
                <w:sz w:val="22"/>
                <w:szCs w:val="22"/>
              </w:rPr>
              <w:t>Response Time</w:t>
            </w:r>
          </w:p>
        </w:tc>
        <w:tc>
          <w:tcPr>
            <w:tcW w:w="2495" w:type="dxa"/>
            <w:shd w:val="clear" w:color="auto" w:fill="auto"/>
          </w:tcPr>
          <w:p w:rsidR="00127CC5" w:rsidRPr="00EC1A46" w:rsidRDefault="00127CC5" w:rsidP="00EC1A46">
            <w:pPr>
              <w:ind w:right="0"/>
              <w:rPr>
                <w:rFonts w:asciiTheme="majorHAnsi" w:hAnsiTheme="majorHAnsi" w:cs="Calibri"/>
                <w:color w:val="auto"/>
                <w:sz w:val="22"/>
                <w:szCs w:val="22"/>
              </w:rPr>
            </w:pPr>
            <w:r w:rsidRPr="00EC1A46">
              <w:rPr>
                <w:rFonts w:asciiTheme="majorHAnsi" w:hAnsiTheme="majorHAnsi" w:cs="Calibri"/>
                <w:color w:val="auto"/>
                <w:sz w:val="22"/>
                <w:szCs w:val="22"/>
              </w:rPr>
              <w:t>The fastness of the search</w:t>
            </w:r>
          </w:p>
        </w:tc>
        <w:tc>
          <w:tcPr>
            <w:tcW w:w="2250" w:type="dxa"/>
            <w:shd w:val="clear" w:color="auto" w:fill="auto"/>
          </w:tcPr>
          <w:p w:rsidR="00127CC5" w:rsidRPr="00EC1A46" w:rsidRDefault="00127CC5" w:rsidP="00EC1A46">
            <w:pPr>
              <w:ind w:right="83"/>
              <w:rPr>
                <w:rFonts w:asciiTheme="majorHAnsi" w:hAnsiTheme="majorHAnsi" w:cs="Calibri"/>
                <w:color w:val="auto"/>
                <w:sz w:val="22"/>
                <w:szCs w:val="22"/>
              </w:rPr>
            </w:pPr>
            <w:r w:rsidRPr="00EC1A46">
              <w:rPr>
                <w:rFonts w:asciiTheme="majorHAnsi" w:hAnsiTheme="majorHAnsi" w:cs="Calibri"/>
                <w:color w:val="auto"/>
                <w:sz w:val="22"/>
                <w:szCs w:val="22"/>
              </w:rPr>
              <w:t>The search should be fast enough so that user does not lose focus</w:t>
            </w:r>
          </w:p>
        </w:tc>
        <w:tc>
          <w:tcPr>
            <w:tcW w:w="2430" w:type="dxa"/>
            <w:shd w:val="clear" w:color="auto" w:fill="auto"/>
          </w:tcPr>
          <w:p w:rsidR="00127CC5" w:rsidRPr="00EC1A46" w:rsidRDefault="00127CC5" w:rsidP="0066169F">
            <w:pPr>
              <w:ind w:right="-156"/>
              <w:rPr>
                <w:rFonts w:asciiTheme="majorHAnsi" w:hAnsiTheme="majorHAnsi" w:cs="Calibri"/>
                <w:color w:val="auto"/>
                <w:sz w:val="22"/>
                <w:szCs w:val="22"/>
              </w:rPr>
            </w:pPr>
            <w:r w:rsidRPr="00EC1A46">
              <w:rPr>
                <w:rFonts w:asciiTheme="majorHAnsi" w:hAnsiTheme="majorHAnsi" w:cs="Calibri"/>
                <w:color w:val="auto"/>
                <w:sz w:val="22"/>
                <w:szCs w:val="22"/>
              </w:rPr>
              <w:t xml:space="preserve">METER: Measurements obtained from 100 searches during testing. </w:t>
            </w:r>
          </w:p>
          <w:p w:rsidR="00127CC5" w:rsidRPr="00EC1A46" w:rsidRDefault="00127CC5" w:rsidP="0066169F">
            <w:pPr>
              <w:ind w:right="-156"/>
              <w:rPr>
                <w:rFonts w:asciiTheme="majorHAnsi" w:hAnsiTheme="majorHAnsi" w:cs="Calibri"/>
                <w:color w:val="auto"/>
                <w:sz w:val="22"/>
                <w:szCs w:val="22"/>
              </w:rPr>
            </w:pPr>
            <w:r w:rsidRPr="00EC1A46">
              <w:rPr>
                <w:rFonts w:asciiTheme="majorHAnsi" w:hAnsiTheme="majorHAnsi" w:cs="Calibri"/>
                <w:color w:val="auto"/>
                <w:sz w:val="22"/>
                <w:szCs w:val="22"/>
              </w:rPr>
              <w:t xml:space="preserve">MUST: No more than 5 seconds 100% of the time. </w:t>
            </w:r>
          </w:p>
          <w:p w:rsidR="00127CC5" w:rsidRPr="00EC1A46" w:rsidRDefault="00127CC5" w:rsidP="0066169F">
            <w:pPr>
              <w:ind w:right="-156"/>
              <w:rPr>
                <w:rFonts w:asciiTheme="majorHAnsi" w:hAnsiTheme="majorHAnsi" w:cs="Calibri"/>
                <w:color w:val="auto"/>
                <w:sz w:val="22"/>
                <w:szCs w:val="22"/>
              </w:rPr>
            </w:pPr>
            <w:r w:rsidRPr="00EC1A46">
              <w:rPr>
                <w:rFonts w:asciiTheme="majorHAnsi" w:hAnsiTheme="majorHAnsi" w:cs="Calibri"/>
                <w:color w:val="auto"/>
                <w:sz w:val="22"/>
                <w:szCs w:val="22"/>
              </w:rPr>
              <w:t>WISH: No more than 2 second 100% of the time.</w:t>
            </w:r>
          </w:p>
        </w:tc>
      </w:tr>
      <w:tr w:rsidR="0019204E" w:rsidRPr="0019204E" w:rsidTr="00EC1A46">
        <w:trPr>
          <w:tblHeader/>
        </w:trPr>
        <w:tc>
          <w:tcPr>
            <w:tcW w:w="1056" w:type="dxa"/>
            <w:shd w:val="clear" w:color="auto" w:fill="auto"/>
            <w:vAlign w:val="center"/>
          </w:tcPr>
          <w:p w:rsidR="00127CC5" w:rsidRPr="00EC1A46" w:rsidRDefault="00CF575B" w:rsidP="00EC1A46">
            <w:pPr>
              <w:ind w:left="90" w:right="-156"/>
              <w:jc w:val="center"/>
              <w:rPr>
                <w:rFonts w:asciiTheme="majorHAnsi" w:hAnsiTheme="majorHAnsi" w:cs="Calibri"/>
                <w:b/>
                <w:sz w:val="18"/>
                <w:szCs w:val="18"/>
              </w:rPr>
            </w:pPr>
            <w:r w:rsidRPr="00EC1A46">
              <w:rPr>
                <w:rFonts w:asciiTheme="majorHAnsi" w:hAnsiTheme="majorHAnsi" w:cs="Calibri"/>
                <w:b/>
                <w:sz w:val="18"/>
                <w:szCs w:val="18"/>
              </w:rPr>
              <w:t>PR 6</w:t>
            </w:r>
          </w:p>
        </w:tc>
        <w:tc>
          <w:tcPr>
            <w:tcW w:w="2317" w:type="dxa"/>
            <w:shd w:val="clear" w:color="auto" w:fill="auto"/>
          </w:tcPr>
          <w:p w:rsidR="00127CC5" w:rsidRPr="00EC1A46" w:rsidRDefault="00127CC5" w:rsidP="0066169F">
            <w:pPr>
              <w:ind w:right="-156"/>
              <w:rPr>
                <w:rFonts w:asciiTheme="majorHAnsi" w:hAnsiTheme="majorHAnsi" w:cs="Calibri"/>
                <w:color w:val="auto"/>
                <w:sz w:val="22"/>
                <w:szCs w:val="22"/>
              </w:rPr>
            </w:pPr>
            <w:r w:rsidRPr="00EC1A46">
              <w:rPr>
                <w:rFonts w:asciiTheme="majorHAnsi" w:hAnsiTheme="majorHAnsi" w:cs="Calibri"/>
                <w:color w:val="auto"/>
                <w:sz w:val="22"/>
                <w:szCs w:val="22"/>
              </w:rPr>
              <w:t>System Dependability</w:t>
            </w:r>
          </w:p>
        </w:tc>
        <w:tc>
          <w:tcPr>
            <w:tcW w:w="2495" w:type="dxa"/>
            <w:shd w:val="clear" w:color="auto" w:fill="auto"/>
          </w:tcPr>
          <w:p w:rsidR="00127CC5" w:rsidRPr="00EC1A46" w:rsidRDefault="00127CC5" w:rsidP="00EC1A46">
            <w:pPr>
              <w:ind w:right="0"/>
              <w:rPr>
                <w:rFonts w:asciiTheme="majorHAnsi" w:hAnsiTheme="majorHAnsi" w:cs="Calibri"/>
                <w:color w:val="auto"/>
                <w:sz w:val="22"/>
                <w:szCs w:val="22"/>
              </w:rPr>
            </w:pPr>
            <w:r w:rsidRPr="00EC1A46">
              <w:rPr>
                <w:rFonts w:asciiTheme="majorHAnsi" w:hAnsiTheme="majorHAnsi" w:cs="Calibri"/>
                <w:color w:val="auto"/>
                <w:sz w:val="22"/>
                <w:szCs w:val="22"/>
              </w:rPr>
              <w:t>If the system loses the connection to the Internet or to the GPS device or the system gets some strange input, the user should be informed</w:t>
            </w:r>
          </w:p>
        </w:tc>
        <w:tc>
          <w:tcPr>
            <w:tcW w:w="2250" w:type="dxa"/>
            <w:shd w:val="clear" w:color="auto" w:fill="auto"/>
          </w:tcPr>
          <w:p w:rsidR="00127CC5" w:rsidRPr="00EC1A46" w:rsidRDefault="00127CC5" w:rsidP="00EC1A46">
            <w:pPr>
              <w:ind w:right="83"/>
              <w:rPr>
                <w:rFonts w:asciiTheme="majorHAnsi" w:hAnsiTheme="majorHAnsi" w:cs="Calibri"/>
                <w:color w:val="auto"/>
                <w:sz w:val="22"/>
                <w:szCs w:val="22"/>
              </w:rPr>
            </w:pPr>
            <w:r w:rsidRPr="00EC1A46">
              <w:rPr>
                <w:rFonts w:asciiTheme="majorHAnsi" w:hAnsiTheme="majorHAnsi" w:cs="Calibri"/>
                <w:color w:val="auto"/>
                <w:sz w:val="22"/>
                <w:szCs w:val="22"/>
              </w:rPr>
              <w:t>In order to make aware of the issue</w:t>
            </w:r>
          </w:p>
        </w:tc>
        <w:tc>
          <w:tcPr>
            <w:tcW w:w="2430" w:type="dxa"/>
            <w:shd w:val="clear" w:color="auto" w:fill="auto"/>
          </w:tcPr>
          <w:p w:rsidR="00127CC5" w:rsidRPr="00EC1A46" w:rsidRDefault="00127CC5" w:rsidP="0066169F">
            <w:pPr>
              <w:ind w:right="-156"/>
              <w:rPr>
                <w:rFonts w:asciiTheme="majorHAnsi" w:hAnsiTheme="majorHAnsi" w:cs="Calibri"/>
                <w:color w:val="auto"/>
                <w:sz w:val="22"/>
                <w:szCs w:val="22"/>
              </w:rPr>
            </w:pPr>
            <w:r w:rsidRPr="00EC1A46">
              <w:rPr>
                <w:rFonts w:asciiTheme="majorHAnsi" w:hAnsiTheme="majorHAnsi" w:cs="Calibri"/>
                <w:color w:val="auto"/>
                <w:sz w:val="22"/>
                <w:szCs w:val="22"/>
              </w:rPr>
              <w:t>MUST: 100% of the time</w:t>
            </w:r>
          </w:p>
        </w:tc>
      </w:tr>
      <w:tr w:rsidR="0019204E" w:rsidRPr="0019204E" w:rsidTr="00EC1A46">
        <w:trPr>
          <w:tblHeader/>
        </w:trPr>
        <w:tc>
          <w:tcPr>
            <w:tcW w:w="1056" w:type="dxa"/>
            <w:shd w:val="clear" w:color="auto" w:fill="auto"/>
            <w:vAlign w:val="center"/>
          </w:tcPr>
          <w:p w:rsidR="00127CC5" w:rsidRPr="00EC1A46" w:rsidRDefault="00CF575B" w:rsidP="00EC1A46">
            <w:pPr>
              <w:ind w:left="90" w:right="-156"/>
              <w:jc w:val="center"/>
              <w:rPr>
                <w:rFonts w:asciiTheme="majorHAnsi" w:hAnsiTheme="majorHAnsi" w:cs="Calibri"/>
                <w:b/>
                <w:sz w:val="18"/>
                <w:szCs w:val="18"/>
              </w:rPr>
            </w:pPr>
            <w:r w:rsidRPr="00EC1A46">
              <w:rPr>
                <w:rFonts w:asciiTheme="majorHAnsi" w:hAnsiTheme="majorHAnsi" w:cs="Calibri"/>
                <w:b/>
                <w:sz w:val="18"/>
                <w:szCs w:val="18"/>
              </w:rPr>
              <w:t>PR 7</w:t>
            </w:r>
          </w:p>
        </w:tc>
        <w:tc>
          <w:tcPr>
            <w:tcW w:w="2317" w:type="dxa"/>
            <w:shd w:val="clear" w:color="auto" w:fill="auto"/>
          </w:tcPr>
          <w:p w:rsidR="00127CC5" w:rsidRPr="00EC1A46" w:rsidRDefault="00127CC5" w:rsidP="0066169F">
            <w:pPr>
              <w:ind w:right="-156"/>
              <w:rPr>
                <w:rFonts w:asciiTheme="majorHAnsi" w:hAnsiTheme="majorHAnsi" w:cs="Calibri"/>
                <w:color w:val="auto"/>
                <w:sz w:val="22"/>
                <w:szCs w:val="22"/>
              </w:rPr>
            </w:pPr>
            <w:r w:rsidRPr="00EC1A46">
              <w:rPr>
                <w:rFonts w:asciiTheme="majorHAnsi" w:hAnsiTheme="majorHAnsi" w:cs="Calibri"/>
                <w:color w:val="auto"/>
                <w:sz w:val="22"/>
                <w:szCs w:val="22"/>
              </w:rPr>
              <w:t>Hard drive space</w:t>
            </w:r>
          </w:p>
        </w:tc>
        <w:tc>
          <w:tcPr>
            <w:tcW w:w="2495" w:type="dxa"/>
            <w:shd w:val="clear" w:color="auto" w:fill="auto"/>
          </w:tcPr>
          <w:p w:rsidR="00127CC5" w:rsidRPr="00EC1A46" w:rsidRDefault="00127CC5" w:rsidP="00EC1A46">
            <w:pPr>
              <w:ind w:right="0"/>
              <w:rPr>
                <w:rFonts w:asciiTheme="majorHAnsi" w:hAnsiTheme="majorHAnsi" w:cs="Calibri"/>
                <w:color w:val="auto"/>
                <w:sz w:val="22"/>
                <w:szCs w:val="22"/>
              </w:rPr>
            </w:pPr>
            <w:r w:rsidRPr="00EC1A46">
              <w:rPr>
                <w:rFonts w:asciiTheme="majorHAnsi" w:hAnsiTheme="majorHAnsi" w:cs="Calibri"/>
                <w:color w:val="auto"/>
                <w:sz w:val="22"/>
                <w:szCs w:val="22"/>
              </w:rPr>
              <w:t>The application’s need of hard drive space</w:t>
            </w:r>
          </w:p>
        </w:tc>
        <w:tc>
          <w:tcPr>
            <w:tcW w:w="2250" w:type="dxa"/>
            <w:shd w:val="clear" w:color="auto" w:fill="auto"/>
          </w:tcPr>
          <w:p w:rsidR="00127CC5" w:rsidRPr="00EC1A46" w:rsidRDefault="00127CC5" w:rsidP="00EC1A46">
            <w:pPr>
              <w:ind w:right="83"/>
              <w:rPr>
                <w:rFonts w:asciiTheme="majorHAnsi" w:hAnsiTheme="majorHAnsi" w:cs="Calibri"/>
                <w:color w:val="auto"/>
                <w:sz w:val="22"/>
                <w:szCs w:val="22"/>
              </w:rPr>
            </w:pPr>
            <w:r w:rsidRPr="00EC1A46">
              <w:rPr>
                <w:rFonts w:asciiTheme="majorHAnsi" w:hAnsiTheme="majorHAnsi" w:cs="Calibri"/>
                <w:color w:val="auto"/>
                <w:sz w:val="22"/>
                <w:szCs w:val="22"/>
              </w:rPr>
              <w:t>The application should not consume huge HD space taking a long time to download from the apps Store (at prevalent internet bandwidth) and occupying too much space  in devices with limited internal storage.</w:t>
            </w:r>
          </w:p>
        </w:tc>
        <w:tc>
          <w:tcPr>
            <w:tcW w:w="2430" w:type="dxa"/>
            <w:shd w:val="clear" w:color="auto" w:fill="auto"/>
          </w:tcPr>
          <w:p w:rsidR="005178E8" w:rsidRDefault="00127CC5" w:rsidP="0066169F">
            <w:pPr>
              <w:ind w:right="-156"/>
              <w:rPr>
                <w:rFonts w:asciiTheme="majorHAnsi" w:hAnsiTheme="majorHAnsi" w:cs="Calibri"/>
                <w:color w:val="auto"/>
                <w:sz w:val="22"/>
                <w:szCs w:val="22"/>
              </w:rPr>
            </w:pPr>
            <w:r w:rsidRPr="00EC1A46">
              <w:rPr>
                <w:rFonts w:asciiTheme="majorHAnsi" w:hAnsiTheme="majorHAnsi" w:cs="Calibri"/>
                <w:color w:val="auto"/>
                <w:sz w:val="22"/>
                <w:szCs w:val="22"/>
              </w:rPr>
              <w:t xml:space="preserve">MUST: No more than </w:t>
            </w:r>
            <w:ins w:id="3211" w:author=" " w:date="2014-05-24T20:12:00Z">
              <w:r w:rsidR="0007281F">
                <w:rPr>
                  <w:rFonts w:asciiTheme="majorHAnsi" w:hAnsiTheme="majorHAnsi" w:cs="Calibri"/>
                  <w:color w:val="auto"/>
                  <w:sz w:val="22"/>
                  <w:szCs w:val="22"/>
                </w:rPr>
                <w:t>3</w:t>
              </w:r>
            </w:ins>
            <w:del w:id="3212" w:author=" " w:date="2014-05-24T20:12:00Z">
              <w:r w:rsidRPr="00EC1A46" w:rsidDel="0007281F">
                <w:rPr>
                  <w:rFonts w:asciiTheme="majorHAnsi" w:hAnsiTheme="majorHAnsi" w:cs="Calibri"/>
                  <w:color w:val="auto"/>
                  <w:sz w:val="22"/>
                  <w:szCs w:val="22"/>
                </w:rPr>
                <w:delText>2</w:delText>
              </w:r>
            </w:del>
            <w:r w:rsidRPr="00EC1A46">
              <w:rPr>
                <w:rFonts w:asciiTheme="majorHAnsi" w:hAnsiTheme="majorHAnsi" w:cs="Calibri"/>
                <w:color w:val="auto"/>
                <w:sz w:val="22"/>
                <w:szCs w:val="22"/>
              </w:rPr>
              <w:t xml:space="preserve">5 MB. </w:t>
            </w:r>
          </w:p>
          <w:p w:rsidR="005178E8" w:rsidRDefault="00127CC5" w:rsidP="0066169F">
            <w:pPr>
              <w:ind w:right="-156"/>
              <w:rPr>
                <w:rFonts w:asciiTheme="majorHAnsi" w:hAnsiTheme="majorHAnsi" w:cs="Calibri"/>
                <w:color w:val="auto"/>
                <w:sz w:val="22"/>
                <w:szCs w:val="22"/>
              </w:rPr>
            </w:pPr>
            <w:r w:rsidRPr="00EC1A46">
              <w:rPr>
                <w:rFonts w:asciiTheme="majorHAnsi" w:hAnsiTheme="majorHAnsi" w:cs="Calibri"/>
                <w:color w:val="auto"/>
                <w:sz w:val="22"/>
                <w:szCs w:val="22"/>
              </w:rPr>
              <w:t xml:space="preserve">PLAN: No more than </w:t>
            </w:r>
            <w:ins w:id="3213" w:author=" " w:date="2014-05-24T20:12:00Z">
              <w:r w:rsidR="00711B8F">
                <w:rPr>
                  <w:rFonts w:asciiTheme="majorHAnsi" w:hAnsiTheme="majorHAnsi" w:cs="Calibri"/>
                  <w:color w:val="auto"/>
                  <w:sz w:val="22"/>
                  <w:szCs w:val="22"/>
                </w:rPr>
                <w:t>3</w:t>
              </w:r>
            </w:ins>
            <w:del w:id="3214" w:author=" " w:date="2014-05-24T20:12:00Z">
              <w:r w:rsidRPr="00EC1A46" w:rsidDel="00711B8F">
                <w:rPr>
                  <w:rFonts w:asciiTheme="majorHAnsi" w:hAnsiTheme="majorHAnsi" w:cs="Calibri"/>
                  <w:color w:val="auto"/>
                  <w:sz w:val="22"/>
                  <w:szCs w:val="22"/>
                </w:rPr>
                <w:delText>2</w:delText>
              </w:r>
            </w:del>
            <w:r w:rsidRPr="00EC1A46">
              <w:rPr>
                <w:rFonts w:asciiTheme="majorHAnsi" w:hAnsiTheme="majorHAnsi" w:cs="Calibri"/>
                <w:color w:val="auto"/>
                <w:sz w:val="22"/>
                <w:szCs w:val="22"/>
              </w:rPr>
              <w:t>0 MB.</w:t>
            </w:r>
          </w:p>
          <w:p w:rsidR="005178E8" w:rsidRDefault="00127CC5" w:rsidP="0066169F">
            <w:pPr>
              <w:ind w:right="-156"/>
              <w:rPr>
                <w:rFonts w:asciiTheme="majorHAnsi" w:hAnsiTheme="majorHAnsi" w:cs="Calibri"/>
                <w:color w:val="auto"/>
                <w:sz w:val="22"/>
                <w:szCs w:val="22"/>
              </w:rPr>
            </w:pPr>
            <w:r w:rsidRPr="00EC1A46">
              <w:rPr>
                <w:rFonts w:asciiTheme="majorHAnsi" w:hAnsiTheme="majorHAnsi" w:cs="Calibri"/>
                <w:color w:val="auto"/>
                <w:sz w:val="22"/>
                <w:szCs w:val="22"/>
              </w:rPr>
              <w:t xml:space="preserve"> WISH: No more than </w:t>
            </w:r>
            <w:ins w:id="3215" w:author=" " w:date="2014-05-24T20:12:00Z">
              <w:r w:rsidR="00711B8F">
                <w:rPr>
                  <w:rFonts w:asciiTheme="majorHAnsi" w:hAnsiTheme="majorHAnsi" w:cs="Calibri"/>
                  <w:color w:val="auto"/>
                  <w:sz w:val="22"/>
                  <w:szCs w:val="22"/>
                </w:rPr>
                <w:t>2</w:t>
              </w:r>
            </w:ins>
            <w:del w:id="3216" w:author=" " w:date="2014-05-24T20:12:00Z">
              <w:r w:rsidRPr="00EC1A46" w:rsidDel="00711B8F">
                <w:rPr>
                  <w:rFonts w:asciiTheme="majorHAnsi" w:hAnsiTheme="majorHAnsi" w:cs="Calibri"/>
                  <w:color w:val="auto"/>
                  <w:sz w:val="22"/>
                  <w:szCs w:val="22"/>
                </w:rPr>
                <w:delText>1</w:delText>
              </w:r>
            </w:del>
            <w:r w:rsidRPr="00EC1A46">
              <w:rPr>
                <w:rFonts w:asciiTheme="majorHAnsi" w:hAnsiTheme="majorHAnsi" w:cs="Calibri"/>
                <w:color w:val="auto"/>
                <w:sz w:val="22"/>
                <w:szCs w:val="22"/>
              </w:rPr>
              <w:t>5 MB.</w:t>
            </w:r>
          </w:p>
          <w:p w:rsidR="005178E8" w:rsidRDefault="005178E8" w:rsidP="0066169F">
            <w:pPr>
              <w:ind w:right="-156"/>
              <w:rPr>
                <w:rFonts w:asciiTheme="majorHAnsi" w:hAnsiTheme="majorHAnsi" w:cs="Calibri"/>
                <w:color w:val="auto"/>
                <w:sz w:val="22"/>
                <w:szCs w:val="22"/>
              </w:rPr>
            </w:pPr>
          </w:p>
          <w:p w:rsidR="005178E8" w:rsidRDefault="005178E8" w:rsidP="0066169F">
            <w:pPr>
              <w:ind w:right="-156"/>
              <w:rPr>
                <w:rFonts w:asciiTheme="majorHAnsi" w:hAnsiTheme="majorHAnsi" w:cs="Calibri"/>
                <w:color w:val="auto"/>
                <w:sz w:val="22"/>
                <w:szCs w:val="22"/>
              </w:rPr>
            </w:pPr>
          </w:p>
          <w:p w:rsidR="00127CC5" w:rsidRPr="00EC1A46" w:rsidRDefault="00127CC5" w:rsidP="0066169F">
            <w:pPr>
              <w:ind w:right="-156"/>
              <w:rPr>
                <w:rFonts w:asciiTheme="majorHAnsi" w:hAnsiTheme="majorHAnsi" w:cs="Calibri"/>
                <w:color w:val="auto"/>
                <w:sz w:val="22"/>
                <w:szCs w:val="22"/>
              </w:rPr>
            </w:pPr>
            <w:r w:rsidRPr="00EC1A46">
              <w:rPr>
                <w:rFonts w:asciiTheme="majorHAnsi" w:hAnsiTheme="majorHAnsi" w:cs="Calibri"/>
                <w:color w:val="auto"/>
                <w:sz w:val="22"/>
                <w:szCs w:val="22"/>
              </w:rPr>
              <w:t xml:space="preserve"> MB: DEFINED: Megabyte</w:t>
            </w:r>
          </w:p>
        </w:tc>
      </w:tr>
      <w:tr w:rsidR="0019204E" w:rsidRPr="0019204E" w:rsidTr="00EC1A46">
        <w:trPr>
          <w:tblHeader/>
        </w:trPr>
        <w:tc>
          <w:tcPr>
            <w:tcW w:w="1056" w:type="dxa"/>
            <w:shd w:val="clear" w:color="auto" w:fill="auto"/>
            <w:vAlign w:val="center"/>
          </w:tcPr>
          <w:p w:rsidR="00127CC5" w:rsidRPr="00EC1A46" w:rsidRDefault="00CF575B" w:rsidP="00EC1A46">
            <w:pPr>
              <w:ind w:left="90" w:right="-156"/>
              <w:jc w:val="center"/>
              <w:rPr>
                <w:rFonts w:asciiTheme="majorHAnsi" w:hAnsiTheme="majorHAnsi" w:cs="Calibri"/>
                <w:b/>
                <w:sz w:val="18"/>
                <w:szCs w:val="18"/>
              </w:rPr>
            </w:pPr>
            <w:r w:rsidRPr="00EC1A46">
              <w:rPr>
                <w:rFonts w:asciiTheme="majorHAnsi" w:hAnsiTheme="majorHAnsi" w:cs="Calibri"/>
                <w:b/>
                <w:sz w:val="18"/>
                <w:szCs w:val="18"/>
              </w:rPr>
              <w:t>PR 8</w:t>
            </w:r>
          </w:p>
        </w:tc>
        <w:tc>
          <w:tcPr>
            <w:tcW w:w="2317" w:type="dxa"/>
            <w:shd w:val="clear" w:color="auto" w:fill="auto"/>
          </w:tcPr>
          <w:p w:rsidR="00127CC5" w:rsidRPr="00EC1A46" w:rsidRDefault="00127CC5" w:rsidP="0066169F">
            <w:pPr>
              <w:ind w:right="-156"/>
              <w:rPr>
                <w:rFonts w:asciiTheme="majorHAnsi" w:hAnsiTheme="majorHAnsi" w:cs="Calibri"/>
                <w:color w:val="auto"/>
                <w:sz w:val="22"/>
                <w:szCs w:val="22"/>
              </w:rPr>
            </w:pPr>
            <w:r w:rsidRPr="00EC1A46">
              <w:rPr>
                <w:rFonts w:asciiTheme="majorHAnsi" w:hAnsiTheme="majorHAnsi" w:cs="Calibri"/>
                <w:color w:val="auto"/>
                <w:sz w:val="22"/>
                <w:szCs w:val="22"/>
              </w:rPr>
              <w:t>Application Functioning</w:t>
            </w:r>
          </w:p>
        </w:tc>
        <w:tc>
          <w:tcPr>
            <w:tcW w:w="2495" w:type="dxa"/>
            <w:shd w:val="clear" w:color="auto" w:fill="auto"/>
          </w:tcPr>
          <w:p w:rsidR="00127CC5" w:rsidRPr="00EC1A46" w:rsidRDefault="00127CC5" w:rsidP="00EC1A46">
            <w:pPr>
              <w:ind w:right="0"/>
              <w:rPr>
                <w:rFonts w:asciiTheme="majorHAnsi" w:hAnsiTheme="majorHAnsi" w:cs="Calibri"/>
                <w:color w:val="auto"/>
                <w:sz w:val="22"/>
                <w:szCs w:val="22"/>
              </w:rPr>
            </w:pPr>
            <w:r w:rsidRPr="00EC1A46">
              <w:rPr>
                <w:rFonts w:asciiTheme="majorHAnsi" w:hAnsiTheme="majorHAnsi" w:cs="Calibri"/>
                <w:color w:val="auto"/>
                <w:sz w:val="22"/>
                <w:szCs w:val="22"/>
              </w:rPr>
              <w:t>The application also should function when installed in Card and not only in internal storage of the device</w:t>
            </w:r>
          </w:p>
        </w:tc>
        <w:tc>
          <w:tcPr>
            <w:tcW w:w="2250" w:type="dxa"/>
            <w:shd w:val="clear" w:color="auto" w:fill="auto"/>
          </w:tcPr>
          <w:p w:rsidR="00127CC5" w:rsidRPr="00EC1A46" w:rsidRDefault="00127CC5" w:rsidP="00EC1A46">
            <w:pPr>
              <w:ind w:right="83"/>
              <w:rPr>
                <w:rFonts w:asciiTheme="majorHAnsi" w:hAnsiTheme="majorHAnsi" w:cs="Calibri"/>
                <w:color w:val="auto"/>
                <w:sz w:val="22"/>
                <w:szCs w:val="22"/>
              </w:rPr>
            </w:pPr>
            <w:r w:rsidRPr="00EC1A46">
              <w:rPr>
                <w:rFonts w:asciiTheme="majorHAnsi" w:hAnsiTheme="majorHAnsi" w:cs="Calibri"/>
                <w:color w:val="auto"/>
                <w:sz w:val="22"/>
                <w:szCs w:val="22"/>
              </w:rPr>
              <w:t>In order to make it available for the users having limited internal storage in their devices.</w:t>
            </w:r>
          </w:p>
        </w:tc>
        <w:tc>
          <w:tcPr>
            <w:tcW w:w="2430" w:type="dxa"/>
            <w:shd w:val="clear" w:color="auto" w:fill="auto"/>
          </w:tcPr>
          <w:p w:rsidR="00127CC5" w:rsidRPr="00EC1A46" w:rsidRDefault="00127CC5" w:rsidP="0066169F">
            <w:pPr>
              <w:ind w:right="-156"/>
              <w:rPr>
                <w:rFonts w:asciiTheme="majorHAnsi" w:hAnsiTheme="majorHAnsi" w:cs="Calibri"/>
                <w:color w:val="auto"/>
                <w:sz w:val="22"/>
                <w:szCs w:val="22"/>
              </w:rPr>
            </w:pPr>
          </w:p>
        </w:tc>
      </w:tr>
      <w:tr w:rsidR="0019204E" w:rsidRPr="0019204E" w:rsidTr="00EC1A46">
        <w:trPr>
          <w:tblHeader/>
        </w:trPr>
        <w:tc>
          <w:tcPr>
            <w:tcW w:w="1056" w:type="dxa"/>
            <w:shd w:val="clear" w:color="auto" w:fill="auto"/>
            <w:vAlign w:val="center"/>
          </w:tcPr>
          <w:p w:rsidR="00127CC5" w:rsidRPr="00EC1A46" w:rsidRDefault="00CF575B" w:rsidP="00EC1A46">
            <w:pPr>
              <w:ind w:left="90" w:right="-156"/>
              <w:jc w:val="center"/>
              <w:rPr>
                <w:rFonts w:asciiTheme="majorHAnsi" w:hAnsiTheme="majorHAnsi" w:cs="Calibri"/>
                <w:b/>
                <w:sz w:val="18"/>
                <w:szCs w:val="18"/>
              </w:rPr>
            </w:pPr>
            <w:r w:rsidRPr="00EC1A46">
              <w:rPr>
                <w:rFonts w:asciiTheme="majorHAnsi" w:hAnsiTheme="majorHAnsi" w:cs="Calibri"/>
                <w:b/>
                <w:sz w:val="18"/>
                <w:szCs w:val="18"/>
              </w:rPr>
              <w:t>PR 9</w:t>
            </w:r>
          </w:p>
        </w:tc>
        <w:tc>
          <w:tcPr>
            <w:tcW w:w="2317" w:type="dxa"/>
            <w:shd w:val="clear" w:color="auto" w:fill="auto"/>
          </w:tcPr>
          <w:p w:rsidR="00127CC5" w:rsidRPr="00EC1A46" w:rsidRDefault="00127CC5" w:rsidP="0066169F">
            <w:pPr>
              <w:ind w:right="-156"/>
              <w:rPr>
                <w:rFonts w:asciiTheme="majorHAnsi" w:hAnsiTheme="majorHAnsi" w:cs="Calibri"/>
                <w:color w:val="auto"/>
                <w:sz w:val="22"/>
                <w:szCs w:val="22"/>
              </w:rPr>
            </w:pPr>
            <w:r w:rsidRPr="00EC1A46">
              <w:rPr>
                <w:rFonts w:asciiTheme="majorHAnsi" w:hAnsiTheme="majorHAnsi" w:cs="Calibri"/>
                <w:color w:val="auto"/>
                <w:sz w:val="22"/>
                <w:szCs w:val="22"/>
              </w:rPr>
              <w:t>Application Memory Usage</w:t>
            </w:r>
          </w:p>
        </w:tc>
        <w:tc>
          <w:tcPr>
            <w:tcW w:w="2495" w:type="dxa"/>
            <w:shd w:val="clear" w:color="auto" w:fill="auto"/>
          </w:tcPr>
          <w:p w:rsidR="00127CC5" w:rsidRPr="00EC1A46" w:rsidRDefault="00127CC5" w:rsidP="00EC1A46">
            <w:pPr>
              <w:ind w:right="0"/>
              <w:rPr>
                <w:rFonts w:asciiTheme="majorHAnsi" w:hAnsiTheme="majorHAnsi" w:cs="Calibri"/>
                <w:color w:val="auto"/>
                <w:sz w:val="22"/>
                <w:szCs w:val="22"/>
              </w:rPr>
            </w:pPr>
            <w:r w:rsidRPr="00EC1A46">
              <w:rPr>
                <w:rFonts w:asciiTheme="majorHAnsi" w:hAnsiTheme="majorHAnsi" w:cs="Calibri"/>
                <w:color w:val="auto"/>
                <w:sz w:val="22"/>
                <w:szCs w:val="22"/>
              </w:rPr>
              <w:t>The amount of Operate System memory occupied by the application</w:t>
            </w:r>
          </w:p>
        </w:tc>
        <w:tc>
          <w:tcPr>
            <w:tcW w:w="2250" w:type="dxa"/>
            <w:shd w:val="clear" w:color="auto" w:fill="auto"/>
          </w:tcPr>
          <w:p w:rsidR="00127CC5" w:rsidRPr="00EC1A46" w:rsidRDefault="00127CC5" w:rsidP="00EC1A46">
            <w:pPr>
              <w:ind w:right="83"/>
              <w:rPr>
                <w:rFonts w:asciiTheme="majorHAnsi" w:hAnsiTheme="majorHAnsi" w:cs="Calibri"/>
                <w:color w:val="auto"/>
                <w:sz w:val="22"/>
                <w:szCs w:val="22"/>
              </w:rPr>
            </w:pPr>
            <w:r w:rsidRPr="00EC1A46">
              <w:rPr>
                <w:rFonts w:asciiTheme="majorHAnsi" w:hAnsiTheme="majorHAnsi" w:cs="Calibri"/>
                <w:color w:val="auto"/>
                <w:sz w:val="22"/>
                <w:szCs w:val="22"/>
              </w:rPr>
              <w:t>In order to have the application running in  devices with lower configuration.</w:t>
            </w:r>
          </w:p>
          <w:p w:rsidR="00127CC5" w:rsidRPr="00EC1A46" w:rsidRDefault="00127CC5" w:rsidP="00EC1A46">
            <w:pPr>
              <w:ind w:right="83"/>
              <w:rPr>
                <w:rFonts w:asciiTheme="majorHAnsi" w:hAnsiTheme="majorHAnsi" w:cs="Calibri"/>
                <w:color w:val="auto"/>
                <w:sz w:val="22"/>
                <w:szCs w:val="22"/>
              </w:rPr>
            </w:pPr>
          </w:p>
        </w:tc>
        <w:tc>
          <w:tcPr>
            <w:tcW w:w="2430" w:type="dxa"/>
            <w:shd w:val="clear" w:color="auto" w:fill="auto"/>
          </w:tcPr>
          <w:p w:rsidR="00127CC5" w:rsidRPr="00EC1A46" w:rsidRDefault="00127CC5" w:rsidP="0066169F">
            <w:pPr>
              <w:ind w:right="-156"/>
              <w:rPr>
                <w:rFonts w:asciiTheme="majorHAnsi" w:hAnsiTheme="majorHAnsi" w:cs="Calibri"/>
                <w:color w:val="auto"/>
                <w:sz w:val="22"/>
                <w:szCs w:val="22"/>
              </w:rPr>
            </w:pPr>
            <w:r w:rsidRPr="00EC1A46">
              <w:rPr>
                <w:rFonts w:asciiTheme="majorHAnsi" w:hAnsiTheme="majorHAnsi" w:cs="Calibri"/>
                <w:color w:val="auto"/>
                <w:sz w:val="22"/>
                <w:szCs w:val="22"/>
              </w:rPr>
              <w:t xml:space="preserve">MUST: No more than </w:t>
            </w:r>
            <w:ins w:id="3217" w:author=" " w:date="2014-05-24T20:12:00Z">
              <w:r w:rsidR="00711B8F">
                <w:rPr>
                  <w:rFonts w:asciiTheme="majorHAnsi" w:hAnsiTheme="majorHAnsi" w:cs="Calibri"/>
                  <w:color w:val="auto"/>
                  <w:sz w:val="22"/>
                  <w:szCs w:val="22"/>
                </w:rPr>
                <w:t>3</w:t>
              </w:r>
            </w:ins>
            <w:del w:id="3218" w:author=" " w:date="2014-05-24T20:12:00Z">
              <w:r w:rsidRPr="00EC1A46" w:rsidDel="00711B8F">
                <w:rPr>
                  <w:rFonts w:asciiTheme="majorHAnsi" w:hAnsiTheme="majorHAnsi" w:cs="Calibri"/>
                  <w:color w:val="auto"/>
                  <w:sz w:val="22"/>
                  <w:szCs w:val="22"/>
                </w:rPr>
                <w:delText>2</w:delText>
              </w:r>
            </w:del>
            <w:r w:rsidRPr="00EC1A46">
              <w:rPr>
                <w:rFonts w:asciiTheme="majorHAnsi" w:hAnsiTheme="majorHAnsi" w:cs="Calibri"/>
                <w:color w:val="auto"/>
                <w:sz w:val="22"/>
                <w:szCs w:val="22"/>
              </w:rPr>
              <w:t>0 MB.</w:t>
            </w:r>
          </w:p>
          <w:p w:rsidR="00127CC5" w:rsidRPr="00EC1A46" w:rsidRDefault="00127CC5" w:rsidP="0066169F">
            <w:pPr>
              <w:ind w:right="-156"/>
              <w:rPr>
                <w:rFonts w:asciiTheme="majorHAnsi" w:hAnsiTheme="majorHAnsi" w:cs="Calibri"/>
                <w:color w:val="auto"/>
                <w:sz w:val="22"/>
                <w:szCs w:val="22"/>
              </w:rPr>
            </w:pPr>
            <w:r w:rsidRPr="00EC1A46">
              <w:rPr>
                <w:rFonts w:asciiTheme="majorHAnsi" w:hAnsiTheme="majorHAnsi" w:cs="Calibri"/>
                <w:color w:val="auto"/>
                <w:sz w:val="22"/>
                <w:szCs w:val="22"/>
              </w:rPr>
              <w:t xml:space="preserve">PLAN: No more than </w:t>
            </w:r>
            <w:ins w:id="3219" w:author=" " w:date="2014-05-24T20:12:00Z">
              <w:r w:rsidR="00711B8F">
                <w:rPr>
                  <w:rFonts w:asciiTheme="majorHAnsi" w:hAnsiTheme="majorHAnsi" w:cs="Calibri"/>
                  <w:color w:val="auto"/>
                  <w:sz w:val="22"/>
                  <w:szCs w:val="22"/>
                </w:rPr>
                <w:t>2</w:t>
              </w:r>
            </w:ins>
            <w:del w:id="3220" w:author=" " w:date="2014-05-24T20:12:00Z">
              <w:r w:rsidRPr="00EC1A46" w:rsidDel="00711B8F">
                <w:rPr>
                  <w:rFonts w:asciiTheme="majorHAnsi" w:hAnsiTheme="majorHAnsi" w:cs="Calibri"/>
                  <w:color w:val="auto"/>
                  <w:sz w:val="22"/>
                  <w:szCs w:val="22"/>
                </w:rPr>
                <w:delText>1</w:delText>
              </w:r>
            </w:del>
            <w:r w:rsidRPr="00EC1A46">
              <w:rPr>
                <w:rFonts w:asciiTheme="majorHAnsi" w:hAnsiTheme="majorHAnsi" w:cs="Calibri"/>
                <w:color w:val="auto"/>
                <w:sz w:val="22"/>
                <w:szCs w:val="22"/>
              </w:rPr>
              <w:t xml:space="preserve">6 MB </w:t>
            </w:r>
          </w:p>
          <w:p w:rsidR="00127CC5" w:rsidRPr="00EC1A46" w:rsidRDefault="00127CC5" w:rsidP="0066169F">
            <w:pPr>
              <w:ind w:right="-156"/>
              <w:rPr>
                <w:rFonts w:asciiTheme="majorHAnsi" w:hAnsiTheme="majorHAnsi" w:cs="Calibri"/>
                <w:color w:val="auto"/>
                <w:sz w:val="22"/>
                <w:szCs w:val="22"/>
              </w:rPr>
            </w:pPr>
            <w:r w:rsidRPr="00EC1A46">
              <w:rPr>
                <w:rFonts w:asciiTheme="majorHAnsi" w:hAnsiTheme="majorHAnsi" w:cs="Calibri"/>
                <w:color w:val="auto"/>
                <w:sz w:val="22"/>
                <w:szCs w:val="22"/>
              </w:rPr>
              <w:t xml:space="preserve">WISH: No more than </w:t>
            </w:r>
            <w:ins w:id="3221" w:author=" " w:date="2014-05-24T20:12:00Z">
              <w:r w:rsidR="00711B8F">
                <w:rPr>
                  <w:rFonts w:asciiTheme="majorHAnsi" w:hAnsiTheme="majorHAnsi" w:cs="Calibri"/>
                  <w:color w:val="auto"/>
                  <w:sz w:val="22"/>
                  <w:szCs w:val="22"/>
                </w:rPr>
                <w:t>2</w:t>
              </w:r>
            </w:ins>
            <w:del w:id="3222" w:author=" " w:date="2014-05-24T20:12:00Z">
              <w:r w:rsidRPr="00EC1A46" w:rsidDel="00711B8F">
                <w:rPr>
                  <w:rFonts w:asciiTheme="majorHAnsi" w:hAnsiTheme="majorHAnsi" w:cs="Calibri"/>
                  <w:color w:val="auto"/>
                  <w:sz w:val="22"/>
                  <w:szCs w:val="22"/>
                </w:rPr>
                <w:delText>1</w:delText>
              </w:r>
            </w:del>
            <w:r w:rsidRPr="00EC1A46">
              <w:rPr>
                <w:rFonts w:asciiTheme="majorHAnsi" w:hAnsiTheme="majorHAnsi" w:cs="Calibri"/>
                <w:color w:val="auto"/>
                <w:sz w:val="22"/>
                <w:szCs w:val="22"/>
              </w:rPr>
              <w:t xml:space="preserve">0 MB </w:t>
            </w:r>
          </w:p>
          <w:p w:rsidR="00127CC5" w:rsidRPr="00EC1A46" w:rsidRDefault="00127CC5" w:rsidP="0066169F">
            <w:pPr>
              <w:ind w:right="-156"/>
              <w:rPr>
                <w:rFonts w:asciiTheme="majorHAnsi" w:hAnsiTheme="majorHAnsi" w:cs="Calibri"/>
                <w:color w:val="auto"/>
                <w:sz w:val="22"/>
                <w:szCs w:val="22"/>
              </w:rPr>
            </w:pPr>
            <w:r w:rsidRPr="00EC1A46">
              <w:rPr>
                <w:rFonts w:asciiTheme="majorHAnsi" w:hAnsiTheme="majorHAnsi" w:cs="Calibri"/>
                <w:color w:val="auto"/>
                <w:sz w:val="22"/>
                <w:szCs w:val="22"/>
              </w:rPr>
              <w:t xml:space="preserve">Operate System: DEFINED: The mobile Operate System which the application is running on. </w:t>
            </w:r>
          </w:p>
          <w:p w:rsidR="00127CC5" w:rsidRPr="00EC1A46" w:rsidRDefault="00127CC5" w:rsidP="0066169F">
            <w:pPr>
              <w:ind w:right="-156"/>
              <w:rPr>
                <w:rFonts w:asciiTheme="majorHAnsi" w:hAnsiTheme="majorHAnsi" w:cs="Calibri"/>
                <w:color w:val="auto"/>
                <w:sz w:val="22"/>
                <w:szCs w:val="22"/>
              </w:rPr>
            </w:pPr>
            <w:r w:rsidRPr="00EC1A46">
              <w:rPr>
                <w:rFonts w:asciiTheme="majorHAnsi" w:hAnsiTheme="majorHAnsi" w:cs="Calibri"/>
                <w:color w:val="auto"/>
                <w:sz w:val="22"/>
                <w:szCs w:val="22"/>
              </w:rPr>
              <w:t>MB: DEFINED: Megabyte.</w:t>
            </w:r>
          </w:p>
        </w:tc>
      </w:tr>
    </w:tbl>
    <w:p w:rsidR="00BC6E00" w:rsidRPr="00EC1A46" w:rsidRDefault="00BC6E00" w:rsidP="0056335F">
      <w:pPr>
        <w:ind w:right="-156"/>
        <w:rPr>
          <w:rFonts w:asciiTheme="majorHAnsi" w:hAnsiTheme="majorHAnsi" w:cs="Calibri"/>
        </w:rPr>
      </w:pPr>
    </w:p>
    <w:p w:rsidR="00127CC5" w:rsidRPr="00EC1A46" w:rsidRDefault="00127CC5" w:rsidP="00770790">
      <w:pPr>
        <w:pStyle w:val="Heading1"/>
        <w:numPr>
          <w:ilvl w:val="1"/>
          <w:numId w:val="61"/>
        </w:numPr>
        <w:tabs>
          <w:tab w:val="clear" w:pos="720"/>
          <w:tab w:val="clear" w:pos="5760"/>
        </w:tabs>
        <w:spacing w:line="276" w:lineRule="auto"/>
        <w:ind w:left="720" w:right="29" w:hanging="720"/>
        <w:jc w:val="both"/>
        <w:rPr>
          <w:rFonts w:asciiTheme="majorHAnsi" w:hAnsiTheme="majorHAnsi" w:cs="Calibri"/>
          <w:sz w:val="24"/>
          <w:szCs w:val="24"/>
        </w:rPr>
      </w:pPr>
      <w:bookmarkStart w:id="3223" w:name="_Toc386805071"/>
      <w:bookmarkStart w:id="3224" w:name="_Toc386807055"/>
      <w:bookmarkStart w:id="3225" w:name="_Toc388529889"/>
      <w:r w:rsidRPr="00EC1A46">
        <w:rPr>
          <w:rFonts w:asciiTheme="majorHAnsi" w:hAnsiTheme="majorHAnsi" w:cs="Calibri"/>
          <w:sz w:val="24"/>
          <w:szCs w:val="24"/>
        </w:rPr>
        <w:t>Software System Attribute</w:t>
      </w:r>
      <w:bookmarkEnd w:id="3223"/>
      <w:bookmarkEnd w:id="3224"/>
      <w:r w:rsidR="00812D39" w:rsidRPr="00EC1A46">
        <w:rPr>
          <w:rFonts w:asciiTheme="majorHAnsi" w:hAnsiTheme="majorHAnsi" w:cs="Calibri"/>
          <w:sz w:val="24"/>
          <w:szCs w:val="24"/>
        </w:rPr>
        <w:t xml:space="preserve"> Requirement</w:t>
      </w:r>
      <w:bookmarkEnd w:id="3225"/>
    </w:p>
    <w:p w:rsidR="00A4547A" w:rsidRPr="00EC1A46" w:rsidRDefault="00A4547A" w:rsidP="00EC1A46">
      <w:pPr>
        <w:rPr>
          <w:rFonts w:asciiTheme="majorHAnsi" w:hAnsiTheme="majorHAnsi"/>
        </w:rPr>
      </w:pPr>
    </w:p>
    <w:tbl>
      <w:tblPr>
        <w:tblpPr w:leftFromText="180" w:rightFromText="180" w:vertAnchor="text" w:horzAnchor="margin" w:tblpXSpec="center" w:tblpY="72"/>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56"/>
        <w:gridCol w:w="2483"/>
        <w:gridCol w:w="2583"/>
        <w:gridCol w:w="2336"/>
        <w:gridCol w:w="110"/>
        <w:gridCol w:w="1620"/>
      </w:tblGrid>
      <w:tr w:rsidR="00B94180" w:rsidRPr="007C2669" w:rsidTr="00EC1A46">
        <w:trPr>
          <w:trHeight w:val="620"/>
          <w:tblHeader/>
        </w:trPr>
        <w:tc>
          <w:tcPr>
            <w:tcW w:w="1056" w:type="dxa"/>
            <w:shd w:val="clear" w:color="auto" w:fill="D9D9D9"/>
            <w:vAlign w:val="center"/>
          </w:tcPr>
          <w:p w:rsidR="0066169F" w:rsidRPr="00EC1A46" w:rsidRDefault="00A4547A" w:rsidP="00EC1A46">
            <w:pPr>
              <w:ind w:right="-156"/>
              <w:jc w:val="center"/>
              <w:rPr>
                <w:rFonts w:asciiTheme="majorHAnsi" w:hAnsiTheme="majorHAnsi" w:cs="Calibri"/>
                <w:b/>
                <w:sz w:val="22"/>
                <w:szCs w:val="22"/>
              </w:rPr>
            </w:pPr>
            <w:r w:rsidRPr="00EC1A46">
              <w:rPr>
                <w:rFonts w:asciiTheme="majorHAnsi" w:hAnsiTheme="majorHAnsi" w:cs="Calibri"/>
                <w:b/>
                <w:sz w:val="22"/>
                <w:szCs w:val="22"/>
              </w:rPr>
              <w:t>Req. ID</w:t>
            </w:r>
          </w:p>
        </w:tc>
        <w:tc>
          <w:tcPr>
            <w:tcW w:w="2483" w:type="dxa"/>
            <w:shd w:val="clear" w:color="auto" w:fill="D9D9D9"/>
            <w:vAlign w:val="center"/>
          </w:tcPr>
          <w:p w:rsidR="0066169F" w:rsidRPr="00EC1A46" w:rsidRDefault="0066169F" w:rsidP="00EC1A46">
            <w:pPr>
              <w:ind w:right="-156"/>
              <w:jc w:val="center"/>
              <w:rPr>
                <w:rFonts w:asciiTheme="majorHAnsi" w:hAnsiTheme="majorHAnsi" w:cs="Calibri"/>
                <w:b/>
                <w:sz w:val="22"/>
                <w:szCs w:val="22"/>
              </w:rPr>
            </w:pPr>
            <w:r w:rsidRPr="00EC1A46">
              <w:rPr>
                <w:rFonts w:asciiTheme="majorHAnsi" w:hAnsiTheme="majorHAnsi" w:cs="Calibri"/>
                <w:b/>
                <w:sz w:val="22"/>
                <w:szCs w:val="22"/>
              </w:rPr>
              <w:t>Attributes</w:t>
            </w:r>
          </w:p>
        </w:tc>
        <w:tc>
          <w:tcPr>
            <w:tcW w:w="2583" w:type="dxa"/>
            <w:shd w:val="clear" w:color="auto" w:fill="D9D9D9"/>
            <w:vAlign w:val="center"/>
          </w:tcPr>
          <w:p w:rsidR="0066169F" w:rsidRPr="00EC1A46" w:rsidRDefault="0066169F" w:rsidP="00EC1A46">
            <w:pPr>
              <w:ind w:right="-156"/>
              <w:jc w:val="center"/>
              <w:rPr>
                <w:rFonts w:asciiTheme="majorHAnsi" w:hAnsiTheme="majorHAnsi" w:cs="Calibri"/>
                <w:b/>
                <w:sz w:val="22"/>
                <w:szCs w:val="22"/>
              </w:rPr>
            </w:pPr>
            <w:r w:rsidRPr="00EC1A46">
              <w:rPr>
                <w:rFonts w:asciiTheme="majorHAnsi" w:hAnsiTheme="majorHAnsi" w:cs="Calibri"/>
                <w:b/>
                <w:sz w:val="22"/>
                <w:szCs w:val="22"/>
              </w:rPr>
              <w:t>Descriptions</w:t>
            </w:r>
          </w:p>
        </w:tc>
        <w:tc>
          <w:tcPr>
            <w:tcW w:w="2336" w:type="dxa"/>
            <w:shd w:val="clear" w:color="auto" w:fill="D9D9D9"/>
            <w:vAlign w:val="center"/>
          </w:tcPr>
          <w:p w:rsidR="0066169F" w:rsidRPr="00EC1A46" w:rsidRDefault="0066169F" w:rsidP="00EC1A46">
            <w:pPr>
              <w:ind w:right="-156"/>
              <w:jc w:val="center"/>
              <w:rPr>
                <w:rFonts w:asciiTheme="majorHAnsi" w:hAnsiTheme="majorHAnsi" w:cs="Calibri"/>
                <w:b/>
                <w:sz w:val="22"/>
                <w:szCs w:val="22"/>
              </w:rPr>
            </w:pPr>
            <w:r w:rsidRPr="00EC1A46">
              <w:rPr>
                <w:rFonts w:asciiTheme="majorHAnsi" w:hAnsiTheme="majorHAnsi" w:cs="Calibri"/>
                <w:b/>
                <w:sz w:val="22"/>
                <w:szCs w:val="22"/>
              </w:rPr>
              <w:t>Meter</w:t>
            </w:r>
          </w:p>
        </w:tc>
        <w:tc>
          <w:tcPr>
            <w:tcW w:w="1730" w:type="dxa"/>
            <w:gridSpan w:val="2"/>
            <w:shd w:val="clear" w:color="auto" w:fill="D9D9D9"/>
            <w:vAlign w:val="center"/>
          </w:tcPr>
          <w:p w:rsidR="0066169F" w:rsidRPr="00EC1A46" w:rsidRDefault="0066169F" w:rsidP="00EC1A46">
            <w:pPr>
              <w:ind w:right="-156"/>
              <w:jc w:val="center"/>
              <w:rPr>
                <w:rFonts w:asciiTheme="majorHAnsi" w:hAnsiTheme="majorHAnsi" w:cs="Calibri"/>
                <w:b/>
                <w:sz w:val="22"/>
                <w:szCs w:val="22"/>
              </w:rPr>
            </w:pPr>
            <w:r w:rsidRPr="00EC1A46">
              <w:rPr>
                <w:rFonts w:asciiTheme="majorHAnsi" w:hAnsiTheme="majorHAnsi" w:cs="Calibri"/>
                <w:b/>
                <w:sz w:val="22"/>
                <w:szCs w:val="22"/>
              </w:rPr>
              <w:t>Acceptance Criterion</w:t>
            </w:r>
          </w:p>
        </w:tc>
      </w:tr>
      <w:tr w:rsidR="00B94180" w:rsidRPr="007C2669" w:rsidTr="0066169F">
        <w:tc>
          <w:tcPr>
            <w:tcW w:w="10188" w:type="dxa"/>
            <w:gridSpan w:val="6"/>
            <w:shd w:val="clear" w:color="auto" w:fill="auto"/>
          </w:tcPr>
          <w:p w:rsidR="0066169F" w:rsidRPr="00EC1A46" w:rsidRDefault="0066169F" w:rsidP="0066169F">
            <w:pPr>
              <w:ind w:right="-156"/>
              <w:rPr>
                <w:rFonts w:asciiTheme="majorHAnsi" w:hAnsiTheme="majorHAnsi" w:cs="Calibri"/>
                <w:b/>
                <w:sz w:val="22"/>
                <w:szCs w:val="22"/>
              </w:rPr>
            </w:pPr>
            <w:r w:rsidRPr="00EC1A46">
              <w:rPr>
                <w:rFonts w:asciiTheme="majorHAnsi" w:hAnsiTheme="majorHAnsi" w:cs="Calibri"/>
                <w:b/>
                <w:sz w:val="22"/>
                <w:szCs w:val="22"/>
              </w:rPr>
              <w:t>Reliability</w:t>
            </w:r>
          </w:p>
        </w:tc>
      </w:tr>
      <w:tr w:rsidR="00B94180" w:rsidRPr="007C2669" w:rsidTr="00EC1A46">
        <w:tc>
          <w:tcPr>
            <w:tcW w:w="1056" w:type="dxa"/>
            <w:shd w:val="clear" w:color="auto" w:fill="auto"/>
            <w:vAlign w:val="center"/>
          </w:tcPr>
          <w:p w:rsidR="0066169F" w:rsidRPr="00EC1A46" w:rsidRDefault="00C07053" w:rsidP="00EC1A46">
            <w:pPr>
              <w:ind w:left="720" w:right="-156" w:hanging="630"/>
              <w:jc w:val="center"/>
              <w:rPr>
                <w:rFonts w:asciiTheme="majorHAnsi" w:hAnsiTheme="majorHAnsi" w:cs="Calibri"/>
                <w:b/>
                <w:sz w:val="18"/>
                <w:szCs w:val="18"/>
              </w:rPr>
            </w:pPr>
            <w:r w:rsidRPr="00EC1A46">
              <w:rPr>
                <w:rFonts w:asciiTheme="majorHAnsi" w:hAnsiTheme="majorHAnsi" w:cs="Calibri"/>
                <w:b/>
                <w:sz w:val="18"/>
                <w:szCs w:val="18"/>
              </w:rPr>
              <w:lastRenderedPageBreak/>
              <w:t>SR 1</w:t>
            </w:r>
          </w:p>
        </w:tc>
        <w:tc>
          <w:tcPr>
            <w:tcW w:w="2483" w:type="dxa"/>
            <w:shd w:val="clear" w:color="auto" w:fill="auto"/>
          </w:tcPr>
          <w:p w:rsidR="0066169F" w:rsidRPr="00EC1A46" w:rsidRDefault="0066169F" w:rsidP="0066169F">
            <w:pPr>
              <w:ind w:right="-156"/>
              <w:rPr>
                <w:rFonts w:asciiTheme="majorHAnsi" w:hAnsiTheme="majorHAnsi" w:cs="Calibri"/>
                <w:color w:val="auto"/>
                <w:sz w:val="22"/>
                <w:szCs w:val="22"/>
              </w:rPr>
            </w:pPr>
            <w:r w:rsidRPr="00EC1A46">
              <w:rPr>
                <w:rFonts w:asciiTheme="majorHAnsi" w:hAnsiTheme="majorHAnsi" w:cs="Calibri"/>
                <w:color w:val="auto"/>
                <w:sz w:val="22"/>
                <w:szCs w:val="22"/>
              </w:rPr>
              <w:t>System Reliability</w:t>
            </w:r>
          </w:p>
        </w:tc>
        <w:tc>
          <w:tcPr>
            <w:tcW w:w="2583" w:type="dxa"/>
            <w:shd w:val="clear" w:color="auto" w:fill="auto"/>
          </w:tcPr>
          <w:p w:rsidR="0066169F" w:rsidRPr="00EC1A46" w:rsidRDefault="0066169F" w:rsidP="0066169F">
            <w:pPr>
              <w:ind w:right="-156"/>
              <w:rPr>
                <w:rFonts w:asciiTheme="majorHAnsi" w:hAnsiTheme="majorHAnsi" w:cs="Calibri"/>
                <w:color w:val="auto"/>
                <w:sz w:val="22"/>
                <w:szCs w:val="22"/>
              </w:rPr>
            </w:pPr>
            <w:r w:rsidRPr="00EC1A46">
              <w:rPr>
                <w:rFonts w:asciiTheme="majorHAnsi" w:hAnsiTheme="majorHAnsi" w:cs="Calibri"/>
                <w:color w:val="auto"/>
                <w:sz w:val="22"/>
                <w:szCs w:val="22"/>
              </w:rPr>
              <w:t>The reliability that the system gives the right result on a search provided the Data queried from the services (CIO released) are true and correct.</w:t>
            </w:r>
          </w:p>
        </w:tc>
        <w:tc>
          <w:tcPr>
            <w:tcW w:w="2336" w:type="dxa"/>
            <w:shd w:val="clear" w:color="auto" w:fill="auto"/>
          </w:tcPr>
          <w:p w:rsidR="0066169F" w:rsidRPr="00EC1A46" w:rsidRDefault="0066169F" w:rsidP="0066169F">
            <w:pPr>
              <w:ind w:right="-156"/>
              <w:rPr>
                <w:rFonts w:asciiTheme="majorHAnsi" w:hAnsiTheme="majorHAnsi" w:cs="Calibri"/>
                <w:color w:val="auto"/>
                <w:sz w:val="22"/>
                <w:szCs w:val="22"/>
              </w:rPr>
            </w:pPr>
            <w:r w:rsidRPr="00EC1A46">
              <w:rPr>
                <w:rFonts w:asciiTheme="majorHAnsi" w:hAnsiTheme="majorHAnsi" w:cs="Calibri"/>
                <w:color w:val="auto"/>
                <w:sz w:val="22"/>
                <w:szCs w:val="22"/>
              </w:rPr>
              <w:t>Measurement obtained from 200 searches during testing</w:t>
            </w:r>
          </w:p>
        </w:tc>
        <w:tc>
          <w:tcPr>
            <w:tcW w:w="1730" w:type="dxa"/>
            <w:gridSpan w:val="2"/>
            <w:shd w:val="clear" w:color="auto" w:fill="auto"/>
          </w:tcPr>
          <w:p w:rsidR="0066169F" w:rsidRPr="00EC1A46" w:rsidRDefault="0066169F" w:rsidP="0066169F">
            <w:pPr>
              <w:ind w:right="-156"/>
              <w:rPr>
                <w:rFonts w:asciiTheme="majorHAnsi" w:hAnsiTheme="majorHAnsi" w:cs="Calibri"/>
                <w:color w:val="auto"/>
                <w:sz w:val="22"/>
                <w:szCs w:val="22"/>
              </w:rPr>
            </w:pPr>
            <w:r w:rsidRPr="00EC1A46">
              <w:rPr>
                <w:rFonts w:asciiTheme="majorHAnsi" w:hAnsiTheme="majorHAnsi" w:cs="Calibri"/>
                <w:color w:val="auto"/>
                <w:sz w:val="22"/>
                <w:szCs w:val="22"/>
              </w:rPr>
              <w:t xml:space="preserve">MUST: More than 98% of the searches. </w:t>
            </w:r>
          </w:p>
          <w:p w:rsidR="0066169F" w:rsidRPr="00EC1A46" w:rsidRDefault="0066169F" w:rsidP="0066169F">
            <w:pPr>
              <w:ind w:right="-156"/>
              <w:rPr>
                <w:rFonts w:asciiTheme="majorHAnsi" w:hAnsiTheme="majorHAnsi" w:cs="Calibri"/>
                <w:color w:val="auto"/>
                <w:sz w:val="22"/>
                <w:szCs w:val="22"/>
              </w:rPr>
            </w:pPr>
            <w:r w:rsidRPr="00EC1A46">
              <w:rPr>
                <w:rFonts w:asciiTheme="majorHAnsi" w:hAnsiTheme="majorHAnsi" w:cs="Calibri"/>
                <w:color w:val="auto"/>
                <w:sz w:val="22"/>
                <w:szCs w:val="22"/>
              </w:rPr>
              <w:t xml:space="preserve">PLAN: More than 99% of the searches. </w:t>
            </w:r>
          </w:p>
          <w:p w:rsidR="0066169F" w:rsidRPr="00EC1A46" w:rsidRDefault="0066169F" w:rsidP="0066169F">
            <w:pPr>
              <w:ind w:right="-156"/>
              <w:rPr>
                <w:rFonts w:asciiTheme="majorHAnsi" w:hAnsiTheme="majorHAnsi" w:cs="Calibri"/>
                <w:color w:val="auto"/>
                <w:sz w:val="22"/>
                <w:szCs w:val="22"/>
              </w:rPr>
            </w:pPr>
            <w:r w:rsidRPr="00EC1A46">
              <w:rPr>
                <w:rFonts w:asciiTheme="majorHAnsi" w:hAnsiTheme="majorHAnsi" w:cs="Calibri"/>
                <w:color w:val="auto"/>
                <w:sz w:val="22"/>
                <w:szCs w:val="22"/>
              </w:rPr>
              <w:t>WISH: 100% of the searches.</w:t>
            </w:r>
          </w:p>
        </w:tc>
      </w:tr>
      <w:tr w:rsidR="00B94180" w:rsidRPr="007C2669" w:rsidTr="0066169F">
        <w:tc>
          <w:tcPr>
            <w:tcW w:w="10188" w:type="dxa"/>
            <w:gridSpan w:val="6"/>
            <w:shd w:val="clear" w:color="auto" w:fill="auto"/>
          </w:tcPr>
          <w:p w:rsidR="0066169F" w:rsidRPr="00EC1A46" w:rsidRDefault="0066169F" w:rsidP="0066169F">
            <w:pPr>
              <w:rPr>
                <w:rFonts w:asciiTheme="majorHAnsi" w:hAnsiTheme="majorHAnsi" w:cs="Calibri"/>
                <w:b/>
                <w:sz w:val="22"/>
                <w:szCs w:val="22"/>
              </w:rPr>
            </w:pPr>
            <w:r w:rsidRPr="00EC1A46">
              <w:rPr>
                <w:rFonts w:asciiTheme="majorHAnsi" w:hAnsiTheme="majorHAnsi" w:cs="Calibri"/>
                <w:b/>
                <w:sz w:val="22"/>
                <w:szCs w:val="22"/>
              </w:rPr>
              <w:t>Availability</w:t>
            </w:r>
          </w:p>
        </w:tc>
      </w:tr>
      <w:tr w:rsidR="00B94180" w:rsidRPr="007C2669" w:rsidTr="00EC1A46">
        <w:tc>
          <w:tcPr>
            <w:tcW w:w="1056" w:type="dxa"/>
            <w:shd w:val="clear" w:color="auto" w:fill="auto"/>
            <w:vAlign w:val="center"/>
          </w:tcPr>
          <w:p w:rsidR="0066169F" w:rsidRPr="00EC1A46" w:rsidRDefault="00C07053" w:rsidP="00EC1A46">
            <w:pPr>
              <w:tabs>
                <w:tab w:val="clear" w:pos="720"/>
              </w:tabs>
              <w:ind w:left="270" w:right="-156" w:hanging="184"/>
              <w:jc w:val="center"/>
              <w:rPr>
                <w:rFonts w:asciiTheme="majorHAnsi" w:hAnsiTheme="majorHAnsi" w:cs="Calibri"/>
                <w:b/>
                <w:sz w:val="18"/>
                <w:szCs w:val="18"/>
              </w:rPr>
            </w:pPr>
            <w:r w:rsidRPr="00EC1A46">
              <w:rPr>
                <w:rFonts w:asciiTheme="majorHAnsi" w:hAnsiTheme="majorHAnsi" w:cs="Calibri"/>
                <w:b/>
                <w:sz w:val="18"/>
                <w:szCs w:val="18"/>
              </w:rPr>
              <w:t>SR 2</w:t>
            </w:r>
          </w:p>
        </w:tc>
        <w:tc>
          <w:tcPr>
            <w:tcW w:w="2483" w:type="dxa"/>
            <w:shd w:val="clear" w:color="auto" w:fill="auto"/>
          </w:tcPr>
          <w:p w:rsidR="0066169F" w:rsidRPr="00EC1A46" w:rsidRDefault="0066169F" w:rsidP="0066169F">
            <w:pPr>
              <w:ind w:right="-156"/>
              <w:rPr>
                <w:rFonts w:asciiTheme="majorHAnsi" w:hAnsiTheme="majorHAnsi" w:cs="Calibri"/>
                <w:color w:val="auto"/>
                <w:sz w:val="22"/>
                <w:szCs w:val="22"/>
              </w:rPr>
            </w:pPr>
            <w:r w:rsidRPr="00EC1A46">
              <w:rPr>
                <w:rFonts w:asciiTheme="majorHAnsi" w:hAnsiTheme="majorHAnsi" w:cs="Calibri"/>
                <w:color w:val="auto"/>
                <w:sz w:val="22"/>
                <w:szCs w:val="22"/>
              </w:rPr>
              <w:t>System Availability</w:t>
            </w:r>
          </w:p>
        </w:tc>
        <w:tc>
          <w:tcPr>
            <w:tcW w:w="2583" w:type="dxa"/>
            <w:shd w:val="clear" w:color="auto" w:fill="auto"/>
          </w:tcPr>
          <w:p w:rsidR="0066169F" w:rsidRPr="00EC1A46" w:rsidRDefault="0066169F" w:rsidP="0066169F">
            <w:pPr>
              <w:ind w:right="-156"/>
              <w:rPr>
                <w:rFonts w:asciiTheme="majorHAnsi" w:hAnsiTheme="majorHAnsi" w:cs="Calibri"/>
                <w:color w:val="auto"/>
                <w:sz w:val="22"/>
                <w:szCs w:val="22"/>
              </w:rPr>
            </w:pPr>
            <w:r w:rsidRPr="00EC1A46">
              <w:rPr>
                <w:rFonts w:asciiTheme="majorHAnsi" w:hAnsiTheme="majorHAnsi" w:cs="Calibri"/>
                <w:color w:val="auto"/>
                <w:sz w:val="22"/>
                <w:szCs w:val="22"/>
              </w:rPr>
              <w:t xml:space="preserve">The average system availability when it is used (not considering network failing) </w:t>
            </w:r>
          </w:p>
        </w:tc>
        <w:tc>
          <w:tcPr>
            <w:tcW w:w="2336" w:type="dxa"/>
            <w:shd w:val="clear" w:color="auto" w:fill="auto"/>
          </w:tcPr>
          <w:p w:rsidR="0066169F" w:rsidRPr="00EC1A46" w:rsidRDefault="0066169F" w:rsidP="0066169F">
            <w:pPr>
              <w:ind w:right="-156"/>
              <w:rPr>
                <w:rFonts w:asciiTheme="majorHAnsi" w:hAnsiTheme="majorHAnsi" w:cs="Calibri"/>
                <w:color w:val="auto"/>
                <w:sz w:val="22"/>
                <w:szCs w:val="22"/>
              </w:rPr>
            </w:pPr>
            <w:r w:rsidRPr="00EC1A46">
              <w:rPr>
                <w:rFonts w:asciiTheme="majorHAnsi" w:hAnsiTheme="majorHAnsi" w:cs="Calibri"/>
                <w:color w:val="auto"/>
                <w:sz w:val="22"/>
                <w:szCs w:val="22"/>
              </w:rPr>
              <w:t>Measurements obtained from 100 hours of usage during testing</w:t>
            </w:r>
          </w:p>
        </w:tc>
        <w:tc>
          <w:tcPr>
            <w:tcW w:w="1730" w:type="dxa"/>
            <w:gridSpan w:val="2"/>
            <w:shd w:val="clear" w:color="auto" w:fill="auto"/>
          </w:tcPr>
          <w:p w:rsidR="0066169F" w:rsidRPr="00EC1A46" w:rsidRDefault="0066169F" w:rsidP="0066169F">
            <w:pPr>
              <w:ind w:right="-156"/>
              <w:rPr>
                <w:rFonts w:asciiTheme="majorHAnsi" w:hAnsiTheme="majorHAnsi" w:cs="Calibri"/>
                <w:color w:val="auto"/>
                <w:sz w:val="22"/>
                <w:szCs w:val="22"/>
              </w:rPr>
            </w:pPr>
            <w:r w:rsidRPr="00EC1A46">
              <w:rPr>
                <w:rFonts w:asciiTheme="majorHAnsi" w:hAnsiTheme="majorHAnsi" w:cs="Calibri"/>
                <w:color w:val="auto"/>
                <w:sz w:val="22"/>
                <w:szCs w:val="22"/>
              </w:rPr>
              <w:t xml:space="preserve">MUST: More than 98% of the time. </w:t>
            </w:r>
          </w:p>
          <w:p w:rsidR="0066169F" w:rsidRPr="00EC1A46" w:rsidRDefault="0066169F" w:rsidP="0066169F">
            <w:pPr>
              <w:ind w:right="-156"/>
              <w:rPr>
                <w:rFonts w:asciiTheme="majorHAnsi" w:hAnsiTheme="majorHAnsi" w:cs="Calibri"/>
                <w:color w:val="auto"/>
                <w:sz w:val="22"/>
                <w:szCs w:val="22"/>
              </w:rPr>
            </w:pPr>
            <w:r w:rsidRPr="00EC1A46">
              <w:rPr>
                <w:rFonts w:asciiTheme="majorHAnsi" w:hAnsiTheme="majorHAnsi" w:cs="Calibri"/>
                <w:color w:val="auto"/>
                <w:sz w:val="22"/>
                <w:szCs w:val="22"/>
              </w:rPr>
              <w:t xml:space="preserve">PLAN: More than 99% of the time. </w:t>
            </w:r>
          </w:p>
          <w:p w:rsidR="0066169F" w:rsidRPr="00EC1A46" w:rsidRDefault="0066169F" w:rsidP="0066169F">
            <w:pPr>
              <w:ind w:right="-156"/>
              <w:rPr>
                <w:rFonts w:asciiTheme="majorHAnsi" w:hAnsiTheme="majorHAnsi" w:cs="Calibri"/>
                <w:color w:val="auto"/>
                <w:sz w:val="22"/>
                <w:szCs w:val="22"/>
              </w:rPr>
            </w:pPr>
            <w:r w:rsidRPr="00EC1A46">
              <w:rPr>
                <w:rFonts w:asciiTheme="majorHAnsi" w:hAnsiTheme="majorHAnsi" w:cs="Calibri"/>
                <w:color w:val="auto"/>
                <w:sz w:val="22"/>
                <w:szCs w:val="22"/>
              </w:rPr>
              <w:t>WISH: 100% of the time.</w:t>
            </w:r>
          </w:p>
        </w:tc>
      </w:tr>
      <w:tr w:rsidR="00B94180" w:rsidRPr="007C2669" w:rsidTr="00EC1A46">
        <w:tc>
          <w:tcPr>
            <w:tcW w:w="1056" w:type="dxa"/>
            <w:shd w:val="clear" w:color="auto" w:fill="auto"/>
            <w:vAlign w:val="center"/>
          </w:tcPr>
          <w:p w:rsidR="0066169F" w:rsidRPr="00EC1A46" w:rsidRDefault="00C07053" w:rsidP="00EC1A46">
            <w:pPr>
              <w:tabs>
                <w:tab w:val="clear" w:pos="720"/>
              </w:tabs>
              <w:ind w:left="270" w:right="-156" w:hanging="184"/>
              <w:jc w:val="center"/>
              <w:rPr>
                <w:rFonts w:asciiTheme="majorHAnsi" w:hAnsiTheme="majorHAnsi" w:cs="Calibri"/>
                <w:b/>
                <w:sz w:val="18"/>
                <w:szCs w:val="18"/>
              </w:rPr>
            </w:pPr>
            <w:r w:rsidRPr="00EC1A46">
              <w:rPr>
                <w:rFonts w:asciiTheme="majorHAnsi" w:hAnsiTheme="majorHAnsi" w:cs="Calibri"/>
                <w:b/>
                <w:sz w:val="18"/>
                <w:szCs w:val="18"/>
              </w:rPr>
              <w:t>SR 3</w:t>
            </w:r>
          </w:p>
        </w:tc>
        <w:tc>
          <w:tcPr>
            <w:tcW w:w="2483" w:type="dxa"/>
            <w:shd w:val="clear" w:color="auto" w:fill="auto"/>
          </w:tcPr>
          <w:p w:rsidR="0066169F" w:rsidRPr="00EC1A46" w:rsidRDefault="0066169F" w:rsidP="0066169F">
            <w:pPr>
              <w:ind w:right="-156"/>
              <w:rPr>
                <w:rFonts w:asciiTheme="majorHAnsi" w:hAnsiTheme="majorHAnsi" w:cs="Calibri"/>
                <w:color w:val="auto"/>
                <w:sz w:val="22"/>
                <w:szCs w:val="22"/>
              </w:rPr>
            </w:pPr>
            <w:r w:rsidRPr="00EC1A46">
              <w:rPr>
                <w:rFonts w:asciiTheme="majorHAnsi" w:hAnsiTheme="majorHAnsi" w:cs="Calibri"/>
                <w:color w:val="auto"/>
                <w:sz w:val="22"/>
                <w:szCs w:val="22"/>
              </w:rPr>
              <w:t>Internet Connection</w:t>
            </w:r>
          </w:p>
        </w:tc>
        <w:tc>
          <w:tcPr>
            <w:tcW w:w="2583" w:type="dxa"/>
            <w:shd w:val="clear" w:color="auto" w:fill="auto"/>
          </w:tcPr>
          <w:p w:rsidR="0066169F" w:rsidRPr="00EC1A46" w:rsidRDefault="0066169F" w:rsidP="0066169F">
            <w:pPr>
              <w:ind w:right="-156"/>
              <w:rPr>
                <w:rFonts w:asciiTheme="majorHAnsi" w:hAnsiTheme="majorHAnsi" w:cs="Calibri"/>
                <w:color w:val="auto"/>
                <w:sz w:val="22"/>
                <w:szCs w:val="22"/>
              </w:rPr>
            </w:pPr>
            <w:r w:rsidRPr="00EC1A46">
              <w:rPr>
                <w:rFonts w:asciiTheme="majorHAnsi" w:hAnsiTheme="majorHAnsi" w:cs="Calibri"/>
                <w:color w:val="auto"/>
                <w:sz w:val="22"/>
                <w:szCs w:val="22"/>
              </w:rPr>
              <w:t>The application should be connected to the Internet in order for the application to connect with the database</w:t>
            </w:r>
          </w:p>
        </w:tc>
        <w:tc>
          <w:tcPr>
            <w:tcW w:w="2336" w:type="dxa"/>
            <w:shd w:val="clear" w:color="auto" w:fill="auto"/>
          </w:tcPr>
          <w:p w:rsidR="0066169F" w:rsidRPr="00EC1A46" w:rsidRDefault="0066169F" w:rsidP="0066169F">
            <w:pPr>
              <w:ind w:right="-156"/>
              <w:rPr>
                <w:rFonts w:asciiTheme="majorHAnsi" w:hAnsiTheme="majorHAnsi" w:cs="Calibri"/>
                <w:color w:val="auto"/>
                <w:sz w:val="22"/>
                <w:szCs w:val="22"/>
              </w:rPr>
            </w:pPr>
          </w:p>
        </w:tc>
        <w:tc>
          <w:tcPr>
            <w:tcW w:w="1730" w:type="dxa"/>
            <w:gridSpan w:val="2"/>
            <w:shd w:val="clear" w:color="auto" w:fill="auto"/>
          </w:tcPr>
          <w:p w:rsidR="0066169F" w:rsidRPr="00EC1A46" w:rsidRDefault="0066169F" w:rsidP="0066169F">
            <w:pPr>
              <w:ind w:right="-156"/>
              <w:rPr>
                <w:rFonts w:asciiTheme="majorHAnsi" w:hAnsiTheme="majorHAnsi" w:cs="Calibri"/>
                <w:color w:val="auto"/>
                <w:sz w:val="22"/>
                <w:szCs w:val="22"/>
              </w:rPr>
            </w:pPr>
          </w:p>
        </w:tc>
      </w:tr>
      <w:tr w:rsidR="00B94180" w:rsidRPr="007C2669" w:rsidTr="00EC1A46">
        <w:tc>
          <w:tcPr>
            <w:tcW w:w="1056" w:type="dxa"/>
            <w:shd w:val="clear" w:color="auto" w:fill="auto"/>
            <w:vAlign w:val="center"/>
          </w:tcPr>
          <w:p w:rsidR="0066169F" w:rsidRPr="00EC1A46" w:rsidRDefault="00C07053" w:rsidP="00EC1A46">
            <w:pPr>
              <w:tabs>
                <w:tab w:val="clear" w:pos="720"/>
              </w:tabs>
              <w:ind w:left="270" w:right="-156" w:hanging="184"/>
              <w:jc w:val="center"/>
              <w:rPr>
                <w:rFonts w:asciiTheme="majorHAnsi" w:hAnsiTheme="majorHAnsi" w:cs="Calibri"/>
                <w:b/>
                <w:sz w:val="18"/>
                <w:szCs w:val="18"/>
              </w:rPr>
            </w:pPr>
            <w:r w:rsidRPr="00EC1A46">
              <w:rPr>
                <w:rFonts w:asciiTheme="majorHAnsi" w:hAnsiTheme="majorHAnsi" w:cs="Calibri"/>
                <w:b/>
                <w:sz w:val="18"/>
                <w:szCs w:val="18"/>
              </w:rPr>
              <w:t>SR 4</w:t>
            </w:r>
          </w:p>
        </w:tc>
        <w:tc>
          <w:tcPr>
            <w:tcW w:w="2483" w:type="dxa"/>
            <w:shd w:val="clear" w:color="auto" w:fill="auto"/>
          </w:tcPr>
          <w:p w:rsidR="0066169F" w:rsidRPr="00EC1A46" w:rsidRDefault="0066169F" w:rsidP="0066169F">
            <w:pPr>
              <w:ind w:right="-156"/>
              <w:rPr>
                <w:rFonts w:asciiTheme="majorHAnsi" w:hAnsiTheme="majorHAnsi" w:cs="Calibri"/>
                <w:color w:val="auto"/>
                <w:sz w:val="22"/>
                <w:szCs w:val="22"/>
              </w:rPr>
            </w:pPr>
            <w:r w:rsidRPr="00EC1A46">
              <w:rPr>
                <w:rFonts w:asciiTheme="majorHAnsi" w:hAnsiTheme="majorHAnsi" w:cs="Calibri"/>
                <w:color w:val="auto"/>
                <w:sz w:val="22"/>
                <w:szCs w:val="22"/>
              </w:rPr>
              <w:t>GPS Connection</w:t>
            </w:r>
          </w:p>
        </w:tc>
        <w:tc>
          <w:tcPr>
            <w:tcW w:w="2583" w:type="dxa"/>
            <w:shd w:val="clear" w:color="auto" w:fill="auto"/>
          </w:tcPr>
          <w:p w:rsidR="0066169F" w:rsidRPr="00EC1A46" w:rsidRDefault="0066169F" w:rsidP="0066169F">
            <w:pPr>
              <w:ind w:right="-156"/>
              <w:rPr>
                <w:rFonts w:asciiTheme="majorHAnsi" w:hAnsiTheme="majorHAnsi" w:cs="Calibri"/>
                <w:color w:val="auto"/>
                <w:sz w:val="22"/>
                <w:szCs w:val="22"/>
              </w:rPr>
            </w:pPr>
            <w:r w:rsidRPr="00EC1A46">
              <w:rPr>
                <w:rFonts w:asciiTheme="majorHAnsi" w:hAnsiTheme="majorHAnsi" w:cs="Calibri"/>
                <w:color w:val="auto"/>
                <w:sz w:val="22"/>
                <w:szCs w:val="22"/>
              </w:rPr>
              <w:t>The application should be connected to the GPS device in order for the application to get the users location, the map and to calculate the distance</w:t>
            </w:r>
          </w:p>
        </w:tc>
        <w:tc>
          <w:tcPr>
            <w:tcW w:w="2336" w:type="dxa"/>
            <w:shd w:val="clear" w:color="auto" w:fill="auto"/>
          </w:tcPr>
          <w:p w:rsidR="0066169F" w:rsidRPr="00EC1A46" w:rsidRDefault="0066169F" w:rsidP="0066169F">
            <w:pPr>
              <w:ind w:right="-156"/>
              <w:rPr>
                <w:rFonts w:asciiTheme="majorHAnsi" w:hAnsiTheme="majorHAnsi" w:cs="Calibri"/>
                <w:color w:val="auto"/>
                <w:sz w:val="22"/>
                <w:szCs w:val="22"/>
              </w:rPr>
            </w:pPr>
          </w:p>
        </w:tc>
        <w:tc>
          <w:tcPr>
            <w:tcW w:w="1730" w:type="dxa"/>
            <w:gridSpan w:val="2"/>
            <w:shd w:val="clear" w:color="auto" w:fill="auto"/>
          </w:tcPr>
          <w:p w:rsidR="0066169F" w:rsidRPr="00EC1A46" w:rsidRDefault="0066169F" w:rsidP="0066169F">
            <w:pPr>
              <w:ind w:right="-156"/>
              <w:rPr>
                <w:rFonts w:asciiTheme="majorHAnsi" w:hAnsiTheme="majorHAnsi" w:cs="Calibri"/>
                <w:color w:val="auto"/>
                <w:sz w:val="22"/>
                <w:szCs w:val="22"/>
              </w:rPr>
            </w:pPr>
          </w:p>
        </w:tc>
      </w:tr>
      <w:tr w:rsidR="00B94180" w:rsidRPr="007C2669" w:rsidTr="00EC1A46">
        <w:tc>
          <w:tcPr>
            <w:tcW w:w="1056" w:type="dxa"/>
            <w:shd w:val="clear" w:color="auto" w:fill="auto"/>
            <w:vAlign w:val="center"/>
          </w:tcPr>
          <w:p w:rsidR="0066169F" w:rsidRPr="00EC1A46" w:rsidRDefault="00C07053" w:rsidP="00EC1A46">
            <w:pPr>
              <w:tabs>
                <w:tab w:val="clear" w:pos="720"/>
              </w:tabs>
              <w:ind w:left="270" w:right="-156" w:hanging="184"/>
              <w:jc w:val="center"/>
              <w:rPr>
                <w:rFonts w:asciiTheme="majorHAnsi" w:hAnsiTheme="majorHAnsi" w:cs="Calibri"/>
                <w:b/>
                <w:sz w:val="18"/>
                <w:szCs w:val="18"/>
              </w:rPr>
            </w:pPr>
            <w:r w:rsidRPr="00EC1A46">
              <w:rPr>
                <w:rFonts w:asciiTheme="majorHAnsi" w:hAnsiTheme="majorHAnsi" w:cs="Calibri"/>
                <w:b/>
                <w:sz w:val="18"/>
                <w:szCs w:val="18"/>
              </w:rPr>
              <w:t>SR 5</w:t>
            </w:r>
          </w:p>
        </w:tc>
        <w:tc>
          <w:tcPr>
            <w:tcW w:w="2483" w:type="dxa"/>
            <w:shd w:val="clear" w:color="auto" w:fill="auto"/>
          </w:tcPr>
          <w:p w:rsidR="0066169F" w:rsidRPr="00EC1A46" w:rsidRDefault="0066169F" w:rsidP="0066169F">
            <w:pPr>
              <w:ind w:right="-156"/>
              <w:rPr>
                <w:rFonts w:asciiTheme="majorHAnsi" w:hAnsiTheme="majorHAnsi" w:cs="Calibri"/>
                <w:color w:val="auto"/>
                <w:sz w:val="22"/>
                <w:szCs w:val="22"/>
              </w:rPr>
            </w:pPr>
            <w:r w:rsidRPr="00EC1A46">
              <w:rPr>
                <w:rFonts w:asciiTheme="majorHAnsi" w:hAnsiTheme="majorHAnsi" w:cs="Calibri"/>
                <w:color w:val="auto"/>
                <w:sz w:val="22"/>
                <w:szCs w:val="22"/>
              </w:rPr>
              <w:t>Camera Connection</w:t>
            </w:r>
          </w:p>
        </w:tc>
        <w:tc>
          <w:tcPr>
            <w:tcW w:w="2583" w:type="dxa"/>
            <w:shd w:val="clear" w:color="auto" w:fill="auto"/>
          </w:tcPr>
          <w:p w:rsidR="0066169F" w:rsidRPr="00EC1A46" w:rsidRDefault="0066169F" w:rsidP="0066169F">
            <w:pPr>
              <w:ind w:right="-156"/>
              <w:rPr>
                <w:rFonts w:asciiTheme="majorHAnsi" w:hAnsiTheme="majorHAnsi" w:cs="Calibri"/>
                <w:color w:val="auto"/>
                <w:sz w:val="22"/>
                <w:szCs w:val="22"/>
              </w:rPr>
            </w:pPr>
            <w:r w:rsidRPr="00EC1A46">
              <w:rPr>
                <w:rFonts w:asciiTheme="majorHAnsi" w:hAnsiTheme="majorHAnsi" w:cs="Calibri"/>
                <w:color w:val="auto"/>
                <w:sz w:val="22"/>
                <w:szCs w:val="22"/>
              </w:rPr>
              <w:t>Device Camera should be integrated with the application to allow user to take and store pictures of Favorite Points.</w:t>
            </w:r>
          </w:p>
        </w:tc>
        <w:tc>
          <w:tcPr>
            <w:tcW w:w="2336" w:type="dxa"/>
            <w:shd w:val="clear" w:color="auto" w:fill="auto"/>
          </w:tcPr>
          <w:p w:rsidR="0066169F" w:rsidRPr="00EC1A46" w:rsidRDefault="0066169F" w:rsidP="0066169F">
            <w:pPr>
              <w:ind w:right="-156"/>
              <w:rPr>
                <w:rFonts w:asciiTheme="majorHAnsi" w:hAnsiTheme="majorHAnsi" w:cs="Calibri"/>
                <w:color w:val="auto"/>
                <w:sz w:val="22"/>
                <w:szCs w:val="22"/>
              </w:rPr>
            </w:pPr>
          </w:p>
        </w:tc>
        <w:tc>
          <w:tcPr>
            <w:tcW w:w="1730" w:type="dxa"/>
            <w:gridSpan w:val="2"/>
            <w:shd w:val="clear" w:color="auto" w:fill="auto"/>
          </w:tcPr>
          <w:p w:rsidR="0066169F" w:rsidRPr="00EC1A46" w:rsidRDefault="0066169F" w:rsidP="0066169F">
            <w:pPr>
              <w:ind w:right="-156"/>
              <w:rPr>
                <w:rFonts w:asciiTheme="majorHAnsi" w:hAnsiTheme="majorHAnsi" w:cs="Calibri"/>
                <w:color w:val="auto"/>
                <w:sz w:val="22"/>
                <w:szCs w:val="22"/>
              </w:rPr>
            </w:pPr>
          </w:p>
        </w:tc>
      </w:tr>
      <w:tr w:rsidR="00B94180" w:rsidRPr="007C2669" w:rsidTr="0066169F">
        <w:tc>
          <w:tcPr>
            <w:tcW w:w="10188" w:type="dxa"/>
            <w:gridSpan w:val="6"/>
            <w:shd w:val="clear" w:color="auto" w:fill="auto"/>
          </w:tcPr>
          <w:p w:rsidR="0066169F" w:rsidRPr="00EC1A46" w:rsidRDefault="0066169F" w:rsidP="0066169F">
            <w:pPr>
              <w:rPr>
                <w:rFonts w:asciiTheme="majorHAnsi" w:hAnsiTheme="majorHAnsi" w:cs="Calibri"/>
                <w:b/>
                <w:sz w:val="22"/>
                <w:szCs w:val="22"/>
              </w:rPr>
            </w:pPr>
            <w:r w:rsidRPr="00EC1A46">
              <w:rPr>
                <w:rFonts w:asciiTheme="majorHAnsi" w:hAnsiTheme="majorHAnsi" w:cs="Calibri"/>
                <w:b/>
                <w:sz w:val="22"/>
                <w:szCs w:val="22"/>
              </w:rPr>
              <w:t>Security</w:t>
            </w:r>
          </w:p>
        </w:tc>
      </w:tr>
      <w:tr w:rsidR="00B94180" w:rsidRPr="007C2669" w:rsidTr="00EC1A46">
        <w:tc>
          <w:tcPr>
            <w:tcW w:w="1056" w:type="dxa"/>
            <w:shd w:val="clear" w:color="auto" w:fill="auto"/>
            <w:vAlign w:val="center"/>
          </w:tcPr>
          <w:p w:rsidR="0066169F" w:rsidRPr="00EC1A46" w:rsidRDefault="00C07053" w:rsidP="00EC1A46">
            <w:pPr>
              <w:tabs>
                <w:tab w:val="clear" w:pos="720"/>
              </w:tabs>
              <w:ind w:right="-156"/>
              <w:jc w:val="center"/>
              <w:rPr>
                <w:rFonts w:asciiTheme="majorHAnsi" w:hAnsiTheme="majorHAnsi" w:cs="Calibri"/>
                <w:b/>
                <w:sz w:val="18"/>
                <w:szCs w:val="18"/>
              </w:rPr>
            </w:pPr>
            <w:r w:rsidRPr="00EC1A46">
              <w:rPr>
                <w:rFonts w:asciiTheme="majorHAnsi" w:hAnsiTheme="majorHAnsi" w:cs="Calibri"/>
                <w:b/>
                <w:sz w:val="18"/>
                <w:szCs w:val="18"/>
              </w:rPr>
              <w:t>SR 6</w:t>
            </w:r>
          </w:p>
        </w:tc>
        <w:tc>
          <w:tcPr>
            <w:tcW w:w="2483" w:type="dxa"/>
            <w:shd w:val="clear" w:color="auto" w:fill="auto"/>
          </w:tcPr>
          <w:p w:rsidR="0066169F" w:rsidRPr="00EC1A46" w:rsidRDefault="0066169F" w:rsidP="0066169F">
            <w:pPr>
              <w:ind w:right="-156"/>
              <w:rPr>
                <w:rFonts w:asciiTheme="majorHAnsi" w:hAnsiTheme="majorHAnsi" w:cs="Calibri"/>
                <w:color w:val="auto"/>
                <w:sz w:val="22"/>
                <w:szCs w:val="22"/>
              </w:rPr>
            </w:pPr>
            <w:r w:rsidRPr="00EC1A46">
              <w:rPr>
                <w:rFonts w:asciiTheme="majorHAnsi" w:hAnsiTheme="majorHAnsi" w:cs="Calibri"/>
                <w:color w:val="auto"/>
                <w:sz w:val="22"/>
                <w:szCs w:val="22"/>
              </w:rPr>
              <w:t>Communication Security</w:t>
            </w:r>
          </w:p>
        </w:tc>
        <w:tc>
          <w:tcPr>
            <w:tcW w:w="2583" w:type="dxa"/>
            <w:shd w:val="clear" w:color="auto" w:fill="auto"/>
          </w:tcPr>
          <w:p w:rsidR="0066169F" w:rsidRPr="00EC1A46" w:rsidRDefault="0066169F" w:rsidP="0066169F">
            <w:pPr>
              <w:ind w:right="-156"/>
              <w:rPr>
                <w:rFonts w:asciiTheme="majorHAnsi" w:hAnsiTheme="majorHAnsi" w:cs="Calibri"/>
                <w:color w:val="auto"/>
                <w:sz w:val="22"/>
                <w:szCs w:val="22"/>
              </w:rPr>
            </w:pPr>
            <w:r w:rsidRPr="00EC1A46">
              <w:rPr>
                <w:rFonts w:asciiTheme="majorHAnsi" w:hAnsiTheme="majorHAnsi" w:cs="Calibri"/>
                <w:color w:val="auto"/>
                <w:sz w:val="22"/>
                <w:szCs w:val="22"/>
              </w:rPr>
              <w:t>Security of the communication between the system and server. The messages should be encrypted for log-in communications, so others cannot get user-name and password from those messages</w:t>
            </w:r>
          </w:p>
        </w:tc>
        <w:tc>
          <w:tcPr>
            <w:tcW w:w="2336" w:type="dxa"/>
            <w:shd w:val="clear" w:color="auto" w:fill="auto"/>
          </w:tcPr>
          <w:p w:rsidR="0066169F" w:rsidRPr="00EC1A46" w:rsidRDefault="0066169F" w:rsidP="0066169F">
            <w:pPr>
              <w:ind w:right="-156"/>
              <w:rPr>
                <w:rFonts w:asciiTheme="majorHAnsi" w:hAnsiTheme="majorHAnsi" w:cs="Calibri"/>
                <w:color w:val="auto"/>
                <w:sz w:val="22"/>
                <w:szCs w:val="22"/>
              </w:rPr>
            </w:pPr>
            <w:r w:rsidRPr="00EC1A46">
              <w:rPr>
                <w:rFonts w:asciiTheme="majorHAnsi" w:hAnsiTheme="majorHAnsi" w:cs="Calibri"/>
                <w:color w:val="auto"/>
                <w:sz w:val="22"/>
                <w:szCs w:val="22"/>
              </w:rPr>
              <w:t>Attempts to get user-name and password through obtained messages on log-in session during testing.</w:t>
            </w:r>
          </w:p>
        </w:tc>
        <w:tc>
          <w:tcPr>
            <w:tcW w:w="1730" w:type="dxa"/>
            <w:gridSpan w:val="2"/>
            <w:shd w:val="clear" w:color="auto" w:fill="auto"/>
          </w:tcPr>
          <w:p w:rsidR="0066169F" w:rsidRPr="00EC1A46" w:rsidRDefault="0066169F" w:rsidP="0066169F">
            <w:pPr>
              <w:ind w:right="-156"/>
              <w:rPr>
                <w:rFonts w:asciiTheme="majorHAnsi" w:hAnsiTheme="majorHAnsi" w:cs="Calibri"/>
                <w:color w:val="auto"/>
                <w:sz w:val="22"/>
                <w:szCs w:val="22"/>
              </w:rPr>
            </w:pPr>
            <w:r w:rsidRPr="00EC1A46">
              <w:rPr>
                <w:rFonts w:asciiTheme="majorHAnsi" w:hAnsiTheme="majorHAnsi" w:cs="Calibri"/>
                <w:color w:val="auto"/>
                <w:sz w:val="22"/>
                <w:szCs w:val="22"/>
              </w:rPr>
              <w:t xml:space="preserve">MUST: 100% of the Communication Messages in the communication of a log-in session should be encrypted. </w:t>
            </w:r>
          </w:p>
          <w:p w:rsidR="0066169F" w:rsidRPr="00EC1A46" w:rsidRDefault="0066169F" w:rsidP="0066169F">
            <w:pPr>
              <w:ind w:right="-156"/>
              <w:rPr>
                <w:rFonts w:asciiTheme="majorHAnsi" w:hAnsiTheme="majorHAnsi" w:cs="Calibri"/>
                <w:color w:val="auto"/>
                <w:sz w:val="22"/>
                <w:szCs w:val="22"/>
              </w:rPr>
            </w:pPr>
            <w:r w:rsidRPr="00EC1A46">
              <w:rPr>
                <w:rFonts w:asciiTheme="majorHAnsi" w:hAnsiTheme="majorHAnsi" w:cs="Calibri"/>
                <w:color w:val="auto"/>
                <w:sz w:val="22"/>
                <w:szCs w:val="22"/>
              </w:rPr>
              <w:t>Communication Messages: Defined: Every exchanged of information between client and server.</w:t>
            </w:r>
          </w:p>
        </w:tc>
      </w:tr>
      <w:tr w:rsidR="00B94180" w:rsidRPr="007C2669" w:rsidTr="00EC1A46">
        <w:tc>
          <w:tcPr>
            <w:tcW w:w="1056" w:type="dxa"/>
            <w:shd w:val="clear" w:color="auto" w:fill="auto"/>
            <w:vAlign w:val="center"/>
          </w:tcPr>
          <w:p w:rsidR="0066169F" w:rsidRPr="00EC1A46" w:rsidRDefault="00C07053" w:rsidP="00EC1A46">
            <w:pPr>
              <w:tabs>
                <w:tab w:val="clear" w:pos="720"/>
              </w:tabs>
              <w:ind w:right="-156"/>
              <w:jc w:val="center"/>
              <w:rPr>
                <w:rFonts w:asciiTheme="majorHAnsi" w:hAnsiTheme="majorHAnsi" w:cs="Calibri"/>
                <w:b/>
                <w:sz w:val="18"/>
                <w:szCs w:val="18"/>
              </w:rPr>
            </w:pPr>
            <w:r w:rsidRPr="00EC1A46">
              <w:rPr>
                <w:rFonts w:asciiTheme="majorHAnsi" w:hAnsiTheme="majorHAnsi" w:cs="Calibri"/>
                <w:b/>
                <w:sz w:val="18"/>
                <w:szCs w:val="18"/>
              </w:rPr>
              <w:t>SR 7</w:t>
            </w:r>
          </w:p>
        </w:tc>
        <w:tc>
          <w:tcPr>
            <w:tcW w:w="2483" w:type="dxa"/>
            <w:shd w:val="clear" w:color="auto" w:fill="auto"/>
          </w:tcPr>
          <w:p w:rsidR="0066169F" w:rsidRPr="00EC1A46" w:rsidRDefault="0066169F" w:rsidP="0066169F">
            <w:pPr>
              <w:ind w:right="-156"/>
              <w:rPr>
                <w:rFonts w:asciiTheme="majorHAnsi" w:hAnsiTheme="majorHAnsi" w:cs="Calibri"/>
                <w:color w:val="auto"/>
                <w:sz w:val="22"/>
                <w:szCs w:val="22"/>
              </w:rPr>
            </w:pPr>
            <w:r w:rsidRPr="00EC1A46">
              <w:rPr>
                <w:rFonts w:asciiTheme="majorHAnsi" w:hAnsiTheme="majorHAnsi" w:cs="Calibri"/>
                <w:color w:val="auto"/>
                <w:sz w:val="22"/>
                <w:szCs w:val="22"/>
              </w:rPr>
              <w:t>Login Account Security</w:t>
            </w:r>
          </w:p>
        </w:tc>
        <w:tc>
          <w:tcPr>
            <w:tcW w:w="2583" w:type="dxa"/>
            <w:shd w:val="clear" w:color="auto" w:fill="auto"/>
          </w:tcPr>
          <w:p w:rsidR="0066169F" w:rsidRPr="00EC1A46" w:rsidRDefault="0066169F" w:rsidP="0066169F">
            <w:pPr>
              <w:ind w:right="-156"/>
              <w:rPr>
                <w:rFonts w:asciiTheme="majorHAnsi" w:hAnsiTheme="majorHAnsi" w:cs="Calibri"/>
                <w:color w:val="auto"/>
                <w:sz w:val="22"/>
                <w:szCs w:val="22"/>
              </w:rPr>
            </w:pPr>
            <w:r w:rsidRPr="00EC1A46">
              <w:rPr>
                <w:rFonts w:asciiTheme="majorHAnsi" w:hAnsiTheme="majorHAnsi" w:cs="Calibri"/>
                <w:color w:val="auto"/>
                <w:sz w:val="22"/>
                <w:szCs w:val="22"/>
              </w:rPr>
              <w:t xml:space="preserve">Security of accounts. If a user tries to log in to the application with a non-existing account then the user should not be logged in. The user should be notified about log-in </w:t>
            </w:r>
            <w:r w:rsidRPr="00EC1A46">
              <w:rPr>
                <w:rFonts w:asciiTheme="majorHAnsi" w:hAnsiTheme="majorHAnsi" w:cs="Calibri"/>
                <w:color w:val="auto"/>
                <w:sz w:val="22"/>
                <w:szCs w:val="22"/>
              </w:rPr>
              <w:lastRenderedPageBreak/>
              <w:t>failure.</w:t>
            </w:r>
          </w:p>
        </w:tc>
        <w:tc>
          <w:tcPr>
            <w:tcW w:w="2336" w:type="dxa"/>
            <w:shd w:val="clear" w:color="auto" w:fill="auto"/>
          </w:tcPr>
          <w:p w:rsidR="0066169F" w:rsidRPr="00EC1A46" w:rsidRDefault="0066169F" w:rsidP="0066169F">
            <w:pPr>
              <w:ind w:right="-156"/>
              <w:rPr>
                <w:rFonts w:asciiTheme="majorHAnsi" w:hAnsiTheme="majorHAnsi" w:cs="Calibri"/>
                <w:color w:val="auto"/>
                <w:sz w:val="22"/>
                <w:szCs w:val="22"/>
              </w:rPr>
            </w:pPr>
            <w:r w:rsidRPr="00EC1A46">
              <w:rPr>
                <w:rFonts w:asciiTheme="majorHAnsi" w:hAnsiTheme="majorHAnsi" w:cs="Calibri"/>
                <w:color w:val="auto"/>
                <w:sz w:val="22"/>
                <w:szCs w:val="22"/>
              </w:rPr>
              <w:lastRenderedPageBreak/>
              <w:t>Multiple attempts to log-in with a non-existing user account during testing</w:t>
            </w:r>
          </w:p>
        </w:tc>
        <w:tc>
          <w:tcPr>
            <w:tcW w:w="1730" w:type="dxa"/>
            <w:gridSpan w:val="2"/>
            <w:shd w:val="clear" w:color="auto" w:fill="auto"/>
          </w:tcPr>
          <w:p w:rsidR="0066169F" w:rsidRPr="00EC1A46" w:rsidRDefault="0066169F" w:rsidP="0066169F">
            <w:pPr>
              <w:ind w:right="-156"/>
              <w:rPr>
                <w:rFonts w:asciiTheme="majorHAnsi" w:hAnsiTheme="majorHAnsi" w:cs="Calibri"/>
                <w:color w:val="auto"/>
                <w:sz w:val="22"/>
                <w:szCs w:val="22"/>
              </w:rPr>
            </w:pPr>
            <w:r w:rsidRPr="00EC1A46">
              <w:rPr>
                <w:rFonts w:asciiTheme="majorHAnsi" w:hAnsiTheme="majorHAnsi" w:cs="Calibri"/>
                <w:color w:val="auto"/>
                <w:sz w:val="22"/>
                <w:szCs w:val="22"/>
              </w:rPr>
              <w:t>MUST: 100% of the time.</w:t>
            </w:r>
          </w:p>
        </w:tc>
      </w:tr>
      <w:tr w:rsidR="00B94180" w:rsidRPr="007C2669" w:rsidTr="00EC1A46">
        <w:tc>
          <w:tcPr>
            <w:tcW w:w="1056" w:type="dxa"/>
            <w:shd w:val="clear" w:color="auto" w:fill="auto"/>
            <w:vAlign w:val="center"/>
          </w:tcPr>
          <w:p w:rsidR="0066169F" w:rsidRPr="00EC1A46" w:rsidRDefault="00C07053" w:rsidP="00EC1A46">
            <w:pPr>
              <w:tabs>
                <w:tab w:val="clear" w:pos="720"/>
              </w:tabs>
              <w:ind w:right="-156"/>
              <w:jc w:val="center"/>
              <w:rPr>
                <w:rFonts w:asciiTheme="majorHAnsi" w:hAnsiTheme="majorHAnsi" w:cs="Calibri"/>
                <w:b/>
                <w:sz w:val="18"/>
                <w:szCs w:val="18"/>
              </w:rPr>
            </w:pPr>
            <w:r w:rsidRPr="00EC1A46">
              <w:rPr>
                <w:rFonts w:asciiTheme="majorHAnsi" w:hAnsiTheme="majorHAnsi" w:cs="Calibri"/>
                <w:b/>
                <w:sz w:val="18"/>
                <w:szCs w:val="18"/>
              </w:rPr>
              <w:lastRenderedPageBreak/>
              <w:t>SR 8</w:t>
            </w:r>
          </w:p>
        </w:tc>
        <w:tc>
          <w:tcPr>
            <w:tcW w:w="2483" w:type="dxa"/>
            <w:shd w:val="clear" w:color="auto" w:fill="auto"/>
          </w:tcPr>
          <w:p w:rsidR="0066169F" w:rsidRPr="00EC1A46" w:rsidRDefault="0066169F" w:rsidP="0066169F">
            <w:pPr>
              <w:ind w:right="-156"/>
              <w:rPr>
                <w:rFonts w:asciiTheme="majorHAnsi" w:hAnsiTheme="majorHAnsi" w:cs="Calibri"/>
                <w:color w:val="auto"/>
                <w:sz w:val="22"/>
                <w:szCs w:val="22"/>
              </w:rPr>
            </w:pPr>
            <w:r w:rsidRPr="00EC1A46">
              <w:rPr>
                <w:rFonts w:asciiTheme="majorHAnsi" w:hAnsiTheme="majorHAnsi" w:cs="Calibri"/>
                <w:color w:val="auto"/>
                <w:sz w:val="22"/>
                <w:szCs w:val="22"/>
              </w:rPr>
              <w:t>User Create Account Security</w:t>
            </w:r>
          </w:p>
        </w:tc>
        <w:tc>
          <w:tcPr>
            <w:tcW w:w="2583" w:type="dxa"/>
            <w:shd w:val="clear" w:color="auto" w:fill="auto"/>
          </w:tcPr>
          <w:p w:rsidR="0066169F" w:rsidRPr="00EC1A46" w:rsidRDefault="0066169F" w:rsidP="0066169F">
            <w:pPr>
              <w:ind w:right="-156"/>
              <w:rPr>
                <w:rFonts w:asciiTheme="majorHAnsi" w:hAnsiTheme="majorHAnsi" w:cs="Calibri"/>
                <w:color w:val="auto"/>
                <w:sz w:val="22"/>
                <w:szCs w:val="22"/>
              </w:rPr>
            </w:pPr>
            <w:r w:rsidRPr="00EC1A46">
              <w:rPr>
                <w:rFonts w:asciiTheme="majorHAnsi" w:hAnsiTheme="majorHAnsi" w:cs="Calibri"/>
                <w:color w:val="auto"/>
                <w:sz w:val="22"/>
                <w:szCs w:val="22"/>
              </w:rPr>
              <w:t>The security of creating account for users of the system. If a user wants to create an account and the desired user name is occupied, the user should be asked to choose a different user name.</w:t>
            </w:r>
          </w:p>
        </w:tc>
        <w:tc>
          <w:tcPr>
            <w:tcW w:w="2336" w:type="dxa"/>
            <w:shd w:val="clear" w:color="auto" w:fill="auto"/>
          </w:tcPr>
          <w:p w:rsidR="0066169F" w:rsidRPr="00EC1A46" w:rsidRDefault="0066169F" w:rsidP="0066169F">
            <w:pPr>
              <w:ind w:right="-156"/>
              <w:rPr>
                <w:rFonts w:asciiTheme="majorHAnsi" w:hAnsiTheme="majorHAnsi" w:cs="Calibri"/>
                <w:color w:val="auto"/>
                <w:sz w:val="22"/>
                <w:szCs w:val="22"/>
              </w:rPr>
            </w:pPr>
            <w:r w:rsidRPr="00EC1A46">
              <w:rPr>
                <w:rFonts w:asciiTheme="majorHAnsi" w:hAnsiTheme="majorHAnsi" w:cs="Calibri"/>
                <w:color w:val="auto"/>
                <w:sz w:val="22"/>
                <w:szCs w:val="22"/>
              </w:rPr>
              <w:t>Multiple attempts to create an account with a user name already existing during testing</w:t>
            </w:r>
          </w:p>
        </w:tc>
        <w:tc>
          <w:tcPr>
            <w:tcW w:w="1730" w:type="dxa"/>
            <w:gridSpan w:val="2"/>
            <w:shd w:val="clear" w:color="auto" w:fill="auto"/>
          </w:tcPr>
          <w:p w:rsidR="0066169F" w:rsidRPr="00EC1A46" w:rsidRDefault="0066169F" w:rsidP="0066169F">
            <w:pPr>
              <w:ind w:right="-156"/>
              <w:rPr>
                <w:rFonts w:asciiTheme="majorHAnsi" w:hAnsiTheme="majorHAnsi" w:cs="Calibri"/>
                <w:color w:val="auto"/>
                <w:sz w:val="22"/>
                <w:szCs w:val="22"/>
              </w:rPr>
            </w:pPr>
            <w:r w:rsidRPr="00EC1A46">
              <w:rPr>
                <w:rFonts w:asciiTheme="majorHAnsi" w:hAnsiTheme="majorHAnsi" w:cs="Calibri"/>
                <w:color w:val="auto"/>
                <w:sz w:val="22"/>
                <w:szCs w:val="22"/>
              </w:rPr>
              <w:t>MUST: 100% of the time.</w:t>
            </w:r>
          </w:p>
        </w:tc>
      </w:tr>
      <w:tr w:rsidR="00B94180" w:rsidRPr="007C2669" w:rsidTr="0066169F">
        <w:tc>
          <w:tcPr>
            <w:tcW w:w="10188" w:type="dxa"/>
            <w:gridSpan w:val="6"/>
            <w:shd w:val="clear" w:color="auto" w:fill="auto"/>
          </w:tcPr>
          <w:p w:rsidR="0066169F" w:rsidRPr="00EC1A46" w:rsidRDefault="0066169F" w:rsidP="0066169F">
            <w:pPr>
              <w:rPr>
                <w:rFonts w:asciiTheme="majorHAnsi" w:hAnsiTheme="majorHAnsi" w:cs="Calibri"/>
                <w:b/>
                <w:sz w:val="22"/>
                <w:szCs w:val="22"/>
              </w:rPr>
            </w:pPr>
            <w:r w:rsidRPr="00EC1A46">
              <w:rPr>
                <w:rFonts w:asciiTheme="majorHAnsi" w:hAnsiTheme="majorHAnsi" w:cs="Calibri"/>
                <w:b/>
                <w:sz w:val="22"/>
                <w:szCs w:val="22"/>
              </w:rPr>
              <w:t>Maintainability</w:t>
            </w:r>
          </w:p>
        </w:tc>
      </w:tr>
      <w:tr w:rsidR="00B94180" w:rsidRPr="007C2669" w:rsidTr="00EC1A46">
        <w:tc>
          <w:tcPr>
            <w:tcW w:w="1056" w:type="dxa"/>
            <w:shd w:val="clear" w:color="auto" w:fill="auto"/>
            <w:vAlign w:val="center"/>
          </w:tcPr>
          <w:p w:rsidR="0066169F" w:rsidRPr="00EC1A46" w:rsidRDefault="00C07053" w:rsidP="00EC1A46">
            <w:pPr>
              <w:tabs>
                <w:tab w:val="clear" w:pos="720"/>
              </w:tabs>
              <w:ind w:right="-156"/>
              <w:jc w:val="center"/>
              <w:rPr>
                <w:rFonts w:asciiTheme="majorHAnsi" w:hAnsiTheme="majorHAnsi" w:cs="Calibri"/>
                <w:b/>
                <w:sz w:val="18"/>
                <w:szCs w:val="18"/>
              </w:rPr>
            </w:pPr>
            <w:r w:rsidRPr="00EC1A46">
              <w:rPr>
                <w:rFonts w:asciiTheme="majorHAnsi" w:hAnsiTheme="majorHAnsi" w:cs="Calibri"/>
                <w:b/>
                <w:sz w:val="18"/>
                <w:szCs w:val="18"/>
              </w:rPr>
              <w:t>SR 9</w:t>
            </w:r>
          </w:p>
        </w:tc>
        <w:tc>
          <w:tcPr>
            <w:tcW w:w="2483" w:type="dxa"/>
            <w:shd w:val="clear" w:color="auto" w:fill="auto"/>
          </w:tcPr>
          <w:p w:rsidR="0066169F" w:rsidRPr="00EC1A46" w:rsidRDefault="0066169F" w:rsidP="0066169F">
            <w:pPr>
              <w:ind w:right="-156"/>
              <w:rPr>
                <w:rFonts w:asciiTheme="majorHAnsi" w:hAnsiTheme="majorHAnsi" w:cs="Calibri"/>
                <w:color w:val="auto"/>
                <w:sz w:val="22"/>
                <w:szCs w:val="22"/>
              </w:rPr>
            </w:pPr>
            <w:r w:rsidRPr="00EC1A46">
              <w:rPr>
                <w:rFonts w:asciiTheme="majorHAnsi" w:hAnsiTheme="majorHAnsi" w:cs="Calibri"/>
                <w:color w:val="auto"/>
                <w:sz w:val="22"/>
                <w:szCs w:val="22"/>
              </w:rPr>
              <w:t>Application extendibility</w:t>
            </w:r>
          </w:p>
        </w:tc>
        <w:tc>
          <w:tcPr>
            <w:tcW w:w="2583" w:type="dxa"/>
            <w:shd w:val="clear" w:color="auto" w:fill="auto"/>
          </w:tcPr>
          <w:p w:rsidR="0066169F" w:rsidRPr="00EC1A46" w:rsidRDefault="0066169F" w:rsidP="0066169F">
            <w:pPr>
              <w:ind w:right="-156"/>
              <w:rPr>
                <w:rFonts w:asciiTheme="majorHAnsi" w:hAnsiTheme="majorHAnsi" w:cs="Calibri"/>
                <w:color w:val="auto"/>
                <w:sz w:val="22"/>
                <w:szCs w:val="22"/>
              </w:rPr>
            </w:pPr>
            <w:r w:rsidRPr="00EC1A46">
              <w:rPr>
                <w:rFonts w:asciiTheme="majorHAnsi" w:hAnsiTheme="majorHAnsi" w:cs="Calibri"/>
                <w:color w:val="auto"/>
                <w:sz w:val="22"/>
                <w:szCs w:val="22"/>
              </w:rPr>
              <w:t>The application should be easy to extend. The code should be written in a way that it favors implementation of new functions particularly if navigation functionality is planned to be implemented in later phase.</w:t>
            </w:r>
          </w:p>
        </w:tc>
        <w:tc>
          <w:tcPr>
            <w:tcW w:w="2446" w:type="dxa"/>
            <w:gridSpan w:val="2"/>
            <w:shd w:val="clear" w:color="auto" w:fill="auto"/>
          </w:tcPr>
          <w:p w:rsidR="0066169F" w:rsidRPr="00EC1A46" w:rsidRDefault="0066169F" w:rsidP="0066169F">
            <w:pPr>
              <w:ind w:right="-156"/>
              <w:rPr>
                <w:rFonts w:asciiTheme="majorHAnsi" w:hAnsiTheme="majorHAnsi" w:cs="Calibri"/>
                <w:color w:val="auto"/>
                <w:sz w:val="22"/>
                <w:szCs w:val="22"/>
              </w:rPr>
            </w:pPr>
            <w:r w:rsidRPr="00EC1A46">
              <w:rPr>
                <w:rFonts w:asciiTheme="majorHAnsi" w:hAnsiTheme="majorHAnsi" w:cs="Calibri"/>
                <w:color w:val="auto"/>
                <w:sz w:val="22"/>
                <w:szCs w:val="22"/>
              </w:rPr>
              <w:t>Rationale: In order for future functions to be implemented easily to the application</w:t>
            </w:r>
          </w:p>
        </w:tc>
        <w:tc>
          <w:tcPr>
            <w:tcW w:w="1620" w:type="dxa"/>
            <w:shd w:val="clear" w:color="auto" w:fill="auto"/>
          </w:tcPr>
          <w:p w:rsidR="0066169F" w:rsidRPr="00EC1A46" w:rsidRDefault="0066169F" w:rsidP="0066169F">
            <w:pPr>
              <w:ind w:right="-156"/>
              <w:rPr>
                <w:rFonts w:asciiTheme="majorHAnsi" w:hAnsiTheme="majorHAnsi" w:cs="Calibri"/>
                <w:color w:val="auto"/>
                <w:sz w:val="22"/>
                <w:szCs w:val="22"/>
              </w:rPr>
            </w:pPr>
          </w:p>
        </w:tc>
      </w:tr>
      <w:tr w:rsidR="00B94180" w:rsidRPr="007C2669" w:rsidTr="00EC1A46">
        <w:tc>
          <w:tcPr>
            <w:tcW w:w="1056" w:type="dxa"/>
            <w:shd w:val="clear" w:color="auto" w:fill="auto"/>
            <w:vAlign w:val="center"/>
          </w:tcPr>
          <w:p w:rsidR="0066169F" w:rsidRPr="00EC1A46" w:rsidRDefault="00C07053" w:rsidP="00EC1A46">
            <w:pPr>
              <w:tabs>
                <w:tab w:val="clear" w:pos="720"/>
              </w:tabs>
              <w:ind w:right="-156"/>
              <w:jc w:val="center"/>
              <w:rPr>
                <w:rFonts w:asciiTheme="majorHAnsi" w:hAnsiTheme="majorHAnsi" w:cs="Calibri"/>
                <w:b/>
                <w:sz w:val="18"/>
                <w:szCs w:val="18"/>
              </w:rPr>
            </w:pPr>
            <w:r w:rsidRPr="00EC1A46">
              <w:rPr>
                <w:rFonts w:asciiTheme="majorHAnsi" w:hAnsiTheme="majorHAnsi" w:cs="Calibri"/>
                <w:b/>
                <w:sz w:val="18"/>
                <w:szCs w:val="18"/>
              </w:rPr>
              <w:t>SR 10</w:t>
            </w:r>
          </w:p>
        </w:tc>
        <w:tc>
          <w:tcPr>
            <w:tcW w:w="2483" w:type="dxa"/>
            <w:shd w:val="clear" w:color="auto" w:fill="auto"/>
          </w:tcPr>
          <w:p w:rsidR="0066169F" w:rsidRPr="00EC1A46" w:rsidRDefault="0066169F" w:rsidP="0066169F">
            <w:pPr>
              <w:ind w:right="-156"/>
              <w:rPr>
                <w:rFonts w:asciiTheme="majorHAnsi" w:hAnsiTheme="majorHAnsi" w:cs="Calibri"/>
                <w:color w:val="auto"/>
                <w:sz w:val="22"/>
                <w:szCs w:val="22"/>
              </w:rPr>
            </w:pPr>
            <w:r w:rsidRPr="00EC1A46">
              <w:rPr>
                <w:rFonts w:asciiTheme="majorHAnsi" w:hAnsiTheme="majorHAnsi" w:cs="Calibri"/>
                <w:color w:val="auto"/>
                <w:sz w:val="22"/>
                <w:szCs w:val="22"/>
              </w:rPr>
              <w:t>Application testability</w:t>
            </w:r>
          </w:p>
        </w:tc>
        <w:tc>
          <w:tcPr>
            <w:tcW w:w="2583" w:type="dxa"/>
            <w:shd w:val="clear" w:color="auto" w:fill="auto"/>
          </w:tcPr>
          <w:p w:rsidR="0066169F" w:rsidRPr="00EC1A46" w:rsidRDefault="0066169F" w:rsidP="0066169F">
            <w:pPr>
              <w:ind w:right="-156"/>
              <w:rPr>
                <w:rFonts w:asciiTheme="majorHAnsi" w:hAnsiTheme="majorHAnsi" w:cs="Calibri"/>
                <w:color w:val="auto"/>
                <w:sz w:val="22"/>
                <w:szCs w:val="22"/>
              </w:rPr>
            </w:pPr>
            <w:r w:rsidRPr="00EC1A46">
              <w:rPr>
                <w:rFonts w:asciiTheme="majorHAnsi" w:hAnsiTheme="majorHAnsi" w:cs="Calibri"/>
                <w:color w:val="auto"/>
                <w:sz w:val="22"/>
                <w:szCs w:val="22"/>
              </w:rPr>
              <w:t>Test environments should be built for the application to allow testing of the applications different functions.</w:t>
            </w:r>
          </w:p>
        </w:tc>
        <w:tc>
          <w:tcPr>
            <w:tcW w:w="2446" w:type="dxa"/>
            <w:gridSpan w:val="2"/>
            <w:shd w:val="clear" w:color="auto" w:fill="auto"/>
          </w:tcPr>
          <w:p w:rsidR="0066169F" w:rsidRPr="00EC1A46" w:rsidRDefault="0066169F" w:rsidP="0066169F">
            <w:pPr>
              <w:ind w:right="-156"/>
              <w:rPr>
                <w:rFonts w:asciiTheme="majorHAnsi" w:hAnsiTheme="majorHAnsi" w:cs="Calibri"/>
                <w:color w:val="auto"/>
                <w:sz w:val="22"/>
                <w:szCs w:val="22"/>
              </w:rPr>
            </w:pPr>
            <w:r w:rsidRPr="00EC1A46">
              <w:rPr>
                <w:rFonts w:asciiTheme="majorHAnsi" w:hAnsiTheme="majorHAnsi" w:cs="Calibri"/>
                <w:color w:val="auto"/>
                <w:sz w:val="22"/>
                <w:szCs w:val="22"/>
              </w:rPr>
              <w:t>Rationale: In order to test the application</w:t>
            </w:r>
          </w:p>
        </w:tc>
        <w:tc>
          <w:tcPr>
            <w:tcW w:w="1620" w:type="dxa"/>
            <w:shd w:val="clear" w:color="auto" w:fill="auto"/>
          </w:tcPr>
          <w:p w:rsidR="0066169F" w:rsidRPr="00EC1A46" w:rsidRDefault="0066169F" w:rsidP="0066169F">
            <w:pPr>
              <w:ind w:right="-156"/>
              <w:rPr>
                <w:rFonts w:asciiTheme="majorHAnsi" w:hAnsiTheme="majorHAnsi" w:cs="Calibri"/>
                <w:color w:val="auto"/>
                <w:sz w:val="22"/>
                <w:szCs w:val="22"/>
              </w:rPr>
            </w:pPr>
          </w:p>
        </w:tc>
      </w:tr>
      <w:tr w:rsidR="00A208D7" w:rsidRPr="00A208D7" w:rsidTr="007D017C">
        <w:tc>
          <w:tcPr>
            <w:tcW w:w="10188" w:type="dxa"/>
            <w:gridSpan w:val="6"/>
            <w:shd w:val="clear" w:color="auto" w:fill="auto"/>
            <w:vAlign w:val="center"/>
          </w:tcPr>
          <w:p w:rsidR="00A208D7" w:rsidRPr="00EC1A46" w:rsidRDefault="003717C0" w:rsidP="00EC1A46">
            <w:pPr>
              <w:rPr>
                <w:rFonts w:asciiTheme="majorHAnsi" w:hAnsiTheme="majorHAnsi" w:cs="Calibri"/>
                <w:b/>
                <w:sz w:val="22"/>
                <w:szCs w:val="22"/>
              </w:rPr>
            </w:pPr>
            <w:r>
              <w:rPr>
                <w:rFonts w:asciiTheme="majorHAnsi" w:hAnsiTheme="majorHAnsi" w:cs="Calibri"/>
                <w:b/>
                <w:sz w:val="22"/>
                <w:szCs w:val="22"/>
              </w:rPr>
              <w:t>Portability</w:t>
            </w:r>
          </w:p>
        </w:tc>
      </w:tr>
      <w:tr w:rsidR="00A208D7" w:rsidRPr="00A208D7" w:rsidTr="00EC1A46">
        <w:tc>
          <w:tcPr>
            <w:tcW w:w="1056" w:type="dxa"/>
            <w:shd w:val="clear" w:color="auto" w:fill="auto"/>
            <w:vAlign w:val="center"/>
          </w:tcPr>
          <w:p w:rsidR="00A208D7" w:rsidRPr="00A208D7" w:rsidRDefault="00A208D7" w:rsidP="00C07053">
            <w:pPr>
              <w:tabs>
                <w:tab w:val="clear" w:pos="720"/>
              </w:tabs>
              <w:ind w:right="-156"/>
              <w:jc w:val="center"/>
              <w:rPr>
                <w:rFonts w:asciiTheme="majorHAnsi" w:hAnsiTheme="majorHAnsi" w:cs="Calibri"/>
                <w:b/>
                <w:sz w:val="18"/>
                <w:szCs w:val="18"/>
              </w:rPr>
            </w:pPr>
            <w:r>
              <w:rPr>
                <w:rFonts w:asciiTheme="majorHAnsi" w:hAnsiTheme="majorHAnsi" w:cs="Calibri"/>
                <w:b/>
                <w:sz w:val="18"/>
                <w:szCs w:val="18"/>
              </w:rPr>
              <w:t>SR 1</w:t>
            </w:r>
            <w:r w:rsidR="003717C0">
              <w:rPr>
                <w:rFonts w:asciiTheme="majorHAnsi" w:hAnsiTheme="majorHAnsi" w:cs="Calibri"/>
                <w:b/>
                <w:sz w:val="18"/>
                <w:szCs w:val="18"/>
              </w:rPr>
              <w:t>1</w:t>
            </w:r>
          </w:p>
        </w:tc>
        <w:tc>
          <w:tcPr>
            <w:tcW w:w="2483" w:type="dxa"/>
            <w:shd w:val="clear" w:color="auto" w:fill="auto"/>
          </w:tcPr>
          <w:p w:rsidR="00A208D7" w:rsidRPr="00A208D7" w:rsidRDefault="00A208D7" w:rsidP="003717C0">
            <w:pPr>
              <w:ind w:right="-156"/>
              <w:rPr>
                <w:rFonts w:asciiTheme="majorHAnsi" w:hAnsiTheme="majorHAnsi" w:cs="Calibri"/>
                <w:color w:val="auto"/>
                <w:sz w:val="22"/>
                <w:szCs w:val="22"/>
              </w:rPr>
            </w:pPr>
            <w:r>
              <w:rPr>
                <w:rFonts w:asciiTheme="majorHAnsi" w:hAnsiTheme="majorHAnsi" w:cs="Calibri"/>
                <w:color w:val="auto"/>
                <w:sz w:val="22"/>
                <w:szCs w:val="22"/>
              </w:rPr>
              <w:t xml:space="preserve">Application </w:t>
            </w:r>
            <w:r w:rsidR="003717C0">
              <w:rPr>
                <w:rFonts w:asciiTheme="majorHAnsi" w:hAnsiTheme="majorHAnsi" w:cs="Calibri"/>
                <w:color w:val="auto"/>
                <w:sz w:val="22"/>
                <w:szCs w:val="22"/>
              </w:rPr>
              <w:t>Portable</w:t>
            </w:r>
            <w:r>
              <w:rPr>
                <w:rFonts w:asciiTheme="majorHAnsi" w:hAnsiTheme="majorHAnsi" w:cs="Calibri"/>
                <w:color w:val="auto"/>
                <w:sz w:val="22"/>
                <w:szCs w:val="22"/>
              </w:rPr>
              <w:t xml:space="preserve"> in Android Device</w:t>
            </w:r>
          </w:p>
        </w:tc>
        <w:tc>
          <w:tcPr>
            <w:tcW w:w="2583" w:type="dxa"/>
            <w:shd w:val="clear" w:color="auto" w:fill="auto"/>
          </w:tcPr>
          <w:p w:rsidR="00A208D7" w:rsidRPr="00A208D7" w:rsidRDefault="00A208D7" w:rsidP="00EC1A46">
            <w:pPr>
              <w:ind w:right="0"/>
              <w:rPr>
                <w:rFonts w:asciiTheme="majorHAnsi" w:hAnsiTheme="majorHAnsi" w:cs="Calibri"/>
                <w:color w:val="auto"/>
                <w:sz w:val="22"/>
                <w:szCs w:val="22"/>
              </w:rPr>
            </w:pPr>
            <w:r w:rsidRPr="00EC1A46">
              <w:rPr>
                <w:rFonts w:asciiTheme="majorHAnsi" w:hAnsiTheme="majorHAnsi" w:cs="Calibri"/>
                <w:color w:val="auto"/>
                <w:sz w:val="22"/>
                <w:szCs w:val="22"/>
              </w:rPr>
              <w:t>In Smart Phone &amp; Tabs having android 2.3 and above</w:t>
            </w:r>
          </w:p>
        </w:tc>
        <w:tc>
          <w:tcPr>
            <w:tcW w:w="2446" w:type="dxa"/>
            <w:gridSpan w:val="2"/>
            <w:shd w:val="clear" w:color="auto" w:fill="auto"/>
          </w:tcPr>
          <w:p w:rsidR="00A208D7" w:rsidRPr="00A208D7" w:rsidRDefault="00A208D7" w:rsidP="0066169F">
            <w:pPr>
              <w:ind w:right="-156"/>
              <w:rPr>
                <w:rFonts w:asciiTheme="majorHAnsi" w:hAnsiTheme="majorHAnsi" w:cs="Calibri"/>
                <w:color w:val="auto"/>
                <w:sz w:val="22"/>
                <w:szCs w:val="22"/>
              </w:rPr>
            </w:pPr>
          </w:p>
        </w:tc>
        <w:tc>
          <w:tcPr>
            <w:tcW w:w="1620" w:type="dxa"/>
            <w:shd w:val="clear" w:color="auto" w:fill="auto"/>
          </w:tcPr>
          <w:p w:rsidR="00A208D7" w:rsidRPr="00A208D7" w:rsidRDefault="00A208D7" w:rsidP="0066169F">
            <w:pPr>
              <w:ind w:right="-156"/>
              <w:rPr>
                <w:rFonts w:asciiTheme="majorHAnsi" w:hAnsiTheme="majorHAnsi" w:cs="Calibri"/>
                <w:color w:val="auto"/>
                <w:sz w:val="22"/>
                <w:szCs w:val="22"/>
              </w:rPr>
            </w:pPr>
          </w:p>
        </w:tc>
      </w:tr>
      <w:tr w:rsidR="00A208D7" w:rsidRPr="00A208D7" w:rsidTr="00EC1A46">
        <w:tc>
          <w:tcPr>
            <w:tcW w:w="1056" w:type="dxa"/>
            <w:shd w:val="clear" w:color="auto" w:fill="auto"/>
            <w:vAlign w:val="center"/>
          </w:tcPr>
          <w:p w:rsidR="00A208D7" w:rsidRPr="00A208D7" w:rsidRDefault="00A208D7" w:rsidP="00C07053">
            <w:pPr>
              <w:tabs>
                <w:tab w:val="clear" w:pos="720"/>
              </w:tabs>
              <w:ind w:right="-156"/>
              <w:jc w:val="center"/>
              <w:rPr>
                <w:rFonts w:asciiTheme="majorHAnsi" w:hAnsiTheme="majorHAnsi" w:cs="Calibri"/>
                <w:b/>
                <w:sz w:val="18"/>
                <w:szCs w:val="18"/>
              </w:rPr>
            </w:pPr>
            <w:r>
              <w:rPr>
                <w:rFonts w:asciiTheme="majorHAnsi" w:hAnsiTheme="majorHAnsi" w:cs="Calibri"/>
                <w:b/>
                <w:sz w:val="18"/>
                <w:szCs w:val="18"/>
              </w:rPr>
              <w:t>SR 1</w:t>
            </w:r>
            <w:r w:rsidR="003717C0">
              <w:rPr>
                <w:rFonts w:asciiTheme="majorHAnsi" w:hAnsiTheme="majorHAnsi" w:cs="Calibri"/>
                <w:b/>
                <w:sz w:val="18"/>
                <w:szCs w:val="18"/>
              </w:rPr>
              <w:t>2</w:t>
            </w:r>
          </w:p>
        </w:tc>
        <w:tc>
          <w:tcPr>
            <w:tcW w:w="2483" w:type="dxa"/>
            <w:shd w:val="clear" w:color="auto" w:fill="auto"/>
          </w:tcPr>
          <w:p w:rsidR="00A208D7" w:rsidRPr="00A208D7" w:rsidRDefault="00A208D7" w:rsidP="003717C0">
            <w:pPr>
              <w:ind w:right="-156"/>
              <w:rPr>
                <w:rFonts w:asciiTheme="majorHAnsi" w:hAnsiTheme="majorHAnsi" w:cs="Calibri"/>
                <w:color w:val="auto"/>
                <w:sz w:val="22"/>
                <w:szCs w:val="22"/>
              </w:rPr>
            </w:pPr>
            <w:r>
              <w:rPr>
                <w:rFonts w:asciiTheme="majorHAnsi" w:hAnsiTheme="majorHAnsi" w:cs="Calibri"/>
                <w:color w:val="auto"/>
                <w:sz w:val="22"/>
                <w:szCs w:val="22"/>
              </w:rPr>
              <w:t xml:space="preserve">Application </w:t>
            </w:r>
            <w:r w:rsidR="003717C0">
              <w:rPr>
                <w:rFonts w:asciiTheme="majorHAnsi" w:hAnsiTheme="majorHAnsi" w:cs="Calibri"/>
                <w:color w:val="auto"/>
                <w:sz w:val="22"/>
                <w:szCs w:val="22"/>
              </w:rPr>
              <w:t>Portable</w:t>
            </w:r>
            <w:r>
              <w:rPr>
                <w:rFonts w:asciiTheme="majorHAnsi" w:hAnsiTheme="majorHAnsi" w:cs="Calibri"/>
                <w:color w:val="auto"/>
                <w:sz w:val="22"/>
                <w:szCs w:val="22"/>
              </w:rPr>
              <w:t xml:space="preserve"> in IOS Device</w:t>
            </w:r>
          </w:p>
        </w:tc>
        <w:tc>
          <w:tcPr>
            <w:tcW w:w="2583" w:type="dxa"/>
            <w:shd w:val="clear" w:color="auto" w:fill="auto"/>
          </w:tcPr>
          <w:p w:rsidR="00A208D7" w:rsidRPr="00A208D7" w:rsidRDefault="00A208D7" w:rsidP="00EC1A46">
            <w:pPr>
              <w:ind w:right="0"/>
              <w:rPr>
                <w:rFonts w:asciiTheme="majorHAnsi" w:hAnsiTheme="majorHAnsi" w:cs="Calibri"/>
                <w:color w:val="auto"/>
                <w:sz w:val="22"/>
                <w:szCs w:val="22"/>
              </w:rPr>
            </w:pPr>
            <w:r w:rsidRPr="00EC1A46">
              <w:rPr>
                <w:rFonts w:asciiTheme="majorHAnsi" w:hAnsiTheme="majorHAnsi" w:cs="Calibri"/>
                <w:color w:val="auto"/>
                <w:sz w:val="22"/>
                <w:szCs w:val="22"/>
              </w:rPr>
              <w:t>In Smart Phones &amp; Tabs having IOS 5.1.1 and above</w:t>
            </w:r>
          </w:p>
        </w:tc>
        <w:tc>
          <w:tcPr>
            <w:tcW w:w="2446" w:type="dxa"/>
            <w:gridSpan w:val="2"/>
            <w:shd w:val="clear" w:color="auto" w:fill="auto"/>
          </w:tcPr>
          <w:p w:rsidR="00A208D7" w:rsidRPr="00A208D7" w:rsidRDefault="00A208D7" w:rsidP="0066169F">
            <w:pPr>
              <w:ind w:right="-156"/>
              <w:rPr>
                <w:rFonts w:asciiTheme="majorHAnsi" w:hAnsiTheme="majorHAnsi" w:cs="Calibri"/>
                <w:color w:val="auto"/>
                <w:sz w:val="22"/>
                <w:szCs w:val="22"/>
              </w:rPr>
            </w:pPr>
          </w:p>
        </w:tc>
        <w:tc>
          <w:tcPr>
            <w:tcW w:w="1620" w:type="dxa"/>
            <w:shd w:val="clear" w:color="auto" w:fill="auto"/>
          </w:tcPr>
          <w:p w:rsidR="00A208D7" w:rsidRPr="00A208D7" w:rsidRDefault="00A208D7" w:rsidP="0066169F">
            <w:pPr>
              <w:ind w:right="-156"/>
              <w:rPr>
                <w:rFonts w:asciiTheme="majorHAnsi" w:hAnsiTheme="majorHAnsi" w:cs="Calibri"/>
                <w:color w:val="auto"/>
                <w:sz w:val="22"/>
                <w:szCs w:val="22"/>
              </w:rPr>
            </w:pPr>
          </w:p>
        </w:tc>
      </w:tr>
      <w:tr w:rsidR="00A208D7" w:rsidRPr="00A208D7" w:rsidTr="00A208D7">
        <w:tc>
          <w:tcPr>
            <w:tcW w:w="1056" w:type="dxa"/>
            <w:shd w:val="clear" w:color="auto" w:fill="auto"/>
            <w:vAlign w:val="center"/>
          </w:tcPr>
          <w:p w:rsidR="00A208D7" w:rsidRPr="00A208D7" w:rsidRDefault="00A208D7" w:rsidP="00C07053">
            <w:pPr>
              <w:tabs>
                <w:tab w:val="clear" w:pos="720"/>
              </w:tabs>
              <w:ind w:right="-156"/>
              <w:jc w:val="center"/>
              <w:rPr>
                <w:rFonts w:asciiTheme="majorHAnsi" w:hAnsiTheme="majorHAnsi" w:cs="Calibri"/>
                <w:b/>
                <w:sz w:val="18"/>
                <w:szCs w:val="18"/>
              </w:rPr>
            </w:pPr>
            <w:r>
              <w:rPr>
                <w:rFonts w:asciiTheme="majorHAnsi" w:hAnsiTheme="majorHAnsi" w:cs="Calibri"/>
                <w:b/>
                <w:sz w:val="18"/>
                <w:szCs w:val="18"/>
              </w:rPr>
              <w:t>SR 1</w:t>
            </w:r>
            <w:r w:rsidR="003717C0">
              <w:rPr>
                <w:rFonts w:asciiTheme="majorHAnsi" w:hAnsiTheme="majorHAnsi" w:cs="Calibri"/>
                <w:b/>
                <w:sz w:val="18"/>
                <w:szCs w:val="18"/>
              </w:rPr>
              <w:t>3</w:t>
            </w:r>
          </w:p>
        </w:tc>
        <w:tc>
          <w:tcPr>
            <w:tcW w:w="2483" w:type="dxa"/>
            <w:shd w:val="clear" w:color="auto" w:fill="auto"/>
          </w:tcPr>
          <w:p w:rsidR="00A208D7" w:rsidRDefault="00A208D7" w:rsidP="003717C0">
            <w:pPr>
              <w:ind w:right="-156"/>
              <w:rPr>
                <w:rFonts w:asciiTheme="majorHAnsi" w:hAnsiTheme="majorHAnsi" w:cs="Calibri"/>
                <w:color w:val="auto"/>
                <w:sz w:val="22"/>
                <w:szCs w:val="22"/>
              </w:rPr>
            </w:pPr>
            <w:r>
              <w:rPr>
                <w:rFonts w:asciiTheme="majorHAnsi" w:hAnsiTheme="majorHAnsi" w:cs="Calibri"/>
                <w:color w:val="auto"/>
                <w:sz w:val="22"/>
                <w:szCs w:val="22"/>
              </w:rPr>
              <w:t xml:space="preserve">Application </w:t>
            </w:r>
            <w:r w:rsidR="003717C0">
              <w:rPr>
                <w:rFonts w:asciiTheme="majorHAnsi" w:hAnsiTheme="majorHAnsi" w:cs="Calibri"/>
                <w:color w:val="auto"/>
                <w:sz w:val="22"/>
                <w:szCs w:val="22"/>
              </w:rPr>
              <w:t>Portable</w:t>
            </w:r>
            <w:r>
              <w:rPr>
                <w:rFonts w:asciiTheme="majorHAnsi" w:hAnsiTheme="majorHAnsi" w:cs="Calibri"/>
                <w:color w:val="auto"/>
                <w:sz w:val="22"/>
                <w:szCs w:val="22"/>
              </w:rPr>
              <w:t xml:space="preserve"> in Blackberry Device</w:t>
            </w:r>
          </w:p>
        </w:tc>
        <w:tc>
          <w:tcPr>
            <w:tcW w:w="2583" w:type="dxa"/>
            <w:shd w:val="clear" w:color="auto" w:fill="auto"/>
          </w:tcPr>
          <w:p w:rsidR="00A208D7" w:rsidRPr="00A208D7" w:rsidRDefault="00A208D7" w:rsidP="00EC1A46">
            <w:pPr>
              <w:ind w:right="0"/>
              <w:rPr>
                <w:rFonts w:asciiTheme="majorHAnsi" w:hAnsiTheme="majorHAnsi" w:cs="Calibri"/>
                <w:color w:val="auto"/>
                <w:sz w:val="22"/>
                <w:szCs w:val="22"/>
              </w:rPr>
            </w:pPr>
            <w:r w:rsidRPr="00EC1A46">
              <w:rPr>
                <w:rFonts w:asciiTheme="majorHAnsi" w:hAnsiTheme="majorHAnsi" w:cs="Calibri"/>
                <w:color w:val="auto"/>
                <w:sz w:val="22"/>
                <w:szCs w:val="22"/>
              </w:rPr>
              <w:t>In Smart Phones &amp; Tabs having Black Berry 7.1 and above</w:t>
            </w:r>
          </w:p>
        </w:tc>
        <w:tc>
          <w:tcPr>
            <w:tcW w:w="2446" w:type="dxa"/>
            <w:gridSpan w:val="2"/>
            <w:shd w:val="clear" w:color="auto" w:fill="auto"/>
          </w:tcPr>
          <w:p w:rsidR="00A208D7" w:rsidRPr="00A208D7" w:rsidRDefault="00A208D7" w:rsidP="0066169F">
            <w:pPr>
              <w:ind w:right="-156"/>
              <w:rPr>
                <w:rFonts w:asciiTheme="majorHAnsi" w:hAnsiTheme="majorHAnsi" w:cs="Calibri"/>
                <w:color w:val="auto"/>
                <w:sz w:val="22"/>
                <w:szCs w:val="22"/>
              </w:rPr>
            </w:pPr>
          </w:p>
        </w:tc>
        <w:tc>
          <w:tcPr>
            <w:tcW w:w="1620" w:type="dxa"/>
            <w:shd w:val="clear" w:color="auto" w:fill="auto"/>
          </w:tcPr>
          <w:p w:rsidR="00A208D7" w:rsidRPr="00A208D7" w:rsidRDefault="00A208D7" w:rsidP="0066169F">
            <w:pPr>
              <w:ind w:right="-156"/>
              <w:rPr>
                <w:rFonts w:asciiTheme="majorHAnsi" w:hAnsiTheme="majorHAnsi" w:cs="Calibri"/>
                <w:color w:val="auto"/>
                <w:sz w:val="22"/>
                <w:szCs w:val="22"/>
              </w:rPr>
            </w:pPr>
          </w:p>
        </w:tc>
      </w:tr>
      <w:tr w:rsidR="00A208D7" w:rsidRPr="00A208D7" w:rsidTr="007D017C">
        <w:tc>
          <w:tcPr>
            <w:tcW w:w="10188" w:type="dxa"/>
            <w:gridSpan w:val="6"/>
            <w:shd w:val="clear" w:color="auto" w:fill="auto"/>
            <w:vAlign w:val="center"/>
          </w:tcPr>
          <w:p w:rsidR="00A208D7" w:rsidRPr="00EC1A46" w:rsidRDefault="00A208D7" w:rsidP="00EC1A46">
            <w:pPr>
              <w:rPr>
                <w:rFonts w:asciiTheme="majorHAnsi" w:hAnsiTheme="majorHAnsi" w:cs="Calibri"/>
                <w:b/>
                <w:sz w:val="22"/>
                <w:szCs w:val="22"/>
              </w:rPr>
            </w:pPr>
            <w:r w:rsidRPr="00EC1A46">
              <w:rPr>
                <w:rFonts w:asciiTheme="majorHAnsi" w:hAnsiTheme="majorHAnsi" w:cs="Calibri"/>
                <w:b/>
                <w:sz w:val="22"/>
                <w:szCs w:val="22"/>
              </w:rPr>
              <w:t>Language</w:t>
            </w:r>
          </w:p>
        </w:tc>
      </w:tr>
      <w:tr w:rsidR="00A208D7" w:rsidRPr="00A208D7" w:rsidTr="00A208D7">
        <w:tc>
          <w:tcPr>
            <w:tcW w:w="1056" w:type="dxa"/>
            <w:shd w:val="clear" w:color="auto" w:fill="auto"/>
            <w:vAlign w:val="center"/>
          </w:tcPr>
          <w:p w:rsidR="00A208D7" w:rsidRPr="00A208D7" w:rsidRDefault="00A208D7" w:rsidP="00C07053">
            <w:pPr>
              <w:tabs>
                <w:tab w:val="clear" w:pos="720"/>
              </w:tabs>
              <w:ind w:right="-156"/>
              <w:jc w:val="center"/>
              <w:rPr>
                <w:rFonts w:asciiTheme="majorHAnsi" w:hAnsiTheme="majorHAnsi" w:cs="Calibri"/>
                <w:b/>
                <w:sz w:val="18"/>
                <w:szCs w:val="18"/>
              </w:rPr>
            </w:pPr>
            <w:r>
              <w:rPr>
                <w:rFonts w:asciiTheme="majorHAnsi" w:hAnsiTheme="majorHAnsi" w:cs="Calibri"/>
                <w:b/>
                <w:sz w:val="18"/>
                <w:szCs w:val="18"/>
              </w:rPr>
              <w:t>SR 15</w:t>
            </w:r>
          </w:p>
        </w:tc>
        <w:tc>
          <w:tcPr>
            <w:tcW w:w="2483" w:type="dxa"/>
            <w:shd w:val="clear" w:color="auto" w:fill="auto"/>
          </w:tcPr>
          <w:p w:rsidR="00A208D7" w:rsidRDefault="00A208D7" w:rsidP="00A208D7">
            <w:pPr>
              <w:ind w:right="-156"/>
              <w:rPr>
                <w:rFonts w:asciiTheme="majorHAnsi" w:hAnsiTheme="majorHAnsi" w:cs="Calibri"/>
                <w:color w:val="auto"/>
                <w:sz w:val="22"/>
                <w:szCs w:val="22"/>
              </w:rPr>
            </w:pPr>
            <w:r>
              <w:rPr>
                <w:rFonts w:asciiTheme="majorHAnsi" w:hAnsiTheme="majorHAnsi" w:cs="Calibri"/>
                <w:color w:val="auto"/>
                <w:sz w:val="22"/>
                <w:szCs w:val="22"/>
              </w:rPr>
              <w:t>Application Language</w:t>
            </w:r>
          </w:p>
        </w:tc>
        <w:tc>
          <w:tcPr>
            <w:tcW w:w="2583" w:type="dxa"/>
            <w:shd w:val="clear" w:color="auto" w:fill="auto"/>
          </w:tcPr>
          <w:p w:rsidR="00A208D7" w:rsidRPr="00EC1A46" w:rsidRDefault="00A208D7" w:rsidP="00EC1A46">
            <w:pPr>
              <w:ind w:right="0"/>
              <w:rPr>
                <w:rFonts w:asciiTheme="majorHAnsi" w:hAnsiTheme="majorHAnsi" w:cs="Calibri"/>
                <w:color w:val="auto"/>
                <w:sz w:val="22"/>
                <w:szCs w:val="22"/>
              </w:rPr>
            </w:pPr>
            <w:r w:rsidRPr="00EC1A46">
              <w:rPr>
                <w:rFonts w:asciiTheme="majorHAnsi" w:hAnsiTheme="majorHAnsi" w:cs="Calibri"/>
                <w:color w:val="auto"/>
                <w:sz w:val="22"/>
                <w:szCs w:val="22"/>
              </w:rPr>
              <w:t>The application would have bilingual  interface – English &amp; Arabic</w:t>
            </w:r>
          </w:p>
        </w:tc>
        <w:tc>
          <w:tcPr>
            <w:tcW w:w="2446" w:type="dxa"/>
            <w:gridSpan w:val="2"/>
            <w:shd w:val="clear" w:color="auto" w:fill="auto"/>
          </w:tcPr>
          <w:p w:rsidR="00A208D7" w:rsidRPr="00A208D7" w:rsidRDefault="00A208D7" w:rsidP="0066169F">
            <w:pPr>
              <w:ind w:right="-156"/>
              <w:rPr>
                <w:rFonts w:asciiTheme="majorHAnsi" w:hAnsiTheme="majorHAnsi" w:cs="Calibri"/>
                <w:color w:val="auto"/>
                <w:sz w:val="22"/>
                <w:szCs w:val="22"/>
              </w:rPr>
            </w:pPr>
          </w:p>
        </w:tc>
        <w:tc>
          <w:tcPr>
            <w:tcW w:w="1620" w:type="dxa"/>
            <w:shd w:val="clear" w:color="auto" w:fill="auto"/>
          </w:tcPr>
          <w:p w:rsidR="00A208D7" w:rsidRPr="00A208D7" w:rsidRDefault="00A208D7" w:rsidP="0066169F">
            <w:pPr>
              <w:ind w:right="-156"/>
              <w:rPr>
                <w:rFonts w:asciiTheme="majorHAnsi" w:hAnsiTheme="majorHAnsi" w:cs="Calibri"/>
                <w:color w:val="auto"/>
                <w:sz w:val="22"/>
                <w:szCs w:val="22"/>
              </w:rPr>
            </w:pPr>
          </w:p>
        </w:tc>
      </w:tr>
    </w:tbl>
    <w:p w:rsidR="00127CC5" w:rsidRPr="00EC1A46" w:rsidRDefault="00127CC5" w:rsidP="00127CC5">
      <w:pPr>
        <w:ind w:left="-720" w:right="-156"/>
        <w:rPr>
          <w:rFonts w:asciiTheme="majorHAnsi" w:hAnsiTheme="majorHAnsi" w:cs="Calibri"/>
        </w:rPr>
      </w:pPr>
    </w:p>
    <w:p w:rsidR="00127CC5" w:rsidRPr="00EC1A46" w:rsidRDefault="00127CC5" w:rsidP="00127CC5">
      <w:pPr>
        <w:ind w:left="-720" w:right="-156"/>
        <w:rPr>
          <w:rFonts w:asciiTheme="majorHAnsi" w:hAnsiTheme="majorHAnsi" w:cs="Calibri"/>
        </w:rPr>
      </w:pPr>
    </w:p>
    <w:p w:rsidR="0002581F" w:rsidRDefault="0002581F" w:rsidP="0056335F">
      <w:pPr>
        <w:ind w:right="-156"/>
        <w:rPr>
          <w:rFonts w:asciiTheme="majorHAnsi" w:hAnsiTheme="majorHAnsi" w:cs="Calibri"/>
        </w:rPr>
      </w:pPr>
      <w:r>
        <w:rPr>
          <w:rFonts w:asciiTheme="majorHAnsi" w:hAnsiTheme="majorHAnsi" w:cs="Calibri"/>
        </w:rPr>
        <w:br w:type="page"/>
      </w:r>
    </w:p>
    <w:p w:rsidR="00AC277E" w:rsidRPr="004D6533" w:rsidRDefault="00AC277E" w:rsidP="00770790">
      <w:pPr>
        <w:pStyle w:val="Heading1"/>
        <w:numPr>
          <w:ilvl w:val="0"/>
          <w:numId w:val="61"/>
        </w:numPr>
        <w:ind w:left="720" w:hanging="720"/>
        <w:rPr>
          <w:rFonts w:asciiTheme="majorHAnsi" w:hAnsiTheme="majorHAnsi" w:cs="Calibri"/>
          <w:szCs w:val="28"/>
        </w:rPr>
      </w:pPr>
      <w:bookmarkStart w:id="3226" w:name="_Toc388529890"/>
      <w:r>
        <w:rPr>
          <w:rFonts w:asciiTheme="majorHAnsi" w:hAnsiTheme="majorHAnsi" w:cs="Calibri"/>
          <w:szCs w:val="28"/>
        </w:rPr>
        <w:lastRenderedPageBreak/>
        <w:t>GRAPHIC USER INTERFACE (GUI)</w:t>
      </w:r>
      <w:bookmarkEnd w:id="3226"/>
    </w:p>
    <w:p w:rsidR="00127CC5" w:rsidRDefault="00127CC5" w:rsidP="0056335F">
      <w:pPr>
        <w:ind w:right="-156"/>
        <w:rPr>
          <w:rFonts w:asciiTheme="majorHAnsi" w:hAnsiTheme="majorHAnsi" w:cs="Calibri"/>
        </w:rPr>
      </w:pPr>
    </w:p>
    <w:p w:rsidR="00AC277E" w:rsidRPr="00DA52CE" w:rsidRDefault="005D700D" w:rsidP="00770790">
      <w:pPr>
        <w:pStyle w:val="Heading1"/>
        <w:numPr>
          <w:ilvl w:val="1"/>
          <w:numId w:val="61"/>
        </w:numPr>
        <w:tabs>
          <w:tab w:val="clear" w:pos="720"/>
          <w:tab w:val="clear" w:pos="5760"/>
        </w:tabs>
        <w:spacing w:before="0" w:after="0"/>
        <w:ind w:left="720" w:right="29" w:hanging="720"/>
        <w:jc w:val="both"/>
        <w:rPr>
          <w:rFonts w:asciiTheme="majorHAnsi" w:hAnsiTheme="majorHAnsi" w:cs="Calibri"/>
          <w:sz w:val="24"/>
          <w:szCs w:val="24"/>
        </w:rPr>
      </w:pPr>
      <w:bookmarkStart w:id="3227" w:name="_Toc388529891"/>
      <w:r w:rsidRPr="00DA52CE">
        <w:rPr>
          <w:rFonts w:asciiTheme="majorHAnsi" w:hAnsiTheme="majorHAnsi" w:cs="Calibri"/>
          <w:sz w:val="24"/>
          <w:szCs w:val="24"/>
        </w:rPr>
        <w:t>Launching of application</w:t>
      </w:r>
      <w:bookmarkEnd w:id="3227"/>
    </w:p>
    <w:p w:rsidR="00AC277E" w:rsidRDefault="00AC277E" w:rsidP="0056335F">
      <w:pPr>
        <w:ind w:right="-156"/>
        <w:rPr>
          <w:rFonts w:asciiTheme="majorHAnsi" w:hAnsiTheme="majorHAnsi" w:cs="Calibri"/>
        </w:rPr>
      </w:pPr>
    </w:p>
    <w:p w:rsidR="00DA52CE" w:rsidRDefault="005D700D" w:rsidP="00DA52CE">
      <w:pPr>
        <w:keepNext/>
        <w:tabs>
          <w:tab w:val="clear" w:pos="720"/>
          <w:tab w:val="clear" w:pos="5760"/>
        </w:tabs>
        <w:ind w:right="0"/>
      </w:pPr>
      <w:r w:rsidRPr="005D700D">
        <w:rPr>
          <w:rFonts w:asciiTheme="majorHAnsi" w:hAnsiTheme="majorHAnsi" w:cs="Calibri"/>
          <w:noProof/>
        </w:rPr>
        <w:drawing>
          <wp:inline distT="0" distB="0" distL="0" distR="0">
            <wp:extent cx="1762455" cy="3355848"/>
            <wp:effectExtent l="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762455" cy="3355848"/>
                    </a:xfrm>
                    <a:prstGeom prst="rect">
                      <a:avLst/>
                    </a:prstGeom>
                  </pic:spPr>
                </pic:pic>
              </a:graphicData>
            </a:graphic>
          </wp:inline>
        </w:drawing>
      </w:r>
      <w:r w:rsidR="00DA52CE" w:rsidRPr="005D700D">
        <w:rPr>
          <w:rFonts w:asciiTheme="majorHAnsi" w:hAnsiTheme="majorHAnsi" w:cs="Calibri"/>
          <w:noProof/>
        </w:rPr>
        <w:drawing>
          <wp:inline distT="0" distB="0" distL="0" distR="0">
            <wp:extent cx="1762125" cy="3355222"/>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64492" cy="3359728"/>
                    </a:xfrm>
                    <a:prstGeom prst="rect">
                      <a:avLst/>
                    </a:prstGeom>
                    <a:noFill/>
                    <a:ln>
                      <a:noFill/>
                    </a:ln>
                    <a:effectLst/>
                    <a:extLst/>
                  </pic:spPr>
                </pic:pic>
              </a:graphicData>
            </a:graphic>
          </wp:inline>
        </w:drawing>
      </w:r>
      <w:r w:rsidR="00DA52CE" w:rsidRPr="005D700D">
        <w:rPr>
          <w:rFonts w:asciiTheme="majorHAnsi" w:hAnsiTheme="majorHAnsi" w:cs="Calibri"/>
          <w:noProof/>
        </w:rPr>
        <w:drawing>
          <wp:inline distT="0" distB="0" distL="0" distR="0">
            <wp:extent cx="1762454" cy="3355848"/>
            <wp:effectExtent l="0" t="0" r="9525"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762454" cy="3355848"/>
                    </a:xfrm>
                    <a:prstGeom prst="rect">
                      <a:avLst/>
                    </a:prstGeom>
                  </pic:spPr>
                </pic:pic>
              </a:graphicData>
            </a:graphic>
          </wp:inline>
        </w:drawing>
      </w:r>
    </w:p>
    <w:p w:rsidR="00DA52CE" w:rsidRDefault="00DA52CE" w:rsidP="00DA52CE">
      <w:pPr>
        <w:pStyle w:val="Caption"/>
      </w:pPr>
      <w:r>
        <w:t xml:space="preserve">         Figure </w:t>
      </w:r>
      <w:fldSimple w:instr=" SEQ Figure \* ARABIC ">
        <w:r w:rsidR="003737C8">
          <w:rPr>
            <w:noProof/>
          </w:rPr>
          <w:t>1</w:t>
        </w:r>
      </w:fldSimple>
      <w:r>
        <w:t xml:space="preserve"> Launching Page                            Figure </w:t>
      </w:r>
      <w:fldSimple w:instr=" SEQ Figure \* ARABIC ">
        <w:r w:rsidR="003737C8">
          <w:rPr>
            <w:noProof/>
          </w:rPr>
          <w:t>2</w:t>
        </w:r>
      </w:fldSimple>
      <w:r>
        <w:t xml:space="preserve"> Disclaimer                                  Figure </w:t>
      </w:r>
      <w:fldSimple w:instr=" SEQ Figure \* ARABIC ">
        <w:r w:rsidR="003737C8">
          <w:rPr>
            <w:noProof/>
          </w:rPr>
          <w:t>3</w:t>
        </w:r>
      </w:fldSimple>
      <w:r>
        <w:t xml:space="preserve">  User4 Type </w:t>
      </w:r>
    </w:p>
    <w:p w:rsidR="005D700D" w:rsidRDefault="00F42EB9" w:rsidP="00770790">
      <w:pPr>
        <w:pStyle w:val="Heading1"/>
        <w:numPr>
          <w:ilvl w:val="1"/>
          <w:numId w:val="61"/>
        </w:numPr>
        <w:tabs>
          <w:tab w:val="clear" w:pos="720"/>
          <w:tab w:val="clear" w:pos="5760"/>
        </w:tabs>
        <w:spacing w:before="0" w:after="0"/>
        <w:ind w:left="720" w:right="29" w:hanging="720"/>
        <w:jc w:val="both"/>
        <w:rPr>
          <w:rFonts w:asciiTheme="majorHAnsi" w:hAnsiTheme="majorHAnsi" w:cs="Calibri"/>
          <w:sz w:val="24"/>
          <w:szCs w:val="24"/>
        </w:rPr>
      </w:pPr>
      <w:r>
        <w:rPr>
          <w:rFonts w:asciiTheme="majorHAnsi" w:hAnsiTheme="majorHAnsi" w:cs="Calibri"/>
          <w:sz w:val="24"/>
          <w:szCs w:val="24"/>
        </w:rPr>
        <w:t>User Authentication</w:t>
      </w:r>
    </w:p>
    <w:p w:rsidR="00F42EB9" w:rsidRPr="006E256D" w:rsidRDefault="00F42EB9" w:rsidP="00770790">
      <w:pPr>
        <w:pStyle w:val="Heading1"/>
        <w:numPr>
          <w:ilvl w:val="2"/>
          <w:numId w:val="61"/>
        </w:numPr>
        <w:tabs>
          <w:tab w:val="clear" w:pos="720"/>
          <w:tab w:val="clear" w:pos="5760"/>
        </w:tabs>
        <w:ind w:left="720" w:right="29"/>
        <w:rPr>
          <w:rFonts w:asciiTheme="majorHAnsi" w:hAnsiTheme="majorHAnsi" w:cs="Calibri"/>
          <w:sz w:val="24"/>
          <w:szCs w:val="24"/>
        </w:rPr>
      </w:pPr>
      <w:r w:rsidRPr="006E256D">
        <w:rPr>
          <w:rFonts w:asciiTheme="majorHAnsi" w:hAnsiTheme="majorHAnsi" w:cs="Calibri"/>
          <w:sz w:val="24"/>
          <w:szCs w:val="24"/>
        </w:rPr>
        <w:t>User Registration</w:t>
      </w:r>
    </w:p>
    <w:p w:rsidR="005D700D" w:rsidRDefault="005D700D">
      <w:pPr>
        <w:tabs>
          <w:tab w:val="clear" w:pos="720"/>
          <w:tab w:val="clear" w:pos="5760"/>
        </w:tabs>
        <w:ind w:right="0"/>
        <w:rPr>
          <w:rFonts w:asciiTheme="majorHAnsi" w:hAnsiTheme="majorHAnsi" w:cs="Calibri"/>
        </w:rPr>
      </w:pPr>
    </w:p>
    <w:p w:rsidR="005D700D" w:rsidRDefault="006E256D">
      <w:pPr>
        <w:tabs>
          <w:tab w:val="clear" w:pos="720"/>
          <w:tab w:val="clear" w:pos="5760"/>
        </w:tabs>
        <w:ind w:right="0"/>
        <w:rPr>
          <w:rFonts w:asciiTheme="majorHAnsi" w:hAnsiTheme="majorHAnsi" w:cs="Calibri"/>
        </w:rPr>
      </w:pPr>
      <w:r w:rsidRPr="006E256D">
        <w:rPr>
          <w:rFonts w:asciiTheme="majorHAnsi" w:hAnsiTheme="majorHAnsi" w:cs="Calibri"/>
          <w:noProof/>
        </w:rPr>
        <w:drawing>
          <wp:inline distT="0" distB="0" distL="0" distR="0">
            <wp:extent cx="1764792" cy="3360299"/>
            <wp:effectExtent l="0" t="0" r="6985"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764792" cy="3360299"/>
                    </a:xfrm>
                    <a:prstGeom prst="rect">
                      <a:avLst/>
                    </a:prstGeom>
                  </pic:spPr>
                </pic:pic>
              </a:graphicData>
            </a:graphic>
          </wp:inline>
        </w:drawing>
      </w:r>
    </w:p>
    <w:p w:rsidR="00081C85" w:rsidRDefault="00081C85" w:rsidP="00081C85">
      <w:pPr>
        <w:keepNext/>
        <w:tabs>
          <w:tab w:val="clear" w:pos="720"/>
          <w:tab w:val="clear" w:pos="5760"/>
        </w:tabs>
        <w:ind w:right="0"/>
      </w:pPr>
    </w:p>
    <w:p w:rsidR="005D700D" w:rsidRDefault="00081C85" w:rsidP="00081C85">
      <w:pPr>
        <w:pStyle w:val="Caption"/>
        <w:rPr>
          <w:rFonts w:asciiTheme="majorHAnsi" w:hAnsiTheme="majorHAnsi" w:cs="Calibri"/>
          <w:sz w:val="32"/>
        </w:rPr>
      </w:pPr>
      <w:r>
        <w:t xml:space="preserve">                                                                             Figure </w:t>
      </w:r>
      <w:fldSimple w:instr=" SEQ Figure \* ARABIC ">
        <w:r w:rsidR="003737C8">
          <w:rPr>
            <w:noProof/>
          </w:rPr>
          <w:t>4</w:t>
        </w:r>
      </w:fldSimple>
      <w:r>
        <w:t xml:space="preserve"> User </w:t>
      </w:r>
      <w:r w:rsidR="006E256D">
        <w:t>Registration</w:t>
      </w:r>
    </w:p>
    <w:p w:rsidR="005D700D" w:rsidRDefault="006E256D" w:rsidP="00770790">
      <w:pPr>
        <w:pStyle w:val="Heading1"/>
        <w:numPr>
          <w:ilvl w:val="2"/>
          <w:numId w:val="61"/>
        </w:numPr>
        <w:tabs>
          <w:tab w:val="clear" w:pos="720"/>
          <w:tab w:val="clear" w:pos="5760"/>
        </w:tabs>
        <w:ind w:left="720" w:right="29"/>
        <w:rPr>
          <w:rFonts w:asciiTheme="majorHAnsi" w:hAnsiTheme="majorHAnsi" w:cs="Calibri"/>
          <w:sz w:val="24"/>
          <w:szCs w:val="24"/>
        </w:rPr>
      </w:pPr>
      <w:r w:rsidRPr="006E256D">
        <w:rPr>
          <w:rFonts w:asciiTheme="majorHAnsi" w:hAnsiTheme="majorHAnsi" w:cs="Calibri"/>
          <w:sz w:val="24"/>
          <w:szCs w:val="24"/>
        </w:rPr>
        <w:lastRenderedPageBreak/>
        <w:t>Password Recovery</w:t>
      </w:r>
    </w:p>
    <w:p w:rsidR="006E256D" w:rsidRDefault="006E256D" w:rsidP="006E256D"/>
    <w:p w:rsidR="006E256D" w:rsidRDefault="006E256D" w:rsidP="006E256D"/>
    <w:p w:rsidR="006E256D" w:rsidRDefault="006E256D" w:rsidP="006E256D">
      <w:pPr>
        <w:keepNext/>
      </w:pPr>
      <w:r w:rsidRPr="006E256D">
        <w:rPr>
          <w:b/>
          <w:noProof/>
        </w:rPr>
        <w:drawing>
          <wp:inline distT="0" distB="0" distL="0" distR="0">
            <wp:extent cx="1764792" cy="3360300"/>
            <wp:effectExtent l="0" t="0" r="6985"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764792" cy="3360300"/>
                    </a:xfrm>
                    <a:prstGeom prst="rect">
                      <a:avLst/>
                    </a:prstGeom>
                  </pic:spPr>
                </pic:pic>
              </a:graphicData>
            </a:graphic>
          </wp:inline>
        </w:drawing>
      </w:r>
    </w:p>
    <w:p w:rsidR="006E256D" w:rsidRPr="006E256D" w:rsidRDefault="006E256D" w:rsidP="006E256D">
      <w:pPr>
        <w:pStyle w:val="Caption"/>
        <w:rPr>
          <w:b w:val="0"/>
        </w:rPr>
      </w:pPr>
      <w:r>
        <w:t xml:space="preserve">                                                            Figure </w:t>
      </w:r>
      <w:fldSimple w:instr=" SEQ Figure \* ARABIC ">
        <w:r w:rsidR="003737C8">
          <w:rPr>
            <w:noProof/>
          </w:rPr>
          <w:t>5</w:t>
        </w:r>
      </w:fldSimple>
      <w:r>
        <w:t xml:space="preserve"> Password recovery</w:t>
      </w:r>
    </w:p>
    <w:p w:rsidR="00081C85" w:rsidRPr="006E256D" w:rsidRDefault="006E256D" w:rsidP="00770790">
      <w:pPr>
        <w:pStyle w:val="Heading1"/>
        <w:numPr>
          <w:ilvl w:val="2"/>
          <w:numId w:val="61"/>
        </w:numPr>
        <w:tabs>
          <w:tab w:val="clear" w:pos="720"/>
          <w:tab w:val="clear" w:pos="5760"/>
        </w:tabs>
        <w:ind w:left="720" w:right="29"/>
        <w:rPr>
          <w:rFonts w:asciiTheme="majorHAnsi" w:hAnsiTheme="majorHAnsi" w:cs="Calibri"/>
          <w:sz w:val="24"/>
          <w:szCs w:val="24"/>
        </w:rPr>
      </w:pPr>
      <w:r>
        <w:rPr>
          <w:rFonts w:asciiTheme="majorHAnsi" w:hAnsiTheme="majorHAnsi" w:cs="Calibri"/>
          <w:sz w:val="24"/>
          <w:szCs w:val="24"/>
        </w:rPr>
        <w:t>C</w:t>
      </w:r>
      <w:r w:rsidRPr="006E256D">
        <w:rPr>
          <w:rFonts w:asciiTheme="majorHAnsi" w:hAnsiTheme="majorHAnsi" w:cs="Calibri"/>
          <w:sz w:val="24"/>
          <w:szCs w:val="24"/>
        </w:rPr>
        <w:t>hange password</w:t>
      </w:r>
    </w:p>
    <w:p w:rsidR="00081C85" w:rsidRDefault="00081C85">
      <w:pPr>
        <w:tabs>
          <w:tab w:val="clear" w:pos="720"/>
          <w:tab w:val="clear" w:pos="5760"/>
        </w:tabs>
        <w:ind w:right="0"/>
        <w:rPr>
          <w:rFonts w:asciiTheme="majorHAnsi" w:hAnsiTheme="majorHAnsi" w:cs="Calibri"/>
          <w:sz w:val="32"/>
        </w:rPr>
      </w:pPr>
    </w:p>
    <w:p w:rsidR="006E256D" w:rsidRDefault="006E256D" w:rsidP="006E256D">
      <w:pPr>
        <w:keepNext/>
        <w:tabs>
          <w:tab w:val="clear" w:pos="720"/>
          <w:tab w:val="clear" w:pos="5760"/>
        </w:tabs>
        <w:ind w:right="0"/>
      </w:pPr>
      <w:r w:rsidRPr="006E256D">
        <w:rPr>
          <w:noProof/>
        </w:rPr>
        <w:drawing>
          <wp:inline distT="0" distB="0" distL="0" distR="0">
            <wp:extent cx="1764792" cy="3360300"/>
            <wp:effectExtent l="0" t="0" r="6985"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764792" cy="3360300"/>
                    </a:xfrm>
                    <a:prstGeom prst="rect">
                      <a:avLst/>
                    </a:prstGeom>
                  </pic:spPr>
                </pic:pic>
              </a:graphicData>
            </a:graphic>
          </wp:inline>
        </w:drawing>
      </w:r>
    </w:p>
    <w:p w:rsidR="00081C85" w:rsidRDefault="006E256D" w:rsidP="006E256D">
      <w:pPr>
        <w:pStyle w:val="Caption"/>
        <w:rPr>
          <w:rFonts w:asciiTheme="majorHAnsi" w:hAnsiTheme="majorHAnsi" w:cs="Calibri"/>
          <w:sz w:val="32"/>
        </w:rPr>
      </w:pPr>
      <w:r>
        <w:t xml:space="preserve">                                                           Figure </w:t>
      </w:r>
      <w:fldSimple w:instr=" SEQ Figure \* ARABIC ">
        <w:r w:rsidR="003737C8">
          <w:rPr>
            <w:noProof/>
          </w:rPr>
          <w:t>6</w:t>
        </w:r>
      </w:fldSimple>
      <w:r>
        <w:t xml:space="preserve"> Change Password</w:t>
      </w:r>
    </w:p>
    <w:p w:rsidR="00081C85" w:rsidRDefault="00081C85">
      <w:pPr>
        <w:tabs>
          <w:tab w:val="clear" w:pos="720"/>
          <w:tab w:val="clear" w:pos="5760"/>
        </w:tabs>
        <w:ind w:right="0"/>
        <w:rPr>
          <w:rFonts w:asciiTheme="majorHAnsi" w:hAnsiTheme="majorHAnsi" w:cs="Calibri"/>
          <w:sz w:val="32"/>
        </w:rPr>
      </w:pPr>
    </w:p>
    <w:p w:rsidR="00081C85" w:rsidRDefault="00081C85">
      <w:pPr>
        <w:tabs>
          <w:tab w:val="clear" w:pos="720"/>
          <w:tab w:val="clear" w:pos="5760"/>
        </w:tabs>
        <w:ind w:right="0"/>
        <w:rPr>
          <w:rFonts w:asciiTheme="majorHAnsi" w:hAnsiTheme="majorHAnsi" w:cs="Calibri"/>
          <w:sz w:val="32"/>
        </w:rPr>
      </w:pPr>
    </w:p>
    <w:p w:rsidR="00081C85" w:rsidRDefault="00081C85">
      <w:pPr>
        <w:tabs>
          <w:tab w:val="clear" w:pos="720"/>
          <w:tab w:val="clear" w:pos="5760"/>
        </w:tabs>
        <w:ind w:right="0"/>
        <w:rPr>
          <w:rFonts w:asciiTheme="majorHAnsi" w:hAnsiTheme="majorHAnsi" w:cs="Calibri"/>
          <w:sz w:val="32"/>
        </w:rPr>
      </w:pPr>
    </w:p>
    <w:p w:rsidR="00081C85" w:rsidRPr="002B5E6D" w:rsidRDefault="006E256D">
      <w:pPr>
        <w:tabs>
          <w:tab w:val="clear" w:pos="720"/>
          <w:tab w:val="clear" w:pos="5760"/>
        </w:tabs>
        <w:ind w:right="0"/>
        <w:rPr>
          <w:rFonts w:asciiTheme="majorHAnsi" w:hAnsiTheme="majorHAnsi" w:cs="Calibri"/>
          <w:b/>
          <w:bCs/>
          <w:kern w:val="32"/>
          <w:szCs w:val="24"/>
        </w:rPr>
      </w:pPr>
      <w:r w:rsidRPr="002B5E6D">
        <w:rPr>
          <w:rFonts w:asciiTheme="majorHAnsi" w:hAnsiTheme="majorHAnsi" w:cs="Calibri"/>
          <w:b/>
          <w:bCs/>
          <w:kern w:val="32"/>
          <w:szCs w:val="24"/>
        </w:rPr>
        <w:lastRenderedPageBreak/>
        <w:t>4.2.4 Login User</w:t>
      </w:r>
    </w:p>
    <w:p w:rsidR="00081C85" w:rsidRDefault="00081C85">
      <w:pPr>
        <w:tabs>
          <w:tab w:val="clear" w:pos="720"/>
          <w:tab w:val="clear" w:pos="5760"/>
        </w:tabs>
        <w:ind w:right="0"/>
        <w:rPr>
          <w:rFonts w:asciiTheme="majorHAnsi" w:hAnsiTheme="majorHAnsi" w:cs="Calibri"/>
          <w:sz w:val="32"/>
        </w:rPr>
      </w:pPr>
    </w:p>
    <w:p w:rsidR="002B5E6D" w:rsidRDefault="006E256D" w:rsidP="002B5E6D">
      <w:pPr>
        <w:keepNext/>
        <w:tabs>
          <w:tab w:val="clear" w:pos="720"/>
          <w:tab w:val="clear" w:pos="5760"/>
        </w:tabs>
        <w:ind w:right="0"/>
      </w:pPr>
      <w:r w:rsidRPr="006E256D">
        <w:rPr>
          <w:rFonts w:asciiTheme="majorHAnsi" w:hAnsiTheme="majorHAnsi" w:cs="Calibri"/>
          <w:noProof/>
          <w:sz w:val="32"/>
        </w:rPr>
        <w:drawing>
          <wp:inline distT="0" distB="0" distL="0" distR="0">
            <wp:extent cx="1857375" cy="3536585"/>
            <wp:effectExtent l="0" t="0" r="0" b="698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60186" cy="3541938"/>
                    </a:xfrm>
                    <a:prstGeom prst="rect">
                      <a:avLst/>
                    </a:prstGeom>
                  </pic:spPr>
                </pic:pic>
              </a:graphicData>
            </a:graphic>
          </wp:inline>
        </w:drawing>
      </w:r>
    </w:p>
    <w:p w:rsidR="00081C85" w:rsidRDefault="002B5E6D" w:rsidP="002B5E6D">
      <w:pPr>
        <w:pStyle w:val="Caption"/>
        <w:rPr>
          <w:rFonts w:asciiTheme="majorHAnsi" w:hAnsiTheme="majorHAnsi" w:cs="Calibri"/>
          <w:sz w:val="32"/>
        </w:rPr>
      </w:pPr>
      <w:r>
        <w:t xml:space="preserve">                                                           Figure </w:t>
      </w:r>
      <w:fldSimple w:instr=" SEQ Figure \* ARABIC ">
        <w:r w:rsidR="003737C8">
          <w:rPr>
            <w:noProof/>
          </w:rPr>
          <w:t>7</w:t>
        </w:r>
      </w:fldSimple>
      <w:r>
        <w:t xml:space="preserve"> Login Page</w:t>
      </w:r>
    </w:p>
    <w:p w:rsidR="00081C85" w:rsidRDefault="00081C85">
      <w:pPr>
        <w:tabs>
          <w:tab w:val="clear" w:pos="720"/>
          <w:tab w:val="clear" w:pos="5760"/>
        </w:tabs>
        <w:ind w:right="0"/>
        <w:rPr>
          <w:rFonts w:asciiTheme="majorHAnsi" w:hAnsiTheme="majorHAnsi" w:cs="Calibri"/>
          <w:sz w:val="32"/>
        </w:rPr>
      </w:pPr>
    </w:p>
    <w:p w:rsidR="00081C85" w:rsidRPr="002B5E6D" w:rsidRDefault="002B5E6D">
      <w:pPr>
        <w:tabs>
          <w:tab w:val="clear" w:pos="720"/>
          <w:tab w:val="clear" w:pos="5760"/>
        </w:tabs>
        <w:ind w:right="0"/>
        <w:rPr>
          <w:rFonts w:asciiTheme="majorHAnsi" w:hAnsiTheme="majorHAnsi" w:cs="Calibri"/>
          <w:b/>
          <w:bCs/>
          <w:kern w:val="32"/>
          <w:szCs w:val="24"/>
        </w:rPr>
      </w:pPr>
      <w:r w:rsidRPr="002B5E6D">
        <w:rPr>
          <w:rFonts w:asciiTheme="majorHAnsi" w:hAnsiTheme="majorHAnsi" w:cs="Calibri"/>
          <w:b/>
          <w:bCs/>
          <w:kern w:val="32"/>
          <w:szCs w:val="24"/>
        </w:rPr>
        <w:t xml:space="preserve">4.3 </w:t>
      </w:r>
      <w:r>
        <w:rPr>
          <w:rFonts w:asciiTheme="majorHAnsi" w:hAnsiTheme="majorHAnsi" w:cs="Calibri"/>
          <w:b/>
          <w:bCs/>
          <w:kern w:val="32"/>
          <w:szCs w:val="24"/>
        </w:rPr>
        <w:t xml:space="preserve">Select Layer </w:t>
      </w:r>
    </w:p>
    <w:p w:rsidR="00081C85" w:rsidRDefault="00081C85">
      <w:pPr>
        <w:tabs>
          <w:tab w:val="clear" w:pos="720"/>
          <w:tab w:val="clear" w:pos="5760"/>
        </w:tabs>
        <w:ind w:right="0"/>
        <w:rPr>
          <w:rFonts w:asciiTheme="majorHAnsi" w:hAnsiTheme="majorHAnsi" w:cs="Calibri"/>
        </w:rPr>
      </w:pPr>
    </w:p>
    <w:p w:rsidR="002B5E6D" w:rsidRDefault="002B5E6D" w:rsidP="002B5E6D">
      <w:pPr>
        <w:keepNext/>
        <w:tabs>
          <w:tab w:val="clear" w:pos="720"/>
          <w:tab w:val="clear" w:pos="5760"/>
        </w:tabs>
        <w:ind w:right="0"/>
      </w:pPr>
      <w:r w:rsidRPr="002B5E6D">
        <w:rPr>
          <w:rFonts w:asciiTheme="majorHAnsi" w:hAnsiTheme="majorHAnsi" w:cs="Calibri"/>
          <w:noProof/>
        </w:rPr>
        <w:drawing>
          <wp:inline distT="0" distB="0" distL="0" distR="0">
            <wp:extent cx="2151042" cy="4095750"/>
            <wp:effectExtent l="0" t="0" r="1905"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51042" cy="4095750"/>
                    </a:xfrm>
                    <a:prstGeom prst="rect">
                      <a:avLst/>
                    </a:prstGeom>
                  </pic:spPr>
                </pic:pic>
              </a:graphicData>
            </a:graphic>
          </wp:inline>
        </w:drawing>
      </w:r>
    </w:p>
    <w:p w:rsidR="002B5E6D" w:rsidRPr="002B5E6D" w:rsidRDefault="002B5E6D" w:rsidP="002B5E6D">
      <w:pPr>
        <w:pStyle w:val="Caption"/>
        <w:rPr>
          <w:rFonts w:asciiTheme="majorHAnsi" w:hAnsiTheme="majorHAnsi" w:cs="Calibri"/>
          <w:sz w:val="24"/>
        </w:rPr>
      </w:pPr>
      <w:r>
        <w:t xml:space="preserve">                                                                       Figure </w:t>
      </w:r>
      <w:fldSimple w:instr=" SEQ Figure \* ARABIC ">
        <w:r w:rsidR="003737C8">
          <w:rPr>
            <w:noProof/>
          </w:rPr>
          <w:t>8</w:t>
        </w:r>
      </w:fldSimple>
      <w:r>
        <w:t xml:space="preserve"> Select layer</w:t>
      </w:r>
    </w:p>
    <w:p w:rsidR="002B5E6D" w:rsidRPr="002B5E6D" w:rsidRDefault="002B5E6D">
      <w:pPr>
        <w:tabs>
          <w:tab w:val="clear" w:pos="720"/>
          <w:tab w:val="clear" w:pos="5760"/>
        </w:tabs>
        <w:ind w:right="0"/>
        <w:rPr>
          <w:rFonts w:asciiTheme="majorHAnsi" w:hAnsiTheme="majorHAnsi" w:cs="Calibri"/>
          <w:sz w:val="22"/>
        </w:rPr>
      </w:pPr>
    </w:p>
    <w:p w:rsidR="006E256D" w:rsidRPr="00E76BA3" w:rsidRDefault="00E76BA3" w:rsidP="00E76BA3">
      <w:pPr>
        <w:tabs>
          <w:tab w:val="clear" w:pos="720"/>
          <w:tab w:val="clear" w:pos="5760"/>
        </w:tabs>
        <w:ind w:right="0"/>
        <w:rPr>
          <w:rFonts w:asciiTheme="majorHAnsi" w:hAnsiTheme="majorHAnsi" w:cs="Calibri"/>
          <w:b/>
          <w:bCs/>
          <w:kern w:val="32"/>
          <w:szCs w:val="24"/>
        </w:rPr>
      </w:pPr>
      <w:r>
        <w:rPr>
          <w:rFonts w:asciiTheme="majorHAnsi" w:hAnsiTheme="majorHAnsi" w:cs="Calibri"/>
          <w:b/>
          <w:bCs/>
          <w:kern w:val="32"/>
          <w:szCs w:val="24"/>
        </w:rPr>
        <w:t xml:space="preserve">4.3.1 </w:t>
      </w:r>
      <w:r w:rsidR="00E174D8" w:rsidRPr="00E76BA3">
        <w:rPr>
          <w:rFonts w:asciiTheme="majorHAnsi" w:hAnsiTheme="majorHAnsi" w:cs="Calibri"/>
          <w:b/>
          <w:bCs/>
          <w:kern w:val="32"/>
          <w:szCs w:val="24"/>
        </w:rPr>
        <w:t>Menu Context</w:t>
      </w:r>
    </w:p>
    <w:p w:rsidR="005F5ABD" w:rsidRPr="00E76BA3" w:rsidRDefault="00770790" w:rsidP="00770790">
      <w:pPr>
        <w:numPr>
          <w:ilvl w:val="0"/>
          <w:numId w:val="79"/>
        </w:numPr>
        <w:rPr>
          <w:rFonts w:asciiTheme="majorHAnsi" w:hAnsiTheme="majorHAnsi" w:cs="Calibri"/>
          <w:bCs/>
          <w:kern w:val="32"/>
          <w:szCs w:val="24"/>
        </w:rPr>
      </w:pPr>
      <w:r w:rsidRPr="00E76BA3">
        <w:rPr>
          <w:rFonts w:asciiTheme="majorHAnsi" w:hAnsiTheme="majorHAnsi" w:cs="Calibri"/>
          <w:bCs/>
          <w:kern w:val="32"/>
          <w:szCs w:val="24"/>
        </w:rPr>
        <w:t>Application will display the menu context on right side of the screen</w:t>
      </w:r>
    </w:p>
    <w:p w:rsidR="005F5ABD" w:rsidRPr="00E76BA3" w:rsidRDefault="00770790" w:rsidP="00770790">
      <w:pPr>
        <w:numPr>
          <w:ilvl w:val="0"/>
          <w:numId w:val="79"/>
        </w:numPr>
        <w:rPr>
          <w:rFonts w:asciiTheme="majorHAnsi" w:hAnsiTheme="majorHAnsi" w:cs="Calibri"/>
          <w:bCs/>
          <w:kern w:val="32"/>
          <w:szCs w:val="24"/>
        </w:rPr>
      </w:pPr>
      <w:r w:rsidRPr="00E76BA3">
        <w:rPr>
          <w:rFonts w:asciiTheme="majorHAnsi" w:hAnsiTheme="majorHAnsi" w:cs="Calibri"/>
          <w:bCs/>
          <w:kern w:val="32"/>
          <w:szCs w:val="24"/>
        </w:rPr>
        <w:t>On tap of Menu Context, A pop up will open &amp; display the menu list.</w:t>
      </w:r>
    </w:p>
    <w:p w:rsidR="005F5ABD" w:rsidRPr="00E76BA3" w:rsidRDefault="00770790" w:rsidP="00770790">
      <w:pPr>
        <w:numPr>
          <w:ilvl w:val="0"/>
          <w:numId w:val="79"/>
        </w:numPr>
        <w:rPr>
          <w:rFonts w:asciiTheme="majorHAnsi" w:hAnsiTheme="majorHAnsi" w:cs="Calibri"/>
          <w:bCs/>
          <w:kern w:val="32"/>
          <w:szCs w:val="24"/>
        </w:rPr>
      </w:pPr>
      <w:r w:rsidRPr="00E76BA3">
        <w:rPr>
          <w:rFonts w:asciiTheme="majorHAnsi" w:hAnsiTheme="majorHAnsi" w:cs="Calibri"/>
          <w:bCs/>
          <w:kern w:val="32"/>
          <w:szCs w:val="24"/>
        </w:rPr>
        <w:t>Menu will be the icon based menu context.</w:t>
      </w:r>
    </w:p>
    <w:p w:rsidR="00E76BA3" w:rsidRPr="00E76BA3" w:rsidRDefault="00E76BA3" w:rsidP="00E76BA3">
      <w:pPr>
        <w:rPr>
          <w:rFonts w:asciiTheme="majorHAnsi" w:hAnsiTheme="majorHAnsi" w:cs="Calibri"/>
          <w:bCs/>
          <w:kern w:val="32"/>
          <w:szCs w:val="24"/>
        </w:rPr>
      </w:pPr>
      <w:r>
        <w:rPr>
          <w:rFonts w:asciiTheme="majorHAnsi" w:hAnsiTheme="majorHAnsi" w:cs="Calibri"/>
          <w:b/>
          <w:bCs/>
          <w:kern w:val="32"/>
          <w:szCs w:val="24"/>
        </w:rPr>
        <w:t xml:space="preserve">Note: </w:t>
      </w:r>
      <w:r w:rsidRPr="00E76BA3">
        <w:rPr>
          <w:rFonts w:asciiTheme="majorHAnsi" w:hAnsiTheme="majorHAnsi" w:cs="Calibri"/>
          <w:bCs/>
          <w:kern w:val="32"/>
          <w:szCs w:val="24"/>
        </w:rPr>
        <w:t xml:space="preserve">Let us </w:t>
      </w:r>
      <w:r w:rsidR="00BA3779" w:rsidRPr="00E76BA3">
        <w:rPr>
          <w:rFonts w:asciiTheme="majorHAnsi" w:hAnsiTheme="majorHAnsi" w:cs="Calibri"/>
          <w:bCs/>
          <w:kern w:val="32"/>
          <w:szCs w:val="24"/>
        </w:rPr>
        <w:t>know</w:t>
      </w:r>
      <w:r w:rsidRPr="00E76BA3">
        <w:rPr>
          <w:rFonts w:asciiTheme="majorHAnsi" w:hAnsiTheme="majorHAnsi" w:cs="Calibri"/>
          <w:bCs/>
          <w:kern w:val="32"/>
          <w:szCs w:val="24"/>
        </w:rPr>
        <w:t xml:space="preserve"> which style you preferred. </w:t>
      </w:r>
    </w:p>
    <w:p w:rsidR="006E256D" w:rsidRPr="002B5E6D" w:rsidRDefault="006E256D">
      <w:pPr>
        <w:tabs>
          <w:tab w:val="clear" w:pos="720"/>
          <w:tab w:val="clear" w:pos="5760"/>
        </w:tabs>
        <w:ind w:right="0"/>
        <w:rPr>
          <w:rFonts w:asciiTheme="majorHAnsi" w:hAnsiTheme="majorHAnsi" w:cs="Calibri"/>
        </w:rPr>
      </w:pPr>
    </w:p>
    <w:p w:rsidR="00E76BA3" w:rsidRDefault="00E174D8" w:rsidP="00E76BA3">
      <w:pPr>
        <w:keepNext/>
        <w:tabs>
          <w:tab w:val="clear" w:pos="720"/>
          <w:tab w:val="clear" w:pos="5760"/>
        </w:tabs>
        <w:ind w:left="-810" w:right="0"/>
      </w:pPr>
      <w:r w:rsidRPr="00E174D8">
        <w:rPr>
          <w:rFonts w:asciiTheme="majorHAnsi" w:hAnsiTheme="majorHAnsi" w:cs="Calibri"/>
          <w:noProof/>
        </w:rPr>
        <w:drawing>
          <wp:inline distT="0" distB="0" distL="0" distR="0">
            <wp:extent cx="2562225" cy="4878674"/>
            <wp:effectExtent l="0" t="0" r="0" b="0"/>
            <wp:docPr id="5"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562225" cy="4878674"/>
                    </a:xfrm>
                    <a:prstGeom prst="rect">
                      <a:avLst/>
                    </a:prstGeom>
                  </pic:spPr>
                </pic:pic>
              </a:graphicData>
            </a:graphic>
          </wp:inline>
        </w:drawing>
      </w:r>
      <w:r w:rsidR="00E76BA3">
        <w:rPr>
          <w:rFonts w:asciiTheme="majorHAnsi" w:hAnsiTheme="majorHAnsi" w:cs="Calibri"/>
          <w:noProof/>
        </w:rPr>
        <w:drawing>
          <wp:inline distT="0" distB="0" distL="0" distR="0">
            <wp:extent cx="2495550" cy="4753212"/>
            <wp:effectExtent l="0" t="0" r="0" b="9525"/>
            <wp:docPr id="17" name="Picture 17" descr="E:\Bibhu\Bibhu_locator\Ravi\Bahrainlocator-Mobile_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Bibhu\Bibhu_locator\Ravi\Bahrainlocator-Mobile_Menu.JPG"/>
                    <pic:cNvPicPr>
                      <a:picLocks noChangeAspect="1" noChangeArrowheads="1"/>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99940" cy="4761573"/>
                    </a:xfrm>
                    <a:prstGeom prst="rect">
                      <a:avLst/>
                    </a:prstGeom>
                    <a:noFill/>
                    <a:ln>
                      <a:noFill/>
                    </a:ln>
                  </pic:spPr>
                </pic:pic>
              </a:graphicData>
            </a:graphic>
          </wp:inline>
        </w:drawing>
      </w:r>
    </w:p>
    <w:p w:rsidR="00E76BA3" w:rsidRDefault="00E76BA3" w:rsidP="00E76BA3">
      <w:pPr>
        <w:pStyle w:val="Caption"/>
      </w:pPr>
      <w:r>
        <w:t xml:space="preserve">     Figure </w:t>
      </w:r>
      <w:fldSimple w:instr=" SEQ Figure \* ARABIC ">
        <w:r w:rsidR="003737C8">
          <w:rPr>
            <w:noProof/>
          </w:rPr>
          <w:t>9</w:t>
        </w:r>
      </w:fldSimple>
      <w:r>
        <w:t xml:space="preserve">Horizontal Menu                                                                    Figure </w:t>
      </w:r>
      <w:fldSimple w:instr=" SEQ Figure \* ARABIC ">
        <w:r w:rsidR="003737C8">
          <w:rPr>
            <w:noProof/>
          </w:rPr>
          <w:t>10</w:t>
        </w:r>
      </w:fldSimple>
      <w:r>
        <w:t>Vertical Menu</w:t>
      </w:r>
    </w:p>
    <w:p w:rsidR="00E76BA3" w:rsidRDefault="00E76BA3">
      <w:pPr>
        <w:tabs>
          <w:tab w:val="clear" w:pos="720"/>
          <w:tab w:val="clear" w:pos="5760"/>
        </w:tabs>
        <w:ind w:right="0"/>
        <w:rPr>
          <w:b/>
          <w:bCs/>
          <w:color w:val="4F81BD" w:themeColor="accent1"/>
          <w:sz w:val="18"/>
          <w:szCs w:val="18"/>
        </w:rPr>
      </w:pPr>
      <w:r>
        <w:br w:type="page"/>
      </w:r>
    </w:p>
    <w:p w:rsidR="00E76BA3" w:rsidRDefault="00E76BA3" w:rsidP="00E76BA3">
      <w:pPr>
        <w:tabs>
          <w:tab w:val="clear" w:pos="720"/>
          <w:tab w:val="clear" w:pos="5760"/>
        </w:tabs>
        <w:ind w:right="0"/>
      </w:pPr>
      <w:r w:rsidRPr="00E76BA3">
        <w:rPr>
          <w:rFonts w:asciiTheme="majorHAnsi" w:hAnsiTheme="majorHAnsi" w:cs="Calibri"/>
          <w:b/>
          <w:bCs/>
          <w:kern w:val="32"/>
          <w:szCs w:val="24"/>
        </w:rPr>
        <w:lastRenderedPageBreak/>
        <w:t>4.4 Generic Search</w:t>
      </w:r>
    </w:p>
    <w:p w:rsidR="00982FD1" w:rsidRDefault="00982FD1" w:rsidP="00E76BA3">
      <w:pPr>
        <w:tabs>
          <w:tab w:val="clear" w:pos="720"/>
          <w:tab w:val="clear" w:pos="5760"/>
        </w:tabs>
        <w:ind w:right="0"/>
      </w:pPr>
    </w:p>
    <w:p w:rsidR="00982FD1" w:rsidRDefault="00982FD1" w:rsidP="00E76BA3">
      <w:pPr>
        <w:tabs>
          <w:tab w:val="clear" w:pos="720"/>
          <w:tab w:val="clear" w:pos="5760"/>
        </w:tabs>
        <w:ind w:right="0"/>
      </w:pPr>
      <w:r w:rsidRPr="00982FD1">
        <w:rPr>
          <w:noProof/>
        </w:rPr>
        <w:drawing>
          <wp:inline distT="0" distB="0" distL="0" distR="0">
            <wp:extent cx="2066925" cy="3935585"/>
            <wp:effectExtent l="0" t="0" r="0" b="8255"/>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072916" cy="3946991"/>
                    </a:xfrm>
                    <a:prstGeom prst="rect">
                      <a:avLst/>
                    </a:prstGeom>
                  </pic:spPr>
                </pic:pic>
              </a:graphicData>
            </a:graphic>
          </wp:inline>
        </w:drawing>
      </w:r>
      <w:r w:rsidRPr="00E76BA3">
        <w:rPr>
          <w:rFonts w:asciiTheme="majorHAnsi" w:hAnsiTheme="majorHAnsi" w:cs="Calibri"/>
          <w:noProof/>
        </w:rPr>
        <w:drawing>
          <wp:inline distT="0" distB="0" distL="0" distR="0">
            <wp:extent cx="2065001" cy="3931920"/>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65001" cy="3931920"/>
                    </a:xfrm>
                    <a:prstGeom prst="rect">
                      <a:avLst/>
                    </a:prstGeom>
                    <a:noFill/>
                    <a:ln>
                      <a:noFill/>
                    </a:ln>
                    <a:effectLst/>
                    <a:extLst/>
                  </pic:spPr>
                </pic:pic>
              </a:graphicData>
            </a:graphic>
          </wp:inline>
        </w:drawing>
      </w:r>
    </w:p>
    <w:p w:rsidR="00E76BA3" w:rsidRPr="00982FD1" w:rsidRDefault="00982FD1" w:rsidP="00982FD1">
      <w:pPr>
        <w:keepNext/>
        <w:tabs>
          <w:tab w:val="clear" w:pos="720"/>
          <w:tab w:val="clear" w:pos="5760"/>
        </w:tabs>
        <w:ind w:right="0"/>
        <w:rPr>
          <w:b/>
          <w:bCs/>
          <w:color w:val="4F81BD" w:themeColor="accent1"/>
          <w:sz w:val="18"/>
          <w:szCs w:val="18"/>
        </w:rPr>
      </w:pPr>
      <w:r w:rsidRPr="00982FD1">
        <w:rPr>
          <w:b/>
          <w:bCs/>
          <w:color w:val="4F81BD" w:themeColor="accent1"/>
          <w:sz w:val="18"/>
          <w:szCs w:val="18"/>
        </w:rPr>
        <w:t xml:space="preserve"> Figure </w:t>
      </w:r>
      <w:r w:rsidR="00B3351A" w:rsidRPr="00982FD1">
        <w:rPr>
          <w:b/>
          <w:bCs/>
          <w:color w:val="4F81BD" w:themeColor="accent1"/>
          <w:sz w:val="18"/>
          <w:szCs w:val="18"/>
        </w:rPr>
        <w:fldChar w:fldCharType="begin"/>
      </w:r>
      <w:r w:rsidRPr="00982FD1">
        <w:rPr>
          <w:b/>
          <w:bCs/>
          <w:color w:val="4F81BD" w:themeColor="accent1"/>
          <w:sz w:val="18"/>
          <w:szCs w:val="18"/>
        </w:rPr>
        <w:instrText xml:space="preserve"> SEQ Figure \* ARABIC </w:instrText>
      </w:r>
      <w:r w:rsidR="00B3351A" w:rsidRPr="00982FD1">
        <w:rPr>
          <w:b/>
          <w:bCs/>
          <w:color w:val="4F81BD" w:themeColor="accent1"/>
          <w:sz w:val="18"/>
          <w:szCs w:val="18"/>
        </w:rPr>
        <w:fldChar w:fldCharType="separate"/>
      </w:r>
      <w:r w:rsidR="003737C8">
        <w:rPr>
          <w:b/>
          <w:bCs/>
          <w:noProof/>
          <w:color w:val="4F81BD" w:themeColor="accent1"/>
          <w:sz w:val="18"/>
          <w:szCs w:val="18"/>
        </w:rPr>
        <w:t>11</w:t>
      </w:r>
      <w:r w:rsidR="00B3351A" w:rsidRPr="00982FD1">
        <w:rPr>
          <w:b/>
          <w:bCs/>
          <w:color w:val="4F81BD" w:themeColor="accent1"/>
          <w:sz w:val="18"/>
          <w:szCs w:val="18"/>
        </w:rPr>
        <w:fldChar w:fldCharType="end"/>
      </w:r>
      <w:r w:rsidRPr="00982FD1">
        <w:rPr>
          <w:b/>
          <w:bCs/>
          <w:color w:val="4F81BD" w:themeColor="accent1"/>
          <w:sz w:val="18"/>
          <w:szCs w:val="18"/>
        </w:rPr>
        <w:t>Generic Search                              F</w:t>
      </w:r>
      <w:r w:rsidR="00E76BA3" w:rsidRPr="00982FD1">
        <w:rPr>
          <w:b/>
          <w:bCs/>
          <w:color w:val="4F81BD" w:themeColor="accent1"/>
          <w:sz w:val="18"/>
          <w:szCs w:val="18"/>
        </w:rPr>
        <w:t xml:space="preserve">igure </w:t>
      </w:r>
      <w:r w:rsidR="00B3351A" w:rsidRPr="00982FD1">
        <w:rPr>
          <w:b/>
          <w:bCs/>
          <w:color w:val="4F81BD" w:themeColor="accent1"/>
          <w:sz w:val="18"/>
          <w:szCs w:val="18"/>
        </w:rPr>
        <w:fldChar w:fldCharType="begin"/>
      </w:r>
      <w:r w:rsidR="00E76BA3" w:rsidRPr="00982FD1">
        <w:rPr>
          <w:b/>
          <w:bCs/>
          <w:color w:val="4F81BD" w:themeColor="accent1"/>
          <w:sz w:val="18"/>
          <w:szCs w:val="18"/>
        </w:rPr>
        <w:instrText xml:space="preserve"> SEQ Figure \* ARABIC </w:instrText>
      </w:r>
      <w:r w:rsidR="00B3351A" w:rsidRPr="00982FD1">
        <w:rPr>
          <w:b/>
          <w:bCs/>
          <w:color w:val="4F81BD" w:themeColor="accent1"/>
          <w:sz w:val="18"/>
          <w:szCs w:val="18"/>
        </w:rPr>
        <w:fldChar w:fldCharType="separate"/>
      </w:r>
      <w:r w:rsidR="003737C8">
        <w:rPr>
          <w:b/>
          <w:bCs/>
          <w:noProof/>
          <w:color w:val="4F81BD" w:themeColor="accent1"/>
          <w:sz w:val="18"/>
          <w:szCs w:val="18"/>
        </w:rPr>
        <w:t>12</w:t>
      </w:r>
      <w:r w:rsidR="00B3351A" w:rsidRPr="00982FD1">
        <w:rPr>
          <w:b/>
          <w:bCs/>
          <w:color w:val="4F81BD" w:themeColor="accent1"/>
          <w:sz w:val="18"/>
          <w:szCs w:val="18"/>
        </w:rPr>
        <w:fldChar w:fldCharType="end"/>
      </w:r>
      <w:r w:rsidR="00E76BA3" w:rsidRPr="00982FD1">
        <w:rPr>
          <w:b/>
          <w:bCs/>
          <w:color w:val="4F81BD" w:themeColor="accent1"/>
          <w:sz w:val="18"/>
          <w:szCs w:val="18"/>
        </w:rPr>
        <w:t xml:space="preserve"> Generic Search</w:t>
      </w:r>
      <w:r w:rsidRPr="00982FD1">
        <w:rPr>
          <w:b/>
          <w:bCs/>
          <w:color w:val="4F81BD" w:themeColor="accent1"/>
          <w:sz w:val="18"/>
          <w:szCs w:val="18"/>
        </w:rPr>
        <w:t xml:space="preserve"> Result</w:t>
      </w:r>
    </w:p>
    <w:p w:rsidR="00982FD1" w:rsidRDefault="00982FD1" w:rsidP="00E76BA3">
      <w:pPr>
        <w:tabs>
          <w:tab w:val="clear" w:pos="720"/>
          <w:tab w:val="clear" w:pos="5760"/>
        </w:tabs>
        <w:ind w:right="0"/>
        <w:rPr>
          <w:rFonts w:asciiTheme="majorHAnsi" w:hAnsiTheme="majorHAnsi" w:cs="Calibri"/>
        </w:rPr>
      </w:pPr>
    </w:p>
    <w:p w:rsidR="00982FD1" w:rsidRPr="00982FD1" w:rsidRDefault="00982FD1" w:rsidP="00770790">
      <w:pPr>
        <w:pStyle w:val="ListParagraph"/>
        <w:numPr>
          <w:ilvl w:val="1"/>
          <w:numId w:val="35"/>
        </w:numPr>
        <w:rPr>
          <w:rFonts w:asciiTheme="majorHAnsi" w:hAnsiTheme="majorHAnsi" w:cs="Calibri"/>
          <w:b/>
          <w:bCs/>
          <w:color w:val="000000"/>
          <w:kern w:val="32"/>
          <w:sz w:val="24"/>
          <w:szCs w:val="24"/>
          <w:lang w:val="en-US"/>
        </w:rPr>
      </w:pPr>
      <w:r w:rsidRPr="00982FD1">
        <w:rPr>
          <w:rFonts w:asciiTheme="majorHAnsi" w:hAnsiTheme="majorHAnsi" w:cs="Calibri"/>
          <w:b/>
          <w:bCs/>
          <w:color w:val="000000"/>
          <w:kern w:val="32"/>
          <w:sz w:val="24"/>
          <w:szCs w:val="24"/>
          <w:lang w:val="en-US"/>
        </w:rPr>
        <w:t>Administrative Search</w:t>
      </w:r>
    </w:p>
    <w:p w:rsidR="00563202" w:rsidRDefault="00982FD1" w:rsidP="00563202">
      <w:pPr>
        <w:keepNext/>
      </w:pPr>
      <w:r w:rsidRPr="00982FD1">
        <w:rPr>
          <w:noProof/>
        </w:rPr>
        <w:drawing>
          <wp:inline distT="0" distB="0" distL="0" distR="0">
            <wp:extent cx="2101019" cy="4000500"/>
            <wp:effectExtent l="0" t="0" r="0"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00755" cy="3999998"/>
                    </a:xfrm>
                    <a:prstGeom prst="rect">
                      <a:avLst/>
                    </a:prstGeom>
                  </pic:spPr>
                </pic:pic>
              </a:graphicData>
            </a:graphic>
          </wp:inline>
        </w:drawing>
      </w:r>
      <w:r w:rsidRPr="00982FD1">
        <w:rPr>
          <w:rFonts w:asciiTheme="majorHAnsi" w:hAnsiTheme="majorHAnsi" w:cs="Calibri"/>
          <w:noProof/>
        </w:rPr>
        <w:drawing>
          <wp:inline distT="0" distB="0" distL="0" distR="0">
            <wp:extent cx="2106021" cy="4010025"/>
            <wp:effectExtent l="0" t="0" r="889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10093" cy="4017778"/>
                    </a:xfrm>
                    <a:prstGeom prst="rect">
                      <a:avLst/>
                    </a:prstGeom>
                  </pic:spPr>
                </pic:pic>
              </a:graphicData>
            </a:graphic>
          </wp:inline>
        </w:drawing>
      </w:r>
    </w:p>
    <w:p w:rsidR="00982FD1" w:rsidRDefault="00563202" w:rsidP="00982FD1">
      <w:pPr>
        <w:pStyle w:val="Caption"/>
      </w:pPr>
      <w:r>
        <w:t xml:space="preserve">Figure </w:t>
      </w:r>
      <w:fldSimple w:instr=" SEQ Figure \* ARABIC ">
        <w:r w:rsidR="003737C8">
          <w:rPr>
            <w:noProof/>
          </w:rPr>
          <w:t>13</w:t>
        </w:r>
      </w:fldSimple>
      <w:r>
        <w:t xml:space="preserve"> Administrative Search                                                                       </w:t>
      </w:r>
      <w:r w:rsidR="00982FD1">
        <w:t xml:space="preserve">Figure </w:t>
      </w:r>
      <w:fldSimple w:instr=" SEQ Figure \* ARABIC ">
        <w:r w:rsidR="003737C8">
          <w:rPr>
            <w:noProof/>
          </w:rPr>
          <w:t>14</w:t>
        </w:r>
      </w:fldSimple>
      <w:r w:rsidR="00982FD1">
        <w:t xml:space="preserve"> Highlight on Map</w:t>
      </w:r>
    </w:p>
    <w:p w:rsidR="00D671DA" w:rsidRPr="00D671DA" w:rsidRDefault="00D671DA" w:rsidP="00770790">
      <w:pPr>
        <w:pStyle w:val="ListParagraph"/>
        <w:numPr>
          <w:ilvl w:val="1"/>
          <w:numId w:val="35"/>
        </w:numPr>
        <w:spacing w:after="0"/>
        <w:rPr>
          <w:rFonts w:asciiTheme="majorHAnsi" w:hAnsiTheme="majorHAnsi" w:cs="Calibri"/>
        </w:rPr>
      </w:pPr>
      <w:r w:rsidRPr="00D671DA">
        <w:rPr>
          <w:rFonts w:asciiTheme="majorHAnsi" w:hAnsiTheme="majorHAnsi" w:cs="Calibri"/>
          <w:b/>
          <w:bCs/>
          <w:color w:val="000000"/>
          <w:kern w:val="32"/>
          <w:sz w:val="24"/>
          <w:szCs w:val="24"/>
          <w:lang w:val="en-US"/>
        </w:rPr>
        <w:lastRenderedPageBreak/>
        <w:t>Road Search</w:t>
      </w:r>
    </w:p>
    <w:p w:rsidR="00D671DA" w:rsidRDefault="00D671DA" w:rsidP="00D671DA">
      <w:pPr>
        <w:keepNext/>
      </w:pPr>
      <w:r w:rsidRPr="00D671DA">
        <w:rPr>
          <w:noProof/>
        </w:rPr>
        <w:drawing>
          <wp:inline distT="0" distB="0" distL="0" distR="0">
            <wp:extent cx="2101019" cy="4000500"/>
            <wp:effectExtent l="0" t="0" r="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09755" cy="4017135"/>
                    </a:xfrm>
                    <a:prstGeom prst="rect">
                      <a:avLst/>
                    </a:prstGeom>
                  </pic:spPr>
                </pic:pic>
              </a:graphicData>
            </a:graphic>
          </wp:inline>
        </w:drawing>
      </w:r>
      <w:r w:rsidRPr="00D671DA">
        <w:rPr>
          <w:rFonts w:asciiTheme="majorHAnsi" w:hAnsiTheme="majorHAnsi" w:cs="Calibri"/>
          <w:noProof/>
        </w:rPr>
        <w:drawing>
          <wp:inline distT="0" distB="0" distL="0" distR="0">
            <wp:extent cx="2106022" cy="4010025"/>
            <wp:effectExtent l="0" t="0" r="889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05003" cy="4008084"/>
                    </a:xfrm>
                    <a:prstGeom prst="rect">
                      <a:avLst/>
                    </a:prstGeom>
                  </pic:spPr>
                </pic:pic>
              </a:graphicData>
            </a:graphic>
          </wp:inline>
        </w:drawing>
      </w:r>
    </w:p>
    <w:p w:rsidR="00D671DA" w:rsidRDefault="00D671DA" w:rsidP="00D671DA">
      <w:pPr>
        <w:pStyle w:val="Caption"/>
      </w:pPr>
      <w:r>
        <w:t xml:space="preserve">                Figure </w:t>
      </w:r>
      <w:fldSimple w:instr=" SEQ Figure \* ARABIC ">
        <w:r w:rsidR="003737C8">
          <w:rPr>
            <w:noProof/>
          </w:rPr>
          <w:t>15</w:t>
        </w:r>
      </w:fldSimple>
      <w:r>
        <w:t xml:space="preserve"> Road Search                                                             Figure </w:t>
      </w:r>
      <w:r w:rsidR="00B3351A">
        <w:fldChar w:fldCharType="begin"/>
      </w:r>
      <w:r>
        <w:instrText xml:space="preserve"> SEQ Figure \* ARABIC </w:instrText>
      </w:r>
      <w:r w:rsidR="00B3351A">
        <w:fldChar w:fldCharType="separate"/>
      </w:r>
      <w:r w:rsidR="003737C8">
        <w:rPr>
          <w:noProof/>
        </w:rPr>
        <w:t>16</w:t>
      </w:r>
      <w:r w:rsidR="00B3351A">
        <w:fldChar w:fldCharType="end"/>
      </w:r>
      <w:r>
        <w:t xml:space="preserve"> Highlight </w:t>
      </w:r>
      <w:r w:rsidR="00D254DA">
        <w:t>on</w:t>
      </w:r>
      <w:r>
        <w:t xml:space="preserve"> Map</w:t>
      </w:r>
    </w:p>
    <w:p w:rsidR="00D671DA" w:rsidRDefault="00D671DA" w:rsidP="00770790">
      <w:pPr>
        <w:pStyle w:val="ListParagraph"/>
        <w:numPr>
          <w:ilvl w:val="1"/>
          <w:numId w:val="35"/>
        </w:numPr>
        <w:spacing w:after="0"/>
        <w:rPr>
          <w:rFonts w:asciiTheme="majorHAnsi" w:hAnsiTheme="majorHAnsi" w:cs="Calibri"/>
          <w:b/>
          <w:bCs/>
          <w:color w:val="000000"/>
          <w:kern w:val="32"/>
          <w:sz w:val="24"/>
          <w:szCs w:val="24"/>
          <w:lang w:val="en-US"/>
        </w:rPr>
      </w:pPr>
      <w:r w:rsidRPr="00D671DA">
        <w:rPr>
          <w:rFonts w:asciiTheme="majorHAnsi" w:hAnsiTheme="majorHAnsi" w:cs="Calibri"/>
          <w:b/>
          <w:bCs/>
          <w:color w:val="000000"/>
          <w:kern w:val="32"/>
          <w:sz w:val="24"/>
          <w:szCs w:val="24"/>
          <w:lang w:val="en-US"/>
        </w:rPr>
        <w:t xml:space="preserve">POI Search </w:t>
      </w:r>
    </w:p>
    <w:p w:rsidR="00D671DA" w:rsidRDefault="00D671DA" w:rsidP="00D671DA">
      <w:pPr>
        <w:keepNext/>
      </w:pPr>
      <w:r w:rsidRPr="00D671DA">
        <w:rPr>
          <w:rFonts w:asciiTheme="majorHAnsi" w:hAnsiTheme="majorHAnsi" w:cs="Calibri"/>
          <w:b/>
          <w:bCs/>
          <w:noProof/>
          <w:kern w:val="32"/>
          <w:szCs w:val="24"/>
        </w:rPr>
        <w:drawing>
          <wp:inline distT="0" distB="0" distL="0" distR="0">
            <wp:extent cx="2105025" cy="4008127"/>
            <wp:effectExtent l="0" t="0" r="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08550" cy="4014839"/>
                    </a:xfrm>
                    <a:prstGeom prst="rect">
                      <a:avLst/>
                    </a:prstGeom>
                  </pic:spPr>
                </pic:pic>
              </a:graphicData>
            </a:graphic>
          </wp:inline>
        </w:drawing>
      </w:r>
      <w:r w:rsidRPr="00D671DA">
        <w:rPr>
          <w:rFonts w:asciiTheme="majorHAnsi" w:hAnsiTheme="majorHAnsi" w:cs="Calibri"/>
          <w:b/>
          <w:bCs/>
          <w:noProof/>
          <w:kern w:val="32"/>
          <w:szCs w:val="24"/>
        </w:rPr>
        <w:drawing>
          <wp:inline distT="0" distB="0" distL="0" distR="0">
            <wp:extent cx="2091014" cy="3981450"/>
            <wp:effectExtent l="0" t="0" r="5080" b="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094663" cy="3988398"/>
                    </a:xfrm>
                    <a:prstGeom prst="rect">
                      <a:avLst/>
                    </a:prstGeom>
                  </pic:spPr>
                </pic:pic>
              </a:graphicData>
            </a:graphic>
          </wp:inline>
        </w:drawing>
      </w:r>
    </w:p>
    <w:p w:rsidR="00D671DA" w:rsidRDefault="00D671DA" w:rsidP="00D671DA">
      <w:pPr>
        <w:pStyle w:val="Caption"/>
      </w:pPr>
      <w:r>
        <w:t xml:space="preserve">Figure </w:t>
      </w:r>
      <w:fldSimple w:instr=" SEQ Figure \* ARABIC ">
        <w:r w:rsidR="003737C8">
          <w:rPr>
            <w:noProof/>
          </w:rPr>
          <w:t>17</w:t>
        </w:r>
      </w:fldSimple>
      <w:r>
        <w:t xml:space="preserve"> POI Search                                   Figure </w:t>
      </w:r>
      <w:r w:rsidR="00B3351A">
        <w:fldChar w:fldCharType="begin"/>
      </w:r>
      <w:r>
        <w:instrText xml:space="preserve"> SEQ Figure \* ARABIC </w:instrText>
      </w:r>
      <w:r w:rsidR="00B3351A">
        <w:fldChar w:fldCharType="separate"/>
      </w:r>
      <w:r w:rsidR="003737C8">
        <w:rPr>
          <w:noProof/>
        </w:rPr>
        <w:t>18</w:t>
      </w:r>
      <w:r w:rsidR="00B3351A">
        <w:fldChar w:fldCharType="end"/>
      </w:r>
      <w:r>
        <w:t xml:space="preserve"> Highlight </w:t>
      </w:r>
      <w:r w:rsidR="00D254DA">
        <w:t>on</w:t>
      </w:r>
      <w:r>
        <w:t xml:space="preserve"> Map</w:t>
      </w:r>
    </w:p>
    <w:p w:rsidR="00D671DA" w:rsidRDefault="00D671DA" w:rsidP="00D671DA">
      <w:pPr>
        <w:pStyle w:val="Caption"/>
      </w:pPr>
    </w:p>
    <w:p w:rsidR="00D671DA" w:rsidRPr="00D254DA" w:rsidRDefault="00510A53" w:rsidP="00770790">
      <w:pPr>
        <w:pStyle w:val="ListParagraph"/>
        <w:numPr>
          <w:ilvl w:val="1"/>
          <w:numId w:val="35"/>
        </w:numPr>
        <w:spacing w:after="0"/>
        <w:rPr>
          <w:rFonts w:asciiTheme="majorHAnsi" w:hAnsiTheme="majorHAnsi" w:cs="Calibri"/>
          <w:b/>
          <w:bCs/>
          <w:color w:val="000000"/>
          <w:kern w:val="32"/>
          <w:sz w:val="24"/>
          <w:szCs w:val="24"/>
          <w:lang w:val="en-US"/>
        </w:rPr>
      </w:pPr>
      <w:r>
        <w:rPr>
          <w:rFonts w:asciiTheme="majorHAnsi" w:hAnsiTheme="majorHAnsi" w:cs="Calibri"/>
          <w:b/>
          <w:bCs/>
          <w:color w:val="000000"/>
          <w:kern w:val="32"/>
          <w:sz w:val="24"/>
          <w:szCs w:val="24"/>
          <w:lang w:val="en-US"/>
        </w:rPr>
        <w:lastRenderedPageBreak/>
        <w:t xml:space="preserve">Add / Edit </w:t>
      </w:r>
      <w:r w:rsidR="00D254DA" w:rsidRPr="00D254DA">
        <w:rPr>
          <w:rFonts w:asciiTheme="majorHAnsi" w:hAnsiTheme="majorHAnsi" w:cs="Calibri"/>
          <w:b/>
          <w:bCs/>
          <w:color w:val="000000"/>
          <w:kern w:val="32"/>
          <w:sz w:val="24"/>
          <w:szCs w:val="24"/>
          <w:lang w:val="en-US"/>
        </w:rPr>
        <w:t>Favorite Point</w:t>
      </w:r>
    </w:p>
    <w:p w:rsidR="00D671DA" w:rsidRDefault="00D671DA" w:rsidP="00D671DA">
      <w:pPr>
        <w:rPr>
          <w:rFonts w:asciiTheme="majorHAnsi" w:hAnsiTheme="majorHAnsi" w:cs="Calibri"/>
          <w:b/>
          <w:bCs/>
          <w:kern w:val="32"/>
          <w:szCs w:val="24"/>
        </w:rPr>
      </w:pPr>
    </w:p>
    <w:p w:rsidR="00C468D3" w:rsidRDefault="00C468D3" w:rsidP="00C468D3">
      <w:pPr>
        <w:keepNext/>
      </w:pPr>
      <w:r w:rsidRPr="00C468D3">
        <w:rPr>
          <w:rFonts w:asciiTheme="majorHAnsi" w:hAnsiTheme="majorHAnsi" w:cs="Calibri"/>
          <w:noProof/>
        </w:rPr>
        <w:drawing>
          <wp:inline distT="0" distB="0" distL="0" distR="0">
            <wp:extent cx="2045992" cy="3895725"/>
            <wp:effectExtent l="0" t="0" r="0" b="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046940" cy="3897530"/>
                    </a:xfrm>
                    <a:prstGeom prst="rect">
                      <a:avLst/>
                    </a:prstGeom>
                  </pic:spPr>
                </pic:pic>
              </a:graphicData>
            </a:graphic>
          </wp:inline>
        </w:drawing>
      </w:r>
      <w:r w:rsidRPr="00C468D3">
        <w:rPr>
          <w:rFonts w:asciiTheme="majorHAnsi" w:hAnsiTheme="majorHAnsi" w:cs="Calibri"/>
          <w:noProof/>
        </w:rPr>
        <w:drawing>
          <wp:inline distT="0" distB="0" distL="0" distR="0">
            <wp:extent cx="2081008" cy="3962400"/>
            <wp:effectExtent l="0" t="0" r="0" b="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086499" cy="3972855"/>
                    </a:xfrm>
                    <a:prstGeom prst="rect">
                      <a:avLst/>
                    </a:prstGeom>
                  </pic:spPr>
                </pic:pic>
              </a:graphicData>
            </a:graphic>
          </wp:inline>
        </w:drawing>
      </w:r>
    </w:p>
    <w:p w:rsidR="00D671DA" w:rsidRPr="00D671DA" w:rsidRDefault="00C468D3" w:rsidP="00C468D3">
      <w:pPr>
        <w:pStyle w:val="Caption"/>
        <w:rPr>
          <w:rFonts w:asciiTheme="majorHAnsi" w:hAnsiTheme="majorHAnsi" w:cs="Calibri"/>
        </w:rPr>
      </w:pPr>
      <w:r>
        <w:t xml:space="preserve">         Figure </w:t>
      </w:r>
      <w:fldSimple w:instr=" SEQ Figure \* ARABIC ">
        <w:r w:rsidR="003737C8">
          <w:rPr>
            <w:noProof/>
          </w:rPr>
          <w:t>19</w:t>
        </w:r>
      </w:fldSimple>
      <w:r>
        <w:t xml:space="preserve"> FP Attribute                                                                          Figure </w:t>
      </w:r>
      <w:fldSimple w:instr=" SEQ Figure \* ARABIC ">
        <w:r w:rsidR="003737C8">
          <w:rPr>
            <w:noProof/>
          </w:rPr>
          <w:t>20</w:t>
        </w:r>
      </w:fldSimple>
      <w:r>
        <w:t xml:space="preserve"> Highlight on Map</w:t>
      </w:r>
    </w:p>
    <w:p w:rsidR="00C63E96" w:rsidRPr="00C63E96" w:rsidRDefault="00C63E96" w:rsidP="00770790">
      <w:pPr>
        <w:pStyle w:val="ListParagraph"/>
        <w:numPr>
          <w:ilvl w:val="1"/>
          <w:numId w:val="35"/>
        </w:numPr>
        <w:spacing w:after="0"/>
        <w:rPr>
          <w:rFonts w:asciiTheme="majorHAnsi" w:hAnsiTheme="majorHAnsi" w:cs="Calibri"/>
          <w:b/>
          <w:bCs/>
          <w:color w:val="000000"/>
          <w:kern w:val="32"/>
          <w:sz w:val="24"/>
          <w:szCs w:val="24"/>
          <w:lang w:val="en-US"/>
        </w:rPr>
      </w:pPr>
      <w:r w:rsidRPr="00C63E96">
        <w:rPr>
          <w:rFonts w:asciiTheme="majorHAnsi" w:hAnsiTheme="majorHAnsi" w:cs="Calibri"/>
          <w:b/>
          <w:bCs/>
          <w:color w:val="000000"/>
          <w:kern w:val="32"/>
          <w:sz w:val="24"/>
          <w:szCs w:val="24"/>
          <w:lang w:val="en-US"/>
        </w:rPr>
        <w:t>GPS Location</w:t>
      </w:r>
    </w:p>
    <w:p w:rsidR="00C63E96" w:rsidRDefault="00C63E96" w:rsidP="00C63E96">
      <w:pPr>
        <w:pStyle w:val="ListParagraph"/>
        <w:spacing w:after="0"/>
        <w:ind w:left="765"/>
      </w:pPr>
    </w:p>
    <w:p w:rsidR="00C63E96" w:rsidRDefault="00B70ACD" w:rsidP="00C63E96">
      <w:pPr>
        <w:keepNext/>
      </w:pPr>
      <w:r>
        <w:rPr>
          <w:noProof/>
        </w:rPr>
        <w:drawing>
          <wp:inline distT="0" distB="0" distL="0" distR="0">
            <wp:extent cx="2025848" cy="3857625"/>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025848" cy="3857625"/>
                    </a:xfrm>
                    <a:prstGeom prst="rect">
                      <a:avLst/>
                    </a:prstGeom>
                  </pic:spPr>
                </pic:pic>
              </a:graphicData>
            </a:graphic>
          </wp:inline>
        </w:drawing>
      </w:r>
    </w:p>
    <w:p w:rsidR="00C63E96" w:rsidRDefault="00C63E96" w:rsidP="00C63E96">
      <w:pPr>
        <w:pStyle w:val="Caption"/>
      </w:pPr>
      <w:r>
        <w:t xml:space="preserve">                                                                     Figure </w:t>
      </w:r>
      <w:fldSimple w:instr=" SEQ Figure \* ARABIC ">
        <w:r w:rsidR="003737C8">
          <w:rPr>
            <w:noProof/>
          </w:rPr>
          <w:t>21</w:t>
        </w:r>
      </w:fldSimple>
      <w:r>
        <w:t xml:space="preserve"> GPS Location</w:t>
      </w:r>
    </w:p>
    <w:p w:rsidR="00B676E5" w:rsidRPr="00B676E5" w:rsidRDefault="00B676E5" w:rsidP="00770790">
      <w:pPr>
        <w:pStyle w:val="ListParagraph"/>
        <w:numPr>
          <w:ilvl w:val="1"/>
          <w:numId w:val="35"/>
        </w:numPr>
        <w:spacing w:after="0"/>
      </w:pPr>
      <w:r w:rsidRPr="00B676E5">
        <w:rPr>
          <w:rFonts w:asciiTheme="majorHAnsi" w:hAnsiTheme="majorHAnsi" w:cs="Calibri"/>
          <w:b/>
          <w:bCs/>
          <w:color w:val="000000"/>
          <w:kern w:val="32"/>
          <w:sz w:val="24"/>
          <w:szCs w:val="24"/>
          <w:lang w:val="en-US"/>
        </w:rPr>
        <w:lastRenderedPageBreak/>
        <w:t>POI &amp; FP Buffer</w:t>
      </w:r>
    </w:p>
    <w:p w:rsidR="00B676E5" w:rsidRDefault="00B676E5" w:rsidP="00B676E5"/>
    <w:p w:rsidR="003737C8" w:rsidRDefault="00B676E5" w:rsidP="003737C8">
      <w:pPr>
        <w:keepNext/>
      </w:pPr>
      <w:r w:rsidRPr="00B676E5">
        <w:rPr>
          <w:noProof/>
        </w:rPr>
        <w:drawing>
          <wp:inline distT="0" distB="0" distL="0" distR="0">
            <wp:extent cx="2190750" cy="4171356"/>
            <wp:effectExtent l="0" t="0" r="0" b="635"/>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97064" cy="4183378"/>
                    </a:xfrm>
                    <a:prstGeom prst="rect">
                      <a:avLst/>
                    </a:prstGeom>
                  </pic:spPr>
                </pic:pic>
              </a:graphicData>
            </a:graphic>
          </wp:inline>
        </w:drawing>
      </w:r>
    </w:p>
    <w:p w:rsidR="00B676E5" w:rsidRDefault="003737C8" w:rsidP="003737C8">
      <w:pPr>
        <w:pStyle w:val="Caption"/>
      </w:pPr>
      <w:r>
        <w:t xml:space="preserve">                                                               Figure </w:t>
      </w:r>
      <w:fldSimple w:instr=" SEQ Figure \* ARABIC ">
        <w:r>
          <w:rPr>
            <w:noProof/>
          </w:rPr>
          <w:t>22</w:t>
        </w:r>
      </w:fldSimple>
      <w:r>
        <w:t xml:space="preserve"> POI &amp; FP Buffer Search</w:t>
      </w:r>
    </w:p>
    <w:p w:rsidR="003737C8" w:rsidRDefault="003737C8" w:rsidP="00B676E5">
      <w:pPr>
        <w:pStyle w:val="Caption"/>
      </w:pPr>
    </w:p>
    <w:p w:rsidR="003737C8" w:rsidRDefault="003737C8">
      <w:pPr>
        <w:tabs>
          <w:tab w:val="clear" w:pos="720"/>
          <w:tab w:val="clear" w:pos="5760"/>
        </w:tabs>
        <w:ind w:right="0"/>
        <w:rPr>
          <w:b/>
          <w:bCs/>
          <w:color w:val="4F81BD" w:themeColor="accent1"/>
          <w:sz w:val="18"/>
          <w:szCs w:val="18"/>
        </w:rPr>
      </w:pPr>
      <w:r>
        <w:br w:type="page"/>
      </w:r>
    </w:p>
    <w:p w:rsidR="00C63E96" w:rsidRPr="00C63E96" w:rsidRDefault="00C63E96" w:rsidP="00770790">
      <w:pPr>
        <w:pStyle w:val="ListParagraph"/>
        <w:numPr>
          <w:ilvl w:val="1"/>
          <w:numId w:val="35"/>
        </w:numPr>
        <w:spacing w:after="0"/>
      </w:pPr>
      <w:r w:rsidRPr="00C63E96">
        <w:rPr>
          <w:rFonts w:asciiTheme="majorHAnsi" w:hAnsiTheme="majorHAnsi" w:cs="Calibri"/>
          <w:b/>
          <w:bCs/>
          <w:color w:val="000000"/>
          <w:kern w:val="32"/>
          <w:sz w:val="24"/>
          <w:szCs w:val="24"/>
          <w:lang w:val="en-US"/>
        </w:rPr>
        <w:lastRenderedPageBreak/>
        <w:t>Routing</w:t>
      </w:r>
    </w:p>
    <w:p w:rsidR="00C63E96" w:rsidRDefault="00C63E96" w:rsidP="00C63E96">
      <w:pPr>
        <w:keepNext/>
      </w:pPr>
      <w:r w:rsidRPr="00C63E96">
        <w:rPr>
          <w:noProof/>
        </w:rPr>
        <w:drawing>
          <wp:inline distT="0" distB="0" distL="0" distR="0">
            <wp:extent cx="2095500" cy="3989991"/>
            <wp:effectExtent l="0" t="0" r="0" b="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098453" cy="3995614"/>
                    </a:xfrm>
                    <a:prstGeom prst="rect">
                      <a:avLst/>
                    </a:prstGeom>
                  </pic:spPr>
                </pic:pic>
              </a:graphicData>
            </a:graphic>
          </wp:inline>
        </w:drawing>
      </w:r>
      <w:r w:rsidR="00942AE5">
        <w:rPr>
          <w:noProof/>
        </w:rPr>
        <w:drawing>
          <wp:inline distT="0" distB="0" distL="0" distR="0">
            <wp:extent cx="2124075" cy="4045675"/>
            <wp:effectExtent l="0" t="0" r="0" b="0"/>
            <wp:docPr id="1033" name="Picture 1033" descr="C:\Users\Bibhu\Desktop\Routing with direc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Bibhu\Desktop\Routing with directions.JPG"/>
                    <pic:cNvPicPr>
                      <a:picLocks noChangeAspect="1" noChangeArrowheads="1"/>
                    </pic:cNvPicPr>
                  </pic:nvPicPr>
                  <pic:blipFill>
                    <a:blip r:embed="rId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31409" cy="4059643"/>
                    </a:xfrm>
                    <a:prstGeom prst="rect">
                      <a:avLst/>
                    </a:prstGeom>
                    <a:noFill/>
                    <a:ln>
                      <a:noFill/>
                    </a:ln>
                  </pic:spPr>
                </pic:pic>
              </a:graphicData>
            </a:graphic>
          </wp:inline>
        </w:drawing>
      </w:r>
    </w:p>
    <w:p w:rsidR="00C63E96" w:rsidRDefault="00C63E96" w:rsidP="00C63E96">
      <w:pPr>
        <w:pStyle w:val="Caption"/>
      </w:pPr>
      <w:r>
        <w:t xml:space="preserve">Figure </w:t>
      </w:r>
      <w:fldSimple w:instr=" SEQ Figure \* ARABIC ">
        <w:r w:rsidR="003737C8">
          <w:rPr>
            <w:noProof/>
          </w:rPr>
          <w:t>24</w:t>
        </w:r>
      </w:fldSimple>
      <w:r w:rsidR="00F4494E">
        <w:t>Start point &amp; End Point</w:t>
      </w:r>
      <w:r>
        <w:t xml:space="preserve">Figure </w:t>
      </w:r>
      <w:r w:rsidR="00B3351A">
        <w:fldChar w:fldCharType="begin"/>
      </w:r>
      <w:r>
        <w:instrText xml:space="preserve"> SEQ Figure \* ARABIC </w:instrText>
      </w:r>
      <w:r w:rsidR="00B3351A">
        <w:fldChar w:fldCharType="separate"/>
      </w:r>
      <w:r w:rsidR="003737C8">
        <w:rPr>
          <w:noProof/>
        </w:rPr>
        <w:t>25</w:t>
      </w:r>
      <w:r w:rsidR="00B3351A">
        <w:fldChar w:fldCharType="end"/>
      </w:r>
      <w:r w:rsidR="00F4494E">
        <w:t xml:space="preserve"> Highlight On map</w:t>
      </w:r>
    </w:p>
    <w:p w:rsidR="003737C8" w:rsidRDefault="003737C8" w:rsidP="003737C8"/>
    <w:p w:rsidR="00B70ACD" w:rsidRDefault="00B70ACD" w:rsidP="00770790">
      <w:pPr>
        <w:pStyle w:val="ListParagraph"/>
        <w:numPr>
          <w:ilvl w:val="1"/>
          <w:numId w:val="35"/>
        </w:numPr>
        <w:spacing w:after="0"/>
      </w:pPr>
      <w:r w:rsidRPr="00B70ACD">
        <w:rPr>
          <w:rFonts w:asciiTheme="majorHAnsi" w:hAnsiTheme="majorHAnsi" w:cs="Calibri"/>
          <w:b/>
          <w:bCs/>
          <w:color w:val="000000"/>
          <w:kern w:val="32"/>
          <w:sz w:val="24"/>
          <w:szCs w:val="24"/>
          <w:lang w:val="en-US"/>
        </w:rPr>
        <w:t>Social Media</w:t>
      </w:r>
    </w:p>
    <w:p w:rsidR="00B70ACD" w:rsidRDefault="00B70ACD" w:rsidP="00B70ACD"/>
    <w:p w:rsidR="00B70ACD" w:rsidRDefault="00B70ACD" w:rsidP="00B70ACD"/>
    <w:p w:rsidR="00B70ACD" w:rsidRDefault="00B70ACD" w:rsidP="00B70ACD">
      <w:pPr>
        <w:keepNext/>
      </w:pPr>
      <w:r w:rsidRPr="00B70ACD">
        <w:rPr>
          <w:noProof/>
        </w:rPr>
        <w:drawing>
          <wp:inline distT="0" distB="0" distL="0" distR="0">
            <wp:extent cx="1880912" cy="3581400"/>
            <wp:effectExtent l="0" t="0" r="5080" b="0"/>
            <wp:docPr id="31"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84502" cy="3588235"/>
                    </a:xfrm>
                    <a:prstGeom prst="rect">
                      <a:avLst/>
                    </a:prstGeom>
                  </pic:spPr>
                </pic:pic>
              </a:graphicData>
            </a:graphic>
          </wp:inline>
        </w:drawing>
      </w:r>
    </w:p>
    <w:p w:rsidR="00B70ACD" w:rsidRDefault="00B70ACD" w:rsidP="00B70ACD">
      <w:pPr>
        <w:pStyle w:val="Caption"/>
      </w:pPr>
      <w:r>
        <w:t xml:space="preserve">                                                                     Figure </w:t>
      </w:r>
      <w:fldSimple w:instr=" SEQ Figure \* ARABIC ">
        <w:r w:rsidR="003737C8">
          <w:rPr>
            <w:noProof/>
          </w:rPr>
          <w:t>26</w:t>
        </w:r>
      </w:fldSimple>
      <w:r>
        <w:t xml:space="preserve"> Social Media</w:t>
      </w:r>
    </w:p>
    <w:p w:rsidR="008D24B6" w:rsidRPr="008D24B6" w:rsidRDefault="008D24B6" w:rsidP="00770790">
      <w:pPr>
        <w:pStyle w:val="ListParagraph"/>
        <w:numPr>
          <w:ilvl w:val="1"/>
          <w:numId w:val="35"/>
        </w:numPr>
        <w:spacing w:after="0"/>
      </w:pPr>
      <w:r w:rsidRPr="008D24B6">
        <w:rPr>
          <w:rFonts w:asciiTheme="majorHAnsi" w:hAnsiTheme="majorHAnsi" w:cs="Calibri"/>
          <w:b/>
          <w:bCs/>
          <w:color w:val="000000"/>
          <w:kern w:val="32"/>
          <w:sz w:val="24"/>
          <w:szCs w:val="24"/>
          <w:lang w:val="en-US"/>
        </w:rPr>
        <w:lastRenderedPageBreak/>
        <w:t>User Feedback</w:t>
      </w:r>
    </w:p>
    <w:p w:rsidR="008D24B6" w:rsidRDefault="008D24B6" w:rsidP="008D24B6">
      <w:pPr>
        <w:pStyle w:val="ListParagraph"/>
        <w:keepNext/>
        <w:spacing w:after="0"/>
        <w:ind w:left="720"/>
      </w:pPr>
      <w:r w:rsidRPr="008D24B6">
        <w:rPr>
          <w:noProof/>
          <w:lang w:val="en-US"/>
        </w:rPr>
        <w:drawing>
          <wp:inline distT="0" distB="0" distL="0" distR="0">
            <wp:extent cx="2162175" cy="4116948"/>
            <wp:effectExtent l="0" t="0" r="0" b="0"/>
            <wp:docPr id="1029"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64019" cy="4120459"/>
                    </a:xfrm>
                    <a:prstGeom prst="rect">
                      <a:avLst/>
                    </a:prstGeom>
                  </pic:spPr>
                </pic:pic>
              </a:graphicData>
            </a:graphic>
          </wp:inline>
        </w:drawing>
      </w:r>
    </w:p>
    <w:p w:rsidR="00B823CE" w:rsidRDefault="008D24B6" w:rsidP="00B823CE">
      <w:pPr>
        <w:pStyle w:val="Caption"/>
        <w:jc w:val="both"/>
      </w:pPr>
      <w:r>
        <w:t xml:space="preserve">                                                             Figure </w:t>
      </w:r>
      <w:fldSimple w:instr=" SEQ Figure \* ARABIC ">
        <w:r w:rsidR="003737C8">
          <w:rPr>
            <w:noProof/>
          </w:rPr>
          <w:t>27</w:t>
        </w:r>
      </w:fldSimple>
      <w:r>
        <w:t xml:space="preserve"> Feedback</w:t>
      </w:r>
    </w:p>
    <w:p w:rsidR="00942AE5" w:rsidRDefault="00942AE5">
      <w:pPr>
        <w:tabs>
          <w:tab w:val="clear" w:pos="720"/>
          <w:tab w:val="clear" w:pos="5760"/>
        </w:tabs>
        <w:ind w:right="0"/>
        <w:rPr>
          <w:b/>
          <w:bCs/>
          <w:color w:val="4F81BD" w:themeColor="accent1"/>
          <w:sz w:val="18"/>
          <w:szCs w:val="18"/>
        </w:rPr>
      </w:pPr>
      <w:r>
        <w:br w:type="page"/>
      </w:r>
    </w:p>
    <w:p w:rsidR="00B823CE" w:rsidRDefault="00B823CE" w:rsidP="00B823CE">
      <w:pPr>
        <w:pStyle w:val="Caption"/>
        <w:jc w:val="both"/>
      </w:pPr>
    </w:p>
    <w:p w:rsidR="00B823CE" w:rsidRPr="00B823CE" w:rsidRDefault="00B823CE" w:rsidP="00770790">
      <w:pPr>
        <w:pStyle w:val="ListParagraph"/>
        <w:numPr>
          <w:ilvl w:val="1"/>
          <w:numId w:val="35"/>
        </w:numPr>
        <w:spacing w:after="0"/>
      </w:pPr>
      <w:r w:rsidRPr="00B823CE">
        <w:rPr>
          <w:rFonts w:asciiTheme="majorHAnsi" w:hAnsiTheme="majorHAnsi" w:cs="Calibri"/>
          <w:b/>
          <w:bCs/>
          <w:color w:val="000000"/>
          <w:kern w:val="32"/>
          <w:sz w:val="24"/>
          <w:szCs w:val="24"/>
          <w:lang w:val="en-US"/>
        </w:rPr>
        <w:t>Map Navigation Tool bar</w:t>
      </w:r>
    </w:p>
    <w:p w:rsidR="00C468D3" w:rsidRDefault="00C468D3" w:rsidP="00B823CE"/>
    <w:p w:rsidR="003737C8" w:rsidRDefault="003737C8" w:rsidP="00B823CE">
      <w:r>
        <w:rPr>
          <w:noProof/>
        </w:rPr>
        <w:drawing>
          <wp:inline distT="0" distB="0" distL="0" distR="0">
            <wp:extent cx="5829300" cy="7165181"/>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829300" cy="7165181"/>
                    </a:xfrm>
                    <a:prstGeom prst="rect">
                      <a:avLst/>
                    </a:prstGeom>
                  </pic:spPr>
                </pic:pic>
              </a:graphicData>
            </a:graphic>
          </wp:inline>
        </w:drawing>
      </w:r>
    </w:p>
    <w:p w:rsidR="005D700D" w:rsidRPr="00982FD1" w:rsidRDefault="005D700D" w:rsidP="00563202">
      <w:pPr>
        <w:jc w:val="both"/>
      </w:pPr>
    </w:p>
    <w:p w:rsidR="00AC277E" w:rsidRDefault="00AC277E" w:rsidP="005D700D">
      <w:pPr>
        <w:ind w:right="-156"/>
        <w:jc w:val="both"/>
        <w:rPr>
          <w:rFonts w:asciiTheme="majorHAnsi" w:hAnsiTheme="majorHAnsi" w:cs="Calibri"/>
        </w:rPr>
      </w:pPr>
    </w:p>
    <w:p w:rsidR="000F05CA" w:rsidRDefault="003B1BB6" w:rsidP="00EC1A46">
      <w:pPr>
        <w:pStyle w:val="Heading1"/>
        <w:rPr>
          <w:rFonts w:asciiTheme="majorHAnsi" w:hAnsiTheme="majorHAnsi" w:cs="Calibri"/>
          <w:szCs w:val="28"/>
        </w:rPr>
      </w:pPr>
      <w:bookmarkStart w:id="3228" w:name="_Toc388338150"/>
      <w:bookmarkStart w:id="3229" w:name="_Toc388529893"/>
      <w:r>
        <w:rPr>
          <w:rStyle w:val="CommentReference"/>
        </w:rPr>
        <w:lastRenderedPageBreak/>
        <w:commentReference w:id="3230"/>
      </w:r>
      <w:bookmarkStart w:id="3231" w:name="_Hlt10021516"/>
      <w:bookmarkEnd w:id="3228"/>
      <w:bookmarkEnd w:id="3231"/>
      <w:r w:rsidR="0002581F">
        <w:rPr>
          <w:rFonts w:asciiTheme="majorHAnsi" w:hAnsiTheme="majorHAnsi" w:cs="Calibri"/>
          <w:szCs w:val="28"/>
        </w:rPr>
        <w:t>ANNEXURE</w:t>
      </w:r>
      <w:bookmarkEnd w:id="3229"/>
    </w:p>
    <w:p w:rsidR="000F05CA" w:rsidRPr="00E954BD" w:rsidRDefault="000F05CA" w:rsidP="00EC1A46">
      <w:pPr>
        <w:pStyle w:val="Heading1"/>
        <w:rPr>
          <w:rFonts w:asciiTheme="majorHAnsi" w:hAnsiTheme="majorHAnsi" w:cs="Calibri"/>
          <w:szCs w:val="28"/>
        </w:rPr>
      </w:pPr>
      <w:r>
        <w:rPr>
          <w:rFonts w:asciiTheme="majorHAnsi" w:hAnsiTheme="majorHAnsi" w:cs="Calibri"/>
          <w:szCs w:val="28"/>
        </w:rPr>
        <w:tab/>
      </w:r>
      <w:bookmarkStart w:id="3232" w:name="_Toc388529894"/>
      <w:r>
        <w:rPr>
          <w:rFonts w:asciiTheme="majorHAnsi" w:hAnsiTheme="majorHAnsi" w:cs="Calibri"/>
          <w:szCs w:val="28"/>
        </w:rPr>
        <w:t>Annex1 - Requirement Traceability</w:t>
      </w:r>
      <w:bookmarkEnd w:id="3232"/>
    </w:p>
    <w:p w:rsidR="0002581F" w:rsidRDefault="0002581F" w:rsidP="00EC1A46"/>
    <w:p w:rsidR="0002581F" w:rsidRDefault="00805F47" w:rsidP="00EC1A46">
      <w:pPr>
        <w:ind w:right="29"/>
      </w:pPr>
      <w:r>
        <w:t>The Table below shows the references from where the Requirement</w:t>
      </w:r>
      <w:r w:rsidR="00AE5004">
        <w:t>s</w:t>
      </w:r>
      <w:r>
        <w:t xml:space="preserve"> has been captured</w:t>
      </w:r>
    </w:p>
    <w:p w:rsidR="0002581F" w:rsidRDefault="0002581F" w:rsidP="00EC1A46"/>
    <w:tbl>
      <w:tblPr>
        <w:tblStyle w:val="TableGrid"/>
        <w:tblW w:w="9828" w:type="dxa"/>
        <w:tblLayout w:type="fixed"/>
        <w:tblLook w:val="04A0"/>
      </w:tblPr>
      <w:tblGrid>
        <w:gridCol w:w="1098"/>
        <w:gridCol w:w="5580"/>
        <w:gridCol w:w="90"/>
        <w:gridCol w:w="3060"/>
      </w:tblGrid>
      <w:tr w:rsidR="00FF2984" w:rsidRPr="003D1989" w:rsidTr="00EC1A46">
        <w:trPr>
          <w:tblHeader/>
        </w:trPr>
        <w:tc>
          <w:tcPr>
            <w:tcW w:w="1098" w:type="dxa"/>
            <w:shd w:val="clear" w:color="auto" w:fill="BFBFBF" w:themeFill="background1" w:themeFillShade="BF"/>
          </w:tcPr>
          <w:p w:rsidR="0002581F" w:rsidRPr="00EC1A46" w:rsidRDefault="0002581F" w:rsidP="00EC1A46">
            <w:pPr>
              <w:ind w:right="-20"/>
              <w:jc w:val="center"/>
              <w:rPr>
                <w:rFonts w:asciiTheme="majorHAnsi" w:hAnsiTheme="majorHAnsi"/>
                <w:b/>
                <w:sz w:val="20"/>
              </w:rPr>
            </w:pPr>
            <w:r w:rsidRPr="00EC1A46">
              <w:rPr>
                <w:rFonts w:asciiTheme="majorHAnsi" w:hAnsiTheme="majorHAnsi"/>
                <w:b/>
                <w:sz w:val="20"/>
              </w:rPr>
              <w:t>Req</w:t>
            </w:r>
            <w:r w:rsidR="00FF2984" w:rsidRPr="00EC1A46">
              <w:rPr>
                <w:rFonts w:asciiTheme="majorHAnsi" w:hAnsiTheme="majorHAnsi"/>
                <w:b/>
                <w:sz w:val="20"/>
              </w:rPr>
              <w:t xml:space="preserve">. </w:t>
            </w:r>
            <w:r w:rsidRPr="00EC1A46">
              <w:rPr>
                <w:rFonts w:asciiTheme="majorHAnsi" w:hAnsiTheme="majorHAnsi"/>
                <w:b/>
                <w:sz w:val="20"/>
              </w:rPr>
              <w:t>ID</w:t>
            </w:r>
          </w:p>
        </w:tc>
        <w:tc>
          <w:tcPr>
            <w:tcW w:w="5580" w:type="dxa"/>
            <w:shd w:val="clear" w:color="auto" w:fill="BFBFBF" w:themeFill="background1" w:themeFillShade="BF"/>
          </w:tcPr>
          <w:p w:rsidR="0002581F" w:rsidRPr="00EC1A46" w:rsidRDefault="0002581F" w:rsidP="00EC1A46">
            <w:pPr>
              <w:jc w:val="center"/>
              <w:rPr>
                <w:rFonts w:asciiTheme="majorHAnsi" w:hAnsiTheme="majorHAnsi"/>
                <w:b/>
                <w:sz w:val="20"/>
              </w:rPr>
            </w:pPr>
            <w:r w:rsidRPr="00EC1A46">
              <w:rPr>
                <w:rFonts w:asciiTheme="majorHAnsi" w:hAnsiTheme="majorHAnsi"/>
                <w:b/>
                <w:sz w:val="20"/>
              </w:rPr>
              <w:t>Requirement Name</w:t>
            </w:r>
          </w:p>
        </w:tc>
        <w:tc>
          <w:tcPr>
            <w:tcW w:w="3150" w:type="dxa"/>
            <w:gridSpan w:val="2"/>
            <w:shd w:val="clear" w:color="auto" w:fill="BFBFBF" w:themeFill="background1" w:themeFillShade="BF"/>
          </w:tcPr>
          <w:p w:rsidR="0002581F" w:rsidRPr="00EC1A46" w:rsidRDefault="0002581F" w:rsidP="00EC1A46">
            <w:pPr>
              <w:jc w:val="center"/>
              <w:rPr>
                <w:rFonts w:asciiTheme="majorHAnsi" w:hAnsiTheme="majorHAnsi"/>
                <w:b/>
                <w:sz w:val="20"/>
              </w:rPr>
            </w:pPr>
            <w:r w:rsidRPr="00EC1A46">
              <w:rPr>
                <w:rFonts w:asciiTheme="majorHAnsi" w:hAnsiTheme="majorHAnsi"/>
                <w:b/>
                <w:sz w:val="20"/>
              </w:rPr>
              <w:t>Reference</w:t>
            </w:r>
          </w:p>
        </w:tc>
      </w:tr>
      <w:tr w:rsidR="0002581F" w:rsidRPr="003D1989" w:rsidTr="00EC1A46">
        <w:trPr>
          <w:tblHeader/>
        </w:trPr>
        <w:tc>
          <w:tcPr>
            <w:tcW w:w="9828" w:type="dxa"/>
            <w:gridSpan w:val="4"/>
            <w:shd w:val="clear" w:color="auto" w:fill="B8CCE4" w:themeFill="accent1" w:themeFillTint="66"/>
          </w:tcPr>
          <w:p w:rsidR="0002581F" w:rsidRPr="00EC1A46" w:rsidRDefault="0002581F" w:rsidP="00EC1A46">
            <w:pPr>
              <w:jc w:val="center"/>
              <w:rPr>
                <w:rFonts w:asciiTheme="majorHAnsi" w:hAnsiTheme="majorHAnsi"/>
                <w:b/>
                <w:sz w:val="20"/>
              </w:rPr>
            </w:pPr>
            <w:r w:rsidRPr="00EC1A46">
              <w:rPr>
                <w:rFonts w:asciiTheme="majorHAnsi" w:hAnsiTheme="majorHAnsi" w:cs="Calibri"/>
                <w:b/>
                <w:sz w:val="20"/>
              </w:rPr>
              <w:t>Functional Requirements</w:t>
            </w:r>
            <w:r w:rsidR="00FF2984" w:rsidRPr="00EC1A46">
              <w:rPr>
                <w:rFonts w:asciiTheme="majorHAnsi" w:hAnsiTheme="majorHAnsi" w:cs="Calibri"/>
                <w:b/>
                <w:sz w:val="20"/>
              </w:rPr>
              <w:t xml:space="preserve"> (FR)</w:t>
            </w:r>
          </w:p>
        </w:tc>
      </w:tr>
      <w:tr w:rsidR="00B47E14" w:rsidRPr="003D1989" w:rsidTr="00EC1A46">
        <w:trPr>
          <w:tblHeader/>
        </w:trPr>
        <w:tc>
          <w:tcPr>
            <w:tcW w:w="9828" w:type="dxa"/>
            <w:gridSpan w:val="4"/>
          </w:tcPr>
          <w:p w:rsidR="00B47E14" w:rsidRPr="00EC1A46" w:rsidRDefault="00B47E14" w:rsidP="0002581F">
            <w:pPr>
              <w:ind w:right="98"/>
              <w:rPr>
                <w:rFonts w:asciiTheme="majorHAnsi" w:hAnsiTheme="majorHAnsi"/>
                <w:b/>
                <w:i/>
                <w:sz w:val="20"/>
              </w:rPr>
            </w:pPr>
            <w:r w:rsidRPr="00EC1A46">
              <w:rPr>
                <w:rFonts w:asciiTheme="majorHAnsi" w:hAnsiTheme="majorHAnsi" w:cs="Calibri"/>
                <w:b/>
                <w:i/>
                <w:sz w:val="20"/>
              </w:rPr>
              <w:t>GIS Based Functional Requirement</w:t>
            </w:r>
          </w:p>
        </w:tc>
      </w:tr>
      <w:tr w:rsidR="00FF2984" w:rsidRPr="003D1989" w:rsidTr="00EC1A46">
        <w:trPr>
          <w:tblHeader/>
        </w:trPr>
        <w:tc>
          <w:tcPr>
            <w:tcW w:w="1098" w:type="dxa"/>
            <w:vAlign w:val="center"/>
          </w:tcPr>
          <w:p w:rsidR="00B47E14" w:rsidRPr="00EC1A46" w:rsidRDefault="00B47E14" w:rsidP="00EC1A46">
            <w:pPr>
              <w:ind w:right="98"/>
              <w:jc w:val="center"/>
              <w:rPr>
                <w:rFonts w:asciiTheme="majorHAnsi" w:hAnsiTheme="majorHAnsi"/>
                <w:sz w:val="20"/>
              </w:rPr>
            </w:pPr>
            <w:r w:rsidRPr="00EC1A46">
              <w:rPr>
                <w:rFonts w:asciiTheme="majorHAnsi" w:hAnsiTheme="majorHAnsi" w:cs="Calibri"/>
                <w:b/>
                <w:color w:val="auto"/>
                <w:sz w:val="20"/>
              </w:rPr>
              <w:t>FR 1</w:t>
            </w:r>
          </w:p>
        </w:tc>
        <w:tc>
          <w:tcPr>
            <w:tcW w:w="5670" w:type="dxa"/>
            <w:gridSpan w:val="2"/>
          </w:tcPr>
          <w:p w:rsidR="00B47E14" w:rsidRPr="00EC1A46" w:rsidRDefault="00B47E14" w:rsidP="00EC1A46">
            <w:pPr>
              <w:ind w:right="98"/>
              <w:rPr>
                <w:rFonts w:asciiTheme="majorHAnsi" w:hAnsiTheme="majorHAnsi"/>
                <w:sz w:val="20"/>
              </w:rPr>
            </w:pPr>
            <w:r w:rsidRPr="00EC1A46">
              <w:rPr>
                <w:rFonts w:asciiTheme="majorHAnsi" w:hAnsiTheme="majorHAnsi" w:cs="Calibri"/>
                <w:sz w:val="20"/>
              </w:rPr>
              <w:t>Launching Application</w:t>
            </w:r>
          </w:p>
        </w:tc>
        <w:tc>
          <w:tcPr>
            <w:tcW w:w="3060" w:type="dxa"/>
          </w:tcPr>
          <w:p w:rsidR="00B47E14" w:rsidRPr="00EC1A46" w:rsidRDefault="004F215F" w:rsidP="00EC1A46">
            <w:pPr>
              <w:ind w:right="98"/>
              <w:rPr>
                <w:rFonts w:asciiTheme="majorHAnsi" w:hAnsiTheme="majorHAnsi"/>
                <w:sz w:val="20"/>
              </w:rPr>
            </w:pPr>
            <w:r w:rsidRPr="00EC1A46">
              <w:rPr>
                <w:rFonts w:asciiTheme="majorHAnsi" w:hAnsiTheme="majorHAnsi"/>
                <w:sz w:val="20"/>
              </w:rPr>
              <w:t>RFP, MOM0</w:t>
            </w:r>
            <w:r w:rsidR="003D1989" w:rsidRPr="00EC1A46">
              <w:rPr>
                <w:rFonts w:asciiTheme="majorHAnsi" w:hAnsiTheme="majorHAnsi"/>
                <w:sz w:val="20"/>
              </w:rPr>
              <w:t>2</w:t>
            </w:r>
          </w:p>
        </w:tc>
      </w:tr>
      <w:tr w:rsidR="00F42EB9" w:rsidRPr="003D1989" w:rsidTr="00EC1A46">
        <w:trPr>
          <w:tblHeader/>
        </w:trPr>
        <w:tc>
          <w:tcPr>
            <w:tcW w:w="1098" w:type="dxa"/>
            <w:vAlign w:val="center"/>
          </w:tcPr>
          <w:p w:rsidR="00F42EB9" w:rsidRPr="00EC1A46" w:rsidRDefault="00F42EB9" w:rsidP="00F42EB9">
            <w:pPr>
              <w:ind w:right="98"/>
              <w:jc w:val="center"/>
              <w:rPr>
                <w:rFonts w:asciiTheme="majorHAnsi" w:hAnsiTheme="majorHAnsi"/>
                <w:sz w:val="20"/>
              </w:rPr>
            </w:pPr>
            <w:r w:rsidRPr="00EC1A46">
              <w:rPr>
                <w:rFonts w:asciiTheme="majorHAnsi" w:hAnsiTheme="majorHAnsi" w:cs="Calibri"/>
                <w:b/>
                <w:color w:val="auto"/>
                <w:sz w:val="20"/>
              </w:rPr>
              <w:t xml:space="preserve">FR </w:t>
            </w:r>
            <w:r>
              <w:rPr>
                <w:rFonts w:asciiTheme="majorHAnsi" w:hAnsiTheme="majorHAnsi" w:cs="Calibri"/>
                <w:b/>
                <w:color w:val="auto"/>
                <w:sz w:val="20"/>
              </w:rPr>
              <w:t>2</w:t>
            </w:r>
            <w:r w:rsidRPr="00EC1A46">
              <w:rPr>
                <w:rFonts w:asciiTheme="majorHAnsi" w:hAnsiTheme="majorHAnsi" w:cs="Calibri"/>
                <w:b/>
                <w:color w:val="auto"/>
                <w:sz w:val="20"/>
              </w:rPr>
              <w:t>.1</w:t>
            </w:r>
          </w:p>
        </w:tc>
        <w:tc>
          <w:tcPr>
            <w:tcW w:w="5670" w:type="dxa"/>
            <w:gridSpan w:val="2"/>
          </w:tcPr>
          <w:p w:rsidR="00F42EB9" w:rsidRPr="00EC1A46" w:rsidRDefault="00F42EB9" w:rsidP="00F42EB9">
            <w:pPr>
              <w:ind w:right="98"/>
              <w:rPr>
                <w:rFonts w:asciiTheme="majorHAnsi" w:hAnsiTheme="majorHAnsi" w:cs="Calibri"/>
                <w:sz w:val="20"/>
              </w:rPr>
            </w:pPr>
            <w:r w:rsidRPr="00EC1A46">
              <w:rPr>
                <w:rFonts w:asciiTheme="majorHAnsi" w:hAnsiTheme="majorHAnsi" w:cs="Calibri"/>
                <w:sz w:val="20"/>
              </w:rPr>
              <w:t>User Authentication - User Registration</w:t>
            </w:r>
          </w:p>
        </w:tc>
        <w:tc>
          <w:tcPr>
            <w:tcW w:w="3060" w:type="dxa"/>
          </w:tcPr>
          <w:p w:rsidR="00F42EB9" w:rsidRPr="00EC1A46" w:rsidRDefault="00F42EB9" w:rsidP="00F42EB9">
            <w:pPr>
              <w:ind w:right="98"/>
              <w:rPr>
                <w:rFonts w:asciiTheme="majorHAnsi" w:hAnsiTheme="majorHAnsi"/>
                <w:sz w:val="20"/>
              </w:rPr>
            </w:pPr>
            <w:r w:rsidRPr="00EC1A46">
              <w:rPr>
                <w:rFonts w:asciiTheme="majorHAnsi" w:hAnsiTheme="majorHAnsi"/>
                <w:sz w:val="20"/>
              </w:rPr>
              <w:t>RFP, MOM03, MOM05</w:t>
            </w:r>
          </w:p>
        </w:tc>
      </w:tr>
      <w:tr w:rsidR="00F42EB9" w:rsidRPr="003D1989" w:rsidTr="00EC1A46">
        <w:trPr>
          <w:tblHeader/>
        </w:trPr>
        <w:tc>
          <w:tcPr>
            <w:tcW w:w="1098" w:type="dxa"/>
            <w:vAlign w:val="center"/>
          </w:tcPr>
          <w:p w:rsidR="00F42EB9" w:rsidRPr="00EC1A46" w:rsidRDefault="00F42EB9" w:rsidP="00F42EB9">
            <w:pPr>
              <w:ind w:right="98"/>
              <w:jc w:val="center"/>
              <w:rPr>
                <w:rFonts w:asciiTheme="majorHAnsi" w:hAnsiTheme="majorHAnsi"/>
                <w:sz w:val="20"/>
              </w:rPr>
            </w:pPr>
            <w:r w:rsidRPr="00EC1A46">
              <w:rPr>
                <w:rFonts w:asciiTheme="majorHAnsi" w:hAnsiTheme="majorHAnsi" w:cs="Calibri"/>
                <w:b/>
                <w:color w:val="auto"/>
                <w:sz w:val="20"/>
              </w:rPr>
              <w:t xml:space="preserve">FR </w:t>
            </w:r>
            <w:r>
              <w:rPr>
                <w:rFonts w:asciiTheme="majorHAnsi" w:hAnsiTheme="majorHAnsi" w:cs="Calibri"/>
                <w:b/>
                <w:color w:val="auto"/>
                <w:sz w:val="20"/>
              </w:rPr>
              <w:t>2</w:t>
            </w:r>
            <w:r w:rsidRPr="00EC1A46">
              <w:rPr>
                <w:rFonts w:asciiTheme="majorHAnsi" w:hAnsiTheme="majorHAnsi" w:cs="Calibri"/>
                <w:b/>
                <w:color w:val="auto"/>
                <w:sz w:val="20"/>
              </w:rPr>
              <w:t>.2</w:t>
            </w:r>
          </w:p>
        </w:tc>
        <w:tc>
          <w:tcPr>
            <w:tcW w:w="5670" w:type="dxa"/>
            <w:gridSpan w:val="2"/>
          </w:tcPr>
          <w:p w:rsidR="00F42EB9" w:rsidRPr="00EC1A46" w:rsidRDefault="00F42EB9" w:rsidP="00F42EB9">
            <w:pPr>
              <w:ind w:right="98"/>
              <w:rPr>
                <w:rFonts w:asciiTheme="majorHAnsi" w:hAnsiTheme="majorHAnsi" w:cs="Calibri"/>
                <w:sz w:val="20"/>
              </w:rPr>
            </w:pPr>
            <w:r w:rsidRPr="00EC1A46">
              <w:rPr>
                <w:rFonts w:asciiTheme="majorHAnsi" w:hAnsiTheme="majorHAnsi" w:cs="Calibri"/>
                <w:sz w:val="20"/>
              </w:rPr>
              <w:t>User Authentication - Forgot Password</w:t>
            </w:r>
          </w:p>
        </w:tc>
        <w:tc>
          <w:tcPr>
            <w:tcW w:w="3060" w:type="dxa"/>
          </w:tcPr>
          <w:p w:rsidR="00F42EB9" w:rsidRPr="00EC1A46" w:rsidRDefault="00F42EB9" w:rsidP="00F42EB9">
            <w:pPr>
              <w:ind w:right="98"/>
              <w:rPr>
                <w:rFonts w:asciiTheme="majorHAnsi" w:hAnsiTheme="majorHAnsi"/>
                <w:sz w:val="20"/>
              </w:rPr>
            </w:pPr>
            <w:r w:rsidRPr="00EC1A46">
              <w:rPr>
                <w:rFonts w:asciiTheme="majorHAnsi" w:hAnsiTheme="majorHAnsi"/>
                <w:sz w:val="20"/>
              </w:rPr>
              <w:t>RFP, MOM03, MOM05</w:t>
            </w:r>
          </w:p>
        </w:tc>
      </w:tr>
      <w:tr w:rsidR="00F42EB9" w:rsidRPr="003D1989" w:rsidTr="00EC1A46">
        <w:trPr>
          <w:tblHeader/>
        </w:trPr>
        <w:tc>
          <w:tcPr>
            <w:tcW w:w="1098" w:type="dxa"/>
            <w:vAlign w:val="center"/>
          </w:tcPr>
          <w:p w:rsidR="00F42EB9" w:rsidRPr="00EC1A46" w:rsidRDefault="00F42EB9" w:rsidP="00F42EB9">
            <w:pPr>
              <w:ind w:right="98"/>
              <w:jc w:val="center"/>
              <w:rPr>
                <w:rFonts w:asciiTheme="majorHAnsi" w:hAnsiTheme="majorHAnsi"/>
                <w:sz w:val="20"/>
              </w:rPr>
            </w:pPr>
            <w:r w:rsidRPr="00EC1A46">
              <w:rPr>
                <w:rFonts w:asciiTheme="majorHAnsi" w:hAnsiTheme="majorHAnsi" w:cs="Calibri"/>
                <w:b/>
                <w:color w:val="auto"/>
                <w:sz w:val="20"/>
              </w:rPr>
              <w:t xml:space="preserve">FR </w:t>
            </w:r>
            <w:r>
              <w:rPr>
                <w:rFonts w:asciiTheme="majorHAnsi" w:hAnsiTheme="majorHAnsi" w:cs="Calibri"/>
                <w:b/>
                <w:color w:val="auto"/>
                <w:sz w:val="20"/>
              </w:rPr>
              <w:t>2</w:t>
            </w:r>
            <w:r w:rsidRPr="00EC1A46">
              <w:rPr>
                <w:rFonts w:asciiTheme="majorHAnsi" w:hAnsiTheme="majorHAnsi" w:cs="Calibri"/>
                <w:b/>
                <w:color w:val="auto"/>
                <w:sz w:val="20"/>
              </w:rPr>
              <w:t>.3</w:t>
            </w:r>
          </w:p>
        </w:tc>
        <w:tc>
          <w:tcPr>
            <w:tcW w:w="5670" w:type="dxa"/>
            <w:gridSpan w:val="2"/>
          </w:tcPr>
          <w:p w:rsidR="00F42EB9" w:rsidRPr="00EC1A46" w:rsidRDefault="00F42EB9" w:rsidP="00F42EB9">
            <w:pPr>
              <w:ind w:right="98"/>
              <w:rPr>
                <w:rFonts w:asciiTheme="majorHAnsi" w:hAnsiTheme="majorHAnsi" w:cs="Calibri"/>
                <w:sz w:val="20"/>
              </w:rPr>
            </w:pPr>
            <w:r w:rsidRPr="00EC1A46">
              <w:rPr>
                <w:rFonts w:asciiTheme="majorHAnsi" w:hAnsiTheme="majorHAnsi" w:cs="Calibri"/>
                <w:sz w:val="20"/>
              </w:rPr>
              <w:t>User Authentication - Change Password</w:t>
            </w:r>
          </w:p>
        </w:tc>
        <w:tc>
          <w:tcPr>
            <w:tcW w:w="3060" w:type="dxa"/>
          </w:tcPr>
          <w:p w:rsidR="00F42EB9" w:rsidRPr="00EC1A46" w:rsidRDefault="00F42EB9" w:rsidP="00F42EB9">
            <w:pPr>
              <w:ind w:right="98"/>
              <w:rPr>
                <w:rFonts w:asciiTheme="majorHAnsi" w:hAnsiTheme="majorHAnsi"/>
                <w:sz w:val="20"/>
              </w:rPr>
            </w:pPr>
            <w:r w:rsidRPr="00EC1A46">
              <w:rPr>
                <w:rFonts w:asciiTheme="majorHAnsi" w:hAnsiTheme="majorHAnsi"/>
                <w:sz w:val="20"/>
              </w:rPr>
              <w:t>RFP, MOM03, MOM05</w:t>
            </w:r>
          </w:p>
        </w:tc>
      </w:tr>
      <w:tr w:rsidR="00FF2984" w:rsidRPr="003D1989" w:rsidTr="00EC1A46">
        <w:trPr>
          <w:tblHeader/>
        </w:trPr>
        <w:tc>
          <w:tcPr>
            <w:tcW w:w="1098" w:type="dxa"/>
            <w:vAlign w:val="center"/>
          </w:tcPr>
          <w:p w:rsidR="00B47E14" w:rsidRPr="00EC1A46" w:rsidRDefault="00B47E14" w:rsidP="00F42EB9">
            <w:pPr>
              <w:ind w:right="98"/>
              <w:jc w:val="center"/>
              <w:rPr>
                <w:rFonts w:asciiTheme="majorHAnsi" w:hAnsiTheme="majorHAnsi"/>
                <w:sz w:val="20"/>
              </w:rPr>
            </w:pPr>
            <w:r w:rsidRPr="00EC1A46">
              <w:rPr>
                <w:rFonts w:asciiTheme="majorHAnsi" w:hAnsiTheme="majorHAnsi" w:cs="Calibri"/>
                <w:b/>
                <w:color w:val="auto"/>
                <w:sz w:val="20"/>
              </w:rPr>
              <w:t xml:space="preserve">FR </w:t>
            </w:r>
            <w:r w:rsidR="00F42EB9">
              <w:rPr>
                <w:rFonts w:asciiTheme="majorHAnsi" w:hAnsiTheme="majorHAnsi" w:cs="Calibri"/>
                <w:b/>
                <w:color w:val="auto"/>
                <w:sz w:val="20"/>
              </w:rPr>
              <w:t>3</w:t>
            </w:r>
          </w:p>
        </w:tc>
        <w:tc>
          <w:tcPr>
            <w:tcW w:w="5670" w:type="dxa"/>
            <w:gridSpan w:val="2"/>
          </w:tcPr>
          <w:p w:rsidR="00B47E14" w:rsidRPr="00EC1A46" w:rsidRDefault="00B47E14" w:rsidP="00EC1A46">
            <w:pPr>
              <w:ind w:right="98"/>
              <w:rPr>
                <w:rFonts w:asciiTheme="majorHAnsi" w:hAnsiTheme="majorHAnsi"/>
                <w:sz w:val="20"/>
              </w:rPr>
            </w:pPr>
            <w:r w:rsidRPr="00EC1A46">
              <w:rPr>
                <w:rFonts w:asciiTheme="majorHAnsi" w:hAnsiTheme="majorHAnsi" w:cs="Calibri"/>
                <w:sz w:val="20"/>
              </w:rPr>
              <w:t>Select Layers</w:t>
            </w:r>
          </w:p>
        </w:tc>
        <w:tc>
          <w:tcPr>
            <w:tcW w:w="3060" w:type="dxa"/>
          </w:tcPr>
          <w:p w:rsidR="00B47E14" w:rsidRPr="00EC1A46" w:rsidRDefault="003D1989" w:rsidP="00EC1A46">
            <w:pPr>
              <w:ind w:right="98"/>
              <w:rPr>
                <w:rFonts w:asciiTheme="majorHAnsi" w:hAnsiTheme="majorHAnsi"/>
                <w:sz w:val="20"/>
              </w:rPr>
            </w:pPr>
            <w:r w:rsidRPr="00EC1A46">
              <w:rPr>
                <w:rFonts w:asciiTheme="majorHAnsi" w:hAnsiTheme="majorHAnsi"/>
                <w:sz w:val="20"/>
              </w:rPr>
              <w:t>RFP, MOM02</w:t>
            </w:r>
          </w:p>
        </w:tc>
      </w:tr>
      <w:tr w:rsidR="00FF2984" w:rsidRPr="003D1989" w:rsidTr="00EC1A46">
        <w:trPr>
          <w:tblHeader/>
        </w:trPr>
        <w:tc>
          <w:tcPr>
            <w:tcW w:w="1098" w:type="dxa"/>
            <w:vAlign w:val="center"/>
          </w:tcPr>
          <w:p w:rsidR="00B47E14" w:rsidRPr="00EC1A46" w:rsidRDefault="00B47E14" w:rsidP="00F42EB9">
            <w:pPr>
              <w:ind w:right="98"/>
              <w:jc w:val="center"/>
              <w:rPr>
                <w:rFonts w:asciiTheme="majorHAnsi" w:hAnsiTheme="majorHAnsi"/>
                <w:sz w:val="20"/>
              </w:rPr>
            </w:pPr>
            <w:r w:rsidRPr="00EC1A46">
              <w:rPr>
                <w:rFonts w:asciiTheme="majorHAnsi" w:hAnsiTheme="majorHAnsi" w:cs="Calibri"/>
                <w:b/>
                <w:color w:val="auto"/>
                <w:sz w:val="20"/>
              </w:rPr>
              <w:t xml:space="preserve">FR </w:t>
            </w:r>
            <w:r w:rsidR="00F42EB9">
              <w:rPr>
                <w:rFonts w:asciiTheme="majorHAnsi" w:hAnsiTheme="majorHAnsi" w:cs="Calibri"/>
                <w:b/>
                <w:color w:val="auto"/>
                <w:sz w:val="20"/>
              </w:rPr>
              <w:t>4</w:t>
            </w:r>
          </w:p>
        </w:tc>
        <w:tc>
          <w:tcPr>
            <w:tcW w:w="5670" w:type="dxa"/>
            <w:gridSpan w:val="2"/>
          </w:tcPr>
          <w:p w:rsidR="00B47E14" w:rsidRPr="00EC1A46" w:rsidRDefault="00B47E14" w:rsidP="00EC1A46">
            <w:pPr>
              <w:ind w:right="98"/>
              <w:rPr>
                <w:rFonts w:asciiTheme="majorHAnsi" w:hAnsiTheme="majorHAnsi"/>
                <w:sz w:val="20"/>
              </w:rPr>
            </w:pPr>
            <w:r w:rsidRPr="00EC1A46">
              <w:rPr>
                <w:rFonts w:asciiTheme="majorHAnsi" w:hAnsiTheme="majorHAnsi" w:cs="Calibri"/>
                <w:sz w:val="20"/>
              </w:rPr>
              <w:t>Generic Search</w:t>
            </w:r>
          </w:p>
        </w:tc>
        <w:tc>
          <w:tcPr>
            <w:tcW w:w="3060" w:type="dxa"/>
          </w:tcPr>
          <w:p w:rsidR="00B47E14" w:rsidRPr="00EC1A46" w:rsidRDefault="003D1989" w:rsidP="00EC1A46">
            <w:pPr>
              <w:ind w:right="98"/>
              <w:rPr>
                <w:rFonts w:asciiTheme="majorHAnsi" w:hAnsiTheme="majorHAnsi"/>
                <w:sz w:val="20"/>
              </w:rPr>
            </w:pPr>
            <w:r w:rsidRPr="00EC1A46">
              <w:rPr>
                <w:rFonts w:asciiTheme="majorHAnsi" w:hAnsiTheme="majorHAnsi"/>
                <w:sz w:val="20"/>
              </w:rPr>
              <w:t>RFP, MOM02</w:t>
            </w:r>
          </w:p>
        </w:tc>
      </w:tr>
      <w:tr w:rsidR="00FF2984" w:rsidRPr="003D1989" w:rsidTr="00EC1A46">
        <w:trPr>
          <w:tblHeader/>
        </w:trPr>
        <w:tc>
          <w:tcPr>
            <w:tcW w:w="1098" w:type="dxa"/>
            <w:vAlign w:val="center"/>
          </w:tcPr>
          <w:p w:rsidR="00B47E14" w:rsidRPr="00EC1A46" w:rsidRDefault="00B47E14" w:rsidP="00F42EB9">
            <w:pPr>
              <w:ind w:right="98"/>
              <w:jc w:val="center"/>
              <w:rPr>
                <w:rFonts w:asciiTheme="majorHAnsi" w:hAnsiTheme="majorHAnsi"/>
                <w:sz w:val="20"/>
              </w:rPr>
            </w:pPr>
            <w:r w:rsidRPr="00EC1A46">
              <w:rPr>
                <w:rFonts w:asciiTheme="majorHAnsi" w:hAnsiTheme="majorHAnsi" w:cs="Calibri"/>
                <w:b/>
                <w:color w:val="auto"/>
                <w:sz w:val="20"/>
              </w:rPr>
              <w:t xml:space="preserve">FR </w:t>
            </w:r>
            <w:r w:rsidR="00F42EB9">
              <w:rPr>
                <w:rFonts w:asciiTheme="majorHAnsi" w:hAnsiTheme="majorHAnsi" w:cs="Calibri"/>
                <w:b/>
                <w:color w:val="auto"/>
                <w:sz w:val="20"/>
              </w:rPr>
              <w:t>5</w:t>
            </w:r>
          </w:p>
        </w:tc>
        <w:tc>
          <w:tcPr>
            <w:tcW w:w="5670" w:type="dxa"/>
            <w:gridSpan w:val="2"/>
          </w:tcPr>
          <w:p w:rsidR="00B47E14" w:rsidRPr="00EC1A46" w:rsidRDefault="00B47E14" w:rsidP="00EC1A46">
            <w:pPr>
              <w:ind w:right="98"/>
              <w:rPr>
                <w:rFonts w:asciiTheme="majorHAnsi" w:hAnsiTheme="majorHAnsi"/>
                <w:sz w:val="20"/>
              </w:rPr>
            </w:pPr>
            <w:r w:rsidRPr="00EC1A46">
              <w:rPr>
                <w:rFonts w:asciiTheme="majorHAnsi" w:hAnsiTheme="majorHAnsi" w:cs="Calibri"/>
                <w:sz w:val="20"/>
              </w:rPr>
              <w:t>Address Search</w:t>
            </w:r>
          </w:p>
        </w:tc>
        <w:tc>
          <w:tcPr>
            <w:tcW w:w="3060" w:type="dxa"/>
          </w:tcPr>
          <w:p w:rsidR="00B47E14" w:rsidRPr="00EC1A46" w:rsidRDefault="003D1989" w:rsidP="00EC1A46">
            <w:pPr>
              <w:ind w:right="98"/>
              <w:rPr>
                <w:rFonts w:asciiTheme="majorHAnsi" w:hAnsiTheme="majorHAnsi"/>
                <w:sz w:val="20"/>
              </w:rPr>
            </w:pPr>
            <w:r w:rsidRPr="00EC1A46">
              <w:rPr>
                <w:rFonts w:asciiTheme="majorHAnsi" w:hAnsiTheme="majorHAnsi"/>
                <w:sz w:val="20"/>
              </w:rPr>
              <w:t>RFP, MOM02</w:t>
            </w:r>
          </w:p>
        </w:tc>
      </w:tr>
      <w:tr w:rsidR="00FF2984" w:rsidRPr="003D1989" w:rsidTr="00EC1A46">
        <w:trPr>
          <w:tblHeader/>
        </w:trPr>
        <w:tc>
          <w:tcPr>
            <w:tcW w:w="1098" w:type="dxa"/>
            <w:vAlign w:val="center"/>
          </w:tcPr>
          <w:p w:rsidR="00B47E14" w:rsidRPr="00EC1A46" w:rsidRDefault="00B47E14" w:rsidP="00F42EB9">
            <w:pPr>
              <w:ind w:right="98"/>
              <w:jc w:val="center"/>
              <w:rPr>
                <w:rFonts w:asciiTheme="majorHAnsi" w:hAnsiTheme="majorHAnsi"/>
                <w:sz w:val="20"/>
              </w:rPr>
            </w:pPr>
            <w:r w:rsidRPr="00EC1A46">
              <w:rPr>
                <w:rFonts w:asciiTheme="majorHAnsi" w:hAnsiTheme="majorHAnsi" w:cs="Calibri"/>
                <w:b/>
                <w:color w:val="auto"/>
                <w:sz w:val="20"/>
              </w:rPr>
              <w:t xml:space="preserve">FR </w:t>
            </w:r>
            <w:r w:rsidR="00F42EB9">
              <w:rPr>
                <w:rFonts w:asciiTheme="majorHAnsi" w:hAnsiTheme="majorHAnsi" w:cs="Calibri"/>
                <w:b/>
                <w:color w:val="auto"/>
                <w:sz w:val="20"/>
              </w:rPr>
              <w:t>6</w:t>
            </w:r>
          </w:p>
        </w:tc>
        <w:tc>
          <w:tcPr>
            <w:tcW w:w="5670" w:type="dxa"/>
            <w:gridSpan w:val="2"/>
          </w:tcPr>
          <w:p w:rsidR="00B47E14" w:rsidRPr="00EC1A46" w:rsidRDefault="00B47E14" w:rsidP="0002581F">
            <w:pPr>
              <w:ind w:right="98"/>
              <w:rPr>
                <w:rFonts w:asciiTheme="majorHAnsi" w:hAnsiTheme="majorHAnsi" w:cs="Calibri"/>
                <w:sz w:val="20"/>
              </w:rPr>
            </w:pPr>
            <w:r w:rsidRPr="00EC1A46">
              <w:rPr>
                <w:rFonts w:asciiTheme="majorHAnsi" w:hAnsiTheme="majorHAnsi" w:cs="Calibri"/>
                <w:sz w:val="20"/>
              </w:rPr>
              <w:t>Administrative boundary search</w:t>
            </w:r>
          </w:p>
        </w:tc>
        <w:tc>
          <w:tcPr>
            <w:tcW w:w="3060" w:type="dxa"/>
          </w:tcPr>
          <w:p w:rsidR="00B47E14" w:rsidRPr="00EC1A46" w:rsidRDefault="003D1989" w:rsidP="0002581F">
            <w:pPr>
              <w:ind w:right="98"/>
              <w:rPr>
                <w:rFonts w:asciiTheme="majorHAnsi" w:hAnsiTheme="majorHAnsi"/>
                <w:sz w:val="20"/>
              </w:rPr>
            </w:pPr>
            <w:r w:rsidRPr="00EC1A46">
              <w:rPr>
                <w:rFonts w:asciiTheme="majorHAnsi" w:hAnsiTheme="majorHAnsi"/>
                <w:sz w:val="20"/>
              </w:rPr>
              <w:t>RFP, MOM03</w:t>
            </w:r>
          </w:p>
        </w:tc>
      </w:tr>
      <w:tr w:rsidR="00FF2984" w:rsidRPr="003D1989" w:rsidTr="00EC1A46">
        <w:trPr>
          <w:tblHeader/>
        </w:trPr>
        <w:tc>
          <w:tcPr>
            <w:tcW w:w="1098" w:type="dxa"/>
            <w:vAlign w:val="center"/>
          </w:tcPr>
          <w:p w:rsidR="00B47E14" w:rsidRPr="00EC1A46" w:rsidRDefault="00B47E14" w:rsidP="00F42EB9">
            <w:pPr>
              <w:ind w:right="98"/>
              <w:jc w:val="center"/>
              <w:rPr>
                <w:rFonts w:asciiTheme="majorHAnsi" w:hAnsiTheme="majorHAnsi"/>
                <w:sz w:val="20"/>
              </w:rPr>
            </w:pPr>
            <w:r w:rsidRPr="00EC1A46">
              <w:rPr>
                <w:rFonts w:asciiTheme="majorHAnsi" w:hAnsiTheme="majorHAnsi" w:cs="Calibri"/>
                <w:b/>
                <w:color w:val="auto"/>
                <w:sz w:val="20"/>
              </w:rPr>
              <w:t xml:space="preserve">FR </w:t>
            </w:r>
            <w:r w:rsidR="00F42EB9">
              <w:rPr>
                <w:rFonts w:asciiTheme="majorHAnsi" w:hAnsiTheme="majorHAnsi" w:cs="Calibri"/>
                <w:b/>
                <w:color w:val="auto"/>
                <w:sz w:val="20"/>
              </w:rPr>
              <w:t>7</w:t>
            </w:r>
          </w:p>
        </w:tc>
        <w:tc>
          <w:tcPr>
            <w:tcW w:w="5670" w:type="dxa"/>
            <w:gridSpan w:val="2"/>
          </w:tcPr>
          <w:p w:rsidR="00B47E14" w:rsidRPr="00EC1A46" w:rsidRDefault="00B47E14" w:rsidP="0002581F">
            <w:pPr>
              <w:ind w:right="98"/>
              <w:rPr>
                <w:rFonts w:asciiTheme="majorHAnsi" w:hAnsiTheme="majorHAnsi" w:cs="Calibri"/>
                <w:sz w:val="20"/>
              </w:rPr>
            </w:pPr>
            <w:r w:rsidRPr="00EC1A46">
              <w:rPr>
                <w:rFonts w:asciiTheme="majorHAnsi" w:hAnsiTheme="majorHAnsi" w:cs="Calibri"/>
                <w:sz w:val="20"/>
              </w:rPr>
              <w:t>Road search</w:t>
            </w:r>
          </w:p>
        </w:tc>
        <w:tc>
          <w:tcPr>
            <w:tcW w:w="3060" w:type="dxa"/>
          </w:tcPr>
          <w:p w:rsidR="00B47E14" w:rsidRPr="00EC1A46" w:rsidRDefault="003D1989" w:rsidP="0002581F">
            <w:pPr>
              <w:ind w:right="98"/>
              <w:rPr>
                <w:rFonts w:asciiTheme="majorHAnsi" w:hAnsiTheme="majorHAnsi"/>
                <w:sz w:val="20"/>
              </w:rPr>
            </w:pPr>
            <w:r w:rsidRPr="00EC1A46">
              <w:rPr>
                <w:rFonts w:asciiTheme="majorHAnsi" w:hAnsiTheme="majorHAnsi"/>
                <w:sz w:val="20"/>
              </w:rPr>
              <w:t>RFP, MOM03</w:t>
            </w:r>
          </w:p>
        </w:tc>
      </w:tr>
      <w:tr w:rsidR="00FF2984" w:rsidRPr="003D1989" w:rsidTr="00EC1A46">
        <w:trPr>
          <w:tblHeader/>
        </w:trPr>
        <w:tc>
          <w:tcPr>
            <w:tcW w:w="1098" w:type="dxa"/>
            <w:vAlign w:val="center"/>
          </w:tcPr>
          <w:p w:rsidR="00B47E14" w:rsidRPr="00EC1A46" w:rsidRDefault="00B47E14" w:rsidP="00F42EB9">
            <w:pPr>
              <w:ind w:right="98"/>
              <w:jc w:val="center"/>
              <w:rPr>
                <w:rFonts w:asciiTheme="majorHAnsi" w:hAnsiTheme="majorHAnsi"/>
                <w:sz w:val="20"/>
              </w:rPr>
            </w:pPr>
            <w:r w:rsidRPr="00EC1A46">
              <w:rPr>
                <w:rFonts w:asciiTheme="majorHAnsi" w:hAnsiTheme="majorHAnsi" w:cs="Calibri"/>
                <w:b/>
                <w:color w:val="auto"/>
                <w:sz w:val="20"/>
              </w:rPr>
              <w:t xml:space="preserve">FR </w:t>
            </w:r>
            <w:r w:rsidR="00F42EB9">
              <w:rPr>
                <w:rFonts w:asciiTheme="majorHAnsi" w:hAnsiTheme="majorHAnsi" w:cs="Calibri"/>
                <w:b/>
                <w:color w:val="auto"/>
                <w:sz w:val="20"/>
              </w:rPr>
              <w:t>8</w:t>
            </w:r>
          </w:p>
        </w:tc>
        <w:tc>
          <w:tcPr>
            <w:tcW w:w="5670" w:type="dxa"/>
            <w:gridSpan w:val="2"/>
          </w:tcPr>
          <w:p w:rsidR="00B47E14" w:rsidRPr="00EC1A46" w:rsidRDefault="00B47E14" w:rsidP="0002581F">
            <w:pPr>
              <w:ind w:right="98"/>
              <w:rPr>
                <w:rFonts w:asciiTheme="majorHAnsi" w:hAnsiTheme="majorHAnsi" w:cs="Calibri"/>
                <w:sz w:val="20"/>
              </w:rPr>
            </w:pPr>
            <w:r w:rsidRPr="00EC1A46">
              <w:rPr>
                <w:rFonts w:asciiTheme="majorHAnsi" w:hAnsiTheme="majorHAnsi" w:cs="Calibri"/>
                <w:sz w:val="20"/>
              </w:rPr>
              <w:t>POI Search</w:t>
            </w:r>
          </w:p>
        </w:tc>
        <w:tc>
          <w:tcPr>
            <w:tcW w:w="3060" w:type="dxa"/>
          </w:tcPr>
          <w:p w:rsidR="00B47E14" w:rsidRPr="00EC1A46" w:rsidRDefault="003D1989" w:rsidP="0002581F">
            <w:pPr>
              <w:ind w:right="98"/>
              <w:rPr>
                <w:rFonts w:asciiTheme="majorHAnsi" w:hAnsiTheme="majorHAnsi"/>
                <w:sz w:val="20"/>
              </w:rPr>
            </w:pPr>
            <w:r w:rsidRPr="00EC1A46">
              <w:rPr>
                <w:rFonts w:asciiTheme="majorHAnsi" w:hAnsiTheme="majorHAnsi"/>
                <w:sz w:val="20"/>
              </w:rPr>
              <w:t>RFP, MOM03</w:t>
            </w:r>
          </w:p>
        </w:tc>
      </w:tr>
      <w:tr w:rsidR="00FF2984" w:rsidRPr="003D1989" w:rsidTr="00EC1A46">
        <w:trPr>
          <w:tblHeader/>
        </w:trPr>
        <w:tc>
          <w:tcPr>
            <w:tcW w:w="1098" w:type="dxa"/>
            <w:vAlign w:val="center"/>
          </w:tcPr>
          <w:p w:rsidR="00B47E14" w:rsidRPr="00EC1A46" w:rsidRDefault="00B47E14" w:rsidP="00EC1A46">
            <w:pPr>
              <w:ind w:right="98"/>
              <w:jc w:val="center"/>
              <w:rPr>
                <w:rFonts w:asciiTheme="majorHAnsi" w:hAnsiTheme="majorHAnsi"/>
                <w:sz w:val="20"/>
              </w:rPr>
            </w:pPr>
            <w:r w:rsidRPr="00EC1A46">
              <w:rPr>
                <w:rFonts w:asciiTheme="majorHAnsi" w:hAnsiTheme="majorHAnsi" w:cs="Calibri"/>
                <w:b/>
                <w:color w:val="auto"/>
                <w:sz w:val="20"/>
              </w:rPr>
              <w:t>FR 9.1</w:t>
            </w:r>
          </w:p>
        </w:tc>
        <w:tc>
          <w:tcPr>
            <w:tcW w:w="5670" w:type="dxa"/>
            <w:gridSpan w:val="2"/>
          </w:tcPr>
          <w:p w:rsidR="00B47E14" w:rsidRPr="00EC1A46" w:rsidRDefault="00B47E14" w:rsidP="0002581F">
            <w:pPr>
              <w:ind w:right="98"/>
              <w:rPr>
                <w:rFonts w:asciiTheme="majorHAnsi" w:hAnsiTheme="majorHAnsi" w:cs="Calibri"/>
                <w:sz w:val="20"/>
              </w:rPr>
            </w:pPr>
            <w:r w:rsidRPr="00EC1A46">
              <w:rPr>
                <w:rFonts w:asciiTheme="majorHAnsi" w:hAnsiTheme="majorHAnsi" w:cs="Calibri"/>
                <w:sz w:val="20"/>
              </w:rPr>
              <w:t>Favorite point - Add Favorite points</w:t>
            </w:r>
          </w:p>
        </w:tc>
        <w:tc>
          <w:tcPr>
            <w:tcW w:w="3060" w:type="dxa"/>
          </w:tcPr>
          <w:p w:rsidR="00B47E14" w:rsidRPr="00EC1A46" w:rsidRDefault="003D1989" w:rsidP="0002581F">
            <w:pPr>
              <w:ind w:right="98"/>
              <w:rPr>
                <w:rFonts w:asciiTheme="majorHAnsi" w:hAnsiTheme="majorHAnsi"/>
                <w:sz w:val="20"/>
              </w:rPr>
            </w:pPr>
            <w:r w:rsidRPr="00EC1A46">
              <w:rPr>
                <w:rFonts w:asciiTheme="majorHAnsi" w:hAnsiTheme="majorHAnsi"/>
                <w:sz w:val="20"/>
              </w:rPr>
              <w:t>RFP, MOM03, MOM05</w:t>
            </w:r>
          </w:p>
        </w:tc>
      </w:tr>
      <w:tr w:rsidR="00FF2984" w:rsidRPr="003D1989" w:rsidTr="00EC1A46">
        <w:trPr>
          <w:tblHeader/>
        </w:trPr>
        <w:tc>
          <w:tcPr>
            <w:tcW w:w="1098" w:type="dxa"/>
            <w:vAlign w:val="center"/>
          </w:tcPr>
          <w:p w:rsidR="00B47E14" w:rsidRPr="00EC1A46" w:rsidRDefault="00B47E14" w:rsidP="00EC1A46">
            <w:pPr>
              <w:ind w:right="98"/>
              <w:jc w:val="center"/>
              <w:rPr>
                <w:rFonts w:asciiTheme="majorHAnsi" w:hAnsiTheme="majorHAnsi"/>
                <w:sz w:val="20"/>
              </w:rPr>
            </w:pPr>
            <w:r w:rsidRPr="00EC1A46">
              <w:rPr>
                <w:rFonts w:asciiTheme="majorHAnsi" w:hAnsiTheme="majorHAnsi" w:cs="Calibri"/>
                <w:b/>
                <w:color w:val="auto"/>
                <w:sz w:val="20"/>
              </w:rPr>
              <w:t>FR 9.2</w:t>
            </w:r>
          </w:p>
        </w:tc>
        <w:tc>
          <w:tcPr>
            <w:tcW w:w="5670" w:type="dxa"/>
            <w:gridSpan w:val="2"/>
          </w:tcPr>
          <w:p w:rsidR="00B47E14" w:rsidRPr="00EC1A46" w:rsidRDefault="00B47E14" w:rsidP="0002581F">
            <w:pPr>
              <w:ind w:right="98"/>
              <w:rPr>
                <w:rFonts w:asciiTheme="majorHAnsi" w:hAnsiTheme="majorHAnsi" w:cs="Calibri"/>
                <w:sz w:val="20"/>
              </w:rPr>
            </w:pPr>
            <w:r w:rsidRPr="00EC1A46">
              <w:rPr>
                <w:rFonts w:asciiTheme="majorHAnsi" w:hAnsiTheme="majorHAnsi" w:cs="Calibri"/>
                <w:sz w:val="20"/>
              </w:rPr>
              <w:t>Favorite point - Edit Favorite points</w:t>
            </w:r>
          </w:p>
        </w:tc>
        <w:tc>
          <w:tcPr>
            <w:tcW w:w="3060" w:type="dxa"/>
          </w:tcPr>
          <w:p w:rsidR="00B47E14" w:rsidRPr="00EC1A46" w:rsidRDefault="003D1989" w:rsidP="0002581F">
            <w:pPr>
              <w:ind w:right="98"/>
              <w:rPr>
                <w:rFonts w:asciiTheme="majorHAnsi" w:hAnsiTheme="majorHAnsi"/>
                <w:sz w:val="20"/>
              </w:rPr>
            </w:pPr>
            <w:r w:rsidRPr="00EC1A46">
              <w:rPr>
                <w:rFonts w:asciiTheme="majorHAnsi" w:hAnsiTheme="majorHAnsi"/>
                <w:sz w:val="20"/>
              </w:rPr>
              <w:t>RFP, MOM03, MOM05</w:t>
            </w:r>
          </w:p>
        </w:tc>
      </w:tr>
      <w:tr w:rsidR="00FF2984" w:rsidRPr="003D1989" w:rsidTr="00EC1A46">
        <w:trPr>
          <w:tblHeader/>
        </w:trPr>
        <w:tc>
          <w:tcPr>
            <w:tcW w:w="1098" w:type="dxa"/>
            <w:vAlign w:val="center"/>
          </w:tcPr>
          <w:p w:rsidR="00B47E14" w:rsidRPr="00EC1A46" w:rsidRDefault="00B47E14" w:rsidP="00EC1A46">
            <w:pPr>
              <w:ind w:right="98"/>
              <w:jc w:val="center"/>
              <w:rPr>
                <w:rFonts w:asciiTheme="majorHAnsi" w:hAnsiTheme="majorHAnsi"/>
                <w:sz w:val="20"/>
              </w:rPr>
            </w:pPr>
            <w:r w:rsidRPr="00EC1A46">
              <w:rPr>
                <w:rFonts w:asciiTheme="majorHAnsi" w:hAnsiTheme="majorHAnsi" w:cs="Calibri"/>
                <w:b/>
                <w:color w:val="auto"/>
                <w:sz w:val="20"/>
              </w:rPr>
              <w:t>FR 10</w:t>
            </w:r>
          </w:p>
        </w:tc>
        <w:tc>
          <w:tcPr>
            <w:tcW w:w="5670" w:type="dxa"/>
            <w:gridSpan w:val="2"/>
          </w:tcPr>
          <w:p w:rsidR="00B47E14" w:rsidRPr="00EC1A46" w:rsidRDefault="00B47E14" w:rsidP="0002581F">
            <w:pPr>
              <w:ind w:right="98"/>
              <w:rPr>
                <w:rFonts w:asciiTheme="majorHAnsi" w:hAnsiTheme="majorHAnsi" w:cs="Calibri"/>
                <w:sz w:val="20"/>
              </w:rPr>
            </w:pPr>
            <w:r w:rsidRPr="00EC1A46">
              <w:rPr>
                <w:rFonts w:asciiTheme="majorHAnsi" w:hAnsiTheme="majorHAnsi" w:cs="Calibri"/>
                <w:sz w:val="20"/>
              </w:rPr>
              <w:t>GPS Location</w:t>
            </w:r>
          </w:p>
        </w:tc>
        <w:tc>
          <w:tcPr>
            <w:tcW w:w="3060" w:type="dxa"/>
          </w:tcPr>
          <w:p w:rsidR="00B47E14" w:rsidRPr="00EC1A46" w:rsidRDefault="003D1989" w:rsidP="0002581F">
            <w:pPr>
              <w:ind w:right="98"/>
              <w:rPr>
                <w:rFonts w:asciiTheme="majorHAnsi" w:hAnsiTheme="majorHAnsi"/>
                <w:sz w:val="20"/>
              </w:rPr>
            </w:pPr>
            <w:r w:rsidRPr="00EC1A46">
              <w:rPr>
                <w:rFonts w:asciiTheme="majorHAnsi" w:hAnsiTheme="majorHAnsi"/>
                <w:sz w:val="20"/>
              </w:rPr>
              <w:t>RFP, MOM04</w:t>
            </w:r>
          </w:p>
        </w:tc>
      </w:tr>
      <w:tr w:rsidR="00FF2984" w:rsidRPr="003D1989" w:rsidTr="00EC1A46">
        <w:trPr>
          <w:tblHeader/>
        </w:trPr>
        <w:tc>
          <w:tcPr>
            <w:tcW w:w="1098" w:type="dxa"/>
            <w:vAlign w:val="center"/>
          </w:tcPr>
          <w:p w:rsidR="00B47E14" w:rsidRPr="00EC1A46" w:rsidRDefault="00B47E14" w:rsidP="00EC1A46">
            <w:pPr>
              <w:ind w:right="98"/>
              <w:jc w:val="center"/>
              <w:rPr>
                <w:rFonts w:asciiTheme="majorHAnsi" w:hAnsiTheme="majorHAnsi"/>
                <w:sz w:val="20"/>
              </w:rPr>
            </w:pPr>
            <w:r w:rsidRPr="00EC1A46">
              <w:rPr>
                <w:rFonts w:asciiTheme="majorHAnsi" w:hAnsiTheme="majorHAnsi" w:cs="Calibri"/>
                <w:b/>
                <w:color w:val="auto"/>
                <w:sz w:val="20"/>
              </w:rPr>
              <w:t>FR 11.1</w:t>
            </w:r>
          </w:p>
        </w:tc>
        <w:tc>
          <w:tcPr>
            <w:tcW w:w="5670" w:type="dxa"/>
            <w:gridSpan w:val="2"/>
          </w:tcPr>
          <w:p w:rsidR="00B47E14" w:rsidRPr="00EC1A46" w:rsidRDefault="00B47E14" w:rsidP="0002581F">
            <w:pPr>
              <w:ind w:right="98"/>
              <w:rPr>
                <w:rFonts w:asciiTheme="majorHAnsi" w:hAnsiTheme="majorHAnsi" w:cs="Calibri"/>
                <w:sz w:val="20"/>
              </w:rPr>
            </w:pPr>
            <w:r w:rsidRPr="00EC1A46">
              <w:rPr>
                <w:rFonts w:asciiTheme="majorHAnsi" w:hAnsiTheme="majorHAnsi" w:cs="Calibri"/>
                <w:sz w:val="20"/>
              </w:rPr>
              <w:t>Buffer search - POI Buffer Search</w:t>
            </w:r>
          </w:p>
        </w:tc>
        <w:tc>
          <w:tcPr>
            <w:tcW w:w="3060" w:type="dxa"/>
          </w:tcPr>
          <w:p w:rsidR="00B47E14" w:rsidRPr="00EC1A46" w:rsidRDefault="003D1989" w:rsidP="0002581F">
            <w:pPr>
              <w:ind w:right="98"/>
              <w:rPr>
                <w:rFonts w:asciiTheme="majorHAnsi" w:hAnsiTheme="majorHAnsi"/>
                <w:sz w:val="20"/>
              </w:rPr>
            </w:pPr>
            <w:r w:rsidRPr="00EC1A46">
              <w:rPr>
                <w:rFonts w:asciiTheme="majorHAnsi" w:hAnsiTheme="majorHAnsi"/>
                <w:sz w:val="20"/>
              </w:rPr>
              <w:t>RFP, MOM02, MOM03, MOM04</w:t>
            </w:r>
          </w:p>
        </w:tc>
      </w:tr>
      <w:tr w:rsidR="00FF2984" w:rsidRPr="003D1989" w:rsidTr="00EC1A46">
        <w:trPr>
          <w:tblHeader/>
        </w:trPr>
        <w:tc>
          <w:tcPr>
            <w:tcW w:w="1098" w:type="dxa"/>
            <w:vAlign w:val="center"/>
          </w:tcPr>
          <w:p w:rsidR="00B47E14" w:rsidRPr="00EC1A46" w:rsidRDefault="00B47E14" w:rsidP="00EC1A46">
            <w:pPr>
              <w:ind w:right="98"/>
              <w:jc w:val="center"/>
              <w:rPr>
                <w:rFonts w:asciiTheme="majorHAnsi" w:hAnsiTheme="majorHAnsi"/>
                <w:sz w:val="20"/>
              </w:rPr>
            </w:pPr>
            <w:r w:rsidRPr="00EC1A46">
              <w:rPr>
                <w:rFonts w:asciiTheme="majorHAnsi" w:hAnsiTheme="majorHAnsi" w:cs="Calibri"/>
                <w:b/>
                <w:color w:val="auto"/>
                <w:sz w:val="20"/>
              </w:rPr>
              <w:t>FR 11.2</w:t>
            </w:r>
          </w:p>
        </w:tc>
        <w:tc>
          <w:tcPr>
            <w:tcW w:w="5670" w:type="dxa"/>
            <w:gridSpan w:val="2"/>
          </w:tcPr>
          <w:p w:rsidR="00B47E14" w:rsidRPr="00EC1A46" w:rsidRDefault="00B47E14" w:rsidP="0002581F">
            <w:pPr>
              <w:ind w:right="98"/>
              <w:rPr>
                <w:rFonts w:asciiTheme="majorHAnsi" w:hAnsiTheme="majorHAnsi" w:cs="Calibri"/>
                <w:sz w:val="20"/>
              </w:rPr>
            </w:pPr>
            <w:r w:rsidRPr="00EC1A46">
              <w:rPr>
                <w:rFonts w:asciiTheme="majorHAnsi" w:hAnsiTheme="majorHAnsi" w:cs="Calibri"/>
                <w:sz w:val="20"/>
              </w:rPr>
              <w:t>Buffer search - FP Buffer Search</w:t>
            </w:r>
          </w:p>
        </w:tc>
        <w:tc>
          <w:tcPr>
            <w:tcW w:w="3060" w:type="dxa"/>
          </w:tcPr>
          <w:p w:rsidR="00B47E14" w:rsidRPr="00EC1A46" w:rsidRDefault="003D1989" w:rsidP="0002581F">
            <w:pPr>
              <w:ind w:right="98"/>
              <w:rPr>
                <w:rFonts w:asciiTheme="majorHAnsi" w:hAnsiTheme="majorHAnsi"/>
                <w:sz w:val="20"/>
              </w:rPr>
            </w:pPr>
            <w:r w:rsidRPr="00EC1A46">
              <w:rPr>
                <w:rFonts w:asciiTheme="majorHAnsi" w:hAnsiTheme="majorHAnsi"/>
                <w:sz w:val="20"/>
              </w:rPr>
              <w:t>RFP, MOM02, MOM03, MOM04</w:t>
            </w:r>
          </w:p>
        </w:tc>
      </w:tr>
      <w:tr w:rsidR="00FF2984" w:rsidRPr="003D1989" w:rsidTr="00EC1A46">
        <w:trPr>
          <w:tblHeader/>
        </w:trPr>
        <w:tc>
          <w:tcPr>
            <w:tcW w:w="1098" w:type="dxa"/>
            <w:vAlign w:val="center"/>
          </w:tcPr>
          <w:p w:rsidR="00B47E14" w:rsidRPr="00EC1A46" w:rsidRDefault="00B47E14" w:rsidP="00EC1A46">
            <w:pPr>
              <w:ind w:right="98"/>
              <w:jc w:val="center"/>
              <w:rPr>
                <w:rFonts w:asciiTheme="majorHAnsi" w:hAnsiTheme="majorHAnsi"/>
                <w:sz w:val="20"/>
              </w:rPr>
            </w:pPr>
            <w:r w:rsidRPr="00EC1A46">
              <w:rPr>
                <w:rFonts w:asciiTheme="majorHAnsi" w:hAnsiTheme="majorHAnsi" w:cs="Calibri"/>
                <w:b/>
                <w:color w:val="auto"/>
                <w:sz w:val="20"/>
              </w:rPr>
              <w:t>FR 12.1</w:t>
            </w:r>
          </w:p>
        </w:tc>
        <w:tc>
          <w:tcPr>
            <w:tcW w:w="5670" w:type="dxa"/>
            <w:gridSpan w:val="2"/>
          </w:tcPr>
          <w:p w:rsidR="00B47E14" w:rsidRPr="00EC1A46" w:rsidRDefault="00B47E14" w:rsidP="0002581F">
            <w:pPr>
              <w:ind w:right="98"/>
              <w:rPr>
                <w:rFonts w:asciiTheme="majorHAnsi" w:hAnsiTheme="majorHAnsi" w:cs="Calibri"/>
                <w:sz w:val="20"/>
              </w:rPr>
            </w:pPr>
            <w:r w:rsidRPr="00EC1A46">
              <w:rPr>
                <w:rFonts w:asciiTheme="majorHAnsi" w:hAnsiTheme="majorHAnsi" w:cs="Calibri"/>
                <w:sz w:val="20"/>
              </w:rPr>
              <w:t>Routing - Routing From Context Menu</w:t>
            </w:r>
          </w:p>
        </w:tc>
        <w:tc>
          <w:tcPr>
            <w:tcW w:w="3060" w:type="dxa"/>
          </w:tcPr>
          <w:p w:rsidR="00B47E14" w:rsidRPr="00EC1A46" w:rsidRDefault="003D1989" w:rsidP="0002581F">
            <w:pPr>
              <w:ind w:right="98"/>
              <w:rPr>
                <w:rFonts w:asciiTheme="majorHAnsi" w:hAnsiTheme="majorHAnsi"/>
                <w:sz w:val="20"/>
              </w:rPr>
            </w:pPr>
            <w:r w:rsidRPr="00EC1A46">
              <w:rPr>
                <w:rFonts w:asciiTheme="majorHAnsi" w:hAnsiTheme="majorHAnsi"/>
                <w:sz w:val="20"/>
              </w:rPr>
              <w:t>RFP, MOM04, MOM06</w:t>
            </w:r>
          </w:p>
        </w:tc>
      </w:tr>
      <w:tr w:rsidR="00FF2984" w:rsidRPr="003D1989" w:rsidTr="00EC1A46">
        <w:trPr>
          <w:tblHeader/>
        </w:trPr>
        <w:tc>
          <w:tcPr>
            <w:tcW w:w="1098" w:type="dxa"/>
            <w:vAlign w:val="center"/>
          </w:tcPr>
          <w:p w:rsidR="00B47E14" w:rsidRPr="00EC1A46" w:rsidRDefault="00B47E14" w:rsidP="00EC1A46">
            <w:pPr>
              <w:ind w:right="98"/>
              <w:jc w:val="center"/>
              <w:rPr>
                <w:rFonts w:asciiTheme="majorHAnsi" w:hAnsiTheme="majorHAnsi"/>
                <w:sz w:val="20"/>
              </w:rPr>
            </w:pPr>
            <w:r w:rsidRPr="00EC1A46">
              <w:rPr>
                <w:rFonts w:asciiTheme="majorHAnsi" w:hAnsiTheme="majorHAnsi" w:cs="Calibri"/>
                <w:b/>
                <w:color w:val="auto"/>
                <w:sz w:val="20"/>
              </w:rPr>
              <w:t>FR 12.2</w:t>
            </w:r>
          </w:p>
        </w:tc>
        <w:tc>
          <w:tcPr>
            <w:tcW w:w="5670" w:type="dxa"/>
            <w:gridSpan w:val="2"/>
          </w:tcPr>
          <w:p w:rsidR="00B47E14" w:rsidRPr="00EC1A46" w:rsidRDefault="00B47E14" w:rsidP="0002581F">
            <w:pPr>
              <w:ind w:right="98"/>
              <w:rPr>
                <w:rFonts w:asciiTheme="majorHAnsi" w:hAnsiTheme="majorHAnsi" w:cs="Calibri"/>
                <w:sz w:val="20"/>
              </w:rPr>
            </w:pPr>
            <w:r w:rsidRPr="00EC1A46">
              <w:rPr>
                <w:rFonts w:asciiTheme="majorHAnsi" w:hAnsiTheme="majorHAnsi" w:cs="Calibri"/>
                <w:sz w:val="20"/>
              </w:rPr>
              <w:t>Routing - Initiate Routing from Buffer panel</w:t>
            </w:r>
          </w:p>
        </w:tc>
        <w:tc>
          <w:tcPr>
            <w:tcW w:w="3060" w:type="dxa"/>
          </w:tcPr>
          <w:p w:rsidR="00B47E14" w:rsidRPr="00EC1A46" w:rsidRDefault="003D1989" w:rsidP="0002581F">
            <w:pPr>
              <w:ind w:right="98"/>
              <w:rPr>
                <w:rFonts w:asciiTheme="majorHAnsi" w:hAnsiTheme="majorHAnsi"/>
                <w:sz w:val="20"/>
              </w:rPr>
            </w:pPr>
            <w:r w:rsidRPr="00EC1A46">
              <w:rPr>
                <w:rFonts w:asciiTheme="majorHAnsi" w:hAnsiTheme="majorHAnsi"/>
                <w:sz w:val="20"/>
              </w:rPr>
              <w:t>RFP, MOM04, MOM06</w:t>
            </w:r>
          </w:p>
        </w:tc>
      </w:tr>
      <w:tr w:rsidR="00FF2984" w:rsidRPr="003D1989" w:rsidTr="00EC1A46">
        <w:trPr>
          <w:tblHeader/>
        </w:trPr>
        <w:tc>
          <w:tcPr>
            <w:tcW w:w="1098" w:type="dxa"/>
            <w:vAlign w:val="center"/>
          </w:tcPr>
          <w:p w:rsidR="00B47E14" w:rsidRPr="00EC1A46" w:rsidRDefault="00B47E14" w:rsidP="00EC1A46">
            <w:pPr>
              <w:ind w:right="98"/>
              <w:jc w:val="center"/>
              <w:rPr>
                <w:rFonts w:asciiTheme="majorHAnsi" w:hAnsiTheme="majorHAnsi"/>
                <w:sz w:val="20"/>
              </w:rPr>
            </w:pPr>
            <w:r w:rsidRPr="00EC1A46">
              <w:rPr>
                <w:rFonts w:asciiTheme="majorHAnsi" w:hAnsiTheme="majorHAnsi" w:cs="Calibri"/>
                <w:b/>
                <w:color w:val="auto"/>
                <w:sz w:val="20"/>
              </w:rPr>
              <w:t>FR 1</w:t>
            </w:r>
            <w:r w:rsidR="003D1989" w:rsidRPr="00EC1A46">
              <w:rPr>
                <w:rFonts w:asciiTheme="majorHAnsi" w:hAnsiTheme="majorHAnsi" w:cs="Calibri"/>
                <w:b/>
                <w:color w:val="auto"/>
                <w:sz w:val="20"/>
              </w:rPr>
              <w:t>3</w:t>
            </w:r>
          </w:p>
        </w:tc>
        <w:tc>
          <w:tcPr>
            <w:tcW w:w="5670" w:type="dxa"/>
            <w:gridSpan w:val="2"/>
          </w:tcPr>
          <w:p w:rsidR="00B47E14" w:rsidRPr="00EC1A46" w:rsidRDefault="00B47E14" w:rsidP="0002581F">
            <w:pPr>
              <w:ind w:right="98"/>
              <w:rPr>
                <w:rFonts w:asciiTheme="majorHAnsi" w:hAnsiTheme="majorHAnsi" w:cs="Calibri"/>
                <w:sz w:val="20"/>
              </w:rPr>
            </w:pPr>
            <w:r w:rsidRPr="00EC1A46">
              <w:rPr>
                <w:rFonts w:asciiTheme="majorHAnsi" w:hAnsiTheme="majorHAnsi" w:cs="Calibri"/>
                <w:sz w:val="20"/>
              </w:rPr>
              <w:t>Social Media Integration (Map Screen Shot &amp; Download Link)</w:t>
            </w:r>
          </w:p>
        </w:tc>
        <w:tc>
          <w:tcPr>
            <w:tcW w:w="3060" w:type="dxa"/>
          </w:tcPr>
          <w:p w:rsidR="00B47E14" w:rsidRPr="00EC1A46" w:rsidRDefault="002A7DA4" w:rsidP="0002581F">
            <w:pPr>
              <w:ind w:right="98"/>
              <w:rPr>
                <w:rFonts w:asciiTheme="majorHAnsi" w:hAnsiTheme="majorHAnsi"/>
                <w:sz w:val="20"/>
              </w:rPr>
            </w:pPr>
            <w:r>
              <w:rPr>
                <w:rFonts w:asciiTheme="majorHAnsi" w:hAnsiTheme="majorHAnsi"/>
                <w:sz w:val="20"/>
              </w:rPr>
              <w:t>MOM05, MOM06</w:t>
            </w:r>
          </w:p>
        </w:tc>
      </w:tr>
      <w:tr w:rsidR="00FF2984" w:rsidRPr="003D1989" w:rsidTr="00EC1A46">
        <w:trPr>
          <w:tblHeader/>
        </w:trPr>
        <w:tc>
          <w:tcPr>
            <w:tcW w:w="1098" w:type="dxa"/>
          </w:tcPr>
          <w:p w:rsidR="0002581F" w:rsidRPr="00EC1A46" w:rsidRDefault="003D1989" w:rsidP="00EC1A46">
            <w:pPr>
              <w:ind w:right="98"/>
              <w:jc w:val="center"/>
              <w:rPr>
                <w:rFonts w:asciiTheme="majorHAnsi" w:hAnsiTheme="majorHAnsi"/>
                <w:sz w:val="20"/>
              </w:rPr>
            </w:pPr>
            <w:r w:rsidRPr="00EC1A46">
              <w:rPr>
                <w:rFonts w:asciiTheme="majorHAnsi" w:hAnsiTheme="majorHAnsi" w:cs="Calibri"/>
                <w:b/>
                <w:color w:val="auto"/>
                <w:sz w:val="20"/>
              </w:rPr>
              <w:t>FR 14</w:t>
            </w:r>
          </w:p>
        </w:tc>
        <w:tc>
          <w:tcPr>
            <w:tcW w:w="5670" w:type="dxa"/>
            <w:gridSpan w:val="2"/>
          </w:tcPr>
          <w:p w:rsidR="0002581F" w:rsidRPr="00EC1A46" w:rsidRDefault="0002581F" w:rsidP="0002581F">
            <w:pPr>
              <w:ind w:right="98"/>
              <w:rPr>
                <w:rFonts w:asciiTheme="majorHAnsi" w:hAnsiTheme="majorHAnsi" w:cs="Calibri"/>
                <w:sz w:val="20"/>
              </w:rPr>
            </w:pPr>
            <w:r w:rsidRPr="00EC1A46">
              <w:rPr>
                <w:rFonts w:asciiTheme="majorHAnsi" w:hAnsiTheme="majorHAnsi" w:cs="Calibri"/>
                <w:sz w:val="20"/>
              </w:rPr>
              <w:t>User Feedback</w:t>
            </w:r>
          </w:p>
        </w:tc>
        <w:tc>
          <w:tcPr>
            <w:tcW w:w="3060" w:type="dxa"/>
          </w:tcPr>
          <w:p w:rsidR="0002581F" w:rsidRPr="00EC1A46" w:rsidRDefault="002A7DA4" w:rsidP="0002581F">
            <w:pPr>
              <w:ind w:right="98"/>
              <w:rPr>
                <w:rFonts w:asciiTheme="majorHAnsi" w:hAnsiTheme="majorHAnsi"/>
                <w:sz w:val="20"/>
              </w:rPr>
            </w:pPr>
            <w:r>
              <w:rPr>
                <w:rFonts w:asciiTheme="majorHAnsi" w:hAnsiTheme="majorHAnsi"/>
                <w:sz w:val="20"/>
              </w:rPr>
              <w:t>MOM05, MOM06</w:t>
            </w:r>
          </w:p>
        </w:tc>
      </w:tr>
      <w:tr w:rsidR="00EE11E2" w:rsidRPr="00D562B4" w:rsidTr="00AE5004">
        <w:trPr>
          <w:tblHeader/>
        </w:trPr>
        <w:tc>
          <w:tcPr>
            <w:tcW w:w="1098" w:type="dxa"/>
          </w:tcPr>
          <w:p w:rsidR="00EE11E2" w:rsidRPr="00D562B4" w:rsidRDefault="00EE11E2" w:rsidP="003D1989">
            <w:pPr>
              <w:ind w:right="98"/>
              <w:jc w:val="center"/>
              <w:rPr>
                <w:rFonts w:asciiTheme="majorHAnsi" w:hAnsiTheme="majorHAnsi" w:cs="Calibri"/>
                <w:b/>
                <w:color w:val="auto"/>
                <w:sz w:val="20"/>
              </w:rPr>
            </w:pPr>
            <w:r>
              <w:rPr>
                <w:rFonts w:asciiTheme="majorHAnsi" w:hAnsiTheme="majorHAnsi" w:cs="Calibri"/>
                <w:b/>
                <w:color w:val="auto"/>
                <w:sz w:val="20"/>
              </w:rPr>
              <w:t>FR 15.1</w:t>
            </w:r>
          </w:p>
        </w:tc>
        <w:tc>
          <w:tcPr>
            <w:tcW w:w="5670" w:type="dxa"/>
            <w:gridSpan w:val="2"/>
          </w:tcPr>
          <w:p w:rsidR="00EE11E2" w:rsidRPr="00D562B4" w:rsidRDefault="00EE11E2" w:rsidP="0002581F">
            <w:pPr>
              <w:ind w:right="98"/>
              <w:rPr>
                <w:rFonts w:asciiTheme="majorHAnsi" w:hAnsiTheme="majorHAnsi" w:cs="Calibri"/>
                <w:sz w:val="20"/>
              </w:rPr>
            </w:pPr>
            <w:r>
              <w:rPr>
                <w:rFonts w:asciiTheme="majorHAnsi" w:hAnsiTheme="majorHAnsi" w:cs="Calibri"/>
                <w:sz w:val="20"/>
              </w:rPr>
              <w:t>Map Navigation – Zoom In</w:t>
            </w:r>
          </w:p>
        </w:tc>
        <w:tc>
          <w:tcPr>
            <w:tcW w:w="3060" w:type="dxa"/>
          </w:tcPr>
          <w:p w:rsidR="00EE11E2" w:rsidRDefault="00EE11E2" w:rsidP="0002581F">
            <w:pPr>
              <w:ind w:right="98"/>
              <w:rPr>
                <w:rFonts w:asciiTheme="majorHAnsi" w:hAnsiTheme="majorHAnsi"/>
                <w:sz w:val="20"/>
              </w:rPr>
            </w:pPr>
            <w:r w:rsidRPr="00CD293D">
              <w:rPr>
                <w:rFonts w:asciiTheme="majorHAnsi" w:hAnsiTheme="majorHAnsi"/>
                <w:sz w:val="20"/>
              </w:rPr>
              <w:t>MOM04</w:t>
            </w:r>
          </w:p>
        </w:tc>
      </w:tr>
      <w:tr w:rsidR="00EE11E2" w:rsidRPr="00D562B4" w:rsidTr="00AE5004">
        <w:trPr>
          <w:tblHeader/>
        </w:trPr>
        <w:tc>
          <w:tcPr>
            <w:tcW w:w="1098" w:type="dxa"/>
          </w:tcPr>
          <w:p w:rsidR="00EE11E2" w:rsidRPr="00D562B4" w:rsidRDefault="00EE11E2" w:rsidP="003D1989">
            <w:pPr>
              <w:ind w:right="98"/>
              <w:jc w:val="center"/>
              <w:rPr>
                <w:rFonts w:asciiTheme="majorHAnsi" w:hAnsiTheme="majorHAnsi" w:cs="Calibri"/>
                <w:b/>
                <w:color w:val="auto"/>
                <w:sz w:val="20"/>
              </w:rPr>
            </w:pPr>
            <w:r>
              <w:rPr>
                <w:rFonts w:asciiTheme="majorHAnsi" w:hAnsiTheme="majorHAnsi" w:cs="Calibri"/>
                <w:b/>
                <w:color w:val="auto"/>
                <w:sz w:val="20"/>
              </w:rPr>
              <w:t>FR 15.2</w:t>
            </w:r>
          </w:p>
        </w:tc>
        <w:tc>
          <w:tcPr>
            <w:tcW w:w="5670" w:type="dxa"/>
            <w:gridSpan w:val="2"/>
          </w:tcPr>
          <w:p w:rsidR="00EE11E2" w:rsidRPr="00D562B4" w:rsidRDefault="00EE11E2" w:rsidP="0002581F">
            <w:pPr>
              <w:ind w:right="98"/>
              <w:rPr>
                <w:rFonts w:asciiTheme="majorHAnsi" w:hAnsiTheme="majorHAnsi" w:cs="Calibri"/>
                <w:sz w:val="20"/>
              </w:rPr>
            </w:pPr>
            <w:r>
              <w:rPr>
                <w:rFonts w:asciiTheme="majorHAnsi" w:hAnsiTheme="majorHAnsi" w:cs="Calibri"/>
                <w:sz w:val="20"/>
              </w:rPr>
              <w:t>Map Navigation – Zoom Out</w:t>
            </w:r>
          </w:p>
        </w:tc>
        <w:tc>
          <w:tcPr>
            <w:tcW w:w="3060" w:type="dxa"/>
          </w:tcPr>
          <w:p w:rsidR="00EE11E2" w:rsidRDefault="00EE11E2" w:rsidP="0002581F">
            <w:pPr>
              <w:ind w:right="98"/>
              <w:rPr>
                <w:rFonts w:asciiTheme="majorHAnsi" w:hAnsiTheme="majorHAnsi"/>
                <w:sz w:val="20"/>
              </w:rPr>
            </w:pPr>
            <w:r w:rsidRPr="00CD293D">
              <w:rPr>
                <w:rFonts w:asciiTheme="majorHAnsi" w:hAnsiTheme="majorHAnsi"/>
                <w:sz w:val="20"/>
              </w:rPr>
              <w:t>MOM04</w:t>
            </w:r>
          </w:p>
        </w:tc>
      </w:tr>
      <w:tr w:rsidR="00EE11E2" w:rsidRPr="00D562B4" w:rsidTr="00AE5004">
        <w:trPr>
          <w:tblHeader/>
        </w:trPr>
        <w:tc>
          <w:tcPr>
            <w:tcW w:w="1098" w:type="dxa"/>
          </w:tcPr>
          <w:p w:rsidR="00EE11E2" w:rsidRPr="00D562B4" w:rsidRDefault="00EE11E2" w:rsidP="003D1989">
            <w:pPr>
              <w:ind w:right="98"/>
              <w:jc w:val="center"/>
              <w:rPr>
                <w:rFonts w:asciiTheme="majorHAnsi" w:hAnsiTheme="majorHAnsi" w:cs="Calibri"/>
                <w:b/>
                <w:color w:val="auto"/>
                <w:sz w:val="20"/>
              </w:rPr>
            </w:pPr>
            <w:r>
              <w:rPr>
                <w:rFonts w:asciiTheme="majorHAnsi" w:hAnsiTheme="majorHAnsi" w:cs="Calibri"/>
                <w:b/>
                <w:color w:val="auto"/>
                <w:sz w:val="20"/>
              </w:rPr>
              <w:t>FR 15.3</w:t>
            </w:r>
          </w:p>
        </w:tc>
        <w:tc>
          <w:tcPr>
            <w:tcW w:w="5670" w:type="dxa"/>
            <w:gridSpan w:val="2"/>
          </w:tcPr>
          <w:p w:rsidR="00EE11E2" w:rsidRPr="00D562B4" w:rsidRDefault="00EE11E2" w:rsidP="0002581F">
            <w:pPr>
              <w:ind w:right="98"/>
              <w:rPr>
                <w:rFonts w:asciiTheme="majorHAnsi" w:hAnsiTheme="majorHAnsi" w:cs="Calibri"/>
                <w:sz w:val="20"/>
              </w:rPr>
            </w:pPr>
            <w:r>
              <w:rPr>
                <w:rFonts w:asciiTheme="majorHAnsi" w:hAnsiTheme="majorHAnsi" w:cs="Calibri"/>
                <w:sz w:val="20"/>
              </w:rPr>
              <w:t>Map Navigation – Pan</w:t>
            </w:r>
          </w:p>
        </w:tc>
        <w:tc>
          <w:tcPr>
            <w:tcW w:w="3060" w:type="dxa"/>
          </w:tcPr>
          <w:p w:rsidR="00EE11E2" w:rsidRDefault="00EE11E2" w:rsidP="0002581F">
            <w:pPr>
              <w:ind w:right="98"/>
              <w:rPr>
                <w:rFonts w:asciiTheme="majorHAnsi" w:hAnsiTheme="majorHAnsi"/>
                <w:sz w:val="20"/>
              </w:rPr>
            </w:pPr>
            <w:r w:rsidRPr="00CD293D">
              <w:rPr>
                <w:rFonts w:asciiTheme="majorHAnsi" w:hAnsiTheme="majorHAnsi"/>
                <w:sz w:val="20"/>
              </w:rPr>
              <w:t>MOM04</w:t>
            </w:r>
          </w:p>
        </w:tc>
      </w:tr>
      <w:tr w:rsidR="00D562B4" w:rsidRPr="00D562B4" w:rsidTr="00AE5004">
        <w:trPr>
          <w:tblHeader/>
        </w:trPr>
        <w:tc>
          <w:tcPr>
            <w:tcW w:w="1098" w:type="dxa"/>
          </w:tcPr>
          <w:p w:rsidR="00D562B4" w:rsidRDefault="00D562B4" w:rsidP="003D1989">
            <w:pPr>
              <w:ind w:right="98"/>
              <w:jc w:val="center"/>
              <w:rPr>
                <w:rFonts w:asciiTheme="majorHAnsi" w:hAnsiTheme="majorHAnsi" w:cs="Calibri"/>
                <w:b/>
                <w:color w:val="auto"/>
                <w:sz w:val="20"/>
              </w:rPr>
            </w:pPr>
            <w:r>
              <w:rPr>
                <w:rFonts w:asciiTheme="majorHAnsi" w:hAnsiTheme="majorHAnsi" w:cs="Calibri"/>
                <w:b/>
                <w:color w:val="auto"/>
                <w:sz w:val="20"/>
              </w:rPr>
              <w:t>FR 15.4</w:t>
            </w:r>
          </w:p>
        </w:tc>
        <w:tc>
          <w:tcPr>
            <w:tcW w:w="5670" w:type="dxa"/>
            <w:gridSpan w:val="2"/>
          </w:tcPr>
          <w:p w:rsidR="00D562B4" w:rsidRPr="00D562B4" w:rsidRDefault="00D562B4" w:rsidP="0002581F">
            <w:pPr>
              <w:ind w:right="98"/>
              <w:rPr>
                <w:rFonts w:asciiTheme="majorHAnsi" w:hAnsiTheme="majorHAnsi" w:cs="Calibri"/>
                <w:sz w:val="20"/>
              </w:rPr>
            </w:pPr>
            <w:r>
              <w:rPr>
                <w:rFonts w:asciiTheme="majorHAnsi" w:hAnsiTheme="majorHAnsi" w:cs="Calibri"/>
                <w:sz w:val="20"/>
              </w:rPr>
              <w:t>Map Navigation – North Arrow</w:t>
            </w:r>
          </w:p>
        </w:tc>
        <w:tc>
          <w:tcPr>
            <w:tcW w:w="3060" w:type="dxa"/>
          </w:tcPr>
          <w:p w:rsidR="00D562B4" w:rsidRDefault="00EE11E2" w:rsidP="0002581F">
            <w:pPr>
              <w:ind w:right="98"/>
              <w:rPr>
                <w:rFonts w:asciiTheme="majorHAnsi" w:hAnsiTheme="majorHAnsi"/>
                <w:sz w:val="20"/>
              </w:rPr>
            </w:pPr>
            <w:r w:rsidRPr="00FB3DE6">
              <w:rPr>
                <w:rFonts w:asciiTheme="majorHAnsi" w:hAnsiTheme="majorHAnsi"/>
                <w:sz w:val="20"/>
              </w:rPr>
              <w:t>MOM0</w:t>
            </w:r>
            <w:r>
              <w:rPr>
                <w:rFonts w:asciiTheme="majorHAnsi" w:hAnsiTheme="majorHAnsi"/>
                <w:sz w:val="20"/>
              </w:rPr>
              <w:t>6</w:t>
            </w:r>
          </w:p>
        </w:tc>
      </w:tr>
      <w:tr w:rsidR="00D562B4" w:rsidRPr="00D562B4" w:rsidTr="00AE5004">
        <w:trPr>
          <w:tblHeader/>
        </w:trPr>
        <w:tc>
          <w:tcPr>
            <w:tcW w:w="1098" w:type="dxa"/>
          </w:tcPr>
          <w:p w:rsidR="00D562B4" w:rsidRPr="00D562B4" w:rsidRDefault="00D562B4" w:rsidP="003D1989">
            <w:pPr>
              <w:ind w:right="98"/>
              <w:jc w:val="center"/>
              <w:rPr>
                <w:rFonts w:asciiTheme="majorHAnsi" w:hAnsiTheme="majorHAnsi" w:cs="Calibri"/>
                <w:b/>
                <w:color w:val="auto"/>
                <w:sz w:val="20"/>
              </w:rPr>
            </w:pPr>
            <w:r>
              <w:rPr>
                <w:rFonts w:asciiTheme="majorHAnsi" w:hAnsiTheme="majorHAnsi" w:cs="Calibri"/>
                <w:b/>
                <w:color w:val="auto"/>
                <w:sz w:val="20"/>
              </w:rPr>
              <w:t>FR 15.5</w:t>
            </w:r>
          </w:p>
        </w:tc>
        <w:tc>
          <w:tcPr>
            <w:tcW w:w="5670" w:type="dxa"/>
            <w:gridSpan w:val="2"/>
          </w:tcPr>
          <w:p w:rsidR="00D562B4" w:rsidRPr="00D562B4" w:rsidRDefault="00D562B4" w:rsidP="0002581F">
            <w:pPr>
              <w:ind w:right="98"/>
              <w:rPr>
                <w:rFonts w:asciiTheme="majorHAnsi" w:hAnsiTheme="majorHAnsi" w:cs="Calibri"/>
                <w:sz w:val="20"/>
              </w:rPr>
            </w:pPr>
            <w:r>
              <w:rPr>
                <w:rFonts w:asciiTheme="majorHAnsi" w:hAnsiTheme="majorHAnsi" w:cs="Calibri"/>
                <w:sz w:val="20"/>
              </w:rPr>
              <w:t>Map Navigation – Scale Bar</w:t>
            </w:r>
          </w:p>
        </w:tc>
        <w:tc>
          <w:tcPr>
            <w:tcW w:w="3060" w:type="dxa"/>
          </w:tcPr>
          <w:p w:rsidR="00D562B4" w:rsidRDefault="00EE11E2" w:rsidP="0002581F">
            <w:pPr>
              <w:ind w:right="98"/>
              <w:rPr>
                <w:rFonts w:asciiTheme="majorHAnsi" w:hAnsiTheme="majorHAnsi"/>
                <w:sz w:val="20"/>
              </w:rPr>
            </w:pPr>
            <w:r w:rsidRPr="00FB3DE6">
              <w:rPr>
                <w:rFonts w:asciiTheme="majorHAnsi" w:hAnsiTheme="majorHAnsi"/>
                <w:sz w:val="20"/>
              </w:rPr>
              <w:t>MOM0</w:t>
            </w:r>
            <w:r>
              <w:rPr>
                <w:rFonts w:asciiTheme="majorHAnsi" w:hAnsiTheme="majorHAnsi"/>
                <w:sz w:val="20"/>
              </w:rPr>
              <w:t>6</w:t>
            </w:r>
          </w:p>
        </w:tc>
      </w:tr>
      <w:tr w:rsidR="00B47E14" w:rsidRPr="003D1989" w:rsidTr="00EC1A46">
        <w:trPr>
          <w:tblHeader/>
        </w:trPr>
        <w:tc>
          <w:tcPr>
            <w:tcW w:w="9828" w:type="dxa"/>
            <w:gridSpan w:val="4"/>
          </w:tcPr>
          <w:p w:rsidR="00B47E14" w:rsidRPr="00EC1A46" w:rsidRDefault="00B47E14" w:rsidP="0002581F">
            <w:pPr>
              <w:ind w:right="98"/>
              <w:rPr>
                <w:rFonts w:asciiTheme="majorHAnsi" w:hAnsiTheme="majorHAnsi"/>
                <w:b/>
                <w:i/>
                <w:sz w:val="20"/>
              </w:rPr>
            </w:pPr>
            <w:r w:rsidRPr="00EC1A46">
              <w:rPr>
                <w:rFonts w:asciiTheme="majorHAnsi" w:hAnsiTheme="majorHAnsi" w:cs="Calibri"/>
                <w:b/>
                <w:i/>
                <w:sz w:val="20"/>
              </w:rPr>
              <w:t>Generic Mobile Application Based Functional Requirement</w:t>
            </w:r>
          </w:p>
        </w:tc>
      </w:tr>
      <w:tr w:rsidR="00D562B4" w:rsidRPr="003D1989" w:rsidTr="00EC1A46">
        <w:trPr>
          <w:tblHeader/>
        </w:trPr>
        <w:tc>
          <w:tcPr>
            <w:tcW w:w="1098" w:type="dxa"/>
            <w:vAlign w:val="center"/>
          </w:tcPr>
          <w:p w:rsidR="00D562B4" w:rsidRPr="00EC1A46" w:rsidRDefault="00D562B4" w:rsidP="00EC1A46">
            <w:pPr>
              <w:ind w:right="98"/>
              <w:jc w:val="center"/>
              <w:rPr>
                <w:rFonts w:asciiTheme="majorHAnsi" w:hAnsiTheme="majorHAnsi"/>
                <w:sz w:val="20"/>
              </w:rPr>
            </w:pPr>
            <w:r w:rsidRPr="00A87BF1">
              <w:rPr>
                <w:rFonts w:asciiTheme="majorHAnsi" w:hAnsiTheme="majorHAnsi" w:cs="Calibri"/>
                <w:b/>
                <w:color w:val="auto"/>
                <w:sz w:val="20"/>
              </w:rPr>
              <w:t>FR 16</w:t>
            </w:r>
          </w:p>
        </w:tc>
        <w:tc>
          <w:tcPr>
            <w:tcW w:w="5580" w:type="dxa"/>
            <w:vAlign w:val="center"/>
          </w:tcPr>
          <w:p w:rsidR="00D562B4" w:rsidRPr="00EC1A46" w:rsidRDefault="00D562B4" w:rsidP="0002581F">
            <w:pPr>
              <w:ind w:right="98"/>
              <w:rPr>
                <w:rFonts w:asciiTheme="majorHAnsi" w:hAnsiTheme="majorHAnsi" w:cs="Calibri"/>
                <w:sz w:val="20"/>
              </w:rPr>
            </w:pPr>
            <w:r w:rsidRPr="00EC1A46">
              <w:rPr>
                <w:rFonts w:asciiTheme="majorHAnsi" w:hAnsiTheme="majorHAnsi" w:cs="Calibri"/>
                <w:color w:val="auto"/>
                <w:sz w:val="20"/>
              </w:rPr>
              <w:t>Installation</w:t>
            </w:r>
          </w:p>
        </w:tc>
        <w:tc>
          <w:tcPr>
            <w:tcW w:w="3150" w:type="dxa"/>
            <w:gridSpan w:val="2"/>
          </w:tcPr>
          <w:p w:rsidR="00D562B4" w:rsidRPr="00EC1A46" w:rsidRDefault="00D562B4" w:rsidP="0002581F">
            <w:pPr>
              <w:ind w:right="98"/>
              <w:rPr>
                <w:rFonts w:asciiTheme="majorHAnsi" w:hAnsiTheme="majorHAnsi"/>
                <w:sz w:val="20"/>
              </w:rPr>
            </w:pPr>
            <w:r>
              <w:rPr>
                <w:rFonts w:asciiTheme="majorHAnsi" w:hAnsiTheme="majorHAnsi"/>
                <w:sz w:val="20"/>
              </w:rPr>
              <w:t>Generic Req. Doc dated 14-04-14</w:t>
            </w:r>
          </w:p>
        </w:tc>
      </w:tr>
      <w:tr w:rsidR="00D562B4" w:rsidRPr="003D1989" w:rsidTr="00EC1A46">
        <w:trPr>
          <w:tblHeader/>
        </w:trPr>
        <w:tc>
          <w:tcPr>
            <w:tcW w:w="1098" w:type="dxa"/>
            <w:vAlign w:val="center"/>
          </w:tcPr>
          <w:p w:rsidR="00D562B4" w:rsidRPr="00EC1A46" w:rsidRDefault="00D562B4" w:rsidP="00EC1A46">
            <w:pPr>
              <w:ind w:right="98"/>
              <w:jc w:val="center"/>
              <w:rPr>
                <w:rFonts w:asciiTheme="majorHAnsi" w:hAnsiTheme="majorHAnsi"/>
                <w:sz w:val="20"/>
              </w:rPr>
            </w:pPr>
            <w:r w:rsidRPr="00A87BF1">
              <w:rPr>
                <w:rFonts w:asciiTheme="majorHAnsi" w:hAnsiTheme="majorHAnsi" w:cs="Calibri"/>
                <w:b/>
                <w:color w:val="auto"/>
                <w:sz w:val="20"/>
              </w:rPr>
              <w:t>FR 17</w:t>
            </w:r>
          </w:p>
        </w:tc>
        <w:tc>
          <w:tcPr>
            <w:tcW w:w="5580" w:type="dxa"/>
            <w:vAlign w:val="center"/>
          </w:tcPr>
          <w:p w:rsidR="00D562B4" w:rsidRPr="00EC1A46" w:rsidRDefault="00D562B4" w:rsidP="0002581F">
            <w:pPr>
              <w:ind w:right="98"/>
              <w:rPr>
                <w:rFonts w:asciiTheme="majorHAnsi" w:hAnsiTheme="majorHAnsi" w:cs="Calibri"/>
                <w:sz w:val="20"/>
              </w:rPr>
            </w:pPr>
            <w:r w:rsidRPr="00EC1A46">
              <w:rPr>
                <w:rFonts w:asciiTheme="majorHAnsi" w:hAnsiTheme="majorHAnsi" w:cs="Calibri"/>
                <w:color w:val="auto"/>
                <w:sz w:val="20"/>
              </w:rPr>
              <w:t>Uninstallation</w:t>
            </w:r>
          </w:p>
        </w:tc>
        <w:tc>
          <w:tcPr>
            <w:tcW w:w="3150" w:type="dxa"/>
            <w:gridSpan w:val="2"/>
          </w:tcPr>
          <w:p w:rsidR="00D562B4" w:rsidRPr="00EC1A46" w:rsidRDefault="00D562B4" w:rsidP="0002581F">
            <w:pPr>
              <w:ind w:right="98"/>
              <w:rPr>
                <w:rFonts w:asciiTheme="majorHAnsi" w:hAnsiTheme="majorHAnsi"/>
                <w:sz w:val="20"/>
              </w:rPr>
            </w:pPr>
            <w:r w:rsidRPr="005A6E6B">
              <w:rPr>
                <w:rFonts w:asciiTheme="majorHAnsi" w:hAnsiTheme="majorHAnsi"/>
                <w:sz w:val="20"/>
              </w:rPr>
              <w:t>Generic Req. Doc dated 14-04-14</w:t>
            </w:r>
          </w:p>
        </w:tc>
      </w:tr>
      <w:tr w:rsidR="00D562B4" w:rsidRPr="003D1989" w:rsidTr="00EC1A46">
        <w:trPr>
          <w:tblHeader/>
        </w:trPr>
        <w:tc>
          <w:tcPr>
            <w:tcW w:w="1098" w:type="dxa"/>
            <w:vAlign w:val="center"/>
          </w:tcPr>
          <w:p w:rsidR="00D562B4" w:rsidRPr="00EC1A46" w:rsidRDefault="00D562B4" w:rsidP="00EC1A46">
            <w:pPr>
              <w:ind w:right="98"/>
              <w:jc w:val="center"/>
              <w:rPr>
                <w:rFonts w:asciiTheme="majorHAnsi" w:hAnsiTheme="majorHAnsi"/>
                <w:sz w:val="20"/>
              </w:rPr>
            </w:pPr>
            <w:r w:rsidRPr="00A87BF1">
              <w:rPr>
                <w:rFonts w:asciiTheme="majorHAnsi" w:hAnsiTheme="majorHAnsi" w:cs="Calibri"/>
                <w:b/>
                <w:color w:val="auto"/>
                <w:sz w:val="20"/>
              </w:rPr>
              <w:t>FR 18</w:t>
            </w:r>
          </w:p>
        </w:tc>
        <w:tc>
          <w:tcPr>
            <w:tcW w:w="5580" w:type="dxa"/>
            <w:vAlign w:val="center"/>
          </w:tcPr>
          <w:p w:rsidR="00D562B4" w:rsidRPr="00EC1A46" w:rsidRDefault="00D562B4" w:rsidP="0002581F">
            <w:pPr>
              <w:ind w:right="98"/>
              <w:rPr>
                <w:rFonts w:asciiTheme="majorHAnsi" w:hAnsiTheme="majorHAnsi" w:cs="Calibri"/>
                <w:sz w:val="20"/>
              </w:rPr>
            </w:pPr>
            <w:r w:rsidRPr="00EC1A46">
              <w:rPr>
                <w:rFonts w:asciiTheme="majorHAnsi" w:hAnsiTheme="majorHAnsi" w:cs="Calibri"/>
                <w:color w:val="auto"/>
                <w:sz w:val="20"/>
              </w:rPr>
              <w:t>Network Test Cases</w:t>
            </w:r>
          </w:p>
        </w:tc>
        <w:tc>
          <w:tcPr>
            <w:tcW w:w="3150" w:type="dxa"/>
            <w:gridSpan w:val="2"/>
          </w:tcPr>
          <w:p w:rsidR="00D562B4" w:rsidRPr="00EC1A46" w:rsidRDefault="00D562B4" w:rsidP="0002581F">
            <w:pPr>
              <w:ind w:right="98"/>
              <w:rPr>
                <w:rFonts w:asciiTheme="majorHAnsi" w:hAnsiTheme="majorHAnsi"/>
                <w:sz w:val="20"/>
              </w:rPr>
            </w:pPr>
            <w:r w:rsidRPr="005A6E6B">
              <w:rPr>
                <w:rFonts w:asciiTheme="majorHAnsi" w:hAnsiTheme="majorHAnsi"/>
                <w:sz w:val="20"/>
              </w:rPr>
              <w:t>Generic Req. Doc dated 14-04-14</w:t>
            </w:r>
          </w:p>
        </w:tc>
      </w:tr>
      <w:tr w:rsidR="00D562B4" w:rsidRPr="003D1989" w:rsidTr="00EC1A46">
        <w:trPr>
          <w:tblHeader/>
        </w:trPr>
        <w:tc>
          <w:tcPr>
            <w:tcW w:w="1098" w:type="dxa"/>
            <w:vAlign w:val="center"/>
          </w:tcPr>
          <w:p w:rsidR="00D562B4" w:rsidRPr="00EC1A46" w:rsidRDefault="00D562B4" w:rsidP="00EC1A46">
            <w:pPr>
              <w:ind w:right="98"/>
              <w:jc w:val="center"/>
              <w:rPr>
                <w:rFonts w:asciiTheme="majorHAnsi" w:hAnsiTheme="majorHAnsi"/>
                <w:sz w:val="20"/>
              </w:rPr>
            </w:pPr>
            <w:r w:rsidRPr="00A87BF1">
              <w:rPr>
                <w:rFonts w:asciiTheme="majorHAnsi" w:hAnsiTheme="majorHAnsi" w:cs="Calibri"/>
                <w:b/>
                <w:color w:val="auto"/>
                <w:sz w:val="20"/>
              </w:rPr>
              <w:t>FR 18.1</w:t>
            </w:r>
          </w:p>
        </w:tc>
        <w:tc>
          <w:tcPr>
            <w:tcW w:w="5580" w:type="dxa"/>
            <w:vAlign w:val="center"/>
          </w:tcPr>
          <w:p w:rsidR="00D562B4" w:rsidRPr="00EC1A46" w:rsidRDefault="00D562B4" w:rsidP="0002581F">
            <w:pPr>
              <w:ind w:right="98"/>
              <w:rPr>
                <w:rFonts w:asciiTheme="majorHAnsi" w:hAnsiTheme="majorHAnsi" w:cs="Calibri"/>
                <w:sz w:val="20"/>
              </w:rPr>
            </w:pPr>
            <w:r w:rsidRPr="00EC1A46">
              <w:rPr>
                <w:rFonts w:asciiTheme="majorHAnsi" w:hAnsiTheme="majorHAnsi" w:cs="Calibri"/>
                <w:color w:val="auto"/>
                <w:sz w:val="20"/>
              </w:rPr>
              <w:t>Voice Call Handling</w:t>
            </w:r>
          </w:p>
        </w:tc>
        <w:tc>
          <w:tcPr>
            <w:tcW w:w="3150" w:type="dxa"/>
            <w:gridSpan w:val="2"/>
          </w:tcPr>
          <w:p w:rsidR="00D562B4" w:rsidRPr="00EC1A46" w:rsidRDefault="00D562B4" w:rsidP="0002581F">
            <w:pPr>
              <w:ind w:right="98"/>
              <w:rPr>
                <w:rFonts w:asciiTheme="majorHAnsi" w:hAnsiTheme="majorHAnsi"/>
                <w:sz w:val="20"/>
              </w:rPr>
            </w:pPr>
            <w:r w:rsidRPr="005A6E6B">
              <w:rPr>
                <w:rFonts w:asciiTheme="majorHAnsi" w:hAnsiTheme="majorHAnsi"/>
                <w:sz w:val="20"/>
              </w:rPr>
              <w:t>Generic Req. Doc dated 14-04-14</w:t>
            </w:r>
          </w:p>
        </w:tc>
      </w:tr>
      <w:tr w:rsidR="00D562B4" w:rsidRPr="003D1989" w:rsidTr="00EC1A46">
        <w:trPr>
          <w:tblHeader/>
        </w:trPr>
        <w:tc>
          <w:tcPr>
            <w:tcW w:w="1098" w:type="dxa"/>
            <w:vAlign w:val="center"/>
          </w:tcPr>
          <w:p w:rsidR="00D562B4" w:rsidRPr="00EC1A46" w:rsidRDefault="00D562B4" w:rsidP="00EC1A46">
            <w:pPr>
              <w:ind w:right="98"/>
              <w:jc w:val="center"/>
              <w:rPr>
                <w:rFonts w:asciiTheme="majorHAnsi" w:hAnsiTheme="majorHAnsi"/>
                <w:sz w:val="20"/>
              </w:rPr>
            </w:pPr>
            <w:r w:rsidRPr="00A87BF1">
              <w:rPr>
                <w:rFonts w:asciiTheme="majorHAnsi" w:hAnsiTheme="majorHAnsi" w:cs="Calibri"/>
                <w:b/>
                <w:color w:val="auto"/>
                <w:sz w:val="20"/>
              </w:rPr>
              <w:t>FR 18.2</w:t>
            </w:r>
          </w:p>
        </w:tc>
        <w:tc>
          <w:tcPr>
            <w:tcW w:w="5580" w:type="dxa"/>
            <w:vAlign w:val="center"/>
          </w:tcPr>
          <w:p w:rsidR="00D562B4" w:rsidRPr="00EC1A46" w:rsidRDefault="00D562B4" w:rsidP="0002581F">
            <w:pPr>
              <w:ind w:right="98"/>
              <w:rPr>
                <w:rFonts w:asciiTheme="majorHAnsi" w:hAnsiTheme="majorHAnsi" w:cs="Calibri"/>
                <w:sz w:val="20"/>
              </w:rPr>
            </w:pPr>
            <w:r w:rsidRPr="00EC1A46">
              <w:rPr>
                <w:rFonts w:asciiTheme="majorHAnsi" w:hAnsiTheme="majorHAnsi" w:cs="Calibri"/>
                <w:color w:val="auto"/>
                <w:sz w:val="20"/>
              </w:rPr>
              <w:t>Call Accept</w:t>
            </w:r>
          </w:p>
        </w:tc>
        <w:tc>
          <w:tcPr>
            <w:tcW w:w="3150" w:type="dxa"/>
            <w:gridSpan w:val="2"/>
          </w:tcPr>
          <w:p w:rsidR="00D562B4" w:rsidRPr="00EC1A46" w:rsidRDefault="00D562B4" w:rsidP="0002581F">
            <w:pPr>
              <w:ind w:right="98"/>
              <w:rPr>
                <w:rFonts w:asciiTheme="majorHAnsi" w:hAnsiTheme="majorHAnsi"/>
                <w:sz w:val="20"/>
              </w:rPr>
            </w:pPr>
            <w:r w:rsidRPr="005A6E6B">
              <w:rPr>
                <w:rFonts w:asciiTheme="majorHAnsi" w:hAnsiTheme="majorHAnsi"/>
                <w:sz w:val="20"/>
              </w:rPr>
              <w:t>Generic Req. Doc dated 14-04-14</w:t>
            </w:r>
          </w:p>
        </w:tc>
      </w:tr>
      <w:tr w:rsidR="00D562B4" w:rsidRPr="003D1989" w:rsidTr="00EC1A46">
        <w:trPr>
          <w:tblHeader/>
        </w:trPr>
        <w:tc>
          <w:tcPr>
            <w:tcW w:w="1098" w:type="dxa"/>
            <w:vAlign w:val="center"/>
          </w:tcPr>
          <w:p w:rsidR="00D562B4" w:rsidRPr="00EC1A46" w:rsidRDefault="00D562B4" w:rsidP="00EC1A46">
            <w:pPr>
              <w:ind w:right="98"/>
              <w:jc w:val="center"/>
              <w:rPr>
                <w:rFonts w:asciiTheme="majorHAnsi" w:hAnsiTheme="majorHAnsi"/>
                <w:sz w:val="20"/>
              </w:rPr>
            </w:pPr>
            <w:r w:rsidRPr="00A87BF1">
              <w:rPr>
                <w:rFonts w:asciiTheme="majorHAnsi" w:hAnsiTheme="majorHAnsi" w:cs="Calibri"/>
                <w:b/>
                <w:color w:val="auto"/>
                <w:sz w:val="20"/>
              </w:rPr>
              <w:t>FR 18.3</w:t>
            </w:r>
          </w:p>
        </w:tc>
        <w:tc>
          <w:tcPr>
            <w:tcW w:w="5580" w:type="dxa"/>
            <w:vAlign w:val="center"/>
          </w:tcPr>
          <w:p w:rsidR="00D562B4" w:rsidRPr="00EC1A46" w:rsidRDefault="00D562B4" w:rsidP="0002581F">
            <w:pPr>
              <w:ind w:right="98"/>
              <w:rPr>
                <w:rFonts w:asciiTheme="majorHAnsi" w:hAnsiTheme="majorHAnsi" w:cs="Calibri"/>
                <w:sz w:val="20"/>
              </w:rPr>
            </w:pPr>
            <w:r w:rsidRPr="00EC1A46">
              <w:rPr>
                <w:rFonts w:asciiTheme="majorHAnsi" w:hAnsiTheme="majorHAnsi" w:cs="Calibri"/>
                <w:color w:val="auto"/>
                <w:sz w:val="20"/>
              </w:rPr>
              <w:t xml:space="preserve">Call Rejection </w:t>
            </w:r>
          </w:p>
        </w:tc>
        <w:tc>
          <w:tcPr>
            <w:tcW w:w="3150" w:type="dxa"/>
            <w:gridSpan w:val="2"/>
          </w:tcPr>
          <w:p w:rsidR="00D562B4" w:rsidRPr="00EC1A46" w:rsidRDefault="00D562B4" w:rsidP="0002581F">
            <w:pPr>
              <w:ind w:right="98"/>
              <w:rPr>
                <w:rFonts w:asciiTheme="majorHAnsi" w:hAnsiTheme="majorHAnsi"/>
                <w:sz w:val="20"/>
              </w:rPr>
            </w:pPr>
            <w:r w:rsidRPr="005A6E6B">
              <w:rPr>
                <w:rFonts w:asciiTheme="majorHAnsi" w:hAnsiTheme="majorHAnsi"/>
                <w:sz w:val="20"/>
              </w:rPr>
              <w:t>Generic Req. Doc dated 14-04-14</w:t>
            </w:r>
          </w:p>
        </w:tc>
      </w:tr>
      <w:tr w:rsidR="00D562B4" w:rsidRPr="003D1989" w:rsidTr="00EC1A46">
        <w:trPr>
          <w:tblHeader/>
        </w:trPr>
        <w:tc>
          <w:tcPr>
            <w:tcW w:w="1098" w:type="dxa"/>
            <w:vAlign w:val="center"/>
          </w:tcPr>
          <w:p w:rsidR="00D562B4" w:rsidRPr="00EC1A46" w:rsidRDefault="00D562B4" w:rsidP="00EC1A46">
            <w:pPr>
              <w:ind w:right="98"/>
              <w:jc w:val="center"/>
              <w:rPr>
                <w:rFonts w:asciiTheme="majorHAnsi" w:hAnsiTheme="majorHAnsi"/>
                <w:sz w:val="20"/>
              </w:rPr>
            </w:pPr>
            <w:r w:rsidRPr="00A87BF1">
              <w:rPr>
                <w:rFonts w:asciiTheme="majorHAnsi" w:hAnsiTheme="majorHAnsi" w:cs="Calibri"/>
                <w:b/>
                <w:color w:val="auto"/>
                <w:sz w:val="20"/>
              </w:rPr>
              <w:t>FR 19</w:t>
            </w:r>
          </w:p>
        </w:tc>
        <w:tc>
          <w:tcPr>
            <w:tcW w:w="5580" w:type="dxa"/>
            <w:vAlign w:val="center"/>
          </w:tcPr>
          <w:p w:rsidR="00D562B4" w:rsidRPr="00EC1A46" w:rsidRDefault="00D562B4" w:rsidP="0002581F">
            <w:pPr>
              <w:ind w:right="98"/>
              <w:rPr>
                <w:rFonts w:asciiTheme="majorHAnsi" w:hAnsiTheme="majorHAnsi" w:cs="Calibri"/>
                <w:sz w:val="20"/>
              </w:rPr>
            </w:pPr>
            <w:r w:rsidRPr="00EC1A46">
              <w:rPr>
                <w:rFonts w:asciiTheme="majorHAnsi" w:hAnsiTheme="majorHAnsi" w:cs="Calibri"/>
                <w:color w:val="auto"/>
                <w:sz w:val="20"/>
              </w:rPr>
              <w:t>Call Establish</w:t>
            </w:r>
          </w:p>
        </w:tc>
        <w:tc>
          <w:tcPr>
            <w:tcW w:w="3150" w:type="dxa"/>
            <w:gridSpan w:val="2"/>
          </w:tcPr>
          <w:p w:rsidR="00D562B4" w:rsidRPr="00EC1A46" w:rsidRDefault="00D562B4" w:rsidP="0002581F">
            <w:pPr>
              <w:ind w:right="98"/>
              <w:rPr>
                <w:rFonts w:asciiTheme="majorHAnsi" w:hAnsiTheme="majorHAnsi"/>
                <w:sz w:val="20"/>
              </w:rPr>
            </w:pPr>
            <w:r w:rsidRPr="005A6E6B">
              <w:rPr>
                <w:rFonts w:asciiTheme="majorHAnsi" w:hAnsiTheme="majorHAnsi"/>
                <w:sz w:val="20"/>
              </w:rPr>
              <w:t>Generic Req. Doc dated 14-04-14</w:t>
            </w:r>
          </w:p>
        </w:tc>
      </w:tr>
      <w:tr w:rsidR="00D562B4" w:rsidRPr="003D1989" w:rsidTr="00EC1A46">
        <w:trPr>
          <w:tblHeader/>
        </w:trPr>
        <w:tc>
          <w:tcPr>
            <w:tcW w:w="1098" w:type="dxa"/>
            <w:vAlign w:val="center"/>
          </w:tcPr>
          <w:p w:rsidR="00D562B4" w:rsidRPr="00EC1A46" w:rsidRDefault="00D562B4" w:rsidP="00EC1A46">
            <w:pPr>
              <w:ind w:right="98"/>
              <w:jc w:val="center"/>
              <w:rPr>
                <w:rFonts w:asciiTheme="majorHAnsi" w:hAnsiTheme="majorHAnsi"/>
                <w:sz w:val="20"/>
              </w:rPr>
            </w:pPr>
            <w:r w:rsidRPr="00A87BF1">
              <w:rPr>
                <w:rFonts w:asciiTheme="majorHAnsi" w:hAnsiTheme="majorHAnsi" w:cs="Calibri"/>
                <w:b/>
                <w:color w:val="auto"/>
                <w:sz w:val="20"/>
              </w:rPr>
              <w:t>FR 20</w:t>
            </w:r>
          </w:p>
        </w:tc>
        <w:tc>
          <w:tcPr>
            <w:tcW w:w="5580" w:type="dxa"/>
            <w:vAlign w:val="center"/>
          </w:tcPr>
          <w:p w:rsidR="00D562B4" w:rsidRPr="00EC1A46" w:rsidRDefault="00D562B4" w:rsidP="0002581F">
            <w:pPr>
              <w:ind w:right="98"/>
              <w:rPr>
                <w:rFonts w:asciiTheme="majorHAnsi" w:hAnsiTheme="majorHAnsi" w:cs="Calibri"/>
                <w:sz w:val="20"/>
              </w:rPr>
            </w:pPr>
            <w:r w:rsidRPr="00EC1A46">
              <w:rPr>
                <w:rFonts w:asciiTheme="majorHAnsi" w:hAnsiTheme="majorHAnsi" w:cs="Calibri"/>
                <w:color w:val="auto"/>
                <w:sz w:val="20"/>
              </w:rPr>
              <w:t>SMS handling</w:t>
            </w:r>
          </w:p>
        </w:tc>
        <w:tc>
          <w:tcPr>
            <w:tcW w:w="3150" w:type="dxa"/>
            <w:gridSpan w:val="2"/>
          </w:tcPr>
          <w:p w:rsidR="00D562B4" w:rsidRPr="00EC1A46" w:rsidRDefault="00D562B4" w:rsidP="0002581F">
            <w:pPr>
              <w:ind w:right="98"/>
              <w:rPr>
                <w:rFonts w:asciiTheme="majorHAnsi" w:hAnsiTheme="majorHAnsi"/>
                <w:sz w:val="20"/>
              </w:rPr>
            </w:pPr>
            <w:r w:rsidRPr="005A6E6B">
              <w:rPr>
                <w:rFonts w:asciiTheme="majorHAnsi" w:hAnsiTheme="majorHAnsi"/>
                <w:sz w:val="20"/>
              </w:rPr>
              <w:t>Generic Req. Doc dated 14-04-14</w:t>
            </w:r>
          </w:p>
        </w:tc>
      </w:tr>
      <w:tr w:rsidR="00D562B4" w:rsidRPr="003D1989" w:rsidTr="00EC1A46">
        <w:trPr>
          <w:tblHeader/>
        </w:trPr>
        <w:tc>
          <w:tcPr>
            <w:tcW w:w="1098" w:type="dxa"/>
            <w:vAlign w:val="center"/>
          </w:tcPr>
          <w:p w:rsidR="00D562B4" w:rsidRPr="00EC1A46" w:rsidRDefault="00D562B4" w:rsidP="00EC1A46">
            <w:pPr>
              <w:ind w:right="98"/>
              <w:jc w:val="center"/>
              <w:rPr>
                <w:rFonts w:asciiTheme="majorHAnsi" w:hAnsiTheme="majorHAnsi"/>
                <w:sz w:val="20"/>
              </w:rPr>
            </w:pPr>
            <w:r w:rsidRPr="00A87BF1">
              <w:rPr>
                <w:rFonts w:asciiTheme="majorHAnsi" w:hAnsiTheme="majorHAnsi" w:cs="Calibri"/>
                <w:b/>
                <w:color w:val="auto"/>
                <w:sz w:val="20"/>
              </w:rPr>
              <w:t>FR 21</w:t>
            </w:r>
          </w:p>
        </w:tc>
        <w:tc>
          <w:tcPr>
            <w:tcW w:w="5580" w:type="dxa"/>
            <w:vAlign w:val="center"/>
          </w:tcPr>
          <w:p w:rsidR="00D562B4" w:rsidRPr="00EC1A46" w:rsidRDefault="00D562B4" w:rsidP="0002581F">
            <w:pPr>
              <w:ind w:right="98"/>
              <w:rPr>
                <w:rFonts w:asciiTheme="majorHAnsi" w:hAnsiTheme="majorHAnsi" w:cs="Calibri"/>
                <w:sz w:val="20"/>
              </w:rPr>
            </w:pPr>
            <w:r w:rsidRPr="00EC1A46">
              <w:rPr>
                <w:rFonts w:asciiTheme="majorHAnsi" w:hAnsiTheme="majorHAnsi" w:cs="Calibri"/>
                <w:color w:val="auto"/>
                <w:sz w:val="20"/>
              </w:rPr>
              <w:t>Unmapped Keys</w:t>
            </w:r>
          </w:p>
        </w:tc>
        <w:tc>
          <w:tcPr>
            <w:tcW w:w="3150" w:type="dxa"/>
            <w:gridSpan w:val="2"/>
          </w:tcPr>
          <w:p w:rsidR="00D562B4" w:rsidRPr="00EC1A46" w:rsidRDefault="00D562B4" w:rsidP="0002581F">
            <w:pPr>
              <w:ind w:right="98"/>
              <w:rPr>
                <w:rFonts w:asciiTheme="majorHAnsi" w:hAnsiTheme="majorHAnsi"/>
                <w:sz w:val="20"/>
              </w:rPr>
            </w:pPr>
            <w:r w:rsidRPr="005A6E6B">
              <w:rPr>
                <w:rFonts w:asciiTheme="majorHAnsi" w:hAnsiTheme="majorHAnsi"/>
                <w:sz w:val="20"/>
              </w:rPr>
              <w:t>Generic Req. Doc dated 14-04-14</w:t>
            </w:r>
          </w:p>
        </w:tc>
      </w:tr>
      <w:tr w:rsidR="00D562B4" w:rsidRPr="003D1989" w:rsidTr="00EC1A46">
        <w:trPr>
          <w:tblHeader/>
        </w:trPr>
        <w:tc>
          <w:tcPr>
            <w:tcW w:w="1098" w:type="dxa"/>
            <w:vAlign w:val="center"/>
          </w:tcPr>
          <w:p w:rsidR="00D562B4" w:rsidRPr="00EC1A46" w:rsidRDefault="00D562B4" w:rsidP="00EC1A46">
            <w:pPr>
              <w:ind w:right="98"/>
              <w:jc w:val="center"/>
              <w:rPr>
                <w:rFonts w:asciiTheme="majorHAnsi" w:hAnsiTheme="majorHAnsi"/>
                <w:sz w:val="20"/>
              </w:rPr>
            </w:pPr>
            <w:r w:rsidRPr="00A87BF1">
              <w:rPr>
                <w:rFonts w:asciiTheme="majorHAnsi" w:hAnsiTheme="majorHAnsi" w:cs="Calibri"/>
                <w:b/>
                <w:color w:val="auto"/>
                <w:sz w:val="20"/>
              </w:rPr>
              <w:t>FR 22</w:t>
            </w:r>
          </w:p>
        </w:tc>
        <w:tc>
          <w:tcPr>
            <w:tcW w:w="5580" w:type="dxa"/>
            <w:vAlign w:val="center"/>
          </w:tcPr>
          <w:p w:rsidR="00D562B4" w:rsidRPr="00EC1A46" w:rsidRDefault="00D562B4" w:rsidP="0002581F">
            <w:pPr>
              <w:ind w:right="98"/>
              <w:rPr>
                <w:rFonts w:asciiTheme="majorHAnsi" w:hAnsiTheme="majorHAnsi" w:cs="Calibri"/>
                <w:sz w:val="20"/>
              </w:rPr>
            </w:pPr>
            <w:r w:rsidRPr="00EC1A46">
              <w:rPr>
                <w:rFonts w:asciiTheme="majorHAnsi" w:hAnsiTheme="majorHAnsi" w:cs="Calibri"/>
                <w:color w:val="auto"/>
                <w:sz w:val="20"/>
              </w:rPr>
              <w:t>Mapped Keys</w:t>
            </w:r>
          </w:p>
        </w:tc>
        <w:tc>
          <w:tcPr>
            <w:tcW w:w="3150" w:type="dxa"/>
            <w:gridSpan w:val="2"/>
          </w:tcPr>
          <w:p w:rsidR="00D562B4" w:rsidRPr="00EC1A46" w:rsidRDefault="00D562B4" w:rsidP="0002581F">
            <w:pPr>
              <w:ind w:right="98"/>
              <w:rPr>
                <w:rFonts w:asciiTheme="majorHAnsi" w:hAnsiTheme="majorHAnsi"/>
                <w:sz w:val="20"/>
              </w:rPr>
            </w:pPr>
            <w:r w:rsidRPr="005A6E6B">
              <w:rPr>
                <w:rFonts w:asciiTheme="majorHAnsi" w:hAnsiTheme="majorHAnsi"/>
                <w:sz w:val="20"/>
              </w:rPr>
              <w:t>Generic Req. Doc dated 14-04-14</w:t>
            </w:r>
          </w:p>
        </w:tc>
      </w:tr>
      <w:tr w:rsidR="00D562B4" w:rsidRPr="003D1989" w:rsidTr="00EC1A46">
        <w:trPr>
          <w:tblHeader/>
        </w:trPr>
        <w:tc>
          <w:tcPr>
            <w:tcW w:w="1098" w:type="dxa"/>
            <w:vAlign w:val="center"/>
          </w:tcPr>
          <w:p w:rsidR="00D562B4" w:rsidRPr="00EC1A46" w:rsidRDefault="00D562B4" w:rsidP="00EC1A46">
            <w:pPr>
              <w:ind w:right="98"/>
              <w:jc w:val="center"/>
              <w:rPr>
                <w:rFonts w:asciiTheme="majorHAnsi" w:hAnsiTheme="majorHAnsi"/>
                <w:sz w:val="20"/>
              </w:rPr>
            </w:pPr>
            <w:r w:rsidRPr="00A87BF1">
              <w:rPr>
                <w:rFonts w:asciiTheme="majorHAnsi" w:hAnsiTheme="majorHAnsi" w:cs="Calibri"/>
                <w:b/>
                <w:color w:val="auto"/>
                <w:sz w:val="20"/>
              </w:rPr>
              <w:t>FR 23</w:t>
            </w:r>
          </w:p>
        </w:tc>
        <w:tc>
          <w:tcPr>
            <w:tcW w:w="5580" w:type="dxa"/>
            <w:vAlign w:val="center"/>
          </w:tcPr>
          <w:p w:rsidR="00D562B4" w:rsidRPr="00EC1A46" w:rsidRDefault="00D562B4" w:rsidP="0002581F">
            <w:pPr>
              <w:ind w:right="98"/>
              <w:rPr>
                <w:rFonts w:asciiTheme="majorHAnsi" w:hAnsiTheme="majorHAnsi" w:cs="Calibri"/>
                <w:sz w:val="20"/>
              </w:rPr>
            </w:pPr>
            <w:r w:rsidRPr="00EC1A46">
              <w:rPr>
                <w:rFonts w:asciiTheme="majorHAnsi" w:hAnsiTheme="majorHAnsi" w:cs="Calibri"/>
                <w:color w:val="auto"/>
                <w:sz w:val="20"/>
              </w:rPr>
              <w:t>Application Logo</w:t>
            </w:r>
          </w:p>
        </w:tc>
        <w:tc>
          <w:tcPr>
            <w:tcW w:w="3150" w:type="dxa"/>
            <w:gridSpan w:val="2"/>
          </w:tcPr>
          <w:p w:rsidR="00D562B4" w:rsidRPr="00EC1A46" w:rsidRDefault="00D562B4" w:rsidP="0002581F">
            <w:pPr>
              <w:ind w:right="98"/>
              <w:rPr>
                <w:rFonts w:asciiTheme="majorHAnsi" w:hAnsiTheme="majorHAnsi"/>
                <w:sz w:val="20"/>
              </w:rPr>
            </w:pPr>
            <w:r w:rsidRPr="005A6E6B">
              <w:rPr>
                <w:rFonts w:asciiTheme="majorHAnsi" w:hAnsiTheme="majorHAnsi"/>
                <w:sz w:val="20"/>
              </w:rPr>
              <w:t>Generic Req. Doc dated 14-04-14</w:t>
            </w:r>
          </w:p>
        </w:tc>
      </w:tr>
      <w:tr w:rsidR="00D562B4" w:rsidRPr="003D1989" w:rsidTr="00EC1A46">
        <w:trPr>
          <w:tblHeader/>
        </w:trPr>
        <w:tc>
          <w:tcPr>
            <w:tcW w:w="1098" w:type="dxa"/>
            <w:vAlign w:val="center"/>
          </w:tcPr>
          <w:p w:rsidR="00D562B4" w:rsidRPr="00EC1A46" w:rsidRDefault="00D562B4" w:rsidP="00EC1A46">
            <w:pPr>
              <w:ind w:right="98"/>
              <w:jc w:val="center"/>
              <w:rPr>
                <w:rFonts w:asciiTheme="majorHAnsi" w:hAnsiTheme="majorHAnsi"/>
                <w:sz w:val="20"/>
              </w:rPr>
            </w:pPr>
            <w:r w:rsidRPr="00A87BF1">
              <w:rPr>
                <w:rFonts w:asciiTheme="majorHAnsi" w:hAnsiTheme="majorHAnsi" w:cs="Calibri"/>
                <w:b/>
                <w:color w:val="auto"/>
                <w:sz w:val="20"/>
              </w:rPr>
              <w:t>FR 24</w:t>
            </w:r>
          </w:p>
        </w:tc>
        <w:tc>
          <w:tcPr>
            <w:tcW w:w="5580" w:type="dxa"/>
            <w:vAlign w:val="center"/>
          </w:tcPr>
          <w:p w:rsidR="00D562B4" w:rsidRPr="00EC1A46" w:rsidRDefault="00D562B4" w:rsidP="0002581F">
            <w:pPr>
              <w:ind w:right="98"/>
              <w:rPr>
                <w:rFonts w:asciiTheme="majorHAnsi" w:hAnsiTheme="majorHAnsi" w:cs="Calibri"/>
                <w:sz w:val="20"/>
              </w:rPr>
            </w:pPr>
            <w:r w:rsidRPr="00EC1A46">
              <w:rPr>
                <w:rFonts w:asciiTheme="majorHAnsi" w:hAnsiTheme="majorHAnsi" w:cs="Calibri"/>
                <w:color w:val="auto"/>
                <w:sz w:val="20"/>
              </w:rPr>
              <w:t>Splash</w:t>
            </w:r>
          </w:p>
        </w:tc>
        <w:tc>
          <w:tcPr>
            <w:tcW w:w="3150" w:type="dxa"/>
            <w:gridSpan w:val="2"/>
          </w:tcPr>
          <w:p w:rsidR="00D562B4" w:rsidRPr="00EC1A46" w:rsidRDefault="00D562B4" w:rsidP="0002581F">
            <w:pPr>
              <w:ind w:right="98"/>
              <w:rPr>
                <w:rFonts w:asciiTheme="majorHAnsi" w:hAnsiTheme="majorHAnsi"/>
                <w:sz w:val="20"/>
              </w:rPr>
            </w:pPr>
            <w:r w:rsidRPr="005A6E6B">
              <w:rPr>
                <w:rFonts w:asciiTheme="majorHAnsi" w:hAnsiTheme="majorHAnsi"/>
                <w:sz w:val="20"/>
              </w:rPr>
              <w:t>Generic Req. Doc dated 14-04-14</w:t>
            </w:r>
          </w:p>
        </w:tc>
      </w:tr>
      <w:tr w:rsidR="00D562B4" w:rsidRPr="003D1989" w:rsidTr="00EC1A46">
        <w:trPr>
          <w:tblHeader/>
        </w:trPr>
        <w:tc>
          <w:tcPr>
            <w:tcW w:w="1098" w:type="dxa"/>
            <w:vAlign w:val="center"/>
          </w:tcPr>
          <w:p w:rsidR="00D562B4" w:rsidRPr="00EC1A46" w:rsidRDefault="00D562B4" w:rsidP="00EC1A46">
            <w:pPr>
              <w:ind w:right="98"/>
              <w:jc w:val="center"/>
              <w:rPr>
                <w:rFonts w:asciiTheme="majorHAnsi" w:hAnsiTheme="majorHAnsi"/>
                <w:sz w:val="20"/>
              </w:rPr>
            </w:pPr>
            <w:r w:rsidRPr="00A87BF1">
              <w:rPr>
                <w:rFonts w:asciiTheme="majorHAnsi" w:hAnsiTheme="majorHAnsi" w:cs="Calibri"/>
                <w:b/>
                <w:color w:val="auto"/>
                <w:sz w:val="20"/>
              </w:rPr>
              <w:t>FR 25</w:t>
            </w:r>
          </w:p>
        </w:tc>
        <w:tc>
          <w:tcPr>
            <w:tcW w:w="5580" w:type="dxa"/>
            <w:vAlign w:val="center"/>
          </w:tcPr>
          <w:p w:rsidR="00D562B4" w:rsidRPr="00EC1A46" w:rsidRDefault="00D562B4" w:rsidP="0002581F">
            <w:pPr>
              <w:ind w:right="98"/>
              <w:rPr>
                <w:rFonts w:asciiTheme="majorHAnsi" w:hAnsiTheme="majorHAnsi" w:cs="Calibri"/>
                <w:sz w:val="20"/>
              </w:rPr>
            </w:pPr>
            <w:r w:rsidRPr="00EC1A46">
              <w:rPr>
                <w:rFonts w:asciiTheme="majorHAnsi" w:hAnsiTheme="majorHAnsi" w:cs="Calibri"/>
                <w:color w:val="auto"/>
                <w:sz w:val="20"/>
              </w:rPr>
              <w:t>Low Memory</w:t>
            </w:r>
          </w:p>
        </w:tc>
        <w:tc>
          <w:tcPr>
            <w:tcW w:w="3150" w:type="dxa"/>
            <w:gridSpan w:val="2"/>
          </w:tcPr>
          <w:p w:rsidR="00D562B4" w:rsidRPr="00EC1A46" w:rsidRDefault="00D562B4" w:rsidP="0002581F">
            <w:pPr>
              <w:ind w:right="98"/>
              <w:rPr>
                <w:rFonts w:asciiTheme="majorHAnsi" w:hAnsiTheme="majorHAnsi"/>
                <w:sz w:val="20"/>
              </w:rPr>
            </w:pPr>
            <w:r w:rsidRPr="005A6E6B">
              <w:rPr>
                <w:rFonts w:asciiTheme="majorHAnsi" w:hAnsiTheme="majorHAnsi"/>
                <w:sz w:val="20"/>
              </w:rPr>
              <w:t>Generic Req. Doc dated 14-04-14</w:t>
            </w:r>
          </w:p>
        </w:tc>
      </w:tr>
      <w:tr w:rsidR="00D562B4" w:rsidRPr="003D1989" w:rsidTr="00EC1A46">
        <w:trPr>
          <w:tblHeader/>
        </w:trPr>
        <w:tc>
          <w:tcPr>
            <w:tcW w:w="1098" w:type="dxa"/>
            <w:vAlign w:val="center"/>
          </w:tcPr>
          <w:p w:rsidR="00D562B4" w:rsidRPr="00EC1A46" w:rsidRDefault="00D562B4" w:rsidP="00EC1A46">
            <w:pPr>
              <w:ind w:right="98"/>
              <w:jc w:val="center"/>
              <w:rPr>
                <w:rFonts w:asciiTheme="majorHAnsi" w:hAnsiTheme="majorHAnsi"/>
                <w:sz w:val="20"/>
              </w:rPr>
            </w:pPr>
            <w:r w:rsidRPr="00A87BF1">
              <w:rPr>
                <w:rFonts w:asciiTheme="majorHAnsi" w:hAnsiTheme="majorHAnsi" w:cs="Calibri"/>
                <w:b/>
                <w:color w:val="auto"/>
                <w:sz w:val="20"/>
              </w:rPr>
              <w:t>FR 26</w:t>
            </w:r>
          </w:p>
        </w:tc>
        <w:tc>
          <w:tcPr>
            <w:tcW w:w="5580" w:type="dxa"/>
            <w:vAlign w:val="center"/>
          </w:tcPr>
          <w:p w:rsidR="00D562B4" w:rsidRPr="00EC1A46" w:rsidRDefault="00D562B4" w:rsidP="0002581F">
            <w:pPr>
              <w:ind w:right="98"/>
              <w:rPr>
                <w:rFonts w:asciiTheme="majorHAnsi" w:hAnsiTheme="majorHAnsi" w:cs="Calibri"/>
                <w:sz w:val="20"/>
              </w:rPr>
            </w:pPr>
            <w:r w:rsidRPr="00EC1A46">
              <w:rPr>
                <w:rFonts w:asciiTheme="majorHAnsi" w:hAnsiTheme="majorHAnsi" w:cs="Calibri"/>
                <w:color w:val="auto"/>
                <w:sz w:val="20"/>
              </w:rPr>
              <w:t>Back Key</w:t>
            </w:r>
          </w:p>
        </w:tc>
        <w:tc>
          <w:tcPr>
            <w:tcW w:w="3150" w:type="dxa"/>
            <w:gridSpan w:val="2"/>
          </w:tcPr>
          <w:p w:rsidR="00D562B4" w:rsidRPr="00EC1A46" w:rsidRDefault="00D562B4" w:rsidP="0002581F">
            <w:pPr>
              <w:ind w:right="98"/>
              <w:rPr>
                <w:rFonts w:asciiTheme="majorHAnsi" w:hAnsiTheme="majorHAnsi"/>
                <w:sz w:val="20"/>
              </w:rPr>
            </w:pPr>
            <w:r w:rsidRPr="005A6E6B">
              <w:rPr>
                <w:rFonts w:asciiTheme="majorHAnsi" w:hAnsiTheme="majorHAnsi"/>
                <w:sz w:val="20"/>
              </w:rPr>
              <w:t>Generic Req. Doc dated 14-04-14</w:t>
            </w:r>
          </w:p>
        </w:tc>
      </w:tr>
      <w:tr w:rsidR="00D562B4" w:rsidRPr="003D1989" w:rsidTr="00EC1A46">
        <w:trPr>
          <w:tblHeader/>
        </w:trPr>
        <w:tc>
          <w:tcPr>
            <w:tcW w:w="1098" w:type="dxa"/>
            <w:vAlign w:val="center"/>
          </w:tcPr>
          <w:p w:rsidR="00D562B4" w:rsidRPr="00EC1A46" w:rsidRDefault="00D562B4" w:rsidP="00EC1A46">
            <w:pPr>
              <w:ind w:right="98"/>
              <w:jc w:val="center"/>
              <w:rPr>
                <w:rFonts w:asciiTheme="majorHAnsi" w:hAnsiTheme="majorHAnsi"/>
                <w:sz w:val="20"/>
              </w:rPr>
            </w:pPr>
            <w:r w:rsidRPr="00A87BF1">
              <w:rPr>
                <w:rFonts w:asciiTheme="majorHAnsi" w:hAnsiTheme="majorHAnsi" w:cs="Calibri"/>
                <w:b/>
                <w:color w:val="auto"/>
                <w:sz w:val="20"/>
              </w:rPr>
              <w:t>FR 27</w:t>
            </w:r>
          </w:p>
        </w:tc>
        <w:tc>
          <w:tcPr>
            <w:tcW w:w="5580" w:type="dxa"/>
            <w:vAlign w:val="center"/>
          </w:tcPr>
          <w:p w:rsidR="00D562B4" w:rsidRPr="00EC1A46" w:rsidRDefault="00D562B4" w:rsidP="0002581F">
            <w:pPr>
              <w:ind w:right="98"/>
              <w:rPr>
                <w:rFonts w:asciiTheme="majorHAnsi" w:hAnsiTheme="majorHAnsi" w:cs="Calibri"/>
                <w:sz w:val="20"/>
              </w:rPr>
            </w:pPr>
            <w:r w:rsidRPr="00EC1A46">
              <w:rPr>
                <w:rFonts w:asciiTheme="majorHAnsi" w:hAnsiTheme="majorHAnsi" w:cs="Calibri"/>
                <w:color w:val="auto"/>
                <w:sz w:val="20"/>
              </w:rPr>
              <w:t>End Key</w:t>
            </w:r>
          </w:p>
        </w:tc>
        <w:tc>
          <w:tcPr>
            <w:tcW w:w="3150" w:type="dxa"/>
            <w:gridSpan w:val="2"/>
          </w:tcPr>
          <w:p w:rsidR="00D562B4" w:rsidRPr="00EC1A46" w:rsidRDefault="00D562B4" w:rsidP="0002581F">
            <w:pPr>
              <w:ind w:right="98"/>
              <w:rPr>
                <w:rFonts w:asciiTheme="majorHAnsi" w:hAnsiTheme="majorHAnsi"/>
                <w:sz w:val="20"/>
              </w:rPr>
            </w:pPr>
            <w:r w:rsidRPr="005A6E6B">
              <w:rPr>
                <w:rFonts w:asciiTheme="majorHAnsi" w:hAnsiTheme="majorHAnsi"/>
                <w:sz w:val="20"/>
              </w:rPr>
              <w:t>Generic Req. Doc dated 14-04-14</w:t>
            </w:r>
          </w:p>
        </w:tc>
      </w:tr>
      <w:tr w:rsidR="00D562B4" w:rsidRPr="003D1989" w:rsidTr="00EC1A46">
        <w:trPr>
          <w:tblHeader/>
        </w:trPr>
        <w:tc>
          <w:tcPr>
            <w:tcW w:w="1098" w:type="dxa"/>
            <w:vAlign w:val="center"/>
          </w:tcPr>
          <w:p w:rsidR="00D562B4" w:rsidRPr="00EC1A46" w:rsidRDefault="00D562B4" w:rsidP="00EC1A46">
            <w:pPr>
              <w:ind w:right="98"/>
              <w:jc w:val="center"/>
              <w:rPr>
                <w:rFonts w:asciiTheme="majorHAnsi" w:hAnsiTheme="majorHAnsi"/>
                <w:sz w:val="20"/>
              </w:rPr>
            </w:pPr>
            <w:r w:rsidRPr="00A87BF1">
              <w:rPr>
                <w:rFonts w:asciiTheme="majorHAnsi" w:hAnsiTheme="majorHAnsi" w:cs="Calibri"/>
                <w:b/>
                <w:color w:val="auto"/>
                <w:sz w:val="20"/>
              </w:rPr>
              <w:t>FR 28</w:t>
            </w:r>
          </w:p>
        </w:tc>
        <w:tc>
          <w:tcPr>
            <w:tcW w:w="5580" w:type="dxa"/>
            <w:vAlign w:val="center"/>
          </w:tcPr>
          <w:p w:rsidR="00D562B4" w:rsidRPr="00EC1A46" w:rsidRDefault="00D562B4" w:rsidP="0002581F">
            <w:pPr>
              <w:ind w:right="98"/>
              <w:rPr>
                <w:rFonts w:asciiTheme="majorHAnsi" w:hAnsiTheme="majorHAnsi" w:cs="Calibri"/>
                <w:sz w:val="20"/>
              </w:rPr>
            </w:pPr>
            <w:r w:rsidRPr="00EC1A46">
              <w:rPr>
                <w:rFonts w:asciiTheme="majorHAnsi" w:hAnsiTheme="majorHAnsi" w:cs="Calibri"/>
                <w:color w:val="auto"/>
                <w:sz w:val="20"/>
              </w:rPr>
              <w:t>Visual Feedback</w:t>
            </w:r>
          </w:p>
        </w:tc>
        <w:tc>
          <w:tcPr>
            <w:tcW w:w="3150" w:type="dxa"/>
            <w:gridSpan w:val="2"/>
          </w:tcPr>
          <w:p w:rsidR="00D562B4" w:rsidRPr="00EC1A46" w:rsidRDefault="00D562B4" w:rsidP="0002581F">
            <w:pPr>
              <w:ind w:right="98"/>
              <w:rPr>
                <w:rFonts w:asciiTheme="majorHAnsi" w:hAnsiTheme="majorHAnsi"/>
                <w:sz w:val="20"/>
              </w:rPr>
            </w:pPr>
            <w:r w:rsidRPr="005A6E6B">
              <w:rPr>
                <w:rFonts w:asciiTheme="majorHAnsi" w:hAnsiTheme="majorHAnsi"/>
                <w:sz w:val="20"/>
              </w:rPr>
              <w:t>Generic Req. Doc dated 14-04-14</w:t>
            </w:r>
          </w:p>
        </w:tc>
      </w:tr>
      <w:tr w:rsidR="00D562B4" w:rsidRPr="003D1989" w:rsidTr="00EC1A46">
        <w:trPr>
          <w:tblHeader/>
        </w:trPr>
        <w:tc>
          <w:tcPr>
            <w:tcW w:w="1098" w:type="dxa"/>
            <w:vAlign w:val="center"/>
          </w:tcPr>
          <w:p w:rsidR="00D562B4" w:rsidRPr="00EC1A46" w:rsidRDefault="00D562B4" w:rsidP="00EC1A46">
            <w:pPr>
              <w:ind w:right="98"/>
              <w:jc w:val="center"/>
              <w:rPr>
                <w:rFonts w:asciiTheme="majorHAnsi" w:hAnsiTheme="majorHAnsi"/>
                <w:sz w:val="20"/>
              </w:rPr>
            </w:pPr>
            <w:r w:rsidRPr="00A87BF1">
              <w:rPr>
                <w:rFonts w:asciiTheme="majorHAnsi" w:hAnsiTheme="majorHAnsi" w:cs="Calibri"/>
                <w:b/>
                <w:color w:val="auto"/>
                <w:sz w:val="20"/>
              </w:rPr>
              <w:t>FR 29</w:t>
            </w:r>
          </w:p>
        </w:tc>
        <w:tc>
          <w:tcPr>
            <w:tcW w:w="5580" w:type="dxa"/>
            <w:vAlign w:val="center"/>
          </w:tcPr>
          <w:p w:rsidR="00D562B4" w:rsidRPr="00EC1A46" w:rsidRDefault="00D562B4" w:rsidP="0002581F">
            <w:pPr>
              <w:ind w:right="98"/>
              <w:rPr>
                <w:rFonts w:asciiTheme="majorHAnsi" w:hAnsiTheme="majorHAnsi" w:cs="Calibri"/>
                <w:sz w:val="20"/>
              </w:rPr>
            </w:pPr>
            <w:r w:rsidRPr="00EC1A46">
              <w:rPr>
                <w:rFonts w:asciiTheme="majorHAnsi" w:hAnsiTheme="majorHAnsi" w:cs="Calibri"/>
                <w:color w:val="auto"/>
                <w:sz w:val="20"/>
              </w:rPr>
              <w:t>Continual Keypad Entry</w:t>
            </w:r>
          </w:p>
        </w:tc>
        <w:tc>
          <w:tcPr>
            <w:tcW w:w="3150" w:type="dxa"/>
            <w:gridSpan w:val="2"/>
          </w:tcPr>
          <w:p w:rsidR="00D562B4" w:rsidRPr="00EC1A46" w:rsidRDefault="00D562B4" w:rsidP="0002581F">
            <w:pPr>
              <w:ind w:right="98"/>
              <w:rPr>
                <w:rFonts w:asciiTheme="majorHAnsi" w:hAnsiTheme="majorHAnsi"/>
                <w:sz w:val="20"/>
              </w:rPr>
            </w:pPr>
            <w:r w:rsidRPr="005A6E6B">
              <w:rPr>
                <w:rFonts w:asciiTheme="majorHAnsi" w:hAnsiTheme="majorHAnsi"/>
                <w:sz w:val="20"/>
              </w:rPr>
              <w:t>Generic Req. Doc dated 14-04-14</w:t>
            </w:r>
          </w:p>
        </w:tc>
      </w:tr>
      <w:tr w:rsidR="00D562B4" w:rsidRPr="003D1989" w:rsidTr="00EC1A46">
        <w:trPr>
          <w:tblHeader/>
        </w:trPr>
        <w:tc>
          <w:tcPr>
            <w:tcW w:w="1098" w:type="dxa"/>
            <w:vAlign w:val="center"/>
          </w:tcPr>
          <w:p w:rsidR="00D562B4" w:rsidRPr="00EC1A46" w:rsidRDefault="00D562B4" w:rsidP="00EC1A46">
            <w:pPr>
              <w:ind w:right="98"/>
              <w:jc w:val="center"/>
              <w:rPr>
                <w:rFonts w:asciiTheme="majorHAnsi" w:hAnsiTheme="majorHAnsi"/>
                <w:sz w:val="20"/>
              </w:rPr>
            </w:pPr>
            <w:r w:rsidRPr="00A87BF1">
              <w:rPr>
                <w:rFonts w:asciiTheme="majorHAnsi" w:hAnsiTheme="majorHAnsi" w:cs="Calibri"/>
                <w:b/>
                <w:color w:val="auto"/>
                <w:sz w:val="20"/>
              </w:rPr>
              <w:t>FR 30</w:t>
            </w:r>
          </w:p>
        </w:tc>
        <w:tc>
          <w:tcPr>
            <w:tcW w:w="5580" w:type="dxa"/>
            <w:vAlign w:val="center"/>
          </w:tcPr>
          <w:p w:rsidR="00D562B4" w:rsidRPr="00EC1A46" w:rsidRDefault="00D562B4" w:rsidP="0002581F">
            <w:pPr>
              <w:ind w:right="98"/>
              <w:rPr>
                <w:rFonts w:asciiTheme="majorHAnsi" w:hAnsiTheme="majorHAnsi" w:cs="Calibri"/>
                <w:sz w:val="20"/>
              </w:rPr>
            </w:pPr>
            <w:r w:rsidRPr="00EC1A46">
              <w:rPr>
                <w:rFonts w:asciiTheme="majorHAnsi" w:hAnsiTheme="majorHAnsi" w:cs="Calibri"/>
                <w:color w:val="auto"/>
                <w:sz w:val="20"/>
              </w:rPr>
              <w:t>Keypad activation</w:t>
            </w:r>
          </w:p>
        </w:tc>
        <w:tc>
          <w:tcPr>
            <w:tcW w:w="3150" w:type="dxa"/>
            <w:gridSpan w:val="2"/>
          </w:tcPr>
          <w:p w:rsidR="00D562B4" w:rsidRPr="00EC1A46" w:rsidRDefault="00D562B4" w:rsidP="0002581F">
            <w:pPr>
              <w:ind w:right="98"/>
              <w:rPr>
                <w:rFonts w:asciiTheme="majorHAnsi" w:hAnsiTheme="majorHAnsi"/>
                <w:sz w:val="20"/>
              </w:rPr>
            </w:pPr>
            <w:r w:rsidRPr="005A6E6B">
              <w:rPr>
                <w:rFonts w:asciiTheme="majorHAnsi" w:hAnsiTheme="majorHAnsi"/>
                <w:sz w:val="20"/>
              </w:rPr>
              <w:t>Generic Req. Doc dated 14-04-14</w:t>
            </w:r>
          </w:p>
        </w:tc>
      </w:tr>
      <w:tr w:rsidR="00D562B4" w:rsidRPr="003D1989" w:rsidTr="00EC1A46">
        <w:trPr>
          <w:tblHeader/>
        </w:trPr>
        <w:tc>
          <w:tcPr>
            <w:tcW w:w="1098" w:type="dxa"/>
            <w:vAlign w:val="center"/>
          </w:tcPr>
          <w:p w:rsidR="00D562B4" w:rsidRPr="00EC1A46" w:rsidRDefault="00D562B4" w:rsidP="00EC1A46">
            <w:pPr>
              <w:ind w:right="98"/>
              <w:jc w:val="center"/>
              <w:rPr>
                <w:rFonts w:asciiTheme="majorHAnsi" w:hAnsiTheme="majorHAnsi"/>
                <w:sz w:val="20"/>
              </w:rPr>
            </w:pPr>
            <w:r w:rsidRPr="00A87BF1">
              <w:rPr>
                <w:rFonts w:asciiTheme="majorHAnsi" w:hAnsiTheme="majorHAnsi" w:cs="Calibri"/>
                <w:b/>
                <w:color w:val="auto"/>
                <w:sz w:val="20"/>
              </w:rPr>
              <w:t>FR 31</w:t>
            </w:r>
          </w:p>
        </w:tc>
        <w:tc>
          <w:tcPr>
            <w:tcW w:w="5580" w:type="dxa"/>
            <w:vAlign w:val="center"/>
          </w:tcPr>
          <w:p w:rsidR="00D562B4" w:rsidRPr="00EC1A46" w:rsidRDefault="00D562B4" w:rsidP="0002581F">
            <w:pPr>
              <w:ind w:right="98"/>
              <w:rPr>
                <w:rFonts w:asciiTheme="majorHAnsi" w:hAnsiTheme="majorHAnsi" w:cs="Calibri"/>
                <w:sz w:val="20"/>
              </w:rPr>
            </w:pPr>
            <w:r w:rsidRPr="00EC1A46">
              <w:rPr>
                <w:rFonts w:asciiTheme="majorHAnsi" w:hAnsiTheme="majorHAnsi" w:cs="Calibri"/>
                <w:color w:val="auto"/>
                <w:sz w:val="20"/>
              </w:rPr>
              <w:t>Exit Application</w:t>
            </w:r>
          </w:p>
        </w:tc>
        <w:tc>
          <w:tcPr>
            <w:tcW w:w="3150" w:type="dxa"/>
            <w:gridSpan w:val="2"/>
          </w:tcPr>
          <w:p w:rsidR="00D562B4" w:rsidRPr="00EC1A46" w:rsidRDefault="00D562B4" w:rsidP="0002581F">
            <w:pPr>
              <w:ind w:right="98"/>
              <w:rPr>
                <w:rFonts w:asciiTheme="majorHAnsi" w:hAnsiTheme="majorHAnsi"/>
                <w:sz w:val="20"/>
              </w:rPr>
            </w:pPr>
            <w:r w:rsidRPr="005A6E6B">
              <w:rPr>
                <w:rFonts w:asciiTheme="majorHAnsi" w:hAnsiTheme="majorHAnsi"/>
                <w:sz w:val="20"/>
              </w:rPr>
              <w:t>Generic Req. Doc dated 14-04-14</w:t>
            </w:r>
          </w:p>
        </w:tc>
      </w:tr>
      <w:tr w:rsidR="00D562B4" w:rsidRPr="003D1989" w:rsidTr="00EC1A46">
        <w:trPr>
          <w:tblHeader/>
        </w:trPr>
        <w:tc>
          <w:tcPr>
            <w:tcW w:w="1098" w:type="dxa"/>
            <w:vAlign w:val="center"/>
          </w:tcPr>
          <w:p w:rsidR="00D562B4" w:rsidRPr="00EC1A46" w:rsidRDefault="00D562B4" w:rsidP="00EC1A46">
            <w:pPr>
              <w:ind w:right="98"/>
              <w:jc w:val="center"/>
              <w:rPr>
                <w:rFonts w:asciiTheme="majorHAnsi" w:hAnsiTheme="majorHAnsi"/>
                <w:sz w:val="20"/>
              </w:rPr>
            </w:pPr>
            <w:r w:rsidRPr="00A87BF1">
              <w:rPr>
                <w:rFonts w:asciiTheme="majorHAnsi" w:hAnsiTheme="majorHAnsi" w:cs="Calibri"/>
                <w:b/>
                <w:color w:val="auto"/>
                <w:sz w:val="20"/>
              </w:rPr>
              <w:t>FR 32</w:t>
            </w:r>
          </w:p>
        </w:tc>
        <w:tc>
          <w:tcPr>
            <w:tcW w:w="5580" w:type="dxa"/>
            <w:vAlign w:val="center"/>
          </w:tcPr>
          <w:p w:rsidR="00D562B4" w:rsidRPr="00EC1A46" w:rsidRDefault="00D562B4" w:rsidP="0002581F">
            <w:pPr>
              <w:ind w:right="98"/>
              <w:rPr>
                <w:rFonts w:asciiTheme="majorHAnsi" w:hAnsiTheme="majorHAnsi" w:cs="Calibri"/>
                <w:sz w:val="20"/>
              </w:rPr>
            </w:pPr>
            <w:r w:rsidRPr="00EC1A46">
              <w:rPr>
                <w:rFonts w:asciiTheme="majorHAnsi" w:hAnsiTheme="majorHAnsi" w:cs="Calibri"/>
                <w:color w:val="auto"/>
                <w:sz w:val="20"/>
              </w:rPr>
              <w:t>Charger Effect</w:t>
            </w:r>
          </w:p>
        </w:tc>
        <w:tc>
          <w:tcPr>
            <w:tcW w:w="3150" w:type="dxa"/>
            <w:gridSpan w:val="2"/>
          </w:tcPr>
          <w:p w:rsidR="00D562B4" w:rsidRPr="00EC1A46" w:rsidRDefault="00D562B4" w:rsidP="0002581F">
            <w:pPr>
              <w:ind w:right="98"/>
              <w:rPr>
                <w:rFonts w:asciiTheme="majorHAnsi" w:hAnsiTheme="majorHAnsi"/>
                <w:sz w:val="20"/>
              </w:rPr>
            </w:pPr>
            <w:r w:rsidRPr="005A6E6B">
              <w:rPr>
                <w:rFonts w:asciiTheme="majorHAnsi" w:hAnsiTheme="majorHAnsi"/>
                <w:sz w:val="20"/>
              </w:rPr>
              <w:t>Generic Req. Doc dated 14-04-14</w:t>
            </w:r>
          </w:p>
        </w:tc>
      </w:tr>
      <w:tr w:rsidR="00D562B4" w:rsidRPr="003D1989" w:rsidTr="00EC1A46">
        <w:trPr>
          <w:tblHeader/>
        </w:trPr>
        <w:tc>
          <w:tcPr>
            <w:tcW w:w="1098" w:type="dxa"/>
            <w:vAlign w:val="center"/>
          </w:tcPr>
          <w:p w:rsidR="00D562B4" w:rsidRPr="00EC1A46" w:rsidRDefault="00D562B4" w:rsidP="00EC1A46">
            <w:pPr>
              <w:ind w:right="98"/>
              <w:jc w:val="center"/>
              <w:rPr>
                <w:rFonts w:asciiTheme="majorHAnsi" w:hAnsiTheme="majorHAnsi"/>
                <w:sz w:val="20"/>
              </w:rPr>
            </w:pPr>
            <w:r w:rsidRPr="00A87BF1">
              <w:rPr>
                <w:rFonts w:asciiTheme="majorHAnsi" w:hAnsiTheme="majorHAnsi" w:cs="Calibri"/>
                <w:b/>
                <w:color w:val="auto"/>
                <w:sz w:val="20"/>
              </w:rPr>
              <w:t>FR 33</w:t>
            </w:r>
          </w:p>
        </w:tc>
        <w:tc>
          <w:tcPr>
            <w:tcW w:w="5580" w:type="dxa"/>
            <w:vAlign w:val="center"/>
          </w:tcPr>
          <w:p w:rsidR="00D562B4" w:rsidRPr="00EC1A46" w:rsidRDefault="00D562B4" w:rsidP="0002581F">
            <w:pPr>
              <w:ind w:right="98"/>
              <w:rPr>
                <w:rFonts w:asciiTheme="majorHAnsi" w:hAnsiTheme="majorHAnsi" w:cs="Calibri"/>
                <w:sz w:val="20"/>
              </w:rPr>
            </w:pPr>
            <w:r w:rsidRPr="00EC1A46">
              <w:rPr>
                <w:rFonts w:asciiTheme="majorHAnsi" w:hAnsiTheme="majorHAnsi" w:cs="Calibri"/>
                <w:color w:val="auto"/>
                <w:sz w:val="20"/>
              </w:rPr>
              <w:t>Low Battery</w:t>
            </w:r>
          </w:p>
        </w:tc>
        <w:tc>
          <w:tcPr>
            <w:tcW w:w="3150" w:type="dxa"/>
            <w:gridSpan w:val="2"/>
          </w:tcPr>
          <w:p w:rsidR="00D562B4" w:rsidRPr="00EC1A46" w:rsidRDefault="00D562B4" w:rsidP="0002581F">
            <w:pPr>
              <w:ind w:right="98"/>
              <w:rPr>
                <w:rFonts w:asciiTheme="majorHAnsi" w:hAnsiTheme="majorHAnsi"/>
                <w:sz w:val="20"/>
              </w:rPr>
            </w:pPr>
            <w:r w:rsidRPr="005A6E6B">
              <w:rPr>
                <w:rFonts w:asciiTheme="majorHAnsi" w:hAnsiTheme="majorHAnsi"/>
                <w:sz w:val="20"/>
              </w:rPr>
              <w:t>Generic Req. Doc dated 14-04-14</w:t>
            </w:r>
          </w:p>
        </w:tc>
      </w:tr>
      <w:tr w:rsidR="00D562B4" w:rsidRPr="003D1989" w:rsidTr="00EC1A46">
        <w:trPr>
          <w:tblHeader/>
        </w:trPr>
        <w:tc>
          <w:tcPr>
            <w:tcW w:w="1098" w:type="dxa"/>
            <w:vAlign w:val="center"/>
          </w:tcPr>
          <w:p w:rsidR="00D562B4" w:rsidRPr="00EC1A46" w:rsidRDefault="00D562B4" w:rsidP="00EC1A46">
            <w:pPr>
              <w:ind w:right="98"/>
              <w:jc w:val="center"/>
              <w:rPr>
                <w:rFonts w:asciiTheme="majorHAnsi" w:hAnsiTheme="majorHAnsi"/>
                <w:sz w:val="20"/>
              </w:rPr>
            </w:pPr>
            <w:r w:rsidRPr="00A87BF1">
              <w:rPr>
                <w:rFonts w:asciiTheme="majorHAnsi" w:hAnsiTheme="majorHAnsi" w:cs="Calibri"/>
                <w:b/>
                <w:color w:val="auto"/>
                <w:sz w:val="20"/>
              </w:rPr>
              <w:t>FR 34</w:t>
            </w:r>
          </w:p>
        </w:tc>
        <w:tc>
          <w:tcPr>
            <w:tcW w:w="5580" w:type="dxa"/>
            <w:vAlign w:val="center"/>
          </w:tcPr>
          <w:p w:rsidR="00D562B4" w:rsidRPr="00EC1A46" w:rsidRDefault="00D562B4" w:rsidP="0002581F">
            <w:pPr>
              <w:ind w:right="98"/>
              <w:rPr>
                <w:rFonts w:asciiTheme="majorHAnsi" w:hAnsiTheme="majorHAnsi" w:cs="Calibri"/>
                <w:sz w:val="20"/>
              </w:rPr>
            </w:pPr>
            <w:r w:rsidRPr="00EC1A46">
              <w:rPr>
                <w:rFonts w:asciiTheme="majorHAnsi" w:hAnsiTheme="majorHAnsi" w:cs="Calibri"/>
                <w:color w:val="auto"/>
                <w:sz w:val="20"/>
              </w:rPr>
              <w:t>Battery Consumption</w:t>
            </w:r>
          </w:p>
        </w:tc>
        <w:tc>
          <w:tcPr>
            <w:tcW w:w="3150" w:type="dxa"/>
            <w:gridSpan w:val="2"/>
          </w:tcPr>
          <w:p w:rsidR="00D562B4" w:rsidRPr="00EC1A46" w:rsidRDefault="00D562B4" w:rsidP="0002581F">
            <w:pPr>
              <w:ind w:right="98"/>
              <w:rPr>
                <w:rFonts w:asciiTheme="majorHAnsi" w:hAnsiTheme="majorHAnsi"/>
                <w:sz w:val="20"/>
              </w:rPr>
            </w:pPr>
            <w:r w:rsidRPr="005A6E6B">
              <w:rPr>
                <w:rFonts w:asciiTheme="majorHAnsi" w:hAnsiTheme="majorHAnsi"/>
                <w:sz w:val="20"/>
              </w:rPr>
              <w:t>Generic Req. Doc dated 14-04-14</w:t>
            </w:r>
          </w:p>
        </w:tc>
      </w:tr>
      <w:tr w:rsidR="00D562B4" w:rsidRPr="003D1989" w:rsidTr="00EC1A46">
        <w:trPr>
          <w:tblHeader/>
        </w:trPr>
        <w:tc>
          <w:tcPr>
            <w:tcW w:w="1098" w:type="dxa"/>
            <w:vAlign w:val="center"/>
          </w:tcPr>
          <w:p w:rsidR="00D562B4" w:rsidRPr="00EC1A46" w:rsidRDefault="00D562B4" w:rsidP="00EC1A46">
            <w:pPr>
              <w:ind w:right="98"/>
              <w:jc w:val="center"/>
              <w:rPr>
                <w:rFonts w:asciiTheme="majorHAnsi" w:hAnsiTheme="majorHAnsi"/>
                <w:sz w:val="20"/>
              </w:rPr>
            </w:pPr>
            <w:r w:rsidRPr="00A87BF1">
              <w:rPr>
                <w:rFonts w:asciiTheme="majorHAnsi" w:hAnsiTheme="majorHAnsi" w:cs="Calibri"/>
                <w:b/>
                <w:color w:val="auto"/>
                <w:sz w:val="20"/>
              </w:rPr>
              <w:t>FR 35</w:t>
            </w:r>
          </w:p>
        </w:tc>
        <w:tc>
          <w:tcPr>
            <w:tcW w:w="5580" w:type="dxa"/>
            <w:vAlign w:val="center"/>
          </w:tcPr>
          <w:p w:rsidR="00D562B4" w:rsidRPr="00EC1A46" w:rsidRDefault="00D562B4" w:rsidP="0002581F">
            <w:pPr>
              <w:ind w:right="98"/>
              <w:rPr>
                <w:rFonts w:asciiTheme="majorHAnsi" w:hAnsiTheme="majorHAnsi" w:cs="Calibri"/>
                <w:sz w:val="20"/>
              </w:rPr>
            </w:pPr>
            <w:r w:rsidRPr="00EC1A46">
              <w:rPr>
                <w:rFonts w:asciiTheme="majorHAnsi" w:hAnsiTheme="majorHAnsi" w:cs="Calibri"/>
                <w:color w:val="auto"/>
                <w:sz w:val="20"/>
              </w:rPr>
              <w:t>Application Start / Restart</w:t>
            </w:r>
          </w:p>
        </w:tc>
        <w:tc>
          <w:tcPr>
            <w:tcW w:w="3150" w:type="dxa"/>
            <w:gridSpan w:val="2"/>
          </w:tcPr>
          <w:p w:rsidR="00D562B4" w:rsidRPr="00EC1A46" w:rsidRDefault="00D562B4" w:rsidP="0002581F">
            <w:pPr>
              <w:ind w:right="98"/>
              <w:rPr>
                <w:rFonts w:asciiTheme="majorHAnsi" w:hAnsiTheme="majorHAnsi"/>
                <w:sz w:val="20"/>
              </w:rPr>
            </w:pPr>
            <w:r w:rsidRPr="00ED2829">
              <w:rPr>
                <w:rFonts w:asciiTheme="majorHAnsi" w:hAnsiTheme="majorHAnsi"/>
                <w:sz w:val="20"/>
              </w:rPr>
              <w:t>Generic Req. Doc dated 14-04-14</w:t>
            </w:r>
          </w:p>
        </w:tc>
      </w:tr>
      <w:tr w:rsidR="00D562B4" w:rsidRPr="003D1989" w:rsidTr="00EC1A46">
        <w:trPr>
          <w:tblHeader/>
        </w:trPr>
        <w:tc>
          <w:tcPr>
            <w:tcW w:w="1098" w:type="dxa"/>
            <w:vAlign w:val="center"/>
          </w:tcPr>
          <w:p w:rsidR="00D562B4" w:rsidRPr="00EC1A46" w:rsidRDefault="00D562B4" w:rsidP="00EC1A46">
            <w:pPr>
              <w:ind w:right="98"/>
              <w:jc w:val="center"/>
              <w:rPr>
                <w:rFonts w:asciiTheme="majorHAnsi" w:hAnsiTheme="majorHAnsi"/>
                <w:sz w:val="20"/>
              </w:rPr>
            </w:pPr>
            <w:r w:rsidRPr="00A87BF1">
              <w:rPr>
                <w:rFonts w:asciiTheme="majorHAnsi" w:hAnsiTheme="majorHAnsi" w:cs="Calibri"/>
                <w:b/>
                <w:color w:val="auto"/>
                <w:sz w:val="20"/>
              </w:rPr>
              <w:lastRenderedPageBreak/>
              <w:t>FR 36</w:t>
            </w:r>
          </w:p>
        </w:tc>
        <w:tc>
          <w:tcPr>
            <w:tcW w:w="5580" w:type="dxa"/>
            <w:vAlign w:val="center"/>
          </w:tcPr>
          <w:p w:rsidR="00D562B4" w:rsidRPr="00EC1A46" w:rsidRDefault="00D562B4" w:rsidP="0002581F">
            <w:pPr>
              <w:ind w:right="98"/>
              <w:rPr>
                <w:rFonts w:asciiTheme="majorHAnsi" w:hAnsiTheme="majorHAnsi" w:cs="Calibri"/>
                <w:sz w:val="20"/>
              </w:rPr>
            </w:pPr>
            <w:r w:rsidRPr="00EC1A46">
              <w:rPr>
                <w:rFonts w:asciiTheme="majorHAnsi" w:hAnsiTheme="majorHAnsi" w:cs="Calibri"/>
                <w:color w:val="auto"/>
                <w:sz w:val="20"/>
              </w:rPr>
              <w:t>Application Side Effects</w:t>
            </w:r>
          </w:p>
        </w:tc>
        <w:tc>
          <w:tcPr>
            <w:tcW w:w="3150" w:type="dxa"/>
            <w:gridSpan w:val="2"/>
          </w:tcPr>
          <w:p w:rsidR="00D562B4" w:rsidRPr="00EC1A46" w:rsidRDefault="00D562B4" w:rsidP="0002581F">
            <w:pPr>
              <w:ind w:right="98"/>
              <w:rPr>
                <w:rFonts w:asciiTheme="majorHAnsi" w:hAnsiTheme="majorHAnsi"/>
                <w:sz w:val="20"/>
              </w:rPr>
            </w:pPr>
            <w:r w:rsidRPr="00ED2829">
              <w:rPr>
                <w:rFonts w:asciiTheme="majorHAnsi" w:hAnsiTheme="majorHAnsi"/>
                <w:sz w:val="20"/>
              </w:rPr>
              <w:t>Generic Req. Doc dated 14-04-14</w:t>
            </w:r>
          </w:p>
        </w:tc>
      </w:tr>
      <w:tr w:rsidR="00D562B4" w:rsidRPr="003D1989" w:rsidTr="00EC1A46">
        <w:trPr>
          <w:tblHeader/>
        </w:trPr>
        <w:tc>
          <w:tcPr>
            <w:tcW w:w="1098" w:type="dxa"/>
            <w:vAlign w:val="center"/>
          </w:tcPr>
          <w:p w:rsidR="00D562B4" w:rsidRPr="00EC1A46" w:rsidRDefault="00D562B4" w:rsidP="00EC1A46">
            <w:pPr>
              <w:ind w:right="98"/>
              <w:jc w:val="center"/>
              <w:rPr>
                <w:rFonts w:asciiTheme="majorHAnsi" w:hAnsiTheme="majorHAnsi"/>
                <w:sz w:val="20"/>
              </w:rPr>
            </w:pPr>
            <w:r w:rsidRPr="00A87BF1">
              <w:rPr>
                <w:rFonts w:asciiTheme="majorHAnsi" w:hAnsiTheme="majorHAnsi" w:cs="Calibri"/>
                <w:b/>
                <w:color w:val="auto"/>
                <w:sz w:val="20"/>
              </w:rPr>
              <w:t>FR 37</w:t>
            </w:r>
          </w:p>
        </w:tc>
        <w:tc>
          <w:tcPr>
            <w:tcW w:w="5580" w:type="dxa"/>
            <w:vAlign w:val="center"/>
          </w:tcPr>
          <w:p w:rsidR="00D562B4" w:rsidRPr="00EC1A46" w:rsidRDefault="00D562B4" w:rsidP="0002581F">
            <w:pPr>
              <w:ind w:right="98"/>
              <w:rPr>
                <w:rFonts w:asciiTheme="majorHAnsi" w:hAnsiTheme="majorHAnsi" w:cs="Calibri"/>
                <w:sz w:val="20"/>
              </w:rPr>
            </w:pPr>
            <w:r w:rsidRPr="00EC1A46">
              <w:rPr>
                <w:rFonts w:asciiTheme="majorHAnsi" w:hAnsiTheme="majorHAnsi" w:cs="Calibri"/>
                <w:color w:val="auto"/>
                <w:sz w:val="20"/>
              </w:rPr>
              <w:t>Download mobile application</w:t>
            </w:r>
          </w:p>
        </w:tc>
        <w:tc>
          <w:tcPr>
            <w:tcW w:w="3150" w:type="dxa"/>
            <w:gridSpan w:val="2"/>
          </w:tcPr>
          <w:p w:rsidR="00D562B4" w:rsidRPr="00EC1A46" w:rsidRDefault="00D562B4" w:rsidP="0002581F">
            <w:pPr>
              <w:ind w:right="98"/>
              <w:rPr>
                <w:rFonts w:asciiTheme="majorHAnsi" w:hAnsiTheme="majorHAnsi"/>
                <w:sz w:val="20"/>
              </w:rPr>
            </w:pPr>
            <w:r w:rsidRPr="00ED2829">
              <w:rPr>
                <w:rFonts w:asciiTheme="majorHAnsi" w:hAnsiTheme="majorHAnsi"/>
                <w:sz w:val="20"/>
              </w:rPr>
              <w:t>Generic Req. Doc dated 14-04-14</w:t>
            </w:r>
          </w:p>
        </w:tc>
      </w:tr>
      <w:tr w:rsidR="00D562B4" w:rsidRPr="003D1989" w:rsidTr="00EC1A46">
        <w:trPr>
          <w:tblHeader/>
        </w:trPr>
        <w:tc>
          <w:tcPr>
            <w:tcW w:w="1098" w:type="dxa"/>
            <w:vAlign w:val="center"/>
          </w:tcPr>
          <w:p w:rsidR="00D562B4" w:rsidRPr="00EC1A46" w:rsidRDefault="00D562B4" w:rsidP="00EC1A46">
            <w:pPr>
              <w:ind w:right="98"/>
              <w:jc w:val="center"/>
              <w:rPr>
                <w:rFonts w:asciiTheme="majorHAnsi" w:hAnsiTheme="majorHAnsi"/>
                <w:sz w:val="20"/>
              </w:rPr>
            </w:pPr>
            <w:r w:rsidRPr="00A87BF1">
              <w:rPr>
                <w:rFonts w:asciiTheme="majorHAnsi" w:hAnsiTheme="majorHAnsi" w:cs="Calibri"/>
                <w:b/>
                <w:color w:val="auto"/>
                <w:sz w:val="20"/>
              </w:rPr>
              <w:t>FR 38</w:t>
            </w:r>
          </w:p>
        </w:tc>
        <w:tc>
          <w:tcPr>
            <w:tcW w:w="5580" w:type="dxa"/>
            <w:vAlign w:val="center"/>
          </w:tcPr>
          <w:p w:rsidR="00D562B4" w:rsidRPr="00EC1A46" w:rsidRDefault="00D562B4" w:rsidP="0002581F">
            <w:pPr>
              <w:ind w:right="98"/>
              <w:rPr>
                <w:rFonts w:asciiTheme="majorHAnsi" w:hAnsiTheme="majorHAnsi" w:cs="Calibri"/>
                <w:sz w:val="20"/>
              </w:rPr>
            </w:pPr>
            <w:r w:rsidRPr="00EC1A46">
              <w:rPr>
                <w:rFonts w:asciiTheme="majorHAnsi" w:hAnsiTheme="majorHAnsi" w:cs="Calibri"/>
                <w:color w:val="auto"/>
                <w:sz w:val="20"/>
              </w:rPr>
              <w:t>Download and notify users of new releases</w:t>
            </w:r>
          </w:p>
        </w:tc>
        <w:tc>
          <w:tcPr>
            <w:tcW w:w="3150" w:type="dxa"/>
            <w:gridSpan w:val="2"/>
          </w:tcPr>
          <w:p w:rsidR="00D562B4" w:rsidRPr="00EC1A46" w:rsidRDefault="00D562B4" w:rsidP="0002581F">
            <w:pPr>
              <w:ind w:right="98"/>
              <w:rPr>
                <w:rFonts w:asciiTheme="majorHAnsi" w:hAnsiTheme="majorHAnsi"/>
                <w:sz w:val="20"/>
              </w:rPr>
            </w:pPr>
            <w:r w:rsidRPr="00ED2829">
              <w:rPr>
                <w:rFonts w:asciiTheme="majorHAnsi" w:hAnsiTheme="majorHAnsi"/>
                <w:sz w:val="20"/>
              </w:rPr>
              <w:t>Generic Req. Doc dated 14-04-14</w:t>
            </w:r>
          </w:p>
        </w:tc>
      </w:tr>
      <w:tr w:rsidR="00D562B4" w:rsidRPr="003D1989" w:rsidTr="00EC1A46">
        <w:trPr>
          <w:tblHeader/>
        </w:trPr>
        <w:tc>
          <w:tcPr>
            <w:tcW w:w="1098" w:type="dxa"/>
            <w:vAlign w:val="center"/>
          </w:tcPr>
          <w:p w:rsidR="00D562B4" w:rsidRPr="00EC1A46" w:rsidRDefault="00D562B4" w:rsidP="00EC1A46">
            <w:pPr>
              <w:ind w:right="98"/>
              <w:jc w:val="center"/>
              <w:rPr>
                <w:rFonts w:asciiTheme="majorHAnsi" w:hAnsiTheme="majorHAnsi"/>
                <w:sz w:val="20"/>
              </w:rPr>
            </w:pPr>
            <w:r w:rsidRPr="00A87BF1">
              <w:rPr>
                <w:rFonts w:asciiTheme="majorHAnsi" w:hAnsiTheme="majorHAnsi" w:cs="Calibri"/>
                <w:b/>
                <w:color w:val="auto"/>
                <w:sz w:val="20"/>
              </w:rPr>
              <w:t>FR 39</w:t>
            </w:r>
          </w:p>
        </w:tc>
        <w:tc>
          <w:tcPr>
            <w:tcW w:w="5580" w:type="dxa"/>
            <w:vAlign w:val="center"/>
          </w:tcPr>
          <w:p w:rsidR="00D562B4" w:rsidRPr="00EC1A46" w:rsidRDefault="00D562B4" w:rsidP="0002581F">
            <w:pPr>
              <w:ind w:right="98"/>
              <w:rPr>
                <w:rFonts w:asciiTheme="majorHAnsi" w:hAnsiTheme="majorHAnsi" w:cs="Calibri"/>
                <w:sz w:val="20"/>
              </w:rPr>
            </w:pPr>
            <w:r w:rsidRPr="00EC1A46">
              <w:rPr>
                <w:rFonts w:asciiTheme="majorHAnsi" w:hAnsiTheme="majorHAnsi" w:cs="Calibri"/>
                <w:color w:val="auto"/>
                <w:sz w:val="20"/>
              </w:rPr>
              <w:t>Search Result in List View</w:t>
            </w:r>
          </w:p>
        </w:tc>
        <w:tc>
          <w:tcPr>
            <w:tcW w:w="3150" w:type="dxa"/>
            <w:gridSpan w:val="2"/>
          </w:tcPr>
          <w:p w:rsidR="00D562B4" w:rsidRPr="00EC1A46" w:rsidRDefault="00D562B4" w:rsidP="0002581F">
            <w:pPr>
              <w:ind w:right="98"/>
              <w:rPr>
                <w:rFonts w:asciiTheme="majorHAnsi" w:hAnsiTheme="majorHAnsi"/>
                <w:sz w:val="20"/>
              </w:rPr>
            </w:pPr>
            <w:r w:rsidRPr="00ED2829">
              <w:rPr>
                <w:rFonts w:asciiTheme="majorHAnsi" w:hAnsiTheme="majorHAnsi"/>
                <w:sz w:val="20"/>
              </w:rPr>
              <w:t>Generic Req. Doc dated 14-04-14</w:t>
            </w:r>
          </w:p>
        </w:tc>
      </w:tr>
      <w:tr w:rsidR="00D562B4" w:rsidRPr="003D1989" w:rsidTr="00EC1A46">
        <w:trPr>
          <w:tblHeader/>
        </w:trPr>
        <w:tc>
          <w:tcPr>
            <w:tcW w:w="1098" w:type="dxa"/>
            <w:vAlign w:val="center"/>
          </w:tcPr>
          <w:p w:rsidR="00D562B4" w:rsidRPr="00EC1A46" w:rsidRDefault="00D562B4" w:rsidP="00EC1A46">
            <w:pPr>
              <w:ind w:right="98"/>
              <w:jc w:val="center"/>
              <w:rPr>
                <w:rFonts w:asciiTheme="majorHAnsi" w:hAnsiTheme="majorHAnsi"/>
                <w:sz w:val="20"/>
              </w:rPr>
            </w:pPr>
            <w:r w:rsidRPr="00A87BF1">
              <w:rPr>
                <w:rFonts w:asciiTheme="majorHAnsi" w:hAnsiTheme="majorHAnsi" w:cs="Calibri"/>
                <w:b/>
                <w:color w:val="auto"/>
                <w:sz w:val="20"/>
              </w:rPr>
              <w:t>FR 40</w:t>
            </w:r>
          </w:p>
        </w:tc>
        <w:tc>
          <w:tcPr>
            <w:tcW w:w="5580" w:type="dxa"/>
            <w:vAlign w:val="center"/>
          </w:tcPr>
          <w:p w:rsidR="00D562B4" w:rsidRPr="00EC1A46" w:rsidRDefault="00D562B4" w:rsidP="0002581F">
            <w:pPr>
              <w:ind w:right="98"/>
              <w:rPr>
                <w:rFonts w:asciiTheme="majorHAnsi" w:hAnsiTheme="majorHAnsi" w:cs="Calibri"/>
                <w:sz w:val="20"/>
              </w:rPr>
            </w:pPr>
            <w:r w:rsidRPr="00EC1A46">
              <w:rPr>
                <w:rFonts w:asciiTheme="majorHAnsi" w:hAnsiTheme="majorHAnsi" w:cs="Calibri"/>
                <w:color w:val="auto"/>
                <w:sz w:val="20"/>
              </w:rPr>
              <w:t>Search Result in Map View</w:t>
            </w:r>
          </w:p>
        </w:tc>
        <w:tc>
          <w:tcPr>
            <w:tcW w:w="3150" w:type="dxa"/>
            <w:gridSpan w:val="2"/>
          </w:tcPr>
          <w:p w:rsidR="00D562B4" w:rsidRPr="00EC1A46" w:rsidRDefault="00D562B4" w:rsidP="0002581F">
            <w:pPr>
              <w:ind w:right="98"/>
              <w:rPr>
                <w:rFonts w:asciiTheme="majorHAnsi" w:hAnsiTheme="majorHAnsi"/>
                <w:sz w:val="20"/>
              </w:rPr>
            </w:pPr>
            <w:r w:rsidRPr="00ED2829">
              <w:rPr>
                <w:rFonts w:asciiTheme="majorHAnsi" w:hAnsiTheme="majorHAnsi"/>
                <w:sz w:val="20"/>
              </w:rPr>
              <w:t>Generic Req. Doc dated 14-04-14</w:t>
            </w:r>
          </w:p>
        </w:tc>
      </w:tr>
      <w:tr w:rsidR="00D562B4" w:rsidRPr="003D1989" w:rsidTr="00EC1A46">
        <w:trPr>
          <w:tblHeader/>
        </w:trPr>
        <w:tc>
          <w:tcPr>
            <w:tcW w:w="1098" w:type="dxa"/>
            <w:vAlign w:val="center"/>
          </w:tcPr>
          <w:p w:rsidR="00D562B4" w:rsidRPr="00EC1A46" w:rsidRDefault="00D562B4" w:rsidP="00EC1A46">
            <w:pPr>
              <w:ind w:right="98"/>
              <w:jc w:val="center"/>
              <w:rPr>
                <w:rFonts w:asciiTheme="majorHAnsi" w:hAnsiTheme="majorHAnsi"/>
                <w:sz w:val="20"/>
              </w:rPr>
            </w:pPr>
            <w:r w:rsidRPr="00A87BF1">
              <w:rPr>
                <w:rFonts w:asciiTheme="majorHAnsi" w:hAnsiTheme="majorHAnsi" w:cs="Calibri"/>
                <w:b/>
                <w:color w:val="auto"/>
                <w:sz w:val="20"/>
              </w:rPr>
              <w:t>FR 41</w:t>
            </w:r>
          </w:p>
        </w:tc>
        <w:tc>
          <w:tcPr>
            <w:tcW w:w="5580" w:type="dxa"/>
            <w:vAlign w:val="center"/>
          </w:tcPr>
          <w:p w:rsidR="00D562B4" w:rsidRPr="00EC1A46" w:rsidRDefault="00D562B4" w:rsidP="0002581F">
            <w:pPr>
              <w:ind w:right="98"/>
              <w:rPr>
                <w:rFonts w:asciiTheme="majorHAnsi" w:hAnsiTheme="majorHAnsi" w:cs="Calibri"/>
                <w:sz w:val="20"/>
              </w:rPr>
            </w:pPr>
            <w:r w:rsidRPr="00EC1A46">
              <w:rPr>
                <w:rFonts w:asciiTheme="majorHAnsi" w:hAnsiTheme="majorHAnsi" w:cs="Calibri"/>
                <w:color w:val="auto"/>
                <w:sz w:val="20"/>
              </w:rPr>
              <w:t>Switch Result View</w:t>
            </w:r>
          </w:p>
        </w:tc>
        <w:tc>
          <w:tcPr>
            <w:tcW w:w="3150" w:type="dxa"/>
            <w:gridSpan w:val="2"/>
          </w:tcPr>
          <w:p w:rsidR="00D562B4" w:rsidRPr="00EC1A46" w:rsidRDefault="00D562B4" w:rsidP="0002581F">
            <w:pPr>
              <w:ind w:right="98"/>
              <w:rPr>
                <w:rFonts w:asciiTheme="majorHAnsi" w:hAnsiTheme="majorHAnsi"/>
                <w:sz w:val="20"/>
              </w:rPr>
            </w:pPr>
            <w:r w:rsidRPr="00ED2829">
              <w:rPr>
                <w:rFonts w:asciiTheme="majorHAnsi" w:hAnsiTheme="majorHAnsi"/>
                <w:sz w:val="20"/>
              </w:rPr>
              <w:t>Generic Req. Doc dated 14-04-14</w:t>
            </w:r>
          </w:p>
        </w:tc>
      </w:tr>
      <w:tr w:rsidR="00D562B4" w:rsidRPr="003D1989" w:rsidTr="00EC1A46">
        <w:trPr>
          <w:tblHeader/>
        </w:trPr>
        <w:tc>
          <w:tcPr>
            <w:tcW w:w="1098" w:type="dxa"/>
            <w:vAlign w:val="center"/>
          </w:tcPr>
          <w:p w:rsidR="00D562B4" w:rsidRPr="00EC1A46" w:rsidRDefault="00D562B4" w:rsidP="00EC1A46">
            <w:pPr>
              <w:ind w:right="98"/>
              <w:jc w:val="center"/>
              <w:rPr>
                <w:rFonts w:asciiTheme="majorHAnsi" w:hAnsiTheme="majorHAnsi"/>
                <w:sz w:val="20"/>
              </w:rPr>
            </w:pPr>
            <w:r w:rsidRPr="00A87BF1">
              <w:rPr>
                <w:rFonts w:asciiTheme="majorHAnsi" w:hAnsiTheme="majorHAnsi" w:cs="Calibri"/>
                <w:b/>
                <w:color w:val="auto"/>
                <w:sz w:val="20"/>
              </w:rPr>
              <w:t>FR 42</w:t>
            </w:r>
          </w:p>
        </w:tc>
        <w:tc>
          <w:tcPr>
            <w:tcW w:w="5580" w:type="dxa"/>
            <w:vAlign w:val="center"/>
          </w:tcPr>
          <w:p w:rsidR="00D562B4" w:rsidRPr="00EC1A46" w:rsidRDefault="00D562B4" w:rsidP="0002581F">
            <w:pPr>
              <w:ind w:right="98"/>
              <w:rPr>
                <w:rFonts w:asciiTheme="majorHAnsi" w:hAnsiTheme="majorHAnsi" w:cs="Calibri"/>
                <w:sz w:val="20"/>
              </w:rPr>
            </w:pPr>
            <w:r w:rsidRPr="00EC1A46">
              <w:rPr>
                <w:rFonts w:asciiTheme="majorHAnsi" w:hAnsiTheme="majorHAnsi" w:cs="Calibri"/>
                <w:color w:val="auto"/>
                <w:sz w:val="20"/>
              </w:rPr>
              <w:t>No match found</w:t>
            </w:r>
          </w:p>
        </w:tc>
        <w:tc>
          <w:tcPr>
            <w:tcW w:w="3150" w:type="dxa"/>
            <w:gridSpan w:val="2"/>
          </w:tcPr>
          <w:p w:rsidR="00D562B4" w:rsidRPr="00EC1A46" w:rsidRDefault="00D562B4" w:rsidP="0002581F">
            <w:pPr>
              <w:ind w:right="98"/>
              <w:rPr>
                <w:rFonts w:asciiTheme="majorHAnsi" w:hAnsiTheme="majorHAnsi"/>
                <w:sz w:val="20"/>
              </w:rPr>
            </w:pPr>
            <w:r w:rsidRPr="00ED2829">
              <w:rPr>
                <w:rFonts w:asciiTheme="majorHAnsi" w:hAnsiTheme="majorHAnsi"/>
                <w:sz w:val="20"/>
              </w:rPr>
              <w:t>Generic Req. Doc dated 14-04-14</w:t>
            </w:r>
          </w:p>
        </w:tc>
      </w:tr>
      <w:tr w:rsidR="00D562B4" w:rsidRPr="003D1989" w:rsidTr="00EC1A46">
        <w:trPr>
          <w:tblHeader/>
        </w:trPr>
        <w:tc>
          <w:tcPr>
            <w:tcW w:w="1098" w:type="dxa"/>
            <w:vAlign w:val="center"/>
          </w:tcPr>
          <w:p w:rsidR="00D562B4" w:rsidRPr="00EC1A46" w:rsidRDefault="00D562B4" w:rsidP="00EC1A46">
            <w:pPr>
              <w:ind w:right="98"/>
              <w:jc w:val="center"/>
              <w:rPr>
                <w:rFonts w:asciiTheme="majorHAnsi" w:hAnsiTheme="majorHAnsi"/>
                <w:sz w:val="20"/>
              </w:rPr>
            </w:pPr>
            <w:r w:rsidRPr="00A87BF1">
              <w:rPr>
                <w:rFonts w:asciiTheme="majorHAnsi" w:hAnsiTheme="majorHAnsi" w:cs="Calibri"/>
                <w:b/>
                <w:color w:val="auto"/>
                <w:sz w:val="20"/>
              </w:rPr>
              <w:t>FR 43</w:t>
            </w:r>
          </w:p>
        </w:tc>
        <w:tc>
          <w:tcPr>
            <w:tcW w:w="5580" w:type="dxa"/>
            <w:vAlign w:val="center"/>
          </w:tcPr>
          <w:p w:rsidR="00D562B4" w:rsidRPr="00EC1A46" w:rsidRDefault="00D562B4" w:rsidP="0002581F">
            <w:pPr>
              <w:ind w:right="98"/>
              <w:rPr>
                <w:rFonts w:asciiTheme="majorHAnsi" w:hAnsiTheme="majorHAnsi" w:cs="Calibri"/>
                <w:sz w:val="20"/>
              </w:rPr>
            </w:pPr>
            <w:r w:rsidRPr="00EC1A46">
              <w:rPr>
                <w:rFonts w:asciiTheme="majorHAnsi" w:hAnsiTheme="majorHAnsi" w:cs="Calibri"/>
                <w:color w:val="auto"/>
                <w:sz w:val="20"/>
              </w:rPr>
              <w:t>Sorting results</w:t>
            </w:r>
          </w:p>
        </w:tc>
        <w:tc>
          <w:tcPr>
            <w:tcW w:w="3150" w:type="dxa"/>
            <w:gridSpan w:val="2"/>
          </w:tcPr>
          <w:p w:rsidR="00D562B4" w:rsidRPr="00EC1A46" w:rsidRDefault="00D562B4" w:rsidP="0002581F">
            <w:pPr>
              <w:ind w:right="98"/>
              <w:rPr>
                <w:rFonts w:asciiTheme="majorHAnsi" w:hAnsiTheme="majorHAnsi"/>
                <w:sz w:val="20"/>
              </w:rPr>
            </w:pPr>
            <w:r w:rsidRPr="00ED2829">
              <w:rPr>
                <w:rFonts w:asciiTheme="majorHAnsi" w:hAnsiTheme="majorHAnsi"/>
                <w:sz w:val="20"/>
              </w:rPr>
              <w:t>Generic Req. Doc dated 14-04-14</w:t>
            </w:r>
          </w:p>
        </w:tc>
      </w:tr>
      <w:tr w:rsidR="00D562B4" w:rsidRPr="003D1989" w:rsidTr="00EC1A46">
        <w:trPr>
          <w:tblHeader/>
        </w:trPr>
        <w:tc>
          <w:tcPr>
            <w:tcW w:w="1098" w:type="dxa"/>
            <w:vAlign w:val="center"/>
          </w:tcPr>
          <w:p w:rsidR="00D562B4" w:rsidRPr="00EC1A46" w:rsidRDefault="00D562B4" w:rsidP="00EC1A46">
            <w:pPr>
              <w:ind w:right="98"/>
              <w:jc w:val="center"/>
              <w:rPr>
                <w:rFonts w:asciiTheme="majorHAnsi" w:hAnsiTheme="majorHAnsi"/>
                <w:sz w:val="20"/>
              </w:rPr>
            </w:pPr>
            <w:r w:rsidRPr="00A87BF1">
              <w:rPr>
                <w:rFonts w:asciiTheme="majorHAnsi" w:hAnsiTheme="majorHAnsi" w:cs="Calibri"/>
                <w:b/>
                <w:color w:val="auto"/>
                <w:sz w:val="20"/>
              </w:rPr>
              <w:t>FR 44</w:t>
            </w:r>
          </w:p>
        </w:tc>
        <w:tc>
          <w:tcPr>
            <w:tcW w:w="5580" w:type="dxa"/>
            <w:vAlign w:val="center"/>
          </w:tcPr>
          <w:p w:rsidR="00D562B4" w:rsidRPr="00EC1A46" w:rsidRDefault="00D562B4" w:rsidP="0002581F">
            <w:pPr>
              <w:ind w:right="98"/>
              <w:rPr>
                <w:rFonts w:asciiTheme="majorHAnsi" w:hAnsiTheme="majorHAnsi" w:cs="Calibri"/>
                <w:sz w:val="20"/>
              </w:rPr>
            </w:pPr>
            <w:r w:rsidRPr="00EC1A46">
              <w:rPr>
                <w:rFonts w:asciiTheme="majorHAnsi" w:hAnsiTheme="majorHAnsi" w:cs="Calibri"/>
                <w:color w:val="auto"/>
                <w:sz w:val="20"/>
              </w:rPr>
              <w:t>Grouping of Results</w:t>
            </w:r>
          </w:p>
        </w:tc>
        <w:tc>
          <w:tcPr>
            <w:tcW w:w="3150" w:type="dxa"/>
            <w:gridSpan w:val="2"/>
          </w:tcPr>
          <w:p w:rsidR="00D562B4" w:rsidRPr="00EC1A46" w:rsidRDefault="00D562B4" w:rsidP="0002581F">
            <w:pPr>
              <w:ind w:right="98"/>
              <w:rPr>
                <w:rFonts w:asciiTheme="majorHAnsi" w:hAnsiTheme="majorHAnsi"/>
                <w:sz w:val="20"/>
              </w:rPr>
            </w:pPr>
            <w:r w:rsidRPr="00ED2829">
              <w:rPr>
                <w:rFonts w:asciiTheme="majorHAnsi" w:hAnsiTheme="majorHAnsi"/>
                <w:sz w:val="20"/>
              </w:rPr>
              <w:t>Generic Req. Doc dated 14-04-14</w:t>
            </w:r>
          </w:p>
        </w:tc>
      </w:tr>
      <w:tr w:rsidR="00D562B4" w:rsidRPr="003D1989" w:rsidTr="00EC1A46">
        <w:trPr>
          <w:tblHeader/>
        </w:trPr>
        <w:tc>
          <w:tcPr>
            <w:tcW w:w="1098" w:type="dxa"/>
            <w:vAlign w:val="center"/>
          </w:tcPr>
          <w:p w:rsidR="00D562B4" w:rsidRPr="00EC1A46" w:rsidRDefault="00D562B4" w:rsidP="00EC1A46">
            <w:pPr>
              <w:ind w:right="98"/>
              <w:jc w:val="center"/>
              <w:rPr>
                <w:rFonts w:asciiTheme="majorHAnsi" w:hAnsiTheme="majorHAnsi"/>
                <w:sz w:val="20"/>
              </w:rPr>
            </w:pPr>
            <w:r w:rsidRPr="00A87BF1">
              <w:rPr>
                <w:rFonts w:asciiTheme="majorHAnsi" w:hAnsiTheme="majorHAnsi" w:cs="Calibri"/>
                <w:b/>
                <w:color w:val="auto"/>
                <w:sz w:val="20"/>
              </w:rPr>
              <w:t>FR 4</w:t>
            </w:r>
            <w:r>
              <w:rPr>
                <w:rFonts w:asciiTheme="majorHAnsi" w:hAnsiTheme="majorHAnsi" w:cs="Calibri"/>
                <w:b/>
                <w:color w:val="auto"/>
                <w:sz w:val="20"/>
              </w:rPr>
              <w:t>5</w:t>
            </w:r>
          </w:p>
        </w:tc>
        <w:tc>
          <w:tcPr>
            <w:tcW w:w="5580" w:type="dxa"/>
            <w:vAlign w:val="center"/>
          </w:tcPr>
          <w:p w:rsidR="00D562B4" w:rsidRPr="00EC1A46" w:rsidRDefault="00D562B4" w:rsidP="0002581F">
            <w:pPr>
              <w:ind w:right="98"/>
              <w:rPr>
                <w:rFonts w:asciiTheme="majorHAnsi" w:hAnsiTheme="majorHAnsi" w:cs="Calibri"/>
                <w:sz w:val="20"/>
              </w:rPr>
            </w:pPr>
            <w:r w:rsidRPr="00EC1A46">
              <w:rPr>
                <w:rFonts w:asciiTheme="majorHAnsi" w:hAnsiTheme="majorHAnsi" w:cs="Calibri"/>
                <w:color w:val="auto"/>
                <w:sz w:val="20"/>
              </w:rPr>
              <w:t>Filtering results</w:t>
            </w:r>
          </w:p>
        </w:tc>
        <w:tc>
          <w:tcPr>
            <w:tcW w:w="3150" w:type="dxa"/>
            <w:gridSpan w:val="2"/>
          </w:tcPr>
          <w:p w:rsidR="00D562B4" w:rsidRPr="00EC1A46" w:rsidRDefault="00D562B4" w:rsidP="0002581F">
            <w:pPr>
              <w:ind w:right="98"/>
              <w:rPr>
                <w:rFonts w:asciiTheme="majorHAnsi" w:hAnsiTheme="majorHAnsi"/>
                <w:sz w:val="20"/>
              </w:rPr>
            </w:pPr>
            <w:r w:rsidRPr="00ED2829">
              <w:rPr>
                <w:rFonts w:asciiTheme="majorHAnsi" w:hAnsiTheme="majorHAnsi"/>
                <w:sz w:val="20"/>
              </w:rPr>
              <w:t>Generic Req. Doc dated 14-04-14</w:t>
            </w:r>
          </w:p>
        </w:tc>
      </w:tr>
      <w:tr w:rsidR="00D562B4" w:rsidRPr="00AE5004" w:rsidTr="00AE5004">
        <w:trPr>
          <w:tblHeader/>
        </w:trPr>
        <w:tc>
          <w:tcPr>
            <w:tcW w:w="9828" w:type="dxa"/>
            <w:gridSpan w:val="4"/>
            <w:shd w:val="clear" w:color="auto" w:fill="B8CCE4" w:themeFill="accent1" w:themeFillTint="66"/>
          </w:tcPr>
          <w:p w:rsidR="00D562B4" w:rsidRPr="00EC1A46" w:rsidRDefault="00D562B4" w:rsidP="00242F30">
            <w:pPr>
              <w:jc w:val="center"/>
              <w:rPr>
                <w:rFonts w:asciiTheme="majorHAnsi" w:hAnsiTheme="majorHAnsi"/>
                <w:b/>
                <w:sz w:val="20"/>
              </w:rPr>
            </w:pPr>
            <w:r w:rsidRPr="00EC1A46">
              <w:rPr>
                <w:rFonts w:asciiTheme="majorHAnsi" w:hAnsiTheme="majorHAnsi" w:cs="Calibri"/>
                <w:b/>
                <w:sz w:val="20"/>
              </w:rPr>
              <w:t>External Requirements (ER)</w:t>
            </w:r>
          </w:p>
        </w:tc>
      </w:tr>
      <w:tr w:rsidR="00D562B4" w:rsidRPr="003D1989" w:rsidTr="00EC1A46">
        <w:trPr>
          <w:tblHeader/>
        </w:trPr>
        <w:tc>
          <w:tcPr>
            <w:tcW w:w="1098" w:type="dxa"/>
            <w:vAlign w:val="center"/>
          </w:tcPr>
          <w:p w:rsidR="00D562B4" w:rsidRPr="00EC1A46" w:rsidRDefault="00D562B4" w:rsidP="00EC1A46">
            <w:pPr>
              <w:ind w:right="98"/>
              <w:jc w:val="center"/>
              <w:rPr>
                <w:rFonts w:asciiTheme="majorHAnsi" w:hAnsiTheme="majorHAnsi" w:cs="Calibri"/>
                <w:b/>
                <w:color w:val="auto"/>
                <w:sz w:val="20"/>
              </w:rPr>
            </w:pPr>
            <w:r w:rsidRPr="00EC1A46">
              <w:rPr>
                <w:rFonts w:asciiTheme="majorHAnsi" w:hAnsiTheme="majorHAnsi" w:cs="Calibri"/>
                <w:b/>
                <w:color w:val="auto"/>
                <w:sz w:val="20"/>
              </w:rPr>
              <w:t>ER 1</w:t>
            </w:r>
          </w:p>
        </w:tc>
        <w:tc>
          <w:tcPr>
            <w:tcW w:w="5580" w:type="dxa"/>
          </w:tcPr>
          <w:p w:rsidR="00D562B4" w:rsidRPr="00EC1A46" w:rsidRDefault="00D562B4" w:rsidP="0002581F">
            <w:pPr>
              <w:ind w:right="98"/>
              <w:rPr>
                <w:rFonts w:asciiTheme="majorHAnsi" w:hAnsiTheme="majorHAnsi" w:cs="Calibri"/>
                <w:sz w:val="20"/>
              </w:rPr>
            </w:pPr>
            <w:r w:rsidRPr="00EC1A46">
              <w:rPr>
                <w:rFonts w:asciiTheme="majorHAnsi" w:hAnsiTheme="majorHAnsi" w:cs="Calibri"/>
                <w:sz w:val="20"/>
              </w:rPr>
              <w:t>User Interface Requirement</w:t>
            </w:r>
          </w:p>
        </w:tc>
        <w:tc>
          <w:tcPr>
            <w:tcW w:w="3150" w:type="dxa"/>
            <w:gridSpan w:val="2"/>
          </w:tcPr>
          <w:p w:rsidR="00D562B4" w:rsidRPr="00EC1A46" w:rsidRDefault="00D562B4" w:rsidP="0002581F">
            <w:pPr>
              <w:ind w:right="98"/>
              <w:rPr>
                <w:rFonts w:asciiTheme="majorHAnsi" w:hAnsiTheme="majorHAnsi"/>
                <w:sz w:val="20"/>
              </w:rPr>
            </w:pPr>
            <w:r>
              <w:rPr>
                <w:rFonts w:asciiTheme="majorHAnsi" w:hAnsiTheme="majorHAnsi"/>
                <w:sz w:val="20"/>
              </w:rPr>
              <w:t>RFP, All MOMs</w:t>
            </w:r>
          </w:p>
        </w:tc>
      </w:tr>
      <w:tr w:rsidR="00D562B4" w:rsidRPr="003D1989" w:rsidTr="00EC1A46">
        <w:trPr>
          <w:tblHeader/>
        </w:trPr>
        <w:tc>
          <w:tcPr>
            <w:tcW w:w="1098" w:type="dxa"/>
            <w:vAlign w:val="center"/>
          </w:tcPr>
          <w:p w:rsidR="00D562B4" w:rsidRPr="00EC1A46" w:rsidRDefault="00D562B4" w:rsidP="00EC1A46">
            <w:pPr>
              <w:ind w:right="98"/>
              <w:jc w:val="center"/>
              <w:rPr>
                <w:rFonts w:asciiTheme="majorHAnsi" w:hAnsiTheme="majorHAnsi" w:cs="Calibri"/>
                <w:b/>
                <w:color w:val="auto"/>
                <w:sz w:val="20"/>
              </w:rPr>
            </w:pPr>
            <w:r w:rsidRPr="00EC1A46">
              <w:rPr>
                <w:rFonts w:asciiTheme="majorHAnsi" w:hAnsiTheme="majorHAnsi" w:cs="Calibri"/>
                <w:b/>
                <w:color w:val="auto"/>
                <w:sz w:val="20"/>
              </w:rPr>
              <w:t>ER 2</w:t>
            </w:r>
          </w:p>
        </w:tc>
        <w:tc>
          <w:tcPr>
            <w:tcW w:w="5580" w:type="dxa"/>
          </w:tcPr>
          <w:p w:rsidR="00D562B4" w:rsidRPr="00EC1A46" w:rsidRDefault="00D562B4" w:rsidP="0002581F">
            <w:pPr>
              <w:ind w:right="98"/>
              <w:rPr>
                <w:rFonts w:asciiTheme="majorHAnsi" w:hAnsiTheme="majorHAnsi" w:cs="Calibri"/>
                <w:sz w:val="20"/>
              </w:rPr>
            </w:pPr>
            <w:r w:rsidRPr="00EC1A46">
              <w:rPr>
                <w:rFonts w:asciiTheme="majorHAnsi" w:hAnsiTheme="majorHAnsi" w:cs="Calibri"/>
                <w:sz w:val="20"/>
              </w:rPr>
              <w:t>Hardware Interface Requirement</w:t>
            </w:r>
          </w:p>
        </w:tc>
        <w:tc>
          <w:tcPr>
            <w:tcW w:w="3150" w:type="dxa"/>
            <w:gridSpan w:val="2"/>
          </w:tcPr>
          <w:p w:rsidR="00D562B4" w:rsidRPr="00EC1A46" w:rsidRDefault="00D562B4" w:rsidP="0002581F">
            <w:pPr>
              <w:ind w:right="98"/>
              <w:rPr>
                <w:rFonts w:asciiTheme="majorHAnsi" w:hAnsiTheme="majorHAnsi"/>
                <w:sz w:val="20"/>
              </w:rPr>
            </w:pPr>
            <w:r>
              <w:rPr>
                <w:rFonts w:asciiTheme="majorHAnsi" w:hAnsiTheme="majorHAnsi"/>
                <w:sz w:val="20"/>
              </w:rPr>
              <w:t>RFP</w:t>
            </w:r>
          </w:p>
        </w:tc>
      </w:tr>
      <w:tr w:rsidR="00D562B4" w:rsidRPr="003D1989" w:rsidTr="00EC1A46">
        <w:trPr>
          <w:tblHeader/>
        </w:trPr>
        <w:tc>
          <w:tcPr>
            <w:tcW w:w="1098" w:type="dxa"/>
            <w:vAlign w:val="center"/>
          </w:tcPr>
          <w:p w:rsidR="00D562B4" w:rsidRPr="00EC1A46" w:rsidRDefault="00D562B4" w:rsidP="00EC1A46">
            <w:pPr>
              <w:ind w:right="98"/>
              <w:jc w:val="center"/>
              <w:rPr>
                <w:rFonts w:asciiTheme="majorHAnsi" w:hAnsiTheme="majorHAnsi" w:cs="Calibri"/>
                <w:b/>
                <w:color w:val="auto"/>
                <w:sz w:val="20"/>
              </w:rPr>
            </w:pPr>
            <w:r w:rsidRPr="00EC1A46">
              <w:rPr>
                <w:rFonts w:asciiTheme="majorHAnsi" w:hAnsiTheme="majorHAnsi" w:cs="Calibri"/>
                <w:b/>
                <w:color w:val="auto"/>
                <w:sz w:val="20"/>
              </w:rPr>
              <w:t>ER 3</w:t>
            </w:r>
          </w:p>
        </w:tc>
        <w:tc>
          <w:tcPr>
            <w:tcW w:w="5580" w:type="dxa"/>
          </w:tcPr>
          <w:p w:rsidR="00D562B4" w:rsidRPr="00EC1A46" w:rsidRDefault="00D562B4" w:rsidP="0002581F">
            <w:pPr>
              <w:ind w:right="98"/>
              <w:rPr>
                <w:rFonts w:asciiTheme="majorHAnsi" w:hAnsiTheme="majorHAnsi" w:cs="Calibri"/>
                <w:sz w:val="20"/>
              </w:rPr>
            </w:pPr>
            <w:r w:rsidRPr="00EC1A46">
              <w:rPr>
                <w:rFonts w:asciiTheme="majorHAnsi" w:hAnsiTheme="majorHAnsi" w:cs="Calibri"/>
                <w:sz w:val="20"/>
              </w:rPr>
              <w:t>Software Interface Requirement</w:t>
            </w:r>
          </w:p>
        </w:tc>
        <w:tc>
          <w:tcPr>
            <w:tcW w:w="3150" w:type="dxa"/>
            <w:gridSpan w:val="2"/>
          </w:tcPr>
          <w:p w:rsidR="00D562B4" w:rsidRPr="00EC1A46" w:rsidRDefault="00D562B4" w:rsidP="0002581F">
            <w:pPr>
              <w:ind w:right="98"/>
              <w:rPr>
                <w:rFonts w:asciiTheme="majorHAnsi" w:hAnsiTheme="majorHAnsi"/>
                <w:sz w:val="20"/>
              </w:rPr>
            </w:pPr>
            <w:r>
              <w:rPr>
                <w:rFonts w:asciiTheme="majorHAnsi" w:hAnsiTheme="majorHAnsi"/>
                <w:sz w:val="20"/>
              </w:rPr>
              <w:t>RFP</w:t>
            </w:r>
          </w:p>
        </w:tc>
      </w:tr>
      <w:tr w:rsidR="00D562B4" w:rsidRPr="003D1989" w:rsidTr="00EC1A46">
        <w:trPr>
          <w:tblHeader/>
        </w:trPr>
        <w:tc>
          <w:tcPr>
            <w:tcW w:w="1098" w:type="dxa"/>
            <w:vAlign w:val="center"/>
          </w:tcPr>
          <w:p w:rsidR="00D562B4" w:rsidRPr="00EC1A46" w:rsidRDefault="00D562B4" w:rsidP="00EC1A46">
            <w:pPr>
              <w:ind w:right="98"/>
              <w:jc w:val="center"/>
              <w:rPr>
                <w:rFonts w:asciiTheme="majorHAnsi" w:hAnsiTheme="majorHAnsi" w:cs="Calibri"/>
                <w:b/>
                <w:color w:val="auto"/>
                <w:sz w:val="20"/>
              </w:rPr>
            </w:pPr>
            <w:r w:rsidRPr="00EC1A46">
              <w:rPr>
                <w:rFonts w:asciiTheme="majorHAnsi" w:hAnsiTheme="majorHAnsi" w:cs="Calibri"/>
                <w:b/>
                <w:color w:val="auto"/>
                <w:sz w:val="20"/>
              </w:rPr>
              <w:t>ER 4</w:t>
            </w:r>
          </w:p>
        </w:tc>
        <w:tc>
          <w:tcPr>
            <w:tcW w:w="5580" w:type="dxa"/>
          </w:tcPr>
          <w:p w:rsidR="00D562B4" w:rsidRPr="00EC1A46" w:rsidRDefault="00D562B4" w:rsidP="0002581F">
            <w:pPr>
              <w:ind w:right="98"/>
              <w:rPr>
                <w:rFonts w:asciiTheme="majorHAnsi" w:hAnsiTheme="majorHAnsi" w:cs="Calibri"/>
                <w:sz w:val="20"/>
              </w:rPr>
            </w:pPr>
            <w:r w:rsidRPr="00EC1A46">
              <w:rPr>
                <w:rFonts w:asciiTheme="majorHAnsi" w:hAnsiTheme="majorHAnsi" w:cs="Calibri"/>
                <w:sz w:val="20"/>
              </w:rPr>
              <w:t>Communication Interface Requirement</w:t>
            </w:r>
          </w:p>
        </w:tc>
        <w:tc>
          <w:tcPr>
            <w:tcW w:w="3150" w:type="dxa"/>
            <w:gridSpan w:val="2"/>
          </w:tcPr>
          <w:p w:rsidR="00D562B4" w:rsidRPr="00EC1A46" w:rsidRDefault="00D562B4" w:rsidP="0002581F">
            <w:pPr>
              <w:ind w:right="98"/>
              <w:rPr>
                <w:rFonts w:asciiTheme="majorHAnsi" w:hAnsiTheme="majorHAnsi"/>
                <w:sz w:val="20"/>
              </w:rPr>
            </w:pPr>
            <w:r>
              <w:rPr>
                <w:rFonts w:asciiTheme="majorHAnsi" w:hAnsiTheme="majorHAnsi"/>
                <w:sz w:val="20"/>
              </w:rPr>
              <w:t>RFP</w:t>
            </w:r>
          </w:p>
        </w:tc>
      </w:tr>
      <w:tr w:rsidR="00D562B4" w:rsidRPr="003D1989" w:rsidTr="00EC1A46">
        <w:trPr>
          <w:tblHeader/>
        </w:trPr>
        <w:tc>
          <w:tcPr>
            <w:tcW w:w="9828" w:type="dxa"/>
            <w:gridSpan w:val="4"/>
            <w:shd w:val="clear" w:color="auto" w:fill="B8CCE4" w:themeFill="accent1" w:themeFillTint="66"/>
          </w:tcPr>
          <w:p w:rsidR="00D562B4" w:rsidRPr="00EC1A46" w:rsidRDefault="00D562B4" w:rsidP="00242F30">
            <w:pPr>
              <w:jc w:val="center"/>
              <w:rPr>
                <w:rFonts w:asciiTheme="majorHAnsi" w:hAnsiTheme="majorHAnsi"/>
                <w:b/>
                <w:sz w:val="20"/>
              </w:rPr>
            </w:pPr>
            <w:r w:rsidRPr="00EC1A46">
              <w:rPr>
                <w:rFonts w:asciiTheme="majorHAnsi" w:hAnsiTheme="majorHAnsi" w:cs="Calibri"/>
                <w:b/>
                <w:sz w:val="20"/>
              </w:rPr>
              <w:t>Performance Requirements (PR)</w:t>
            </w:r>
          </w:p>
        </w:tc>
      </w:tr>
      <w:tr w:rsidR="00D562B4" w:rsidRPr="003D1989" w:rsidTr="00EC1A46">
        <w:trPr>
          <w:tblHeader/>
        </w:trPr>
        <w:tc>
          <w:tcPr>
            <w:tcW w:w="1098" w:type="dxa"/>
            <w:vAlign w:val="center"/>
          </w:tcPr>
          <w:p w:rsidR="00D562B4" w:rsidRPr="00EC1A46" w:rsidRDefault="00D562B4" w:rsidP="00EC1A46">
            <w:pPr>
              <w:ind w:right="98"/>
              <w:jc w:val="center"/>
              <w:rPr>
                <w:rFonts w:asciiTheme="majorHAnsi" w:hAnsiTheme="majorHAnsi" w:cs="Calibri"/>
                <w:b/>
                <w:color w:val="auto"/>
                <w:sz w:val="20"/>
              </w:rPr>
            </w:pPr>
            <w:r w:rsidRPr="00EC1A46">
              <w:rPr>
                <w:rFonts w:asciiTheme="majorHAnsi" w:hAnsiTheme="majorHAnsi" w:cs="Calibri"/>
                <w:b/>
                <w:sz w:val="20"/>
              </w:rPr>
              <w:t>PR 1</w:t>
            </w:r>
          </w:p>
        </w:tc>
        <w:tc>
          <w:tcPr>
            <w:tcW w:w="5580" w:type="dxa"/>
          </w:tcPr>
          <w:p w:rsidR="00D562B4" w:rsidRPr="00EC1A46" w:rsidRDefault="00D562B4" w:rsidP="00FF2984">
            <w:pPr>
              <w:ind w:right="98"/>
              <w:rPr>
                <w:rFonts w:asciiTheme="majorHAnsi" w:hAnsiTheme="majorHAnsi" w:cs="Calibri"/>
                <w:sz w:val="20"/>
              </w:rPr>
            </w:pPr>
            <w:r w:rsidRPr="00EC1A46">
              <w:rPr>
                <w:rFonts w:asciiTheme="majorHAnsi" w:hAnsiTheme="majorHAnsi" w:cs="Calibri"/>
                <w:color w:val="auto"/>
                <w:sz w:val="20"/>
              </w:rPr>
              <w:t>Prominent search feature</w:t>
            </w:r>
          </w:p>
        </w:tc>
        <w:tc>
          <w:tcPr>
            <w:tcW w:w="3150" w:type="dxa"/>
            <w:gridSpan w:val="2"/>
          </w:tcPr>
          <w:p w:rsidR="00D562B4" w:rsidRPr="00EC1A46" w:rsidRDefault="00D562B4" w:rsidP="00FF2984">
            <w:pPr>
              <w:ind w:right="98"/>
              <w:rPr>
                <w:rFonts w:asciiTheme="majorHAnsi" w:hAnsiTheme="majorHAnsi"/>
                <w:sz w:val="20"/>
              </w:rPr>
            </w:pPr>
            <w:r>
              <w:rPr>
                <w:rFonts w:asciiTheme="majorHAnsi" w:hAnsiTheme="majorHAnsi"/>
                <w:sz w:val="20"/>
              </w:rPr>
              <w:t>Generic Req. Doc dated 14-04-14</w:t>
            </w:r>
          </w:p>
        </w:tc>
      </w:tr>
      <w:tr w:rsidR="00D562B4" w:rsidRPr="003D1989" w:rsidTr="00EC1A46">
        <w:trPr>
          <w:tblHeader/>
        </w:trPr>
        <w:tc>
          <w:tcPr>
            <w:tcW w:w="1098" w:type="dxa"/>
            <w:vAlign w:val="center"/>
          </w:tcPr>
          <w:p w:rsidR="00D562B4" w:rsidRPr="00EC1A46" w:rsidRDefault="00D562B4" w:rsidP="00EC1A46">
            <w:pPr>
              <w:ind w:right="98"/>
              <w:jc w:val="center"/>
              <w:rPr>
                <w:rFonts w:asciiTheme="majorHAnsi" w:hAnsiTheme="majorHAnsi" w:cs="Calibri"/>
                <w:b/>
                <w:color w:val="auto"/>
                <w:sz w:val="20"/>
              </w:rPr>
            </w:pPr>
            <w:r w:rsidRPr="00EC1A46">
              <w:rPr>
                <w:rFonts w:asciiTheme="majorHAnsi" w:hAnsiTheme="majorHAnsi" w:cs="Calibri"/>
                <w:b/>
                <w:sz w:val="20"/>
              </w:rPr>
              <w:t>PR 2</w:t>
            </w:r>
          </w:p>
        </w:tc>
        <w:tc>
          <w:tcPr>
            <w:tcW w:w="5580" w:type="dxa"/>
          </w:tcPr>
          <w:p w:rsidR="00D562B4" w:rsidRPr="00EC1A46" w:rsidRDefault="00D562B4" w:rsidP="00FF2984">
            <w:pPr>
              <w:ind w:right="98"/>
              <w:rPr>
                <w:rFonts w:asciiTheme="majorHAnsi" w:hAnsiTheme="majorHAnsi" w:cs="Calibri"/>
                <w:sz w:val="20"/>
              </w:rPr>
            </w:pPr>
            <w:r w:rsidRPr="00EC1A46">
              <w:rPr>
                <w:rFonts w:asciiTheme="majorHAnsi" w:hAnsiTheme="majorHAnsi" w:cs="Calibri"/>
                <w:color w:val="auto"/>
                <w:sz w:val="20"/>
              </w:rPr>
              <w:t>Usage of the search feature</w:t>
            </w:r>
          </w:p>
        </w:tc>
        <w:tc>
          <w:tcPr>
            <w:tcW w:w="3150" w:type="dxa"/>
            <w:gridSpan w:val="2"/>
          </w:tcPr>
          <w:p w:rsidR="00D562B4" w:rsidRPr="00EC1A46" w:rsidRDefault="00D562B4" w:rsidP="00FF2984">
            <w:pPr>
              <w:ind w:right="98"/>
              <w:rPr>
                <w:rFonts w:asciiTheme="majorHAnsi" w:hAnsiTheme="majorHAnsi"/>
                <w:sz w:val="20"/>
              </w:rPr>
            </w:pPr>
            <w:r w:rsidRPr="006B490A">
              <w:rPr>
                <w:rFonts w:asciiTheme="majorHAnsi" w:hAnsiTheme="majorHAnsi"/>
                <w:sz w:val="20"/>
              </w:rPr>
              <w:t>Generic Req. Doc dated 14-04-14</w:t>
            </w:r>
          </w:p>
        </w:tc>
      </w:tr>
      <w:tr w:rsidR="00D562B4" w:rsidRPr="003D1989" w:rsidTr="00EC1A46">
        <w:trPr>
          <w:tblHeader/>
        </w:trPr>
        <w:tc>
          <w:tcPr>
            <w:tcW w:w="1098" w:type="dxa"/>
            <w:vAlign w:val="center"/>
          </w:tcPr>
          <w:p w:rsidR="00D562B4" w:rsidRPr="00EC1A46" w:rsidRDefault="00D562B4" w:rsidP="00EC1A46">
            <w:pPr>
              <w:ind w:right="98"/>
              <w:jc w:val="center"/>
              <w:rPr>
                <w:rFonts w:asciiTheme="majorHAnsi" w:hAnsiTheme="majorHAnsi" w:cs="Calibri"/>
                <w:b/>
                <w:color w:val="auto"/>
                <w:sz w:val="20"/>
              </w:rPr>
            </w:pPr>
            <w:r w:rsidRPr="00EC1A46">
              <w:rPr>
                <w:rFonts w:asciiTheme="majorHAnsi" w:hAnsiTheme="majorHAnsi" w:cs="Calibri"/>
                <w:b/>
                <w:sz w:val="20"/>
              </w:rPr>
              <w:t>PR 3</w:t>
            </w:r>
          </w:p>
        </w:tc>
        <w:tc>
          <w:tcPr>
            <w:tcW w:w="5580" w:type="dxa"/>
          </w:tcPr>
          <w:p w:rsidR="00D562B4" w:rsidRPr="00EC1A46" w:rsidRDefault="00D562B4" w:rsidP="00FF2984">
            <w:pPr>
              <w:ind w:right="98"/>
              <w:rPr>
                <w:rFonts w:asciiTheme="majorHAnsi" w:hAnsiTheme="majorHAnsi" w:cs="Calibri"/>
                <w:sz w:val="20"/>
              </w:rPr>
            </w:pPr>
            <w:r w:rsidRPr="00EC1A46">
              <w:rPr>
                <w:rFonts w:asciiTheme="majorHAnsi" w:hAnsiTheme="majorHAnsi" w:cs="Calibri"/>
                <w:color w:val="auto"/>
                <w:sz w:val="20"/>
              </w:rPr>
              <w:t>Usage of the result in the list view</w:t>
            </w:r>
          </w:p>
        </w:tc>
        <w:tc>
          <w:tcPr>
            <w:tcW w:w="3150" w:type="dxa"/>
            <w:gridSpan w:val="2"/>
          </w:tcPr>
          <w:p w:rsidR="00D562B4" w:rsidRPr="00EC1A46" w:rsidRDefault="00D562B4" w:rsidP="00FF2984">
            <w:pPr>
              <w:ind w:right="98"/>
              <w:rPr>
                <w:rFonts w:asciiTheme="majorHAnsi" w:hAnsiTheme="majorHAnsi"/>
                <w:sz w:val="20"/>
              </w:rPr>
            </w:pPr>
            <w:r w:rsidRPr="006B490A">
              <w:rPr>
                <w:rFonts w:asciiTheme="majorHAnsi" w:hAnsiTheme="majorHAnsi"/>
                <w:sz w:val="20"/>
              </w:rPr>
              <w:t>Generic Req. Doc dated 14-04-14</w:t>
            </w:r>
          </w:p>
        </w:tc>
      </w:tr>
      <w:tr w:rsidR="00D562B4" w:rsidRPr="003D1989" w:rsidTr="00EC1A46">
        <w:trPr>
          <w:tblHeader/>
        </w:trPr>
        <w:tc>
          <w:tcPr>
            <w:tcW w:w="1098" w:type="dxa"/>
            <w:vAlign w:val="center"/>
          </w:tcPr>
          <w:p w:rsidR="00D562B4" w:rsidRPr="00EC1A46" w:rsidRDefault="00D562B4" w:rsidP="00EC1A46">
            <w:pPr>
              <w:ind w:right="98"/>
              <w:jc w:val="center"/>
              <w:rPr>
                <w:rFonts w:asciiTheme="majorHAnsi" w:hAnsiTheme="majorHAnsi" w:cs="Calibri"/>
                <w:b/>
                <w:color w:val="auto"/>
                <w:sz w:val="20"/>
              </w:rPr>
            </w:pPr>
            <w:r w:rsidRPr="00EC1A46">
              <w:rPr>
                <w:rFonts w:asciiTheme="majorHAnsi" w:hAnsiTheme="majorHAnsi" w:cs="Calibri"/>
                <w:b/>
                <w:sz w:val="20"/>
              </w:rPr>
              <w:t>PR 4</w:t>
            </w:r>
          </w:p>
        </w:tc>
        <w:tc>
          <w:tcPr>
            <w:tcW w:w="5580" w:type="dxa"/>
          </w:tcPr>
          <w:p w:rsidR="00D562B4" w:rsidRPr="00EC1A46" w:rsidRDefault="00D562B4" w:rsidP="00FF2984">
            <w:pPr>
              <w:ind w:right="98"/>
              <w:rPr>
                <w:rFonts w:asciiTheme="majorHAnsi" w:hAnsiTheme="majorHAnsi" w:cs="Calibri"/>
                <w:sz w:val="20"/>
              </w:rPr>
            </w:pPr>
            <w:r w:rsidRPr="00EC1A46">
              <w:rPr>
                <w:rFonts w:asciiTheme="majorHAnsi" w:hAnsiTheme="majorHAnsi" w:cs="Calibri"/>
                <w:color w:val="auto"/>
                <w:sz w:val="20"/>
              </w:rPr>
              <w:t>Usage of the result in the map view</w:t>
            </w:r>
          </w:p>
        </w:tc>
        <w:tc>
          <w:tcPr>
            <w:tcW w:w="3150" w:type="dxa"/>
            <w:gridSpan w:val="2"/>
          </w:tcPr>
          <w:p w:rsidR="00D562B4" w:rsidRPr="00EC1A46" w:rsidRDefault="00D562B4" w:rsidP="00FF2984">
            <w:pPr>
              <w:ind w:right="98"/>
              <w:rPr>
                <w:rFonts w:asciiTheme="majorHAnsi" w:hAnsiTheme="majorHAnsi"/>
                <w:sz w:val="20"/>
              </w:rPr>
            </w:pPr>
            <w:r w:rsidRPr="006B490A">
              <w:rPr>
                <w:rFonts w:asciiTheme="majorHAnsi" w:hAnsiTheme="majorHAnsi"/>
                <w:sz w:val="20"/>
              </w:rPr>
              <w:t>Generic Req. Doc dated 14-04-14</w:t>
            </w:r>
          </w:p>
        </w:tc>
      </w:tr>
      <w:tr w:rsidR="00D562B4" w:rsidRPr="003D1989" w:rsidTr="00EC1A46">
        <w:trPr>
          <w:tblHeader/>
        </w:trPr>
        <w:tc>
          <w:tcPr>
            <w:tcW w:w="1098" w:type="dxa"/>
            <w:vAlign w:val="center"/>
          </w:tcPr>
          <w:p w:rsidR="00D562B4" w:rsidRPr="00EC1A46" w:rsidRDefault="00D562B4" w:rsidP="00EC1A46">
            <w:pPr>
              <w:ind w:right="98"/>
              <w:jc w:val="center"/>
              <w:rPr>
                <w:rFonts w:asciiTheme="majorHAnsi" w:hAnsiTheme="majorHAnsi" w:cs="Calibri"/>
                <w:b/>
                <w:color w:val="auto"/>
                <w:sz w:val="20"/>
              </w:rPr>
            </w:pPr>
            <w:r w:rsidRPr="00EC1A46">
              <w:rPr>
                <w:rFonts w:asciiTheme="majorHAnsi" w:hAnsiTheme="majorHAnsi" w:cs="Calibri"/>
                <w:b/>
                <w:sz w:val="20"/>
              </w:rPr>
              <w:t>PR 5</w:t>
            </w:r>
          </w:p>
        </w:tc>
        <w:tc>
          <w:tcPr>
            <w:tcW w:w="5580" w:type="dxa"/>
          </w:tcPr>
          <w:p w:rsidR="00D562B4" w:rsidRPr="00EC1A46" w:rsidRDefault="00D562B4" w:rsidP="00FF2984">
            <w:pPr>
              <w:ind w:right="98"/>
              <w:rPr>
                <w:rFonts w:asciiTheme="majorHAnsi" w:hAnsiTheme="majorHAnsi" w:cs="Calibri"/>
                <w:sz w:val="20"/>
              </w:rPr>
            </w:pPr>
            <w:r w:rsidRPr="00EC1A46">
              <w:rPr>
                <w:rFonts w:asciiTheme="majorHAnsi" w:hAnsiTheme="majorHAnsi" w:cs="Calibri"/>
                <w:color w:val="auto"/>
                <w:sz w:val="20"/>
              </w:rPr>
              <w:t>Response Time</w:t>
            </w:r>
          </w:p>
        </w:tc>
        <w:tc>
          <w:tcPr>
            <w:tcW w:w="3150" w:type="dxa"/>
            <w:gridSpan w:val="2"/>
          </w:tcPr>
          <w:p w:rsidR="00D562B4" w:rsidRPr="00EC1A46" w:rsidRDefault="00D562B4" w:rsidP="00FF2984">
            <w:pPr>
              <w:ind w:right="98"/>
              <w:rPr>
                <w:rFonts w:asciiTheme="majorHAnsi" w:hAnsiTheme="majorHAnsi"/>
                <w:sz w:val="20"/>
              </w:rPr>
            </w:pPr>
            <w:r w:rsidRPr="006B490A">
              <w:rPr>
                <w:rFonts w:asciiTheme="majorHAnsi" w:hAnsiTheme="majorHAnsi"/>
                <w:sz w:val="20"/>
              </w:rPr>
              <w:t>Generic Req. Doc dated 14-04-14</w:t>
            </w:r>
          </w:p>
        </w:tc>
      </w:tr>
      <w:tr w:rsidR="00D562B4" w:rsidRPr="003D1989" w:rsidTr="00EC1A46">
        <w:trPr>
          <w:tblHeader/>
        </w:trPr>
        <w:tc>
          <w:tcPr>
            <w:tcW w:w="1098" w:type="dxa"/>
            <w:vAlign w:val="center"/>
          </w:tcPr>
          <w:p w:rsidR="00D562B4" w:rsidRPr="00EC1A46" w:rsidRDefault="00D562B4" w:rsidP="00EC1A46">
            <w:pPr>
              <w:ind w:right="98"/>
              <w:jc w:val="center"/>
              <w:rPr>
                <w:rFonts w:asciiTheme="majorHAnsi" w:hAnsiTheme="majorHAnsi" w:cs="Calibri"/>
                <w:b/>
                <w:color w:val="auto"/>
                <w:sz w:val="20"/>
              </w:rPr>
            </w:pPr>
            <w:r w:rsidRPr="00EC1A46">
              <w:rPr>
                <w:rFonts w:asciiTheme="majorHAnsi" w:hAnsiTheme="majorHAnsi" w:cs="Calibri"/>
                <w:b/>
                <w:sz w:val="20"/>
              </w:rPr>
              <w:t>PR 6</w:t>
            </w:r>
          </w:p>
        </w:tc>
        <w:tc>
          <w:tcPr>
            <w:tcW w:w="5580" w:type="dxa"/>
          </w:tcPr>
          <w:p w:rsidR="00D562B4" w:rsidRPr="00EC1A46" w:rsidRDefault="00D562B4" w:rsidP="00FF2984">
            <w:pPr>
              <w:ind w:right="98"/>
              <w:rPr>
                <w:rFonts w:asciiTheme="majorHAnsi" w:hAnsiTheme="majorHAnsi" w:cs="Calibri"/>
                <w:sz w:val="20"/>
              </w:rPr>
            </w:pPr>
            <w:r w:rsidRPr="00EC1A46">
              <w:rPr>
                <w:rFonts w:asciiTheme="majorHAnsi" w:hAnsiTheme="majorHAnsi" w:cs="Calibri"/>
                <w:color w:val="auto"/>
                <w:sz w:val="20"/>
              </w:rPr>
              <w:t>System Dependability</w:t>
            </w:r>
          </w:p>
        </w:tc>
        <w:tc>
          <w:tcPr>
            <w:tcW w:w="3150" w:type="dxa"/>
            <w:gridSpan w:val="2"/>
          </w:tcPr>
          <w:p w:rsidR="00D562B4" w:rsidRPr="00EC1A46" w:rsidRDefault="00D562B4" w:rsidP="00FF2984">
            <w:pPr>
              <w:ind w:right="98"/>
              <w:rPr>
                <w:rFonts w:asciiTheme="majorHAnsi" w:hAnsiTheme="majorHAnsi"/>
                <w:sz w:val="20"/>
              </w:rPr>
            </w:pPr>
            <w:r w:rsidRPr="006B490A">
              <w:rPr>
                <w:rFonts w:asciiTheme="majorHAnsi" w:hAnsiTheme="majorHAnsi"/>
                <w:sz w:val="20"/>
              </w:rPr>
              <w:t>Generic Req. Doc dated 14-04-14</w:t>
            </w:r>
          </w:p>
        </w:tc>
      </w:tr>
      <w:tr w:rsidR="00D562B4" w:rsidRPr="003D1989" w:rsidTr="00EC1A46">
        <w:trPr>
          <w:tblHeader/>
        </w:trPr>
        <w:tc>
          <w:tcPr>
            <w:tcW w:w="1098" w:type="dxa"/>
            <w:vAlign w:val="center"/>
          </w:tcPr>
          <w:p w:rsidR="00D562B4" w:rsidRPr="00EC1A46" w:rsidRDefault="00D562B4" w:rsidP="00EC1A46">
            <w:pPr>
              <w:ind w:right="98"/>
              <w:jc w:val="center"/>
              <w:rPr>
                <w:rFonts w:asciiTheme="majorHAnsi" w:hAnsiTheme="majorHAnsi" w:cs="Calibri"/>
                <w:b/>
                <w:color w:val="auto"/>
                <w:sz w:val="20"/>
              </w:rPr>
            </w:pPr>
            <w:r w:rsidRPr="00EC1A46">
              <w:rPr>
                <w:rFonts w:asciiTheme="majorHAnsi" w:hAnsiTheme="majorHAnsi" w:cs="Calibri"/>
                <w:b/>
                <w:sz w:val="20"/>
              </w:rPr>
              <w:t>PR 7</w:t>
            </w:r>
          </w:p>
        </w:tc>
        <w:tc>
          <w:tcPr>
            <w:tcW w:w="5580" w:type="dxa"/>
          </w:tcPr>
          <w:p w:rsidR="00D562B4" w:rsidRPr="00EC1A46" w:rsidRDefault="00D562B4" w:rsidP="00FF2984">
            <w:pPr>
              <w:ind w:right="98"/>
              <w:rPr>
                <w:rFonts w:asciiTheme="majorHAnsi" w:hAnsiTheme="majorHAnsi" w:cs="Calibri"/>
                <w:sz w:val="20"/>
              </w:rPr>
            </w:pPr>
            <w:r w:rsidRPr="00EC1A46">
              <w:rPr>
                <w:rFonts w:asciiTheme="majorHAnsi" w:hAnsiTheme="majorHAnsi" w:cs="Calibri"/>
                <w:color w:val="auto"/>
                <w:sz w:val="20"/>
              </w:rPr>
              <w:t>Hard drive space</w:t>
            </w:r>
          </w:p>
        </w:tc>
        <w:tc>
          <w:tcPr>
            <w:tcW w:w="3150" w:type="dxa"/>
            <w:gridSpan w:val="2"/>
          </w:tcPr>
          <w:p w:rsidR="00D562B4" w:rsidRPr="00EC1A46" w:rsidRDefault="00D562B4" w:rsidP="00FF2984">
            <w:pPr>
              <w:ind w:right="98"/>
              <w:rPr>
                <w:rFonts w:asciiTheme="majorHAnsi" w:hAnsiTheme="majorHAnsi"/>
                <w:sz w:val="20"/>
              </w:rPr>
            </w:pPr>
            <w:r w:rsidRPr="006B490A">
              <w:rPr>
                <w:rFonts w:asciiTheme="majorHAnsi" w:hAnsiTheme="majorHAnsi"/>
                <w:sz w:val="20"/>
              </w:rPr>
              <w:t>Generic Req. Doc dated 14-04-14</w:t>
            </w:r>
          </w:p>
        </w:tc>
      </w:tr>
      <w:tr w:rsidR="00D562B4" w:rsidRPr="003D1989" w:rsidTr="00EC1A46">
        <w:trPr>
          <w:tblHeader/>
        </w:trPr>
        <w:tc>
          <w:tcPr>
            <w:tcW w:w="1098" w:type="dxa"/>
            <w:vAlign w:val="center"/>
          </w:tcPr>
          <w:p w:rsidR="00D562B4" w:rsidRPr="00EC1A46" w:rsidRDefault="00D562B4" w:rsidP="00EC1A46">
            <w:pPr>
              <w:ind w:right="98"/>
              <w:jc w:val="center"/>
              <w:rPr>
                <w:rFonts w:asciiTheme="majorHAnsi" w:hAnsiTheme="majorHAnsi" w:cs="Calibri"/>
                <w:b/>
                <w:color w:val="auto"/>
                <w:sz w:val="20"/>
              </w:rPr>
            </w:pPr>
            <w:r w:rsidRPr="00EC1A46">
              <w:rPr>
                <w:rFonts w:asciiTheme="majorHAnsi" w:hAnsiTheme="majorHAnsi" w:cs="Calibri"/>
                <w:b/>
                <w:sz w:val="20"/>
              </w:rPr>
              <w:t>PR 8</w:t>
            </w:r>
          </w:p>
        </w:tc>
        <w:tc>
          <w:tcPr>
            <w:tcW w:w="5580" w:type="dxa"/>
          </w:tcPr>
          <w:p w:rsidR="00D562B4" w:rsidRPr="00EC1A46" w:rsidRDefault="00D562B4" w:rsidP="00FF2984">
            <w:pPr>
              <w:ind w:right="98"/>
              <w:rPr>
                <w:rFonts w:asciiTheme="majorHAnsi" w:hAnsiTheme="majorHAnsi" w:cs="Calibri"/>
                <w:sz w:val="20"/>
              </w:rPr>
            </w:pPr>
            <w:r w:rsidRPr="00EC1A46">
              <w:rPr>
                <w:rFonts w:asciiTheme="majorHAnsi" w:hAnsiTheme="majorHAnsi" w:cs="Calibri"/>
                <w:color w:val="auto"/>
                <w:sz w:val="20"/>
              </w:rPr>
              <w:t>Application Functioning</w:t>
            </w:r>
          </w:p>
        </w:tc>
        <w:tc>
          <w:tcPr>
            <w:tcW w:w="3150" w:type="dxa"/>
            <w:gridSpan w:val="2"/>
          </w:tcPr>
          <w:p w:rsidR="00D562B4" w:rsidRPr="00EC1A46" w:rsidRDefault="00D562B4" w:rsidP="00FF2984">
            <w:pPr>
              <w:ind w:right="98"/>
              <w:rPr>
                <w:rFonts w:asciiTheme="majorHAnsi" w:hAnsiTheme="majorHAnsi"/>
                <w:sz w:val="20"/>
              </w:rPr>
            </w:pPr>
            <w:r w:rsidRPr="006B490A">
              <w:rPr>
                <w:rFonts w:asciiTheme="majorHAnsi" w:hAnsiTheme="majorHAnsi"/>
                <w:sz w:val="20"/>
              </w:rPr>
              <w:t>Generic Req. Doc dated 14-04-14</w:t>
            </w:r>
          </w:p>
        </w:tc>
      </w:tr>
      <w:tr w:rsidR="00D562B4" w:rsidRPr="003D1989" w:rsidTr="00EC1A46">
        <w:trPr>
          <w:tblHeader/>
        </w:trPr>
        <w:tc>
          <w:tcPr>
            <w:tcW w:w="1098" w:type="dxa"/>
            <w:vAlign w:val="center"/>
          </w:tcPr>
          <w:p w:rsidR="00D562B4" w:rsidRPr="00EC1A46" w:rsidRDefault="00D562B4" w:rsidP="00EC1A46">
            <w:pPr>
              <w:ind w:right="98"/>
              <w:jc w:val="center"/>
              <w:rPr>
                <w:rFonts w:asciiTheme="majorHAnsi" w:hAnsiTheme="majorHAnsi" w:cs="Calibri"/>
                <w:b/>
                <w:color w:val="auto"/>
                <w:sz w:val="20"/>
              </w:rPr>
            </w:pPr>
            <w:r w:rsidRPr="00EC1A46">
              <w:rPr>
                <w:rFonts w:asciiTheme="majorHAnsi" w:hAnsiTheme="majorHAnsi" w:cs="Calibri"/>
                <w:b/>
                <w:sz w:val="20"/>
              </w:rPr>
              <w:t>PR 9</w:t>
            </w:r>
          </w:p>
        </w:tc>
        <w:tc>
          <w:tcPr>
            <w:tcW w:w="5580" w:type="dxa"/>
          </w:tcPr>
          <w:p w:rsidR="00D562B4" w:rsidRPr="00EC1A46" w:rsidRDefault="00D562B4" w:rsidP="00FF2984">
            <w:pPr>
              <w:ind w:right="98"/>
              <w:rPr>
                <w:rFonts w:asciiTheme="majorHAnsi" w:hAnsiTheme="majorHAnsi" w:cs="Calibri"/>
                <w:sz w:val="20"/>
              </w:rPr>
            </w:pPr>
            <w:r w:rsidRPr="00EC1A46">
              <w:rPr>
                <w:rFonts w:asciiTheme="majorHAnsi" w:hAnsiTheme="majorHAnsi" w:cs="Calibri"/>
                <w:color w:val="auto"/>
                <w:sz w:val="20"/>
              </w:rPr>
              <w:t>Application Memory Usage</w:t>
            </w:r>
          </w:p>
        </w:tc>
        <w:tc>
          <w:tcPr>
            <w:tcW w:w="3150" w:type="dxa"/>
            <w:gridSpan w:val="2"/>
          </w:tcPr>
          <w:p w:rsidR="00D562B4" w:rsidRPr="00EC1A46" w:rsidRDefault="00D562B4" w:rsidP="00FF2984">
            <w:pPr>
              <w:ind w:right="98"/>
              <w:rPr>
                <w:rFonts w:asciiTheme="majorHAnsi" w:hAnsiTheme="majorHAnsi"/>
                <w:sz w:val="20"/>
              </w:rPr>
            </w:pPr>
            <w:r w:rsidRPr="006B490A">
              <w:rPr>
                <w:rFonts w:asciiTheme="majorHAnsi" w:hAnsiTheme="majorHAnsi"/>
                <w:sz w:val="20"/>
              </w:rPr>
              <w:t>Generic Req. Doc dated 14-04-14</w:t>
            </w:r>
          </w:p>
        </w:tc>
      </w:tr>
      <w:tr w:rsidR="00D562B4" w:rsidRPr="003D1989" w:rsidTr="00EC1A46">
        <w:trPr>
          <w:tblHeader/>
        </w:trPr>
        <w:tc>
          <w:tcPr>
            <w:tcW w:w="9828" w:type="dxa"/>
            <w:gridSpan w:val="4"/>
            <w:shd w:val="clear" w:color="auto" w:fill="B8CCE4" w:themeFill="accent1" w:themeFillTint="66"/>
          </w:tcPr>
          <w:p w:rsidR="00D562B4" w:rsidRPr="00EC1A46" w:rsidRDefault="00D562B4" w:rsidP="00242F30">
            <w:pPr>
              <w:jc w:val="center"/>
              <w:rPr>
                <w:rFonts w:asciiTheme="majorHAnsi" w:hAnsiTheme="majorHAnsi"/>
                <w:b/>
                <w:sz w:val="20"/>
              </w:rPr>
            </w:pPr>
            <w:r w:rsidRPr="00EC1A46">
              <w:rPr>
                <w:rFonts w:asciiTheme="majorHAnsi" w:hAnsiTheme="majorHAnsi" w:cs="Calibri"/>
                <w:b/>
                <w:sz w:val="20"/>
              </w:rPr>
              <w:t>Software  System Attributes Requirements (SR)</w:t>
            </w:r>
          </w:p>
        </w:tc>
      </w:tr>
      <w:tr w:rsidR="00D562B4" w:rsidRPr="003D1989" w:rsidTr="00EC1A46">
        <w:trPr>
          <w:tblHeader/>
        </w:trPr>
        <w:tc>
          <w:tcPr>
            <w:tcW w:w="1098" w:type="dxa"/>
            <w:vAlign w:val="center"/>
          </w:tcPr>
          <w:p w:rsidR="00D562B4" w:rsidRPr="00EC1A46" w:rsidRDefault="00D562B4" w:rsidP="00EC1A46">
            <w:pPr>
              <w:ind w:right="98"/>
              <w:jc w:val="center"/>
              <w:rPr>
                <w:rFonts w:asciiTheme="majorHAnsi" w:hAnsiTheme="majorHAnsi" w:cs="Calibri"/>
                <w:b/>
                <w:color w:val="auto"/>
                <w:sz w:val="20"/>
              </w:rPr>
            </w:pPr>
            <w:r w:rsidRPr="00EC1A46">
              <w:rPr>
                <w:rFonts w:asciiTheme="majorHAnsi" w:hAnsiTheme="majorHAnsi" w:cs="Calibri"/>
                <w:b/>
                <w:sz w:val="20"/>
              </w:rPr>
              <w:t>SR 1</w:t>
            </w:r>
          </w:p>
        </w:tc>
        <w:tc>
          <w:tcPr>
            <w:tcW w:w="5580" w:type="dxa"/>
          </w:tcPr>
          <w:p w:rsidR="00D562B4" w:rsidRPr="00EC1A46" w:rsidRDefault="00D562B4" w:rsidP="00FF2984">
            <w:pPr>
              <w:ind w:right="98"/>
              <w:rPr>
                <w:rFonts w:asciiTheme="majorHAnsi" w:hAnsiTheme="majorHAnsi" w:cs="Calibri"/>
                <w:sz w:val="20"/>
              </w:rPr>
            </w:pPr>
            <w:r w:rsidRPr="00EC1A46">
              <w:rPr>
                <w:rFonts w:asciiTheme="majorHAnsi" w:hAnsiTheme="majorHAnsi" w:cs="Calibri"/>
                <w:b/>
                <w:sz w:val="20"/>
              </w:rPr>
              <w:t xml:space="preserve">Reliability - </w:t>
            </w:r>
            <w:r w:rsidRPr="00EC1A46">
              <w:rPr>
                <w:rFonts w:asciiTheme="majorHAnsi" w:hAnsiTheme="majorHAnsi" w:cs="Calibri"/>
                <w:color w:val="auto"/>
                <w:sz w:val="20"/>
              </w:rPr>
              <w:t>System Reliability</w:t>
            </w:r>
          </w:p>
        </w:tc>
        <w:tc>
          <w:tcPr>
            <w:tcW w:w="3150" w:type="dxa"/>
            <w:gridSpan w:val="2"/>
          </w:tcPr>
          <w:p w:rsidR="00D562B4" w:rsidRPr="00EC1A46" w:rsidRDefault="00D562B4" w:rsidP="00FF2984">
            <w:pPr>
              <w:ind w:right="98"/>
              <w:rPr>
                <w:rFonts w:asciiTheme="majorHAnsi" w:hAnsiTheme="majorHAnsi"/>
                <w:sz w:val="20"/>
              </w:rPr>
            </w:pPr>
            <w:r w:rsidRPr="00E0682C">
              <w:rPr>
                <w:rFonts w:asciiTheme="majorHAnsi" w:hAnsiTheme="majorHAnsi"/>
                <w:sz w:val="20"/>
              </w:rPr>
              <w:t>Generic Req. Doc dated 14-04-14</w:t>
            </w:r>
          </w:p>
        </w:tc>
      </w:tr>
      <w:tr w:rsidR="00D562B4" w:rsidRPr="003D1989" w:rsidTr="00EC1A46">
        <w:trPr>
          <w:tblHeader/>
        </w:trPr>
        <w:tc>
          <w:tcPr>
            <w:tcW w:w="1098" w:type="dxa"/>
            <w:vAlign w:val="center"/>
          </w:tcPr>
          <w:p w:rsidR="00D562B4" w:rsidRPr="00EC1A46" w:rsidRDefault="00D562B4" w:rsidP="00EC1A46">
            <w:pPr>
              <w:ind w:right="98"/>
              <w:jc w:val="center"/>
              <w:rPr>
                <w:rFonts w:asciiTheme="majorHAnsi" w:hAnsiTheme="majorHAnsi" w:cs="Calibri"/>
                <w:b/>
                <w:color w:val="auto"/>
                <w:sz w:val="20"/>
              </w:rPr>
            </w:pPr>
            <w:r w:rsidRPr="00EC1A46">
              <w:rPr>
                <w:rFonts w:asciiTheme="majorHAnsi" w:hAnsiTheme="majorHAnsi" w:cs="Calibri"/>
                <w:b/>
                <w:sz w:val="20"/>
              </w:rPr>
              <w:t>SR 2</w:t>
            </w:r>
          </w:p>
        </w:tc>
        <w:tc>
          <w:tcPr>
            <w:tcW w:w="5580" w:type="dxa"/>
          </w:tcPr>
          <w:p w:rsidR="00D562B4" w:rsidRPr="00EC1A46" w:rsidRDefault="00D562B4" w:rsidP="00FF2984">
            <w:pPr>
              <w:ind w:right="98"/>
              <w:rPr>
                <w:rFonts w:asciiTheme="majorHAnsi" w:hAnsiTheme="majorHAnsi" w:cs="Calibri"/>
                <w:sz w:val="20"/>
              </w:rPr>
            </w:pPr>
            <w:r w:rsidRPr="00EC1A46">
              <w:rPr>
                <w:rFonts w:asciiTheme="majorHAnsi" w:hAnsiTheme="majorHAnsi" w:cs="Calibri"/>
                <w:b/>
                <w:sz w:val="20"/>
              </w:rPr>
              <w:t xml:space="preserve">Availability - </w:t>
            </w:r>
            <w:r w:rsidRPr="00EC1A46">
              <w:rPr>
                <w:rFonts w:asciiTheme="majorHAnsi" w:hAnsiTheme="majorHAnsi" w:cs="Calibri"/>
                <w:color w:val="auto"/>
                <w:sz w:val="20"/>
              </w:rPr>
              <w:t>System Availability</w:t>
            </w:r>
          </w:p>
        </w:tc>
        <w:tc>
          <w:tcPr>
            <w:tcW w:w="3150" w:type="dxa"/>
            <w:gridSpan w:val="2"/>
          </w:tcPr>
          <w:p w:rsidR="00D562B4" w:rsidRPr="00EC1A46" w:rsidRDefault="00D562B4" w:rsidP="00FF2984">
            <w:pPr>
              <w:ind w:right="98"/>
              <w:rPr>
                <w:rFonts w:asciiTheme="majorHAnsi" w:hAnsiTheme="majorHAnsi"/>
                <w:sz w:val="20"/>
              </w:rPr>
            </w:pPr>
            <w:r w:rsidRPr="00E0682C">
              <w:rPr>
                <w:rFonts w:asciiTheme="majorHAnsi" w:hAnsiTheme="majorHAnsi"/>
                <w:sz w:val="20"/>
              </w:rPr>
              <w:t>Generic Req. Doc dated 14-04-14</w:t>
            </w:r>
          </w:p>
        </w:tc>
      </w:tr>
      <w:tr w:rsidR="00D562B4" w:rsidRPr="003D1989" w:rsidTr="00EC1A46">
        <w:trPr>
          <w:tblHeader/>
        </w:trPr>
        <w:tc>
          <w:tcPr>
            <w:tcW w:w="1098" w:type="dxa"/>
            <w:vAlign w:val="center"/>
          </w:tcPr>
          <w:p w:rsidR="00D562B4" w:rsidRPr="00EC1A46" w:rsidRDefault="00D562B4" w:rsidP="00EC1A46">
            <w:pPr>
              <w:ind w:right="98"/>
              <w:jc w:val="center"/>
              <w:rPr>
                <w:rFonts w:asciiTheme="majorHAnsi" w:hAnsiTheme="majorHAnsi" w:cs="Calibri"/>
                <w:b/>
                <w:color w:val="auto"/>
                <w:sz w:val="20"/>
              </w:rPr>
            </w:pPr>
            <w:r w:rsidRPr="00EC1A46">
              <w:rPr>
                <w:rFonts w:asciiTheme="majorHAnsi" w:hAnsiTheme="majorHAnsi" w:cs="Calibri"/>
                <w:b/>
                <w:sz w:val="20"/>
              </w:rPr>
              <w:t>SR 3</w:t>
            </w:r>
          </w:p>
        </w:tc>
        <w:tc>
          <w:tcPr>
            <w:tcW w:w="5580" w:type="dxa"/>
          </w:tcPr>
          <w:p w:rsidR="00D562B4" w:rsidRPr="00EC1A46" w:rsidRDefault="00D562B4" w:rsidP="00FF2984">
            <w:pPr>
              <w:ind w:right="98"/>
              <w:rPr>
                <w:rFonts w:asciiTheme="majorHAnsi" w:hAnsiTheme="majorHAnsi" w:cs="Calibri"/>
                <w:sz w:val="20"/>
              </w:rPr>
            </w:pPr>
            <w:r w:rsidRPr="00EC1A46">
              <w:rPr>
                <w:rFonts w:asciiTheme="majorHAnsi" w:hAnsiTheme="majorHAnsi" w:cs="Calibri"/>
                <w:b/>
                <w:sz w:val="20"/>
              </w:rPr>
              <w:t xml:space="preserve">Availability - </w:t>
            </w:r>
            <w:r w:rsidRPr="00EC1A46">
              <w:rPr>
                <w:rFonts w:asciiTheme="majorHAnsi" w:hAnsiTheme="majorHAnsi" w:cs="Calibri"/>
                <w:color w:val="auto"/>
                <w:sz w:val="20"/>
              </w:rPr>
              <w:t>Internet Connection</w:t>
            </w:r>
          </w:p>
        </w:tc>
        <w:tc>
          <w:tcPr>
            <w:tcW w:w="3150" w:type="dxa"/>
            <w:gridSpan w:val="2"/>
          </w:tcPr>
          <w:p w:rsidR="00D562B4" w:rsidRPr="00EC1A46" w:rsidRDefault="00D562B4" w:rsidP="00FF2984">
            <w:pPr>
              <w:ind w:right="98"/>
              <w:rPr>
                <w:rFonts w:asciiTheme="majorHAnsi" w:hAnsiTheme="majorHAnsi"/>
                <w:sz w:val="20"/>
              </w:rPr>
            </w:pPr>
            <w:r w:rsidRPr="00E0682C">
              <w:rPr>
                <w:rFonts w:asciiTheme="majorHAnsi" w:hAnsiTheme="majorHAnsi"/>
                <w:sz w:val="20"/>
              </w:rPr>
              <w:t>Generic Req. Doc dated 14-04-14</w:t>
            </w:r>
          </w:p>
        </w:tc>
      </w:tr>
      <w:tr w:rsidR="00D562B4" w:rsidRPr="003D1989" w:rsidTr="00EC1A46">
        <w:trPr>
          <w:tblHeader/>
        </w:trPr>
        <w:tc>
          <w:tcPr>
            <w:tcW w:w="1098" w:type="dxa"/>
            <w:vAlign w:val="center"/>
          </w:tcPr>
          <w:p w:rsidR="00D562B4" w:rsidRPr="00EC1A46" w:rsidRDefault="00D562B4" w:rsidP="00EC1A46">
            <w:pPr>
              <w:ind w:right="98"/>
              <w:jc w:val="center"/>
              <w:rPr>
                <w:rFonts w:asciiTheme="majorHAnsi" w:hAnsiTheme="majorHAnsi" w:cs="Calibri"/>
                <w:b/>
                <w:color w:val="auto"/>
                <w:sz w:val="20"/>
              </w:rPr>
            </w:pPr>
            <w:r w:rsidRPr="00EC1A46">
              <w:rPr>
                <w:rFonts w:asciiTheme="majorHAnsi" w:hAnsiTheme="majorHAnsi" w:cs="Calibri"/>
                <w:b/>
                <w:sz w:val="20"/>
              </w:rPr>
              <w:t>SR 4</w:t>
            </w:r>
          </w:p>
        </w:tc>
        <w:tc>
          <w:tcPr>
            <w:tcW w:w="5580" w:type="dxa"/>
          </w:tcPr>
          <w:p w:rsidR="00D562B4" w:rsidRPr="00EC1A46" w:rsidRDefault="00D562B4" w:rsidP="00FF2984">
            <w:pPr>
              <w:ind w:right="98"/>
              <w:rPr>
                <w:rFonts w:asciiTheme="majorHAnsi" w:hAnsiTheme="majorHAnsi" w:cs="Calibri"/>
                <w:sz w:val="20"/>
              </w:rPr>
            </w:pPr>
            <w:r w:rsidRPr="00EC1A46">
              <w:rPr>
                <w:rFonts w:asciiTheme="majorHAnsi" w:hAnsiTheme="majorHAnsi" w:cs="Calibri"/>
                <w:b/>
                <w:sz w:val="20"/>
              </w:rPr>
              <w:t xml:space="preserve">Availability - </w:t>
            </w:r>
            <w:r w:rsidRPr="00EC1A46">
              <w:rPr>
                <w:rFonts w:asciiTheme="majorHAnsi" w:hAnsiTheme="majorHAnsi" w:cs="Calibri"/>
                <w:color w:val="auto"/>
                <w:sz w:val="20"/>
              </w:rPr>
              <w:t>GPS Connection</w:t>
            </w:r>
          </w:p>
        </w:tc>
        <w:tc>
          <w:tcPr>
            <w:tcW w:w="3150" w:type="dxa"/>
            <w:gridSpan w:val="2"/>
          </w:tcPr>
          <w:p w:rsidR="00D562B4" w:rsidRPr="00EC1A46" w:rsidRDefault="00D562B4" w:rsidP="00FF2984">
            <w:pPr>
              <w:ind w:right="98"/>
              <w:rPr>
                <w:rFonts w:asciiTheme="majorHAnsi" w:hAnsiTheme="majorHAnsi"/>
                <w:sz w:val="20"/>
              </w:rPr>
            </w:pPr>
            <w:r w:rsidRPr="00E0682C">
              <w:rPr>
                <w:rFonts w:asciiTheme="majorHAnsi" w:hAnsiTheme="majorHAnsi"/>
                <w:sz w:val="20"/>
              </w:rPr>
              <w:t>Generic Req. Doc dated 14-04-14</w:t>
            </w:r>
          </w:p>
        </w:tc>
      </w:tr>
      <w:tr w:rsidR="00D562B4" w:rsidRPr="003D1989" w:rsidTr="00EC1A46">
        <w:trPr>
          <w:tblHeader/>
        </w:trPr>
        <w:tc>
          <w:tcPr>
            <w:tcW w:w="1098" w:type="dxa"/>
            <w:vAlign w:val="center"/>
          </w:tcPr>
          <w:p w:rsidR="00D562B4" w:rsidRPr="00EC1A46" w:rsidRDefault="00D562B4" w:rsidP="00EC1A46">
            <w:pPr>
              <w:ind w:right="98"/>
              <w:jc w:val="center"/>
              <w:rPr>
                <w:rFonts w:asciiTheme="majorHAnsi" w:hAnsiTheme="majorHAnsi" w:cs="Calibri"/>
                <w:b/>
                <w:color w:val="auto"/>
                <w:sz w:val="20"/>
              </w:rPr>
            </w:pPr>
            <w:r w:rsidRPr="00EC1A46">
              <w:rPr>
                <w:rFonts w:asciiTheme="majorHAnsi" w:hAnsiTheme="majorHAnsi" w:cs="Calibri"/>
                <w:b/>
                <w:sz w:val="20"/>
              </w:rPr>
              <w:t>SR 5</w:t>
            </w:r>
          </w:p>
        </w:tc>
        <w:tc>
          <w:tcPr>
            <w:tcW w:w="5580" w:type="dxa"/>
          </w:tcPr>
          <w:p w:rsidR="00D562B4" w:rsidRPr="00EC1A46" w:rsidRDefault="00D562B4" w:rsidP="00FF2984">
            <w:pPr>
              <w:ind w:right="98"/>
              <w:rPr>
                <w:rFonts w:asciiTheme="majorHAnsi" w:hAnsiTheme="majorHAnsi" w:cs="Calibri"/>
                <w:sz w:val="20"/>
              </w:rPr>
            </w:pPr>
            <w:r w:rsidRPr="00EC1A46">
              <w:rPr>
                <w:rFonts w:asciiTheme="majorHAnsi" w:hAnsiTheme="majorHAnsi" w:cs="Calibri"/>
                <w:b/>
                <w:sz w:val="20"/>
              </w:rPr>
              <w:t xml:space="preserve">Availability - </w:t>
            </w:r>
            <w:r w:rsidRPr="00EC1A46">
              <w:rPr>
                <w:rFonts w:asciiTheme="majorHAnsi" w:hAnsiTheme="majorHAnsi" w:cs="Calibri"/>
                <w:color w:val="auto"/>
                <w:sz w:val="20"/>
              </w:rPr>
              <w:t>Camera Connection</w:t>
            </w:r>
          </w:p>
        </w:tc>
        <w:tc>
          <w:tcPr>
            <w:tcW w:w="3150" w:type="dxa"/>
            <w:gridSpan w:val="2"/>
          </w:tcPr>
          <w:p w:rsidR="00D562B4" w:rsidRPr="00EC1A46" w:rsidRDefault="00D562B4" w:rsidP="00FF2984">
            <w:pPr>
              <w:ind w:right="98"/>
              <w:rPr>
                <w:rFonts w:asciiTheme="majorHAnsi" w:hAnsiTheme="majorHAnsi"/>
                <w:sz w:val="20"/>
              </w:rPr>
            </w:pPr>
            <w:r w:rsidRPr="00E0682C">
              <w:rPr>
                <w:rFonts w:asciiTheme="majorHAnsi" w:hAnsiTheme="majorHAnsi"/>
                <w:sz w:val="20"/>
              </w:rPr>
              <w:t>Generic Req. Doc dated 14-04-14</w:t>
            </w:r>
          </w:p>
        </w:tc>
      </w:tr>
      <w:tr w:rsidR="00D562B4" w:rsidRPr="003D1989" w:rsidTr="00EC1A46">
        <w:trPr>
          <w:tblHeader/>
        </w:trPr>
        <w:tc>
          <w:tcPr>
            <w:tcW w:w="1098" w:type="dxa"/>
            <w:vAlign w:val="center"/>
          </w:tcPr>
          <w:p w:rsidR="00D562B4" w:rsidRPr="00EC1A46" w:rsidRDefault="00D562B4" w:rsidP="00EC1A46">
            <w:pPr>
              <w:ind w:right="98"/>
              <w:jc w:val="center"/>
              <w:rPr>
                <w:rFonts w:asciiTheme="majorHAnsi" w:hAnsiTheme="majorHAnsi" w:cs="Calibri"/>
                <w:b/>
                <w:color w:val="auto"/>
                <w:sz w:val="20"/>
              </w:rPr>
            </w:pPr>
            <w:r w:rsidRPr="00EC1A46">
              <w:rPr>
                <w:rFonts w:asciiTheme="majorHAnsi" w:hAnsiTheme="majorHAnsi" w:cs="Calibri"/>
                <w:b/>
                <w:sz w:val="20"/>
              </w:rPr>
              <w:t>SR 6</w:t>
            </w:r>
          </w:p>
        </w:tc>
        <w:tc>
          <w:tcPr>
            <w:tcW w:w="5580" w:type="dxa"/>
          </w:tcPr>
          <w:p w:rsidR="00D562B4" w:rsidRPr="00EC1A46" w:rsidRDefault="00D562B4" w:rsidP="00FF2984">
            <w:pPr>
              <w:ind w:right="98"/>
              <w:rPr>
                <w:rFonts w:asciiTheme="majorHAnsi" w:hAnsiTheme="majorHAnsi" w:cs="Calibri"/>
                <w:sz w:val="20"/>
              </w:rPr>
            </w:pPr>
            <w:r w:rsidRPr="00EC1A46">
              <w:rPr>
                <w:rFonts w:asciiTheme="majorHAnsi" w:hAnsiTheme="majorHAnsi" w:cs="Calibri"/>
                <w:b/>
                <w:sz w:val="20"/>
              </w:rPr>
              <w:t xml:space="preserve">Security - </w:t>
            </w:r>
            <w:r w:rsidRPr="00EC1A46">
              <w:rPr>
                <w:rFonts w:asciiTheme="majorHAnsi" w:hAnsiTheme="majorHAnsi" w:cs="Calibri"/>
                <w:color w:val="auto"/>
                <w:sz w:val="20"/>
              </w:rPr>
              <w:t>Communication Security</w:t>
            </w:r>
          </w:p>
        </w:tc>
        <w:tc>
          <w:tcPr>
            <w:tcW w:w="3150" w:type="dxa"/>
            <w:gridSpan w:val="2"/>
          </w:tcPr>
          <w:p w:rsidR="00D562B4" w:rsidRPr="00EC1A46" w:rsidRDefault="00D562B4" w:rsidP="00FF2984">
            <w:pPr>
              <w:ind w:right="98"/>
              <w:rPr>
                <w:rFonts w:asciiTheme="majorHAnsi" w:hAnsiTheme="majorHAnsi"/>
                <w:sz w:val="20"/>
              </w:rPr>
            </w:pPr>
            <w:r w:rsidRPr="00E0682C">
              <w:rPr>
                <w:rFonts w:asciiTheme="majorHAnsi" w:hAnsiTheme="majorHAnsi"/>
                <w:sz w:val="20"/>
              </w:rPr>
              <w:t>Generic Req. Doc dated 14-04-14</w:t>
            </w:r>
          </w:p>
        </w:tc>
      </w:tr>
      <w:tr w:rsidR="00D562B4" w:rsidRPr="003D1989" w:rsidTr="00EC1A46">
        <w:trPr>
          <w:tblHeader/>
        </w:trPr>
        <w:tc>
          <w:tcPr>
            <w:tcW w:w="1098" w:type="dxa"/>
            <w:vAlign w:val="center"/>
          </w:tcPr>
          <w:p w:rsidR="00D562B4" w:rsidRPr="00EC1A46" w:rsidRDefault="00D562B4" w:rsidP="00EC1A46">
            <w:pPr>
              <w:ind w:right="98"/>
              <w:jc w:val="center"/>
              <w:rPr>
                <w:rFonts w:asciiTheme="majorHAnsi" w:hAnsiTheme="majorHAnsi" w:cs="Calibri"/>
                <w:b/>
                <w:color w:val="auto"/>
                <w:sz w:val="20"/>
              </w:rPr>
            </w:pPr>
            <w:r w:rsidRPr="00EC1A46">
              <w:rPr>
                <w:rFonts w:asciiTheme="majorHAnsi" w:hAnsiTheme="majorHAnsi" w:cs="Calibri"/>
                <w:b/>
                <w:sz w:val="20"/>
              </w:rPr>
              <w:t>SR 7</w:t>
            </w:r>
          </w:p>
        </w:tc>
        <w:tc>
          <w:tcPr>
            <w:tcW w:w="5580" w:type="dxa"/>
          </w:tcPr>
          <w:p w:rsidR="00D562B4" w:rsidRPr="00EC1A46" w:rsidRDefault="00D562B4" w:rsidP="00FF2984">
            <w:pPr>
              <w:ind w:right="98"/>
              <w:rPr>
                <w:rFonts w:asciiTheme="majorHAnsi" w:hAnsiTheme="majorHAnsi" w:cs="Calibri"/>
                <w:sz w:val="20"/>
              </w:rPr>
            </w:pPr>
            <w:r w:rsidRPr="00EC1A46">
              <w:rPr>
                <w:rFonts w:asciiTheme="majorHAnsi" w:hAnsiTheme="majorHAnsi" w:cs="Calibri"/>
                <w:b/>
                <w:sz w:val="20"/>
              </w:rPr>
              <w:t xml:space="preserve">Security - </w:t>
            </w:r>
            <w:r w:rsidRPr="00EC1A46">
              <w:rPr>
                <w:rFonts w:asciiTheme="majorHAnsi" w:hAnsiTheme="majorHAnsi" w:cs="Calibri"/>
                <w:color w:val="auto"/>
                <w:sz w:val="20"/>
              </w:rPr>
              <w:t>Login Account Security</w:t>
            </w:r>
          </w:p>
        </w:tc>
        <w:tc>
          <w:tcPr>
            <w:tcW w:w="3150" w:type="dxa"/>
            <w:gridSpan w:val="2"/>
          </w:tcPr>
          <w:p w:rsidR="00D562B4" w:rsidRPr="00EC1A46" w:rsidRDefault="00D562B4" w:rsidP="00FF2984">
            <w:pPr>
              <w:ind w:right="98"/>
              <w:rPr>
                <w:rFonts w:asciiTheme="majorHAnsi" w:hAnsiTheme="majorHAnsi"/>
                <w:sz w:val="20"/>
              </w:rPr>
            </w:pPr>
            <w:r w:rsidRPr="00E0682C">
              <w:rPr>
                <w:rFonts w:asciiTheme="majorHAnsi" w:hAnsiTheme="majorHAnsi"/>
                <w:sz w:val="20"/>
              </w:rPr>
              <w:t>Generic Req. Doc dated 14-04-14</w:t>
            </w:r>
          </w:p>
        </w:tc>
      </w:tr>
      <w:tr w:rsidR="00D562B4" w:rsidRPr="003D1989" w:rsidTr="00EC1A46">
        <w:trPr>
          <w:tblHeader/>
        </w:trPr>
        <w:tc>
          <w:tcPr>
            <w:tcW w:w="1098" w:type="dxa"/>
            <w:vAlign w:val="center"/>
          </w:tcPr>
          <w:p w:rsidR="00D562B4" w:rsidRPr="00EC1A46" w:rsidRDefault="00D562B4" w:rsidP="00EC1A46">
            <w:pPr>
              <w:ind w:right="98"/>
              <w:jc w:val="center"/>
              <w:rPr>
                <w:rFonts w:asciiTheme="majorHAnsi" w:hAnsiTheme="majorHAnsi" w:cs="Calibri"/>
                <w:b/>
                <w:color w:val="auto"/>
                <w:sz w:val="20"/>
              </w:rPr>
            </w:pPr>
            <w:r w:rsidRPr="00EC1A46">
              <w:rPr>
                <w:rFonts w:asciiTheme="majorHAnsi" w:hAnsiTheme="majorHAnsi" w:cs="Calibri"/>
                <w:b/>
                <w:sz w:val="20"/>
              </w:rPr>
              <w:t>SR 8</w:t>
            </w:r>
          </w:p>
        </w:tc>
        <w:tc>
          <w:tcPr>
            <w:tcW w:w="5580" w:type="dxa"/>
          </w:tcPr>
          <w:p w:rsidR="00D562B4" w:rsidRPr="00EC1A46" w:rsidRDefault="00D562B4" w:rsidP="00FF2984">
            <w:pPr>
              <w:ind w:right="98"/>
              <w:rPr>
                <w:rFonts w:asciiTheme="majorHAnsi" w:hAnsiTheme="majorHAnsi" w:cs="Calibri"/>
                <w:sz w:val="20"/>
              </w:rPr>
            </w:pPr>
            <w:r w:rsidRPr="00EC1A46">
              <w:rPr>
                <w:rFonts w:asciiTheme="majorHAnsi" w:hAnsiTheme="majorHAnsi" w:cs="Calibri"/>
                <w:b/>
                <w:sz w:val="20"/>
              </w:rPr>
              <w:t xml:space="preserve">Security - </w:t>
            </w:r>
            <w:r w:rsidRPr="00EC1A46">
              <w:rPr>
                <w:rFonts w:asciiTheme="majorHAnsi" w:hAnsiTheme="majorHAnsi" w:cs="Calibri"/>
                <w:color w:val="auto"/>
                <w:sz w:val="20"/>
              </w:rPr>
              <w:t>User Create Account Security</w:t>
            </w:r>
          </w:p>
        </w:tc>
        <w:tc>
          <w:tcPr>
            <w:tcW w:w="3150" w:type="dxa"/>
            <w:gridSpan w:val="2"/>
          </w:tcPr>
          <w:p w:rsidR="00D562B4" w:rsidRPr="00EC1A46" w:rsidRDefault="00D562B4" w:rsidP="00FF2984">
            <w:pPr>
              <w:ind w:right="98"/>
              <w:rPr>
                <w:rFonts w:asciiTheme="majorHAnsi" w:hAnsiTheme="majorHAnsi"/>
                <w:sz w:val="20"/>
              </w:rPr>
            </w:pPr>
            <w:r w:rsidRPr="00E0682C">
              <w:rPr>
                <w:rFonts w:asciiTheme="majorHAnsi" w:hAnsiTheme="majorHAnsi"/>
                <w:sz w:val="20"/>
              </w:rPr>
              <w:t>Generic Req. Doc dated 14-04-14</w:t>
            </w:r>
          </w:p>
        </w:tc>
      </w:tr>
      <w:tr w:rsidR="00D562B4" w:rsidRPr="003D1989" w:rsidTr="00EC1A46">
        <w:trPr>
          <w:tblHeader/>
        </w:trPr>
        <w:tc>
          <w:tcPr>
            <w:tcW w:w="1098" w:type="dxa"/>
            <w:vAlign w:val="center"/>
          </w:tcPr>
          <w:p w:rsidR="00D562B4" w:rsidRPr="00EC1A46" w:rsidRDefault="00D562B4" w:rsidP="00EC1A46">
            <w:pPr>
              <w:ind w:right="98"/>
              <w:jc w:val="center"/>
              <w:rPr>
                <w:rFonts w:asciiTheme="majorHAnsi" w:hAnsiTheme="majorHAnsi" w:cs="Calibri"/>
                <w:b/>
                <w:color w:val="auto"/>
                <w:sz w:val="20"/>
              </w:rPr>
            </w:pPr>
            <w:r w:rsidRPr="00EC1A46">
              <w:rPr>
                <w:rFonts w:asciiTheme="majorHAnsi" w:hAnsiTheme="majorHAnsi" w:cs="Calibri"/>
                <w:b/>
                <w:sz w:val="20"/>
              </w:rPr>
              <w:t>SR 9</w:t>
            </w:r>
          </w:p>
        </w:tc>
        <w:tc>
          <w:tcPr>
            <w:tcW w:w="5580" w:type="dxa"/>
          </w:tcPr>
          <w:p w:rsidR="00D562B4" w:rsidRPr="00EC1A46" w:rsidRDefault="00D562B4" w:rsidP="00FF2984">
            <w:pPr>
              <w:ind w:right="98"/>
              <w:rPr>
                <w:rFonts w:asciiTheme="majorHAnsi" w:hAnsiTheme="majorHAnsi" w:cs="Calibri"/>
                <w:sz w:val="20"/>
              </w:rPr>
            </w:pPr>
            <w:r w:rsidRPr="00EC1A46">
              <w:rPr>
                <w:rFonts w:asciiTheme="majorHAnsi" w:hAnsiTheme="majorHAnsi" w:cs="Calibri"/>
                <w:b/>
                <w:sz w:val="20"/>
              </w:rPr>
              <w:t>Maintainability</w:t>
            </w:r>
            <w:r w:rsidRPr="00EC1A46">
              <w:rPr>
                <w:rFonts w:asciiTheme="majorHAnsi" w:hAnsiTheme="majorHAnsi" w:cs="Calibri"/>
                <w:sz w:val="20"/>
              </w:rPr>
              <w:t xml:space="preserve"> - </w:t>
            </w:r>
            <w:r w:rsidRPr="00EC1A46">
              <w:rPr>
                <w:rFonts w:asciiTheme="majorHAnsi" w:hAnsiTheme="majorHAnsi" w:cs="Calibri"/>
                <w:color w:val="auto"/>
                <w:sz w:val="20"/>
              </w:rPr>
              <w:t>Application extendibility</w:t>
            </w:r>
          </w:p>
        </w:tc>
        <w:tc>
          <w:tcPr>
            <w:tcW w:w="3150" w:type="dxa"/>
            <w:gridSpan w:val="2"/>
          </w:tcPr>
          <w:p w:rsidR="00D562B4" w:rsidRPr="00EC1A46" w:rsidRDefault="00D562B4" w:rsidP="00FF2984">
            <w:pPr>
              <w:ind w:right="98"/>
              <w:rPr>
                <w:rFonts w:asciiTheme="majorHAnsi" w:hAnsiTheme="majorHAnsi"/>
                <w:sz w:val="20"/>
              </w:rPr>
            </w:pPr>
            <w:r w:rsidRPr="00E0682C">
              <w:rPr>
                <w:rFonts w:asciiTheme="majorHAnsi" w:hAnsiTheme="majorHAnsi"/>
                <w:sz w:val="20"/>
              </w:rPr>
              <w:t>Generic Req. Doc dated 14-04-14</w:t>
            </w:r>
          </w:p>
        </w:tc>
      </w:tr>
      <w:tr w:rsidR="00D562B4" w:rsidRPr="003D1989" w:rsidTr="00EC1A46">
        <w:trPr>
          <w:tblHeader/>
        </w:trPr>
        <w:tc>
          <w:tcPr>
            <w:tcW w:w="1098" w:type="dxa"/>
            <w:vAlign w:val="center"/>
          </w:tcPr>
          <w:p w:rsidR="00D562B4" w:rsidRPr="00EC1A46" w:rsidRDefault="00D562B4" w:rsidP="00EC1A46">
            <w:pPr>
              <w:ind w:right="98"/>
              <w:jc w:val="center"/>
              <w:rPr>
                <w:rFonts w:asciiTheme="majorHAnsi" w:hAnsiTheme="majorHAnsi" w:cs="Calibri"/>
                <w:b/>
                <w:color w:val="auto"/>
                <w:sz w:val="20"/>
              </w:rPr>
            </w:pPr>
            <w:r w:rsidRPr="00EC1A46">
              <w:rPr>
                <w:rFonts w:asciiTheme="majorHAnsi" w:hAnsiTheme="majorHAnsi" w:cs="Calibri"/>
                <w:b/>
                <w:sz w:val="20"/>
              </w:rPr>
              <w:t>SR 10</w:t>
            </w:r>
          </w:p>
        </w:tc>
        <w:tc>
          <w:tcPr>
            <w:tcW w:w="5580" w:type="dxa"/>
          </w:tcPr>
          <w:p w:rsidR="00D562B4" w:rsidRPr="00EC1A46" w:rsidRDefault="00D562B4" w:rsidP="00FF2984">
            <w:pPr>
              <w:ind w:right="98"/>
              <w:rPr>
                <w:rFonts w:asciiTheme="majorHAnsi" w:hAnsiTheme="majorHAnsi" w:cs="Calibri"/>
                <w:sz w:val="20"/>
              </w:rPr>
            </w:pPr>
            <w:r w:rsidRPr="00EC1A46">
              <w:rPr>
                <w:rFonts w:asciiTheme="majorHAnsi" w:hAnsiTheme="majorHAnsi" w:cs="Calibri"/>
                <w:b/>
                <w:sz w:val="20"/>
              </w:rPr>
              <w:t xml:space="preserve">Maintainability - </w:t>
            </w:r>
            <w:r w:rsidRPr="00EC1A46">
              <w:rPr>
                <w:rFonts w:asciiTheme="majorHAnsi" w:hAnsiTheme="majorHAnsi" w:cs="Calibri"/>
                <w:color w:val="auto"/>
                <w:sz w:val="20"/>
              </w:rPr>
              <w:t>Application testability</w:t>
            </w:r>
          </w:p>
        </w:tc>
        <w:tc>
          <w:tcPr>
            <w:tcW w:w="3150" w:type="dxa"/>
            <w:gridSpan w:val="2"/>
          </w:tcPr>
          <w:p w:rsidR="00D562B4" w:rsidRPr="00EC1A46" w:rsidRDefault="00D562B4" w:rsidP="00FF2984">
            <w:pPr>
              <w:ind w:right="98"/>
              <w:rPr>
                <w:rFonts w:asciiTheme="majorHAnsi" w:hAnsiTheme="majorHAnsi"/>
                <w:sz w:val="20"/>
              </w:rPr>
            </w:pPr>
            <w:r w:rsidRPr="00E0682C">
              <w:rPr>
                <w:rFonts w:asciiTheme="majorHAnsi" w:hAnsiTheme="majorHAnsi"/>
                <w:sz w:val="20"/>
              </w:rPr>
              <w:t>Generic Req. Doc dated 14-04-14</w:t>
            </w:r>
          </w:p>
        </w:tc>
      </w:tr>
      <w:tr w:rsidR="00D562B4" w:rsidRPr="003D1989" w:rsidTr="00EC1A46">
        <w:trPr>
          <w:tblHeader/>
        </w:trPr>
        <w:tc>
          <w:tcPr>
            <w:tcW w:w="1098" w:type="dxa"/>
            <w:vAlign w:val="center"/>
          </w:tcPr>
          <w:p w:rsidR="00D562B4" w:rsidRPr="00EC1A46" w:rsidRDefault="00D562B4" w:rsidP="00EC1A46">
            <w:pPr>
              <w:ind w:right="98"/>
              <w:jc w:val="center"/>
              <w:rPr>
                <w:rFonts w:asciiTheme="majorHAnsi" w:hAnsiTheme="majorHAnsi" w:cs="Calibri"/>
                <w:b/>
                <w:color w:val="auto"/>
                <w:sz w:val="20"/>
              </w:rPr>
            </w:pPr>
            <w:r w:rsidRPr="00EC1A46">
              <w:rPr>
                <w:rFonts w:asciiTheme="majorHAnsi" w:hAnsiTheme="majorHAnsi" w:cs="Calibri"/>
                <w:b/>
                <w:sz w:val="20"/>
              </w:rPr>
              <w:t>SR 11</w:t>
            </w:r>
          </w:p>
        </w:tc>
        <w:tc>
          <w:tcPr>
            <w:tcW w:w="5580" w:type="dxa"/>
          </w:tcPr>
          <w:p w:rsidR="00D562B4" w:rsidRPr="00EC1A46" w:rsidRDefault="00D562B4" w:rsidP="00FF2984">
            <w:pPr>
              <w:ind w:right="98"/>
              <w:rPr>
                <w:rFonts w:asciiTheme="majorHAnsi" w:hAnsiTheme="majorHAnsi" w:cs="Calibri"/>
                <w:sz w:val="20"/>
              </w:rPr>
            </w:pPr>
            <w:r w:rsidRPr="00EC1A46">
              <w:rPr>
                <w:rFonts w:asciiTheme="majorHAnsi" w:hAnsiTheme="majorHAnsi" w:cs="Calibri"/>
                <w:b/>
                <w:sz w:val="20"/>
              </w:rPr>
              <w:t xml:space="preserve">Portability - </w:t>
            </w:r>
            <w:r w:rsidRPr="00EC1A46">
              <w:rPr>
                <w:rFonts w:asciiTheme="majorHAnsi" w:hAnsiTheme="majorHAnsi" w:cs="Calibri"/>
                <w:color w:val="auto"/>
                <w:sz w:val="20"/>
              </w:rPr>
              <w:t>Application Portable in Android Device</w:t>
            </w:r>
          </w:p>
        </w:tc>
        <w:tc>
          <w:tcPr>
            <w:tcW w:w="3150" w:type="dxa"/>
            <w:gridSpan w:val="2"/>
          </w:tcPr>
          <w:p w:rsidR="00D562B4" w:rsidRPr="00EC1A46" w:rsidRDefault="00D562B4" w:rsidP="00FF2984">
            <w:pPr>
              <w:ind w:right="98"/>
              <w:rPr>
                <w:rFonts w:asciiTheme="majorHAnsi" w:hAnsiTheme="majorHAnsi"/>
                <w:sz w:val="20"/>
              </w:rPr>
            </w:pPr>
            <w:r>
              <w:rPr>
                <w:rFonts w:asciiTheme="majorHAnsi" w:hAnsiTheme="majorHAnsi"/>
                <w:sz w:val="20"/>
              </w:rPr>
              <w:t xml:space="preserve">RFP, </w:t>
            </w:r>
            <w:r w:rsidRPr="00E0682C">
              <w:rPr>
                <w:rFonts w:asciiTheme="majorHAnsi" w:hAnsiTheme="majorHAnsi"/>
                <w:sz w:val="20"/>
              </w:rPr>
              <w:t>Generic Req. Doc dated 14-04-14</w:t>
            </w:r>
          </w:p>
        </w:tc>
      </w:tr>
      <w:tr w:rsidR="00D562B4" w:rsidRPr="003D1989" w:rsidTr="00EC1A46">
        <w:trPr>
          <w:tblHeader/>
        </w:trPr>
        <w:tc>
          <w:tcPr>
            <w:tcW w:w="1098" w:type="dxa"/>
            <w:vAlign w:val="center"/>
          </w:tcPr>
          <w:p w:rsidR="00D562B4" w:rsidRPr="00EC1A46" w:rsidRDefault="00D562B4" w:rsidP="00EC1A46">
            <w:pPr>
              <w:ind w:right="98"/>
              <w:jc w:val="center"/>
              <w:rPr>
                <w:rFonts w:asciiTheme="majorHAnsi" w:hAnsiTheme="majorHAnsi" w:cs="Calibri"/>
                <w:b/>
                <w:color w:val="auto"/>
                <w:sz w:val="20"/>
              </w:rPr>
            </w:pPr>
            <w:r w:rsidRPr="00EC1A46">
              <w:rPr>
                <w:rFonts w:asciiTheme="majorHAnsi" w:hAnsiTheme="majorHAnsi" w:cs="Calibri"/>
                <w:b/>
                <w:sz w:val="20"/>
              </w:rPr>
              <w:t>SR 12</w:t>
            </w:r>
          </w:p>
        </w:tc>
        <w:tc>
          <w:tcPr>
            <w:tcW w:w="5580" w:type="dxa"/>
          </w:tcPr>
          <w:p w:rsidR="00D562B4" w:rsidRPr="00EC1A46" w:rsidRDefault="00D562B4" w:rsidP="00FF2984">
            <w:pPr>
              <w:ind w:right="98"/>
              <w:rPr>
                <w:rFonts w:asciiTheme="majorHAnsi" w:hAnsiTheme="majorHAnsi" w:cs="Calibri"/>
                <w:sz w:val="20"/>
              </w:rPr>
            </w:pPr>
            <w:r w:rsidRPr="00EC1A46">
              <w:rPr>
                <w:rFonts w:asciiTheme="majorHAnsi" w:hAnsiTheme="majorHAnsi" w:cs="Calibri"/>
                <w:b/>
                <w:sz w:val="20"/>
              </w:rPr>
              <w:t xml:space="preserve">Portability - </w:t>
            </w:r>
            <w:r w:rsidRPr="00EC1A46">
              <w:rPr>
                <w:rFonts w:asciiTheme="majorHAnsi" w:hAnsiTheme="majorHAnsi" w:cs="Calibri"/>
                <w:color w:val="auto"/>
                <w:sz w:val="20"/>
              </w:rPr>
              <w:t>Application Portable in IOS Device</w:t>
            </w:r>
          </w:p>
        </w:tc>
        <w:tc>
          <w:tcPr>
            <w:tcW w:w="3150" w:type="dxa"/>
            <w:gridSpan w:val="2"/>
          </w:tcPr>
          <w:p w:rsidR="00D562B4" w:rsidRPr="00EC1A46" w:rsidRDefault="00D562B4" w:rsidP="00FF2984">
            <w:pPr>
              <w:ind w:right="98"/>
              <w:rPr>
                <w:rFonts w:asciiTheme="majorHAnsi" w:hAnsiTheme="majorHAnsi"/>
                <w:sz w:val="20"/>
              </w:rPr>
            </w:pPr>
            <w:r w:rsidRPr="00BD7602">
              <w:rPr>
                <w:rFonts w:asciiTheme="majorHAnsi" w:hAnsiTheme="majorHAnsi"/>
                <w:sz w:val="20"/>
              </w:rPr>
              <w:t>RFP</w:t>
            </w:r>
            <w:r>
              <w:rPr>
                <w:rFonts w:asciiTheme="majorHAnsi" w:hAnsiTheme="majorHAnsi"/>
                <w:sz w:val="20"/>
              </w:rPr>
              <w:t xml:space="preserve">, </w:t>
            </w:r>
            <w:r w:rsidRPr="00E0682C">
              <w:rPr>
                <w:rFonts w:asciiTheme="majorHAnsi" w:hAnsiTheme="majorHAnsi"/>
                <w:sz w:val="20"/>
              </w:rPr>
              <w:t>Generic Req. Doc dated 14-04-14</w:t>
            </w:r>
          </w:p>
        </w:tc>
      </w:tr>
      <w:tr w:rsidR="00D562B4" w:rsidRPr="003D1989" w:rsidTr="00EC1A46">
        <w:trPr>
          <w:tblHeader/>
        </w:trPr>
        <w:tc>
          <w:tcPr>
            <w:tcW w:w="1098" w:type="dxa"/>
            <w:vAlign w:val="center"/>
          </w:tcPr>
          <w:p w:rsidR="00D562B4" w:rsidRPr="00EC1A46" w:rsidRDefault="00D562B4" w:rsidP="00EC1A46">
            <w:pPr>
              <w:ind w:right="98"/>
              <w:jc w:val="center"/>
              <w:rPr>
                <w:rFonts w:asciiTheme="majorHAnsi" w:hAnsiTheme="majorHAnsi" w:cs="Calibri"/>
                <w:b/>
                <w:color w:val="auto"/>
                <w:sz w:val="20"/>
              </w:rPr>
            </w:pPr>
            <w:r w:rsidRPr="00EC1A46">
              <w:rPr>
                <w:rFonts w:asciiTheme="majorHAnsi" w:hAnsiTheme="majorHAnsi" w:cs="Calibri"/>
                <w:b/>
                <w:sz w:val="20"/>
              </w:rPr>
              <w:t>SR 13</w:t>
            </w:r>
          </w:p>
        </w:tc>
        <w:tc>
          <w:tcPr>
            <w:tcW w:w="5580" w:type="dxa"/>
          </w:tcPr>
          <w:p w:rsidR="00D562B4" w:rsidRPr="00EC1A46" w:rsidRDefault="00D562B4" w:rsidP="00FF2984">
            <w:pPr>
              <w:ind w:right="98"/>
              <w:rPr>
                <w:rFonts w:asciiTheme="majorHAnsi" w:hAnsiTheme="majorHAnsi" w:cs="Calibri"/>
                <w:sz w:val="20"/>
              </w:rPr>
            </w:pPr>
            <w:r w:rsidRPr="00EC1A46">
              <w:rPr>
                <w:rFonts w:asciiTheme="majorHAnsi" w:hAnsiTheme="majorHAnsi" w:cs="Calibri"/>
                <w:b/>
                <w:sz w:val="20"/>
              </w:rPr>
              <w:t xml:space="preserve">Portability - </w:t>
            </w:r>
            <w:r w:rsidRPr="00EC1A46">
              <w:rPr>
                <w:rFonts w:asciiTheme="majorHAnsi" w:hAnsiTheme="majorHAnsi" w:cs="Calibri"/>
                <w:color w:val="auto"/>
                <w:sz w:val="20"/>
              </w:rPr>
              <w:t>Application Portable in Blackberry Device</w:t>
            </w:r>
          </w:p>
        </w:tc>
        <w:tc>
          <w:tcPr>
            <w:tcW w:w="3150" w:type="dxa"/>
            <w:gridSpan w:val="2"/>
          </w:tcPr>
          <w:p w:rsidR="00D562B4" w:rsidRPr="00EC1A46" w:rsidRDefault="00D562B4" w:rsidP="00FF2984">
            <w:pPr>
              <w:ind w:right="98"/>
              <w:rPr>
                <w:rFonts w:asciiTheme="majorHAnsi" w:hAnsiTheme="majorHAnsi"/>
                <w:sz w:val="20"/>
              </w:rPr>
            </w:pPr>
            <w:r w:rsidRPr="00BD7602">
              <w:rPr>
                <w:rFonts w:asciiTheme="majorHAnsi" w:hAnsiTheme="majorHAnsi"/>
                <w:sz w:val="20"/>
              </w:rPr>
              <w:t>RFP</w:t>
            </w:r>
            <w:r>
              <w:rPr>
                <w:rFonts w:asciiTheme="majorHAnsi" w:hAnsiTheme="majorHAnsi"/>
                <w:sz w:val="20"/>
              </w:rPr>
              <w:t xml:space="preserve">, </w:t>
            </w:r>
            <w:r w:rsidRPr="00E0682C">
              <w:rPr>
                <w:rFonts w:asciiTheme="majorHAnsi" w:hAnsiTheme="majorHAnsi"/>
                <w:sz w:val="20"/>
              </w:rPr>
              <w:t>Generic Req. Doc dated 14-04-14</w:t>
            </w:r>
          </w:p>
        </w:tc>
      </w:tr>
      <w:tr w:rsidR="00D562B4" w:rsidRPr="003D1989" w:rsidTr="00EC1A46">
        <w:trPr>
          <w:tblHeader/>
        </w:trPr>
        <w:tc>
          <w:tcPr>
            <w:tcW w:w="1098" w:type="dxa"/>
            <w:vAlign w:val="center"/>
          </w:tcPr>
          <w:p w:rsidR="00D562B4" w:rsidRPr="00EC1A46" w:rsidRDefault="00D562B4" w:rsidP="00EC1A46">
            <w:pPr>
              <w:ind w:right="98"/>
              <w:jc w:val="center"/>
              <w:rPr>
                <w:rFonts w:asciiTheme="majorHAnsi" w:hAnsiTheme="majorHAnsi" w:cs="Calibri"/>
                <w:b/>
                <w:color w:val="auto"/>
                <w:sz w:val="20"/>
              </w:rPr>
            </w:pPr>
            <w:r w:rsidRPr="00EC1A46">
              <w:rPr>
                <w:rFonts w:asciiTheme="majorHAnsi" w:hAnsiTheme="majorHAnsi" w:cs="Calibri"/>
                <w:b/>
                <w:sz w:val="20"/>
              </w:rPr>
              <w:t>SR 15</w:t>
            </w:r>
          </w:p>
        </w:tc>
        <w:tc>
          <w:tcPr>
            <w:tcW w:w="5580" w:type="dxa"/>
          </w:tcPr>
          <w:p w:rsidR="00D562B4" w:rsidRPr="00EC1A46" w:rsidRDefault="00D562B4" w:rsidP="00FF2984">
            <w:pPr>
              <w:ind w:right="98"/>
              <w:rPr>
                <w:rFonts w:asciiTheme="majorHAnsi" w:hAnsiTheme="majorHAnsi" w:cs="Calibri"/>
                <w:sz w:val="20"/>
              </w:rPr>
            </w:pPr>
            <w:r w:rsidRPr="00EC1A46">
              <w:rPr>
                <w:rFonts w:asciiTheme="majorHAnsi" w:hAnsiTheme="majorHAnsi" w:cs="Calibri"/>
                <w:b/>
                <w:sz w:val="20"/>
              </w:rPr>
              <w:t xml:space="preserve">Language - </w:t>
            </w:r>
            <w:r w:rsidRPr="00EC1A46">
              <w:rPr>
                <w:rFonts w:asciiTheme="majorHAnsi" w:hAnsiTheme="majorHAnsi" w:cs="Calibri"/>
                <w:color w:val="auto"/>
                <w:sz w:val="20"/>
              </w:rPr>
              <w:t>Application Language</w:t>
            </w:r>
          </w:p>
        </w:tc>
        <w:tc>
          <w:tcPr>
            <w:tcW w:w="3150" w:type="dxa"/>
            <w:gridSpan w:val="2"/>
          </w:tcPr>
          <w:p w:rsidR="00D562B4" w:rsidRPr="00EC1A46" w:rsidRDefault="00D562B4" w:rsidP="00FF2984">
            <w:pPr>
              <w:ind w:right="98"/>
              <w:rPr>
                <w:rFonts w:asciiTheme="majorHAnsi" w:hAnsiTheme="majorHAnsi"/>
                <w:sz w:val="20"/>
              </w:rPr>
            </w:pPr>
            <w:r w:rsidRPr="00BD7602">
              <w:rPr>
                <w:rFonts w:asciiTheme="majorHAnsi" w:hAnsiTheme="majorHAnsi"/>
                <w:sz w:val="20"/>
              </w:rPr>
              <w:t>RFP</w:t>
            </w:r>
            <w:r>
              <w:rPr>
                <w:rFonts w:asciiTheme="majorHAnsi" w:hAnsiTheme="majorHAnsi"/>
                <w:sz w:val="20"/>
              </w:rPr>
              <w:t xml:space="preserve">, </w:t>
            </w:r>
            <w:r w:rsidRPr="00E0682C">
              <w:rPr>
                <w:rFonts w:asciiTheme="majorHAnsi" w:hAnsiTheme="majorHAnsi"/>
                <w:sz w:val="20"/>
              </w:rPr>
              <w:t>Generic Req. Doc dated 14-04-14</w:t>
            </w:r>
          </w:p>
        </w:tc>
      </w:tr>
    </w:tbl>
    <w:p w:rsidR="0002581F" w:rsidRDefault="0002581F" w:rsidP="00EC1A46"/>
    <w:p w:rsidR="00FF2984" w:rsidRDefault="00FF2984" w:rsidP="00EC1A46"/>
    <w:p w:rsidR="00A13CE7" w:rsidRPr="00EC1A46" w:rsidRDefault="00A13CE7" w:rsidP="00EC1A46">
      <w:pPr>
        <w:rPr>
          <w:rFonts w:asciiTheme="majorHAnsi" w:hAnsiTheme="majorHAnsi" w:cs="Calibri"/>
          <w:color w:val="auto"/>
        </w:rPr>
      </w:pPr>
    </w:p>
    <w:sectPr w:rsidR="00A13CE7" w:rsidRPr="00EC1A46" w:rsidSect="00E174D8">
      <w:headerReference w:type="default" r:id="rId82"/>
      <w:footerReference w:type="default" r:id="rId83"/>
      <w:headerReference w:type="first" r:id="rId84"/>
      <w:footerReference w:type="first" r:id="rId85"/>
      <w:pgSz w:w="11909" w:h="16834" w:code="9"/>
      <w:pgMar w:top="1084" w:right="1289" w:bottom="1440" w:left="1440" w:header="720" w:footer="555" w:gutter="0"/>
      <w:pgBorders w:display="firstPage" w:offsetFrom="page">
        <w:top w:val="diamondsGray" w:sz="12" w:space="24" w:color="auto"/>
        <w:left w:val="diamondsGray" w:sz="12" w:space="24" w:color="auto"/>
        <w:bottom w:val="diamondsGray" w:sz="12" w:space="24" w:color="auto"/>
        <w:right w:val="diamondsGray" w:sz="12" w:space="24" w:color="auto"/>
      </w:pgBorders>
      <w:cols w:space="720"/>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81" w:author="Biswatosh Roy" w:date="2014-05-20T08:01:00Z" w:initials="BR">
    <w:p w:rsidR="00DB4DC9" w:rsidRDefault="00DB4DC9">
      <w:pPr>
        <w:pStyle w:val="CommentText"/>
      </w:pPr>
      <w:r>
        <w:rPr>
          <w:rStyle w:val="CommentReference"/>
        </w:rPr>
        <w:annotationRef/>
      </w:r>
      <w:r>
        <w:t>Can you please elaborate this assumption</w:t>
      </w:r>
    </w:p>
  </w:comment>
  <w:comment w:id="743" w:author="Biswatosh Roy" w:date="2014-05-20T08:01:00Z" w:initials="BR">
    <w:p w:rsidR="00DB4DC9" w:rsidRDefault="00DB4DC9">
      <w:pPr>
        <w:pStyle w:val="CommentText"/>
      </w:pPr>
      <w:r>
        <w:rPr>
          <w:rStyle w:val="CommentReference"/>
        </w:rPr>
        <w:annotationRef/>
      </w:r>
      <w:r>
        <w:t xml:space="preserve">References already mentioned earlier in the document. Can be omitted here </w:t>
      </w:r>
    </w:p>
  </w:comment>
  <w:comment w:id="875" w:author="Biswatosh Roy" w:date="2014-05-20T08:01:00Z" w:initials="BR">
    <w:p w:rsidR="00DB4DC9" w:rsidRDefault="00DB4DC9">
      <w:pPr>
        <w:pStyle w:val="CommentText"/>
      </w:pPr>
      <w:r>
        <w:rPr>
          <w:rStyle w:val="CommentReference"/>
        </w:rPr>
        <w:annotationRef/>
      </w:r>
      <w:r>
        <w:t>The urls and the access credentials would be provided by CIO soon.</w:t>
      </w:r>
    </w:p>
  </w:comment>
  <w:comment w:id="1699" w:author="Biswatosh Roy" w:date="2014-05-24T19:59:00Z" w:initials="BR">
    <w:p w:rsidR="00DB4DC9" w:rsidRDefault="00DB4DC9" w:rsidP="00D41937">
      <w:pPr>
        <w:pStyle w:val="CommentText"/>
      </w:pPr>
      <w:r>
        <w:rPr>
          <w:rStyle w:val="CommentReference"/>
        </w:rPr>
        <w:annotationRef/>
      </w:r>
      <w:r>
        <w:t>A use case may be considered and prepared from this requirement.</w:t>
      </w:r>
    </w:p>
  </w:comment>
  <w:comment w:id="1772" w:author="Biswatosh Roy" w:date="2014-05-20T08:01:00Z" w:initials="BR">
    <w:p w:rsidR="00DB4DC9" w:rsidRDefault="00DB4DC9">
      <w:pPr>
        <w:pStyle w:val="CommentText"/>
      </w:pPr>
      <w:r>
        <w:rPr>
          <w:rStyle w:val="CommentReference"/>
        </w:rPr>
        <w:annotationRef/>
      </w:r>
      <w:r>
        <w:t xml:space="preserve">Please refer to MOM 08/04. It should be noted that the same road number may be available in different blocks. So when a road number is searched without specifying a block (which is optional), the result may be displayed in a list view segregated by blocks. Selecting a record group from the list view will display the road segments on the map. </w:t>
      </w:r>
    </w:p>
    <w:p w:rsidR="00DB4DC9" w:rsidRDefault="00DB4DC9">
      <w:pPr>
        <w:pStyle w:val="CommentText"/>
      </w:pPr>
    </w:p>
    <w:p w:rsidR="00DB4DC9" w:rsidRDefault="00DB4DC9">
      <w:pPr>
        <w:pStyle w:val="CommentText"/>
      </w:pPr>
      <w:r>
        <w:t>However, when a Highway is queried through Road Name dropdown, all the segments of the road spanning across multiple blocks need to be shown on the map.</w:t>
      </w:r>
    </w:p>
    <w:p w:rsidR="00DB4DC9" w:rsidRDefault="00DB4DC9">
      <w:pPr>
        <w:pStyle w:val="CommentText"/>
      </w:pPr>
    </w:p>
    <w:p w:rsidR="00DB4DC9" w:rsidRDefault="00DB4DC9">
      <w:pPr>
        <w:pStyle w:val="CommentText"/>
      </w:pPr>
      <w:r>
        <w:t>The details of this has been appropriately documented in the MOM. Please add those details in this requirement item.</w:t>
      </w:r>
    </w:p>
    <w:p w:rsidR="00DB4DC9" w:rsidRDefault="00DB4DC9">
      <w:pPr>
        <w:pStyle w:val="CommentText"/>
      </w:pPr>
    </w:p>
  </w:comment>
  <w:comment w:id="1887" w:author="Biswatosh Roy" w:date="2014-05-20T08:01:00Z" w:initials="BR">
    <w:p w:rsidR="00DB4DC9" w:rsidRDefault="00DB4DC9">
      <w:pPr>
        <w:pStyle w:val="CommentText"/>
      </w:pPr>
      <w:r>
        <w:rPr>
          <w:rStyle w:val="CommentReference"/>
        </w:rPr>
        <w:annotationRef/>
      </w:r>
      <w:r>
        <w:t>A use case may be considered and prepared from this requirement.</w:t>
      </w:r>
    </w:p>
  </w:comment>
  <w:comment w:id="3230" w:author="Biswatosh Roy" w:date="2014-05-20T08:21:00Z" w:initials="BR">
    <w:p w:rsidR="00DB4DC9" w:rsidRDefault="00DB4DC9">
      <w:pPr>
        <w:pStyle w:val="CommentText"/>
      </w:pPr>
      <w:r>
        <w:rPr>
          <w:rStyle w:val="CommentReference"/>
        </w:rPr>
        <w:annotationRef/>
      </w:r>
      <w:r>
        <w:t>Quality, Change Management etc already mentioned in Project Management Plan. I do not see any justification to repeat the same thing here. Hence deleted.</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424CA" w:rsidRDefault="007424CA">
      <w:r>
        <w:separator/>
      </w:r>
    </w:p>
  </w:endnote>
  <w:endnote w:type="continuationSeparator" w:id="1">
    <w:p w:rsidR="007424CA" w:rsidRDefault="007424C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ebdings">
    <w:panose1 w:val="05030102010509060703"/>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Bold">
    <w:panose1 w:val="00000000000000000000"/>
    <w:charset w:val="00"/>
    <w:family w:val="roman"/>
    <w:notTrueType/>
    <w:pitch w:val="default"/>
    <w:sig w:usb0="00000000" w:usb1="00000000" w:usb2="00000000" w:usb3="00000000" w:csb0="00000000" w:csb1="00000000"/>
  </w:font>
  <w:font w:name="Lucida Sans Unicode">
    <w:panose1 w:val="020B0602030504020204"/>
    <w:charset w:val="00"/>
    <w:family w:val="swiss"/>
    <w:pitch w:val="variable"/>
    <w:sig w:usb0="80000AFF" w:usb1="0000396B" w:usb2="00000000" w:usb3="00000000" w:csb0="000000BF" w:csb1="00000000"/>
  </w:font>
  <w:font w:name="Bookman Old Style">
    <w:panose1 w:val="02050604050505020204"/>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4DC9" w:rsidRDefault="00DB4DC9" w:rsidP="00C04EBD">
    <w:pPr>
      <w:pStyle w:val="Footer"/>
      <w:pBdr>
        <w:bottom w:val="single" w:sz="6" w:space="1" w:color="auto"/>
      </w:pBdr>
      <w:rPr>
        <w:b/>
        <w:bCs/>
        <w:i/>
        <w:iCs/>
        <w:sz w:val="18"/>
      </w:rPr>
    </w:pPr>
  </w:p>
  <w:p w:rsidR="00DB4DC9" w:rsidRPr="0066169F" w:rsidRDefault="00DB4DC9" w:rsidP="00C04EBD">
    <w:pPr>
      <w:pStyle w:val="Footer"/>
      <w:rPr>
        <w:rFonts w:ascii="Calibri" w:hAnsi="Calibri" w:cs="Calibri"/>
        <w:b/>
      </w:rPr>
    </w:pPr>
    <w:r w:rsidRPr="0066169F">
      <w:rPr>
        <w:rFonts w:ascii="Calibri" w:hAnsi="Calibri" w:cs="Calibri"/>
        <w:b/>
        <w:bCs/>
        <w:iCs/>
        <w:sz w:val="24"/>
      </w:rPr>
      <w:t>Confidential</w:t>
    </w:r>
    <w:r w:rsidRPr="0066169F">
      <w:rPr>
        <w:rFonts w:ascii="Calibri" w:hAnsi="Calibri" w:cs="Calibri"/>
        <w:b/>
        <w:bCs/>
        <w:iCs/>
        <w:sz w:val="24"/>
      </w:rPr>
      <w:tab/>
    </w:r>
    <w:r w:rsidRPr="0066169F">
      <w:rPr>
        <w:rFonts w:ascii="Calibri" w:hAnsi="Calibri" w:cs="Calibri"/>
        <w:b/>
        <w:bCs/>
        <w:iCs/>
        <w:sz w:val="24"/>
      </w:rPr>
      <w:tab/>
      <w:t xml:space="preserve">Page </w:t>
    </w:r>
    <w:r w:rsidRPr="0066169F">
      <w:rPr>
        <w:rFonts w:ascii="Calibri" w:hAnsi="Calibri" w:cs="Calibri"/>
        <w:b/>
        <w:bCs/>
        <w:i/>
        <w:iCs/>
        <w:sz w:val="24"/>
      </w:rPr>
      <w:fldChar w:fldCharType="begin"/>
    </w:r>
    <w:r w:rsidRPr="0066169F">
      <w:rPr>
        <w:rFonts w:ascii="Calibri" w:hAnsi="Calibri" w:cs="Calibri"/>
        <w:b/>
        <w:bCs/>
        <w:iCs/>
        <w:sz w:val="24"/>
      </w:rPr>
      <w:instrText xml:space="preserve"> PAGE </w:instrText>
    </w:r>
    <w:r w:rsidRPr="0066169F">
      <w:rPr>
        <w:rFonts w:ascii="Calibri" w:hAnsi="Calibri" w:cs="Calibri"/>
        <w:b/>
        <w:bCs/>
        <w:i/>
        <w:iCs/>
        <w:sz w:val="24"/>
      </w:rPr>
      <w:fldChar w:fldCharType="separate"/>
    </w:r>
    <w:r w:rsidR="00C4041B">
      <w:rPr>
        <w:rFonts w:ascii="Calibri" w:hAnsi="Calibri" w:cs="Calibri"/>
        <w:b/>
        <w:bCs/>
        <w:iCs/>
        <w:noProof/>
        <w:sz w:val="24"/>
      </w:rPr>
      <w:t>35</w:t>
    </w:r>
    <w:r w:rsidRPr="0066169F">
      <w:rPr>
        <w:rFonts w:ascii="Calibri" w:hAnsi="Calibri" w:cs="Calibri"/>
        <w:b/>
        <w:bCs/>
        <w:i/>
        <w:iCs/>
        <w:sz w:val="24"/>
      </w:rPr>
      <w:fldChar w:fldCharType="end"/>
    </w:r>
    <w:r w:rsidRPr="0066169F">
      <w:rPr>
        <w:rFonts w:ascii="Calibri" w:hAnsi="Calibri" w:cs="Calibri"/>
        <w:b/>
        <w:bCs/>
        <w:iCs/>
        <w:sz w:val="24"/>
      </w:rPr>
      <w:t xml:space="preserve"> of </w:t>
    </w:r>
    <w:r w:rsidRPr="0066169F">
      <w:rPr>
        <w:rFonts w:ascii="Calibri" w:hAnsi="Calibri" w:cs="Calibri"/>
        <w:b/>
        <w:bCs/>
        <w:i/>
        <w:iCs/>
        <w:sz w:val="24"/>
      </w:rPr>
      <w:fldChar w:fldCharType="begin"/>
    </w:r>
    <w:r w:rsidRPr="0066169F">
      <w:rPr>
        <w:rFonts w:ascii="Calibri" w:hAnsi="Calibri" w:cs="Calibri"/>
        <w:b/>
        <w:bCs/>
        <w:iCs/>
        <w:sz w:val="24"/>
      </w:rPr>
      <w:instrText xml:space="preserve"> NUMPAGES </w:instrText>
    </w:r>
    <w:r w:rsidRPr="0066169F">
      <w:rPr>
        <w:rFonts w:ascii="Calibri" w:hAnsi="Calibri" w:cs="Calibri"/>
        <w:b/>
        <w:bCs/>
        <w:i/>
        <w:iCs/>
        <w:sz w:val="24"/>
      </w:rPr>
      <w:fldChar w:fldCharType="separate"/>
    </w:r>
    <w:r w:rsidR="00C4041B">
      <w:rPr>
        <w:rFonts w:ascii="Calibri" w:hAnsi="Calibri" w:cs="Calibri"/>
        <w:b/>
        <w:bCs/>
        <w:iCs/>
        <w:noProof/>
        <w:sz w:val="24"/>
      </w:rPr>
      <w:t>75</w:t>
    </w:r>
    <w:r w:rsidRPr="0066169F">
      <w:rPr>
        <w:rFonts w:ascii="Calibri" w:hAnsi="Calibri" w:cs="Calibri"/>
        <w:b/>
        <w:bCs/>
        <w:i/>
        <w:iCs/>
        <w:sz w:val="24"/>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4DC9" w:rsidRPr="0066169F" w:rsidRDefault="00DB4DC9" w:rsidP="00C04EBD">
    <w:pPr>
      <w:pStyle w:val="Footer"/>
      <w:pBdr>
        <w:bottom w:val="single" w:sz="6" w:space="1" w:color="auto"/>
      </w:pBdr>
      <w:rPr>
        <w:rFonts w:ascii="Calibri" w:hAnsi="Calibri" w:cs="Calibri"/>
        <w:b/>
        <w:bCs/>
        <w:i/>
        <w:iCs/>
        <w:sz w:val="24"/>
      </w:rPr>
    </w:pPr>
  </w:p>
  <w:p w:rsidR="00DB4DC9" w:rsidRPr="0066169F" w:rsidRDefault="00DB4DC9" w:rsidP="00C04EBD">
    <w:pPr>
      <w:pStyle w:val="Footer"/>
      <w:rPr>
        <w:rFonts w:ascii="Calibri" w:hAnsi="Calibri" w:cs="Calibri"/>
        <w:b/>
        <w:sz w:val="28"/>
      </w:rPr>
    </w:pPr>
    <w:r w:rsidRPr="0066169F">
      <w:rPr>
        <w:rFonts w:ascii="Calibri" w:hAnsi="Calibri" w:cs="Calibri"/>
        <w:b/>
        <w:bCs/>
        <w:iCs/>
        <w:sz w:val="24"/>
      </w:rPr>
      <w:t>Confidential</w:t>
    </w:r>
    <w:r w:rsidRPr="0066169F">
      <w:rPr>
        <w:rFonts w:ascii="Calibri" w:hAnsi="Calibri" w:cs="Calibri"/>
        <w:b/>
        <w:bCs/>
        <w:iCs/>
        <w:sz w:val="24"/>
      </w:rPr>
      <w:tab/>
    </w:r>
    <w:r w:rsidRPr="0066169F">
      <w:rPr>
        <w:rFonts w:ascii="Calibri" w:hAnsi="Calibri" w:cs="Calibri"/>
        <w:b/>
        <w:bCs/>
        <w:iCs/>
        <w:sz w:val="24"/>
      </w:rPr>
      <w:tab/>
      <w:t xml:space="preserve">Page </w:t>
    </w:r>
    <w:r w:rsidRPr="0066169F">
      <w:rPr>
        <w:rFonts w:ascii="Calibri" w:hAnsi="Calibri" w:cs="Calibri"/>
        <w:b/>
        <w:bCs/>
        <w:i/>
        <w:iCs/>
        <w:sz w:val="24"/>
      </w:rPr>
      <w:fldChar w:fldCharType="begin"/>
    </w:r>
    <w:r w:rsidRPr="0066169F">
      <w:rPr>
        <w:rFonts w:ascii="Calibri" w:hAnsi="Calibri" w:cs="Calibri"/>
        <w:b/>
        <w:bCs/>
        <w:iCs/>
        <w:sz w:val="24"/>
      </w:rPr>
      <w:instrText xml:space="preserve"> PAGE </w:instrText>
    </w:r>
    <w:r w:rsidRPr="0066169F">
      <w:rPr>
        <w:rFonts w:ascii="Calibri" w:hAnsi="Calibri" w:cs="Calibri"/>
        <w:b/>
        <w:bCs/>
        <w:i/>
        <w:iCs/>
        <w:sz w:val="24"/>
      </w:rPr>
      <w:fldChar w:fldCharType="separate"/>
    </w:r>
    <w:r w:rsidR="00C4041B">
      <w:rPr>
        <w:rFonts w:ascii="Calibri" w:hAnsi="Calibri" w:cs="Calibri"/>
        <w:b/>
        <w:bCs/>
        <w:iCs/>
        <w:noProof/>
        <w:sz w:val="24"/>
      </w:rPr>
      <w:t>1</w:t>
    </w:r>
    <w:r w:rsidRPr="0066169F">
      <w:rPr>
        <w:rFonts w:ascii="Calibri" w:hAnsi="Calibri" w:cs="Calibri"/>
        <w:b/>
        <w:bCs/>
        <w:i/>
        <w:iCs/>
        <w:sz w:val="24"/>
      </w:rPr>
      <w:fldChar w:fldCharType="end"/>
    </w:r>
    <w:r w:rsidRPr="0066169F">
      <w:rPr>
        <w:rFonts w:ascii="Calibri" w:hAnsi="Calibri" w:cs="Calibri"/>
        <w:b/>
        <w:bCs/>
        <w:iCs/>
        <w:sz w:val="24"/>
      </w:rPr>
      <w:t xml:space="preserve"> of </w:t>
    </w:r>
    <w:r w:rsidRPr="0066169F">
      <w:rPr>
        <w:rFonts w:ascii="Calibri" w:hAnsi="Calibri" w:cs="Calibri"/>
        <w:b/>
        <w:bCs/>
        <w:i/>
        <w:iCs/>
        <w:sz w:val="24"/>
      </w:rPr>
      <w:fldChar w:fldCharType="begin"/>
    </w:r>
    <w:r w:rsidRPr="0066169F">
      <w:rPr>
        <w:rFonts w:ascii="Calibri" w:hAnsi="Calibri" w:cs="Calibri"/>
        <w:b/>
        <w:bCs/>
        <w:iCs/>
        <w:sz w:val="24"/>
      </w:rPr>
      <w:instrText xml:space="preserve"> NUMPAGES </w:instrText>
    </w:r>
    <w:r w:rsidRPr="0066169F">
      <w:rPr>
        <w:rFonts w:ascii="Calibri" w:hAnsi="Calibri" w:cs="Calibri"/>
        <w:b/>
        <w:bCs/>
        <w:i/>
        <w:iCs/>
        <w:sz w:val="24"/>
      </w:rPr>
      <w:fldChar w:fldCharType="separate"/>
    </w:r>
    <w:r w:rsidR="00C4041B">
      <w:rPr>
        <w:rFonts w:ascii="Calibri" w:hAnsi="Calibri" w:cs="Calibri"/>
        <w:b/>
        <w:bCs/>
        <w:iCs/>
        <w:noProof/>
        <w:sz w:val="24"/>
      </w:rPr>
      <w:t>75</w:t>
    </w:r>
    <w:r w:rsidRPr="0066169F">
      <w:rPr>
        <w:rFonts w:ascii="Calibri" w:hAnsi="Calibri" w:cs="Calibri"/>
        <w:b/>
        <w:bCs/>
        <w:i/>
        <w:iCs/>
        <w:sz w:val="24"/>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424CA" w:rsidRDefault="007424CA">
      <w:r>
        <w:separator/>
      </w:r>
    </w:p>
  </w:footnote>
  <w:footnote w:type="continuationSeparator" w:id="1">
    <w:p w:rsidR="007424CA" w:rsidRDefault="007424C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4DC9" w:rsidRPr="00DA0B9F" w:rsidRDefault="00DB4DC9" w:rsidP="00DA0B9F">
    <w:pPr>
      <w:pStyle w:val="Header"/>
      <w:pBdr>
        <w:bottom w:val="single" w:sz="4" w:space="1" w:color="auto"/>
      </w:pBdr>
      <w:tabs>
        <w:tab w:val="right" w:pos="9630"/>
      </w:tabs>
      <w:rPr>
        <w:rFonts w:ascii="Calibri" w:hAnsi="Calibri" w:cs="Calibri"/>
        <w:b/>
        <w:bCs/>
        <w:sz w:val="24"/>
      </w:rPr>
    </w:pPr>
    <w:r w:rsidRPr="00C04EBD">
      <w:rPr>
        <w:rFonts w:ascii="Calibri" w:hAnsi="Calibri" w:cs="Calibri"/>
        <w:b/>
        <w:bCs/>
        <w:sz w:val="24"/>
      </w:rPr>
      <w:t>Software Requirements Specification Document</w:t>
    </w:r>
    <w:r w:rsidRPr="00C04EBD">
      <w:rPr>
        <w:rFonts w:ascii="Calibri" w:hAnsi="Calibri" w:cs="Calibri"/>
        <w:b/>
        <w:bCs/>
        <w:sz w:val="24"/>
      </w:rPr>
      <w:tab/>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4DC9" w:rsidRPr="0066169F" w:rsidRDefault="00DB4DC9" w:rsidP="005573C6">
    <w:pPr>
      <w:pStyle w:val="Header"/>
      <w:pBdr>
        <w:bottom w:val="single" w:sz="4" w:space="1" w:color="auto"/>
      </w:pBdr>
      <w:tabs>
        <w:tab w:val="right" w:pos="9630"/>
      </w:tabs>
      <w:rPr>
        <w:rFonts w:ascii="Calibri" w:hAnsi="Calibri" w:cs="Calibri"/>
        <w:b/>
        <w:bCs/>
        <w:sz w:val="24"/>
      </w:rPr>
    </w:pPr>
    <w:r w:rsidRPr="0066169F">
      <w:rPr>
        <w:rFonts w:ascii="Calibri" w:hAnsi="Calibri" w:cs="Calibri"/>
        <w:bCs/>
        <w:sz w:val="24"/>
      </w:rPr>
      <w:t>Software Requirements Specification Document</w:t>
    </w:r>
    <w:r w:rsidRPr="0066169F">
      <w:rPr>
        <w:rFonts w:ascii="Calibri" w:hAnsi="Calibri" w:cs="Calibri"/>
        <w:bCs/>
        <w:sz w:val="24"/>
      </w:rPr>
      <w:tab/>
    </w:r>
  </w:p>
  <w:p w:rsidR="00DB4DC9" w:rsidRDefault="00DB4DC9">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0C5535"/>
    <w:multiLevelType w:val="hybridMultilevel"/>
    <w:tmpl w:val="3EF23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B47A6A"/>
    <w:multiLevelType w:val="hybridMultilevel"/>
    <w:tmpl w:val="23DE7F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1D45BB"/>
    <w:multiLevelType w:val="hybridMultilevel"/>
    <w:tmpl w:val="60D427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8437AD"/>
    <w:multiLevelType w:val="hybridMultilevel"/>
    <w:tmpl w:val="3DDA2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876691"/>
    <w:multiLevelType w:val="hybridMultilevel"/>
    <w:tmpl w:val="42FE9D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A7F5200"/>
    <w:multiLevelType w:val="hybridMultilevel"/>
    <w:tmpl w:val="474234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BC70440"/>
    <w:multiLevelType w:val="hybridMultilevel"/>
    <w:tmpl w:val="7DE66640"/>
    <w:lvl w:ilvl="0" w:tplc="04090001">
      <w:start w:val="1"/>
      <w:numFmt w:val="bullet"/>
      <w:pStyle w:val="NumberedLis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0DDE243B"/>
    <w:multiLevelType w:val="multilevel"/>
    <w:tmpl w:val="7488F470"/>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pStyle w:val="Heading3-ILIS"/>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
    <w:nsid w:val="10C87B9E"/>
    <w:multiLevelType w:val="hybridMultilevel"/>
    <w:tmpl w:val="66B24E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DE13D9"/>
    <w:multiLevelType w:val="multilevel"/>
    <w:tmpl w:val="90CEA812"/>
    <w:lvl w:ilvl="0">
      <w:start w:val="1"/>
      <w:numFmt w:val="decimal"/>
      <w:lvlText w:val="%1."/>
      <w:lvlJc w:val="lef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nsid w:val="1239363A"/>
    <w:multiLevelType w:val="hybridMultilevel"/>
    <w:tmpl w:val="1C2E63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3195385"/>
    <w:multiLevelType w:val="multilevel"/>
    <w:tmpl w:val="D58AAA3C"/>
    <w:lvl w:ilvl="0">
      <w:start w:val="1"/>
      <w:numFmt w:val="decimal"/>
      <w:lvlText w:val="%1."/>
      <w:lvlJc w:val="left"/>
      <w:pPr>
        <w:ind w:left="720" w:hanging="360"/>
      </w:pPr>
    </w:lvl>
    <w:lvl w:ilvl="1">
      <w:start w:val="5"/>
      <w:numFmt w:val="decimal"/>
      <w:isLgl/>
      <w:lvlText w:val="%1.%2"/>
      <w:lvlJc w:val="left"/>
      <w:pPr>
        <w:ind w:left="765" w:hanging="405"/>
      </w:pPr>
      <w:rPr>
        <w:rFonts w:hint="default"/>
        <w:b/>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13794BF1"/>
    <w:multiLevelType w:val="hybridMultilevel"/>
    <w:tmpl w:val="5CB4E268"/>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139B43E5"/>
    <w:multiLevelType w:val="hybridMultilevel"/>
    <w:tmpl w:val="E99CB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8703E2D"/>
    <w:multiLevelType w:val="hybridMultilevel"/>
    <w:tmpl w:val="174C11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8F65D65"/>
    <w:multiLevelType w:val="hybridMultilevel"/>
    <w:tmpl w:val="494AFA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8FE6BF1"/>
    <w:multiLevelType w:val="hybridMultilevel"/>
    <w:tmpl w:val="98243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9306B55"/>
    <w:multiLevelType w:val="hybridMultilevel"/>
    <w:tmpl w:val="3A5424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A2129FC"/>
    <w:multiLevelType w:val="multilevel"/>
    <w:tmpl w:val="BBCAB8BE"/>
    <w:lvl w:ilvl="0">
      <w:start w:val="1"/>
      <w:numFmt w:val="decimal"/>
      <w:lvlText w:val="%1."/>
      <w:lvlJc w:val="left"/>
      <w:pPr>
        <w:ind w:left="720" w:hanging="360"/>
      </w:pPr>
    </w:lvl>
    <w:lvl w:ilvl="1">
      <w:start w:val="3"/>
      <w:numFmt w:val="decimal"/>
      <w:isLgl/>
      <w:lvlText w:val="%1.%2"/>
      <w:lvlJc w:val="left"/>
      <w:pPr>
        <w:ind w:left="975" w:hanging="61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1CC849F4"/>
    <w:multiLevelType w:val="hybridMultilevel"/>
    <w:tmpl w:val="BBA668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D092B34"/>
    <w:multiLevelType w:val="multilevel"/>
    <w:tmpl w:val="D8584310"/>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1">
    <w:nsid w:val="1F4978C8"/>
    <w:multiLevelType w:val="hybridMultilevel"/>
    <w:tmpl w:val="D77660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194595D"/>
    <w:multiLevelType w:val="hybridMultilevel"/>
    <w:tmpl w:val="2DEC09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5DA5C49"/>
    <w:multiLevelType w:val="hybridMultilevel"/>
    <w:tmpl w:val="35626B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7756B14"/>
    <w:multiLevelType w:val="multilevel"/>
    <w:tmpl w:val="24289CD2"/>
    <w:lvl w:ilvl="0">
      <w:start w:val="1"/>
      <w:numFmt w:val="decimal"/>
      <w:pStyle w:val="BodyTextList"/>
      <w:lvlText w:val="%1."/>
      <w:lvlJc w:val="left"/>
      <w:pPr>
        <w:tabs>
          <w:tab w:val="num" w:pos="720"/>
        </w:tabs>
        <w:ind w:left="720" w:hanging="360"/>
      </w:pPr>
      <w:rPr>
        <w:rFonts w:cs="Times New Roman"/>
      </w:rPr>
    </w:lvl>
    <w:lvl w:ilvl="1">
      <w:start w:val="1"/>
      <w:numFmt w:val="lowerLetter"/>
      <w:lvlText w:val="%2."/>
      <w:lvlJc w:val="left"/>
      <w:pPr>
        <w:tabs>
          <w:tab w:val="num" w:pos="1440"/>
        </w:tabs>
        <w:ind w:left="1440" w:hanging="360"/>
      </w:pPr>
      <w:rPr>
        <w:rFonts w:cs="Times New Roman"/>
      </w:rPr>
    </w:lvl>
    <w:lvl w:ilvl="2" w:tentative="1">
      <w:start w:val="1"/>
      <w:numFmt w:val="lowerRoman"/>
      <w:lvlText w:val="%3."/>
      <w:lvlJc w:val="right"/>
      <w:pPr>
        <w:tabs>
          <w:tab w:val="num" w:pos="2160"/>
        </w:tabs>
        <w:ind w:left="2160" w:hanging="18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lowerLetter"/>
      <w:lvlText w:val="%5."/>
      <w:lvlJc w:val="left"/>
      <w:pPr>
        <w:tabs>
          <w:tab w:val="num" w:pos="3600"/>
        </w:tabs>
        <w:ind w:left="3600" w:hanging="360"/>
      </w:pPr>
      <w:rPr>
        <w:rFonts w:cs="Times New Roman"/>
      </w:rPr>
    </w:lvl>
    <w:lvl w:ilvl="5" w:tentative="1">
      <w:start w:val="1"/>
      <w:numFmt w:val="lowerRoman"/>
      <w:lvlText w:val="%6."/>
      <w:lvlJc w:val="right"/>
      <w:pPr>
        <w:tabs>
          <w:tab w:val="num" w:pos="4320"/>
        </w:tabs>
        <w:ind w:left="4320" w:hanging="18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lowerLetter"/>
      <w:lvlText w:val="%8."/>
      <w:lvlJc w:val="left"/>
      <w:pPr>
        <w:tabs>
          <w:tab w:val="num" w:pos="5760"/>
        </w:tabs>
        <w:ind w:left="5760" w:hanging="360"/>
      </w:pPr>
      <w:rPr>
        <w:rFonts w:cs="Times New Roman"/>
      </w:rPr>
    </w:lvl>
    <w:lvl w:ilvl="8" w:tentative="1">
      <w:start w:val="1"/>
      <w:numFmt w:val="lowerRoman"/>
      <w:lvlText w:val="%9."/>
      <w:lvlJc w:val="right"/>
      <w:pPr>
        <w:tabs>
          <w:tab w:val="num" w:pos="6480"/>
        </w:tabs>
        <w:ind w:left="6480" w:hanging="180"/>
      </w:pPr>
      <w:rPr>
        <w:rFonts w:cs="Times New Roman"/>
      </w:rPr>
    </w:lvl>
  </w:abstractNum>
  <w:abstractNum w:abstractNumId="25">
    <w:nsid w:val="27883C3E"/>
    <w:multiLevelType w:val="hybridMultilevel"/>
    <w:tmpl w:val="9AEE12C4"/>
    <w:lvl w:ilvl="0" w:tplc="04090001">
      <w:start w:val="1"/>
      <w:numFmt w:val="bullet"/>
      <w:pStyle w:val="Case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28864AFB"/>
    <w:multiLevelType w:val="hybridMultilevel"/>
    <w:tmpl w:val="A8DC7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E8325E8"/>
    <w:multiLevelType w:val="hybridMultilevel"/>
    <w:tmpl w:val="FADC4C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EB805B8"/>
    <w:multiLevelType w:val="hybridMultilevel"/>
    <w:tmpl w:val="0ABAD8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2424F1A"/>
    <w:multiLevelType w:val="hybridMultilevel"/>
    <w:tmpl w:val="B1B2AE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4A01C37"/>
    <w:multiLevelType w:val="hybridMultilevel"/>
    <w:tmpl w:val="592422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5B5215F"/>
    <w:multiLevelType w:val="hybridMultilevel"/>
    <w:tmpl w:val="DED068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7475DA3"/>
    <w:multiLevelType w:val="hybridMultilevel"/>
    <w:tmpl w:val="215C0C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8CA5BF6"/>
    <w:multiLevelType w:val="multilevel"/>
    <w:tmpl w:val="88A25938"/>
    <w:lvl w:ilvl="0">
      <w:start w:val="1"/>
      <w:numFmt w:val="decimal"/>
      <w:lvlText w:val="%1."/>
      <w:lvlJc w:val="left"/>
      <w:pPr>
        <w:ind w:left="420" w:hanging="420"/>
      </w:pPr>
      <w:rPr>
        <w:rFonts w:hint="default"/>
      </w:rPr>
    </w:lvl>
    <w:lvl w:ilv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4">
    <w:nsid w:val="38FC6D3D"/>
    <w:multiLevelType w:val="hybridMultilevel"/>
    <w:tmpl w:val="3B7208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F7D52AC"/>
    <w:multiLevelType w:val="hybridMultilevel"/>
    <w:tmpl w:val="CDAE18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3FC93BF3"/>
    <w:multiLevelType w:val="hybridMultilevel"/>
    <w:tmpl w:val="1C46F5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09B2D4E"/>
    <w:multiLevelType w:val="multilevel"/>
    <w:tmpl w:val="8F288204"/>
    <w:lvl w:ilvl="0">
      <w:start w:val="1"/>
      <w:numFmt w:val="bullet"/>
      <w:lvlText w:val=""/>
      <w:lvlJc w:val="left"/>
      <w:pPr>
        <w:ind w:left="720" w:hanging="360"/>
      </w:pPr>
      <w:rPr>
        <w:rFonts w:ascii="Wingdings" w:hAnsi="Wingdings" w:hint="default"/>
      </w:rPr>
    </w:lvl>
    <w:lvl w:ilvl="1">
      <w:start w:val="3"/>
      <w:numFmt w:val="decimal"/>
      <w:isLgl/>
      <w:lvlText w:val="%1.%2"/>
      <w:lvlJc w:val="left"/>
      <w:pPr>
        <w:ind w:left="975" w:hanging="61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nsid w:val="41C438DC"/>
    <w:multiLevelType w:val="multilevel"/>
    <w:tmpl w:val="A7F2867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3"/>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9">
    <w:nsid w:val="427005B9"/>
    <w:multiLevelType w:val="singleLevel"/>
    <w:tmpl w:val="570CCCBC"/>
    <w:lvl w:ilvl="0">
      <w:start w:val="80"/>
      <w:numFmt w:val="bullet"/>
      <w:pStyle w:val="IndexHeading"/>
      <w:lvlText w:val=""/>
      <w:lvlJc w:val="left"/>
      <w:pPr>
        <w:tabs>
          <w:tab w:val="num" w:pos="360"/>
        </w:tabs>
        <w:ind w:left="360" w:hanging="360"/>
      </w:pPr>
      <w:rPr>
        <w:rFonts w:ascii="Wingdings" w:hAnsi="Wingdings" w:hint="default"/>
        <w:sz w:val="20"/>
      </w:rPr>
    </w:lvl>
  </w:abstractNum>
  <w:abstractNum w:abstractNumId="40">
    <w:nsid w:val="46F43CA5"/>
    <w:multiLevelType w:val="hybridMultilevel"/>
    <w:tmpl w:val="184C84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75F56B5"/>
    <w:multiLevelType w:val="hybridMultilevel"/>
    <w:tmpl w:val="55B67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C19133E"/>
    <w:multiLevelType w:val="hybridMultilevel"/>
    <w:tmpl w:val="B888C8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F63510A"/>
    <w:multiLevelType w:val="hybridMultilevel"/>
    <w:tmpl w:val="5BF674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F8B59F6"/>
    <w:multiLevelType w:val="hybridMultilevel"/>
    <w:tmpl w:val="D3A02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06C1548"/>
    <w:multiLevelType w:val="hybridMultilevel"/>
    <w:tmpl w:val="4B4864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1783848"/>
    <w:multiLevelType w:val="hybridMultilevel"/>
    <w:tmpl w:val="B8008F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18937E6"/>
    <w:multiLevelType w:val="hybridMultilevel"/>
    <w:tmpl w:val="5A723E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47E3579"/>
    <w:multiLevelType w:val="hybridMultilevel"/>
    <w:tmpl w:val="577A80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4A46986"/>
    <w:multiLevelType w:val="hybridMultilevel"/>
    <w:tmpl w:val="60E0FEA6"/>
    <w:lvl w:ilvl="0" w:tplc="8878F5A0">
      <w:start w:val="1"/>
      <w:numFmt w:val="decimal"/>
      <w:lvlText w:val="%1."/>
      <w:lvlJc w:val="left"/>
      <w:pPr>
        <w:ind w:left="1440" w:hanging="360"/>
      </w:pPr>
      <w:rPr>
        <w:rFonts w:ascii="Cambria" w:eastAsia="Times New Roman" w:hAnsi="Cambria" w:cs="Arial"/>
      </w:rPr>
    </w:lvl>
    <w:lvl w:ilvl="1" w:tplc="0409000D">
      <w:start w:val="1"/>
      <w:numFmt w:val="bullet"/>
      <w:lvlText w:val=""/>
      <w:lvlJc w:val="left"/>
      <w:pPr>
        <w:ind w:left="2160" w:hanging="360"/>
      </w:pPr>
      <w:rPr>
        <w:rFonts w:ascii="Wingdings" w:hAnsi="Wingdings" w:hint="default"/>
      </w:rPr>
    </w:lvl>
    <w:lvl w:ilvl="2" w:tplc="0409001B">
      <w:start w:val="1"/>
      <w:numFmt w:val="lowerRoman"/>
      <w:lvlText w:val="%3."/>
      <w:lvlJc w:val="right"/>
      <w:pPr>
        <w:ind w:left="2880" w:hanging="180"/>
      </w:pPr>
    </w:lvl>
    <w:lvl w:ilvl="3" w:tplc="AD7271EC">
      <w:start w:val="3"/>
      <w:numFmt w:val="bullet"/>
      <w:lvlText w:val="-"/>
      <w:lvlJc w:val="left"/>
      <w:pPr>
        <w:ind w:left="3600" w:hanging="360"/>
      </w:pPr>
      <w:rPr>
        <w:rFonts w:ascii="Cambria" w:eastAsia="Times New Roman" w:hAnsi="Cambria" w:cs="Calibri" w:hint="default"/>
      </w:r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nsid w:val="55B553C1"/>
    <w:multiLevelType w:val="hybridMultilevel"/>
    <w:tmpl w:val="A246C5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6B103A9"/>
    <w:multiLevelType w:val="hybridMultilevel"/>
    <w:tmpl w:val="12047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5BD556BC"/>
    <w:multiLevelType w:val="hybridMultilevel"/>
    <w:tmpl w:val="6EA05A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5DC472F1"/>
    <w:multiLevelType w:val="hybridMultilevel"/>
    <w:tmpl w:val="BF940C9C"/>
    <w:lvl w:ilvl="0" w:tplc="0409000F">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54">
    <w:nsid w:val="5F4D4FC9"/>
    <w:multiLevelType w:val="hybridMultilevel"/>
    <w:tmpl w:val="303A6A6E"/>
    <w:lvl w:ilvl="0" w:tplc="83C0065E">
      <w:start w:val="1"/>
      <w:numFmt w:val="bullet"/>
      <w:pStyle w:val="BulletSpace"/>
      <w:lvlText w:val=""/>
      <w:lvlJc w:val="left"/>
      <w:pPr>
        <w:tabs>
          <w:tab w:val="num" w:pos="720"/>
        </w:tabs>
        <w:ind w:left="720" w:hanging="360"/>
      </w:pPr>
      <w:rPr>
        <w:rFonts w:ascii="Webdings" w:hAnsi="Webdings" w:hint="default"/>
        <w:sz w:val="20"/>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55">
    <w:nsid w:val="5F4F2032"/>
    <w:multiLevelType w:val="hybridMultilevel"/>
    <w:tmpl w:val="7106571A"/>
    <w:lvl w:ilvl="0" w:tplc="C810A57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nsid w:val="5F9D5844"/>
    <w:multiLevelType w:val="hybridMultilevel"/>
    <w:tmpl w:val="C3C020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022420C"/>
    <w:multiLevelType w:val="hybridMultilevel"/>
    <w:tmpl w:val="1444D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0415C3A"/>
    <w:multiLevelType w:val="hybridMultilevel"/>
    <w:tmpl w:val="57B2BD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2E95754"/>
    <w:multiLevelType w:val="multilevel"/>
    <w:tmpl w:val="9CA2712A"/>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0">
    <w:nsid w:val="65B654AF"/>
    <w:multiLevelType w:val="hybridMultilevel"/>
    <w:tmpl w:val="AD60CB0A"/>
    <w:lvl w:ilvl="0" w:tplc="EB4A1D14">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65D275D9"/>
    <w:multiLevelType w:val="hybridMultilevel"/>
    <w:tmpl w:val="B2667A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7393F26"/>
    <w:multiLevelType w:val="hybridMultilevel"/>
    <w:tmpl w:val="7106571A"/>
    <w:lvl w:ilvl="0" w:tplc="C810A57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nsid w:val="68000C1B"/>
    <w:multiLevelType w:val="hybridMultilevel"/>
    <w:tmpl w:val="4DF045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nsid w:val="69716EB5"/>
    <w:multiLevelType w:val="hybridMultilevel"/>
    <w:tmpl w:val="E10AFA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69ED7E61"/>
    <w:multiLevelType w:val="multilevel"/>
    <w:tmpl w:val="90CEA812"/>
    <w:lvl w:ilvl="0">
      <w:start w:val="1"/>
      <w:numFmt w:val="decimal"/>
      <w:lvlText w:val="%1."/>
      <w:lvlJc w:val="lef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6">
    <w:nsid w:val="6DCF61F5"/>
    <w:multiLevelType w:val="hybridMultilevel"/>
    <w:tmpl w:val="8DF8EF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6E365896"/>
    <w:multiLevelType w:val="hybridMultilevel"/>
    <w:tmpl w:val="642EC0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6EDA70C4"/>
    <w:multiLevelType w:val="hybridMultilevel"/>
    <w:tmpl w:val="DD825C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715060CC"/>
    <w:multiLevelType w:val="hybridMultilevel"/>
    <w:tmpl w:val="9B2C55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75FC282C"/>
    <w:multiLevelType w:val="multilevel"/>
    <w:tmpl w:val="5E6A65B8"/>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rPr>
        <w:rFonts w:hint="default"/>
      </w:rPr>
    </w:lvl>
    <w:lvl w:ilvl="2" w:tentative="1">
      <w:start w:val="1"/>
      <w:numFmt w:val="lowerRoman"/>
      <w:lvlText w:val="%3."/>
      <w:lvlJc w:val="right"/>
      <w:pPr>
        <w:tabs>
          <w:tab w:val="num" w:pos="1800"/>
        </w:tabs>
        <w:ind w:left="1800" w:hanging="180"/>
      </w:pPr>
    </w:lvl>
    <w:lvl w:ilvl="3" w:tentative="1">
      <w:start w:val="1"/>
      <w:numFmt w:val="decimal"/>
      <w:lvlText w:val="%4."/>
      <w:lvlJc w:val="left"/>
      <w:pPr>
        <w:tabs>
          <w:tab w:val="num" w:pos="2520"/>
        </w:tabs>
        <w:ind w:left="2520" w:hanging="360"/>
      </w:pPr>
    </w:lvl>
    <w:lvl w:ilvl="4" w:tentative="1">
      <w:start w:val="1"/>
      <w:numFmt w:val="lowerLetter"/>
      <w:lvlText w:val="%5."/>
      <w:lvlJc w:val="left"/>
      <w:pPr>
        <w:tabs>
          <w:tab w:val="num" w:pos="3240"/>
        </w:tabs>
        <w:ind w:left="3240" w:hanging="360"/>
      </w:pPr>
    </w:lvl>
    <w:lvl w:ilvl="5" w:tentative="1">
      <w:start w:val="1"/>
      <w:numFmt w:val="lowerRoman"/>
      <w:lvlText w:val="%6."/>
      <w:lvlJc w:val="right"/>
      <w:pPr>
        <w:tabs>
          <w:tab w:val="num" w:pos="3960"/>
        </w:tabs>
        <w:ind w:left="3960" w:hanging="180"/>
      </w:pPr>
    </w:lvl>
    <w:lvl w:ilvl="6" w:tentative="1">
      <w:start w:val="1"/>
      <w:numFmt w:val="decimal"/>
      <w:lvlText w:val="%7."/>
      <w:lvlJc w:val="left"/>
      <w:pPr>
        <w:tabs>
          <w:tab w:val="num" w:pos="4680"/>
        </w:tabs>
        <w:ind w:left="4680" w:hanging="360"/>
      </w:pPr>
    </w:lvl>
    <w:lvl w:ilvl="7" w:tentative="1">
      <w:start w:val="1"/>
      <w:numFmt w:val="lowerLetter"/>
      <w:lvlText w:val="%8."/>
      <w:lvlJc w:val="left"/>
      <w:pPr>
        <w:tabs>
          <w:tab w:val="num" w:pos="5400"/>
        </w:tabs>
        <w:ind w:left="5400" w:hanging="360"/>
      </w:pPr>
    </w:lvl>
    <w:lvl w:ilvl="8" w:tentative="1">
      <w:start w:val="1"/>
      <w:numFmt w:val="lowerRoman"/>
      <w:lvlText w:val="%9."/>
      <w:lvlJc w:val="right"/>
      <w:pPr>
        <w:tabs>
          <w:tab w:val="num" w:pos="6120"/>
        </w:tabs>
        <w:ind w:left="6120" w:hanging="180"/>
      </w:pPr>
    </w:lvl>
  </w:abstractNum>
  <w:abstractNum w:abstractNumId="71">
    <w:nsid w:val="760C0F08"/>
    <w:multiLevelType w:val="multilevel"/>
    <w:tmpl w:val="5B4020E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2">
    <w:nsid w:val="78DC5326"/>
    <w:multiLevelType w:val="hybridMultilevel"/>
    <w:tmpl w:val="65DE84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79922E83"/>
    <w:multiLevelType w:val="hybridMultilevel"/>
    <w:tmpl w:val="22E02F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7A6C63BF"/>
    <w:multiLevelType w:val="hybridMultilevel"/>
    <w:tmpl w:val="A0E4D6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7C2E529A"/>
    <w:multiLevelType w:val="hybridMultilevel"/>
    <w:tmpl w:val="3F7E4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7DB00A0A"/>
    <w:multiLevelType w:val="multilevel"/>
    <w:tmpl w:val="90CEA812"/>
    <w:lvl w:ilvl="0">
      <w:start w:val="1"/>
      <w:numFmt w:val="decimal"/>
      <w:lvlText w:val="%1."/>
      <w:lvlJc w:val="lef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7">
    <w:nsid w:val="7DEA4148"/>
    <w:multiLevelType w:val="hybridMultilevel"/>
    <w:tmpl w:val="F45063C4"/>
    <w:lvl w:ilvl="0" w:tplc="F2CAF118">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nsid w:val="7F14743C"/>
    <w:multiLevelType w:val="hybridMultilevel"/>
    <w:tmpl w:val="8D2E9294"/>
    <w:lvl w:ilvl="0" w:tplc="C8DE5FB0">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6"/>
  </w:num>
  <w:num w:numId="3">
    <w:abstractNumId w:val="25"/>
  </w:num>
  <w:num w:numId="4">
    <w:abstractNumId w:val="54"/>
  </w:num>
  <w:num w:numId="5">
    <w:abstractNumId w:val="39"/>
  </w:num>
  <w:num w:numId="6">
    <w:abstractNumId w:val="70"/>
  </w:num>
  <w:num w:numId="7">
    <w:abstractNumId w:val="49"/>
  </w:num>
  <w:num w:numId="8">
    <w:abstractNumId w:val="53"/>
  </w:num>
  <w:num w:numId="9">
    <w:abstractNumId w:val="64"/>
  </w:num>
  <w:num w:numId="10">
    <w:abstractNumId w:val="40"/>
  </w:num>
  <w:num w:numId="11">
    <w:abstractNumId w:val="24"/>
  </w:num>
  <w:num w:numId="12">
    <w:abstractNumId w:val="12"/>
  </w:num>
  <w:num w:numId="13">
    <w:abstractNumId w:val="62"/>
  </w:num>
  <w:num w:numId="14">
    <w:abstractNumId w:val="46"/>
  </w:num>
  <w:num w:numId="15">
    <w:abstractNumId w:val="65"/>
  </w:num>
  <w:num w:numId="16">
    <w:abstractNumId w:val="17"/>
  </w:num>
  <w:num w:numId="17">
    <w:abstractNumId w:val="8"/>
  </w:num>
  <w:num w:numId="18">
    <w:abstractNumId w:val="76"/>
  </w:num>
  <w:num w:numId="19">
    <w:abstractNumId w:val="9"/>
  </w:num>
  <w:num w:numId="20">
    <w:abstractNumId w:val="71"/>
  </w:num>
  <w:num w:numId="21">
    <w:abstractNumId w:val="2"/>
  </w:num>
  <w:num w:numId="22">
    <w:abstractNumId w:val="36"/>
  </w:num>
  <w:num w:numId="23">
    <w:abstractNumId w:val="19"/>
  </w:num>
  <w:num w:numId="24">
    <w:abstractNumId w:val="16"/>
  </w:num>
  <w:num w:numId="25">
    <w:abstractNumId w:val="61"/>
  </w:num>
  <w:num w:numId="26">
    <w:abstractNumId w:val="68"/>
  </w:num>
  <w:num w:numId="27">
    <w:abstractNumId w:val="29"/>
  </w:num>
  <w:num w:numId="28">
    <w:abstractNumId w:val="66"/>
  </w:num>
  <w:num w:numId="29">
    <w:abstractNumId w:val="72"/>
  </w:num>
  <w:num w:numId="30">
    <w:abstractNumId w:val="0"/>
  </w:num>
  <w:num w:numId="31">
    <w:abstractNumId w:val="31"/>
  </w:num>
  <w:num w:numId="32">
    <w:abstractNumId w:val="21"/>
  </w:num>
  <w:num w:numId="33">
    <w:abstractNumId w:val="41"/>
  </w:num>
  <w:num w:numId="34">
    <w:abstractNumId w:val="43"/>
  </w:num>
  <w:num w:numId="35">
    <w:abstractNumId w:val="11"/>
  </w:num>
  <w:num w:numId="36">
    <w:abstractNumId w:val="15"/>
  </w:num>
  <w:num w:numId="37">
    <w:abstractNumId w:val="42"/>
  </w:num>
  <w:num w:numId="38">
    <w:abstractNumId w:val="26"/>
  </w:num>
  <w:num w:numId="39">
    <w:abstractNumId w:val="75"/>
  </w:num>
  <w:num w:numId="40">
    <w:abstractNumId w:val="56"/>
  </w:num>
  <w:num w:numId="41">
    <w:abstractNumId w:val="45"/>
  </w:num>
  <w:num w:numId="42">
    <w:abstractNumId w:val="18"/>
  </w:num>
  <w:num w:numId="43">
    <w:abstractNumId w:val="1"/>
  </w:num>
  <w:num w:numId="44">
    <w:abstractNumId w:val="38"/>
  </w:num>
  <w:num w:numId="45">
    <w:abstractNumId w:val="69"/>
  </w:num>
  <w:num w:numId="46">
    <w:abstractNumId w:val="27"/>
  </w:num>
  <w:num w:numId="47">
    <w:abstractNumId w:val="34"/>
  </w:num>
  <w:num w:numId="48">
    <w:abstractNumId w:val="44"/>
  </w:num>
  <w:num w:numId="49">
    <w:abstractNumId w:val="22"/>
  </w:num>
  <w:num w:numId="50">
    <w:abstractNumId w:val="59"/>
  </w:num>
  <w:num w:numId="51">
    <w:abstractNumId w:val="52"/>
  </w:num>
  <w:num w:numId="52">
    <w:abstractNumId w:val="13"/>
  </w:num>
  <w:num w:numId="53">
    <w:abstractNumId w:val="30"/>
  </w:num>
  <w:num w:numId="54">
    <w:abstractNumId w:val="58"/>
  </w:num>
  <w:num w:numId="55">
    <w:abstractNumId w:val="35"/>
  </w:num>
  <w:num w:numId="56">
    <w:abstractNumId w:val="77"/>
  </w:num>
  <w:num w:numId="57">
    <w:abstractNumId w:val="55"/>
  </w:num>
  <w:num w:numId="58">
    <w:abstractNumId w:val="60"/>
  </w:num>
  <w:num w:numId="59">
    <w:abstractNumId w:val="33"/>
  </w:num>
  <w:num w:numId="60">
    <w:abstractNumId w:val="3"/>
  </w:num>
  <w:num w:numId="61">
    <w:abstractNumId w:val="20"/>
  </w:num>
  <w:num w:numId="62">
    <w:abstractNumId w:val="57"/>
  </w:num>
  <w:num w:numId="63">
    <w:abstractNumId w:val="63"/>
  </w:num>
  <w:num w:numId="64">
    <w:abstractNumId w:val="14"/>
  </w:num>
  <w:num w:numId="65">
    <w:abstractNumId w:val="67"/>
  </w:num>
  <w:num w:numId="66">
    <w:abstractNumId w:val="74"/>
  </w:num>
  <w:num w:numId="67">
    <w:abstractNumId w:val="32"/>
  </w:num>
  <w:num w:numId="68">
    <w:abstractNumId w:val="4"/>
  </w:num>
  <w:num w:numId="69">
    <w:abstractNumId w:val="78"/>
  </w:num>
  <w:num w:numId="70">
    <w:abstractNumId w:val="5"/>
  </w:num>
  <w:num w:numId="71">
    <w:abstractNumId w:val="51"/>
  </w:num>
  <w:num w:numId="72">
    <w:abstractNumId w:val="73"/>
  </w:num>
  <w:num w:numId="73">
    <w:abstractNumId w:val="47"/>
  </w:num>
  <w:num w:numId="74">
    <w:abstractNumId w:val="48"/>
  </w:num>
  <w:num w:numId="75">
    <w:abstractNumId w:val="28"/>
  </w:num>
  <w:num w:numId="76">
    <w:abstractNumId w:val="23"/>
  </w:num>
  <w:num w:numId="77">
    <w:abstractNumId w:val="50"/>
  </w:num>
  <w:num w:numId="78">
    <w:abstractNumId w:val="10"/>
  </w:num>
  <w:num w:numId="79">
    <w:abstractNumId w:val="37"/>
  </w:num>
  <w:numIdMacAtCleanup w:val="7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embedSystemFonts/>
  <w:stylePaneFormatFilter w:val="3F01"/>
  <w:trackRevisions/>
  <w:defaultTabStop w:val="720"/>
  <w:noPunctuationKerning/>
  <w:characterSpacingControl w:val="doNotCompress"/>
  <w:hdrShapeDefaults>
    <o:shapedefaults v:ext="edit" spidmax="23554"/>
  </w:hdrShapeDefaults>
  <w:footnotePr>
    <w:footnote w:id="0"/>
    <w:footnote w:id="1"/>
  </w:footnotePr>
  <w:endnotePr>
    <w:endnote w:id="0"/>
    <w:endnote w:id="1"/>
  </w:endnotePr>
  <w:compat/>
  <w:rsids>
    <w:rsidRoot w:val="00366315"/>
    <w:rsid w:val="000007EA"/>
    <w:rsid w:val="00005A8A"/>
    <w:rsid w:val="00012593"/>
    <w:rsid w:val="00012CCD"/>
    <w:rsid w:val="0001644D"/>
    <w:rsid w:val="00020069"/>
    <w:rsid w:val="00020187"/>
    <w:rsid w:val="0002581F"/>
    <w:rsid w:val="000273A8"/>
    <w:rsid w:val="000306FA"/>
    <w:rsid w:val="00030DB1"/>
    <w:rsid w:val="00031E26"/>
    <w:rsid w:val="00032758"/>
    <w:rsid w:val="00040181"/>
    <w:rsid w:val="00047D82"/>
    <w:rsid w:val="00051D46"/>
    <w:rsid w:val="000522EA"/>
    <w:rsid w:val="00052AF2"/>
    <w:rsid w:val="00054D8C"/>
    <w:rsid w:val="00055D83"/>
    <w:rsid w:val="00057B78"/>
    <w:rsid w:val="00057C78"/>
    <w:rsid w:val="0006037B"/>
    <w:rsid w:val="00060A23"/>
    <w:rsid w:val="00062EDC"/>
    <w:rsid w:val="0007024E"/>
    <w:rsid w:val="0007086A"/>
    <w:rsid w:val="0007281F"/>
    <w:rsid w:val="00081C85"/>
    <w:rsid w:val="00081D01"/>
    <w:rsid w:val="000831FE"/>
    <w:rsid w:val="00083353"/>
    <w:rsid w:val="00087398"/>
    <w:rsid w:val="00087AE4"/>
    <w:rsid w:val="00092933"/>
    <w:rsid w:val="00092CEF"/>
    <w:rsid w:val="00093F0B"/>
    <w:rsid w:val="000A038E"/>
    <w:rsid w:val="000A1084"/>
    <w:rsid w:val="000A1205"/>
    <w:rsid w:val="000A2412"/>
    <w:rsid w:val="000A5845"/>
    <w:rsid w:val="000A76CC"/>
    <w:rsid w:val="000A7FF3"/>
    <w:rsid w:val="000B1637"/>
    <w:rsid w:val="000B2EE1"/>
    <w:rsid w:val="000B3083"/>
    <w:rsid w:val="000B355C"/>
    <w:rsid w:val="000B5857"/>
    <w:rsid w:val="000C4D7D"/>
    <w:rsid w:val="000C62CA"/>
    <w:rsid w:val="000C6E73"/>
    <w:rsid w:val="000D5DB1"/>
    <w:rsid w:val="000D7EAE"/>
    <w:rsid w:val="000E376A"/>
    <w:rsid w:val="000E388C"/>
    <w:rsid w:val="000E396E"/>
    <w:rsid w:val="000E50D5"/>
    <w:rsid w:val="000F024B"/>
    <w:rsid w:val="000F05CA"/>
    <w:rsid w:val="000F12B6"/>
    <w:rsid w:val="000F236B"/>
    <w:rsid w:val="000F3020"/>
    <w:rsid w:val="000F5610"/>
    <w:rsid w:val="000F56EB"/>
    <w:rsid w:val="000F5F04"/>
    <w:rsid w:val="00100A77"/>
    <w:rsid w:val="00103234"/>
    <w:rsid w:val="00103A06"/>
    <w:rsid w:val="00104878"/>
    <w:rsid w:val="00107E2A"/>
    <w:rsid w:val="001104D0"/>
    <w:rsid w:val="00112D09"/>
    <w:rsid w:val="00113701"/>
    <w:rsid w:val="00115342"/>
    <w:rsid w:val="00116047"/>
    <w:rsid w:val="00116DCC"/>
    <w:rsid w:val="001212E6"/>
    <w:rsid w:val="00127315"/>
    <w:rsid w:val="00127CC5"/>
    <w:rsid w:val="001310A2"/>
    <w:rsid w:val="00132B25"/>
    <w:rsid w:val="00133707"/>
    <w:rsid w:val="00135A98"/>
    <w:rsid w:val="00135FED"/>
    <w:rsid w:val="00142D40"/>
    <w:rsid w:val="00152C99"/>
    <w:rsid w:val="001640AB"/>
    <w:rsid w:val="0016485B"/>
    <w:rsid w:val="00171740"/>
    <w:rsid w:val="00171C92"/>
    <w:rsid w:val="001808C1"/>
    <w:rsid w:val="00180C5A"/>
    <w:rsid w:val="00182011"/>
    <w:rsid w:val="00182609"/>
    <w:rsid w:val="001849B1"/>
    <w:rsid w:val="00186F2F"/>
    <w:rsid w:val="00187485"/>
    <w:rsid w:val="001916AE"/>
    <w:rsid w:val="0019204E"/>
    <w:rsid w:val="0019324C"/>
    <w:rsid w:val="001966D9"/>
    <w:rsid w:val="001973C7"/>
    <w:rsid w:val="001A1386"/>
    <w:rsid w:val="001A1A0D"/>
    <w:rsid w:val="001A4226"/>
    <w:rsid w:val="001B2000"/>
    <w:rsid w:val="001B4449"/>
    <w:rsid w:val="001B46A3"/>
    <w:rsid w:val="001B5CCE"/>
    <w:rsid w:val="001B6DC9"/>
    <w:rsid w:val="001B6F0C"/>
    <w:rsid w:val="001C4382"/>
    <w:rsid w:val="001C44B9"/>
    <w:rsid w:val="001C5160"/>
    <w:rsid w:val="001C6A72"/>
    <w:rsid w:val="001D078A"/>
    <w:rsid w:val="001D3436"/>
    <w:rsid w:val="001D4242"/>
    <w:rsid w:val="001D653F"/>
    <w:rsid w:val="001D742B"/>
    <w:rsid w:val="001E2D42"/>
    <w:rsid w:val="001E6D7A"/>
    <w:rsid w:val="001E7AC8"/>
    <w:rsid w:val="001F08EA"/>
    <w:rsid w:val="001F1106"/>
    <w:rsid w:val="001F1CE7"/>
    <w:rsid w:val="001F261A"/>
    <w:rsid w:val="001F6C05"/>
    <w:rsid w:val="00201DB8"/>
    <w:rsid w:val="002039AF"/>
    <w:rsid w:val="002053D2"/>
    <w:rsid w:val="002078D4"/>
    <w:rsid w:val="00207EF9"/>
    <w:rsid w:val="00210BCE"/>
    <w:rsid w:val="00212614"/>
    <w:rsid w:val="00212CBB"/>
    <w:rsid w:val="00216BC8"/>
    <w:rsid w:val="00220ABB"/>
    <w:rsid w:val="002233F3"/>
    <w:rsid w:val="00226F57"/>
    <w:rsid w:val="00227201"/>
    <w:rsid w:val="002338E2"/>
    <w:rsid w:val="00233A28"/>
    <w:rsid w:val="002342B9"/>
    <w:rsid w:val="00234D97"/>
    <w:rsid w:val="00240252"/>
    <w:rsid w:val="00242F30"/>
    <w:rsid w:val="002440BF"/>
    <w:rsid w:val="0024419D"/>
    <w:rsid w:val="00246C95"/>
    <w:rsid w:val="00250513"/>
    <w:rsid w:val="002514D0"/>
    <w:rsid w:val="0025295E"/>
    <w:rsid w:val="0025299A"/>
    <w:rsid w:val="002629C7"/>
    <w:rsid w:val="00263C79"/>
    <w:rsid w:val="00267C3F"/>
    <w:rsid w:val="0027020F"/>
    <w:rsid w:val="00273DDF"/>
    <w:rsid w:val="0027615E"/>
    <w:rsid w:val="00283F7B"/>
    <w:rsid w:val="002844DF"/>
    <w:rsid w:val="00285D9E"/>
    <w:rsid w:val="00286797"/>
    <w:rsid w:val="002967FB"/>
    <w:rsid w:val="002A27F5"/>
    <w:rsid w:val="002A680C"/>
    <w:rsid w:val="002A77ED"/>
    <w:rsid w:val="002A7DA4"/>
    <w:rsid w:val="002B1395"/>
    <w:rsid w:val="002B1853"/>
    <w:rsid w:val="002B1C26"/>
    <w:rsid w:val="002B1EA6"/>
    <w:rsid w:val="002B3E06"/>
    <w:rsid w:val="002B4063"/>
    <w:rsid w:val="002B5329"/>
    <w:rsid w:val="002B5E6D"/>
    <w:rsid w:val="002B6BF5"/>
    <w:rsid w:val="002C0687"/>
    <w:rsid w:val="002C09FD"/>
    <w:rsid w:val="002C0C17"/>
    <w:rsid w:val="002C1413"/>
    <w:rsid w:val="002C337E"/>
    <w:rsid w:val="002C4016"/>
    <w:rsid w:val="002C5CFB"/>
    <w:rsid w:val="002D0088"/>
    <w:rsid w:val="002D01C1"/>
    <w:rsid w:val="002D0B8F"/>
    <w:rsid w:val="002D2437"/>
    <w:rsid w:val="002D30DC"/>
    <w:rsid w:val="002D410B"/>
    <w:rsid w:val="002E4042"/>
    <w:rsid w:val="002E44A9"/>
    <w:rsid w:val="002E6F53"/>
    <w:rsid w:val="002E7B3E"/>
    <w:rsid w:val="002F1B24"/>
    <w:rsid w:val="002F400C"/>
    <w:rsid w:val="002F5B84"/>
    <w:rsid w:val="002F5C10"/>
    <w:rsid w:val="003002A7"/>
    <w:rsid w:val="00301A6E"/>
    <w:rsid w:val="003026BC"/>
    <w:rsid w:val="00305380"/>
    <w:rsid w:val="00312CA7"/>
    <w:rsid w:val="00313011"/>
    <w:rsid w:val="00313916"/>
    <w:rsid w:val="003210C2"/>
    <w:rsid w:val="00322A2B"/>
    <w:rsid w:val="00323175"/>
    <w:rsid w:val="003262C9"/>
    <w:rsid w:val="003275A5"/>
    <w:rsid w:val="00327787"/>
    <w:rsid w:val="00327B2B"/>
    <w:rsid w:val="00330F65"/>
    <w:rsid w:val="00333A78"/>
    <w:rsid w:val="00334528"/>
    <w:rsid w:val="00335A8E"/>
    <w:rsid w:val="00340B2E"/>
    <w:rsid w:val="00342596"/>
    <w:rsid w:val="0034394E"/>
    <w:rsid w:val="0036086E"/>
    <w:rsid w:val="0036307F"/>
    <w:rsid w:val="003637DC"/>
    <w:rsid w:val="003649B2"/>
    <w:rsid w:val="00365813"/>
    <w:rsid w:val="00366315"/>
    <w:rsid w:val="00366E7A"/>
    <w:rsid w:val="00367307"/>
    <w:rsid w:val="003709E8"/>
    <w:rsid w:val="00371138"/>
    <w:rsid w:val="003717C0"/>
    <w:rsid w:val="003720D5"/>
    <w:rsid w:val="003723A4"/>
    <w:rsid w:val="003737C8"/>
    <w:rsid w:val="00373FD0"/>
    <w:rsid w:val="00374067"/>
    <w:rsid w:val="003807F0"/>
    <w:rsid w:val="00382207"/>
    <w:rsid w:val="00382E0C"/>
    <w:rsid w:val="00387216"/>
    <w:rsid w:val="00387390"/>
    <w:rsid w:val="00390591"/>
    <w:rsid w:val="00392A7C"/>
    <w:rsid w:val="00392AF5"/>
    <w:rsid w:val="003A0665"/>
    <w:rsid w:val="003A4EFA"/>
    <w:rsid w:val="003A7A02"/>
    <w:rsid w:val="003B0C6D"/>
    <w:rsid w:val="003B1BB6"/>
    <w:rsid w:val="003B1C2A"/>
    <w:rsid w:val="003B23F5"/>
    <w:rsid w:val="003B326F"/>
    <w:rsid w:val="003B6BFD"/>
    <w:rsid w:val="003B7E00"/>
    <w:rsid w:val="003C26A4"/>
    <w:rsid w:val="003C4254"/>
    <w:rsid w:val="003D13D1"/>
    <w:rsid w:val="003D1427"/>
    <w:rsid w:val="003D1989"/>
    <w:rsid w:val="003D2F19"/>
    <w:rsid w:val="003D3756"/>
    <w:rsid w:val="003D6C58"/>
    <w:rsid w:val="003D751F"/>
    <w:rsid w:val="003E0740"/>
    <w:rsid w:val="003E1AC5"/>
    <w:rsid w:val="003E42B9"/>
    <w:rsid w:val="003E5CD8"/>
    <w:rsid w:val="003E764A"/>
    <w:rsid w:val="003F3412"/>
    <w:rsid w:val="003F3AE5"/>
    <w:rsid w:val="003F694A"/>
    <w:rsid w:val="004001E8"/>
    <w:rsid w:val="0040212C"/>
    <w:rsid w:val="0040245E"/>
    <w:rsid w:val="00403306"/>
    <w:rsid w:val="004039EC"/>
    <w:rsid w:val="004042C2"/>
    <w:rsid w:val="0040503A"/>
    <w:rsid w:val="00406BFC"/>
    <w:rsid w:val="004154FA"/>
    <w:rsid w:val="0042101A"/>
    <w:rsid w:val="00425B4B"/>
    <w:rsid w:val="00425C6B"/>
    <w:rsid w:val="00425FEA"/>
    <w:rsid w:val="004262D2"/>
    <w:rsid w:val="00433FC1"/>
    <w:rsid w:val="00434D85"/>
    <w:rsid w:val="00434F28"/>
    <w:rsid w:val="00435E2E"/>
    <w:rsid w:val="00436D30"/>
    <w:rsid w:val="0044019E"/>
    <w:rsid w:val="00441D64"/>
    <w:rsid w:val="0044500C"/>
    <w:rsid w:val="0045098C"/>
    <w:rsid w:val="00451D1C"/>
    <w:rsid w:val="0045209D"/>
    <w:rsid w:val="00453484"/>
    <w:rsid w:val="004538D8"/>
    <w:rsid w:val="00453A49"/>
    <w:rsid w:val="00457F24"/>
    <w:rsid w:val="004602B6"/>
    <w:rsid w:val="00461F97"/>
    <w:rsid w:val="00471A50"/>
    <w:rsid w:val="004723AF"/>
    <w:rsid w:val="00473088"/>
    <w:rsid w:val="00473A05"/>
    <w:rsid w:val="00480218"/>
    <w:rsid w:val="00480FAA"/>
    <w:rsid w:val="004815F6"/>
    <w:rsid w:val="00482A5B"/>
    <w:rsid w:val="00482CB5"/>
    <w:rsid w:val="004840CE"/>
    <w:rsid w:val="00484DEF"/>
    <w:rsid w:val="00485818"/>
    <w:rsid w:val="004860AB"/>
    <w:rsid w:val="00486508"/>
    <w:rsid w:val="00486870"/>
    <w:rsid w:val="00487A08"/>
    <w:rsid w:val="004906F0"/>
    <w:rsid w:val="00490AC2"/>
    <w:rsid w:val="00491DAD"/>
    <w:rsid w:val="004920B0"/>
    <w:rsid w:val="0049313F"/>
    <w:rsid w:val="004931E8"/>
    <w:rsid w:val="00493873"/>
    <w:rsid w:val="004944EA"/>
    <w:rsid w:val="0049495F"/>
    <w:rsid w:val="00495EE9"/>
    <w:rsid w:val="00495F5B"/>
    <w:rsid w:val="00496094"/>
    <w:rsid w:val="00497E24"/>
    <w:rsid w:val="004A2FAB"/>
    <w:rsid w:val="004A4FE3"/>
    <w:rsid w:val="004A587C"/>
    <w:rsid w:val="004A7948"/>
    <w:rsid w:val="004B4E59"/>
    <w:rsid w:val="004C0102"/>
    <w:rsid w:val="004C11FF"/>
    <w:rsid w:val="004C2507"/>
    <w:rsid w:val="004C4E64"/>
    <w:rsid w:val="004C61FB"/>
    <w:rsid w:val="004C71FB"/>
    <w:rsid w:val="004D04BF"/>
    <w:rsid w:val="004D4A85"/>
    <w:rsid w:val="004D65CE"/>
    <w:rsid w:val="004E0B08"/>
    <w:rsid w:val="004E1732"/>
    <w:rsid w:val="004E1BC7"/>
    <w:rsid w:val="004E2603"/>
    <w:rsid w:val="004E4F65"/>
    <w:rsid w:val="004F0444"/>
    <w:rsid w:val="004F0EA6"/>
    <w:rsid w:val="004F215F"/>
    <w:rsid w:val="004F285A"/>
    <w:rsid w:val="004F331E"/>
    <w:rsid w:val="004F4075"/>
    <w:rsid w:val="004F55D7"/>
    <w:rsid w:val="004F5B84"/>
    <w:rsid w:val="004F678C"/>
    <w:rsid w:val="004F6D7C"/>
    <w:rsid w:val="004F7566"/>
    <w:rsid w:val="00502552"/>
    <w:rsid w:val="00502CB3"/>
    <w:rsid w:val="005034EF"/>
    <w:rsid w:val="00503E8F"/>
    <w:rsid w:val="00510A53"/>
    <w:rsid w:val="00511B48"/>
    <w:rsid w:val="00512B7E"/>
    <w:rsid w:val="00513A75"/>
    <w:rsid w:val="0051434B"/>
    <w:rsid w:val="005144F3"/>
    <w:rsid w:val="00517796"/>
    <w:rsid w:val="005178E8"/>
    <w:rsid w:val="00520E78"/>
    <w:rsid w:val="00523043"/>
    <w:rsid w:val="00524C54"/>
    <w:rsid w:val="00526454"/>
    <w:rsid w:val="00526BC8"/>
    <w:rsid w:val="00526D83"/>
    <w:rsid w:val="00527D7C"/>
    <w:rsid w:val="005304BE"/>
    <w:rsid w:val="00533E20"/>
    <w:rsid w:val="00535206"/>
    <w:rsid w:val="00535D11"/>
    <w:rsid w:val="005378CA"/>
    <w:rsid w:val="0054518A"/>
    <w:rsid w:val="0054568C"/>
    <w:rsid w:val="005461F8"/>
    <w:rsid w:val="00547D28"/>
    <w:rsid w:val="00555550"/>
    <w:rsid w:val="00555C6E"/>
    <w:rsid w:val="00556C7A"/>
    <w:rsid w:val="005573C6"/>
    <w:rsid w:val="00563202"/>
    <w:rsid w:val="0056335F"/>
    <w:rsid w:val="005642D7"/>
    <w:rsid w:val="00564A35"/>
    <w:rsid w:val="00565571"/>
    <w:rsid w:val="005661F1"/>
    <w:rsid w:val="00571DCB"/>
    <w:rsid w:val="00572A84"/>
    <w:rsid w:val="00575631"/>
    <w:rsid w:val="00575FA9"/>
    <w:rsid w:val="00577F98"/>
    <w:rsid w:val="00577FEB"/>
    <w:rsid w:val="0058172F"/>
    <w:rsid w:val="0058358B"/>
    <w:rsid w:val="00591288"/>
    <w:rsid w:val="0059219B"/>
    <w:rsid w:val="005952EF"/>
    <w:rsid w:val="0059540A"/>
    <w:rsid w:val="005A0494"/>
    <w:rsid w:val="005A4AAF"/>
    <w:rsid w:val="005A65F3"/>
    <w:rsid w:val="005A7B0F"/>
    <w:rsid w:val="005B00D5"/>
    <w:rsid w:val="005B12D9"/>
    <w:rsid w:val="005B37CA"/>
    <w:rsid w:val="005B445C"/>
    <w:rsid w:val="005B475A"/>
    <w:rsid w:val="005B7837"/>
    <w:rsid w:val="005B7C5E"/>
    <w:rsid w:val="005C1160"/>
    <w:rsid w:val="005C1ABE"/>
    <w:rsid w:val="005C2248"/>
    <w:rsid w:val="005C23C7"/>
    <w:rsid w:val="005C4E4B"/>
    <w:rsid w:val="005C7169"/>
    <w:rsid w:val="005D1AF5"/>
    <w:rsid w:val="005D2F47"/>
    <w:rsid w:val="005D321E"/>
    <w:rsid w:val="005D4BC9"/>
    <w:rsid w:val="005D58AC"/>
    <w:rsid w:val="005D700D"/>
    <w:rsid w:val="005E350F"/>
    <w:rsid w:val="005E4D4F"/>
    <w:rsid w:val="005E5D0F"/>
    <w:rsid w:val="005F2297"/>
    <w:rsid w:val="005F22C3"/>
    <w:rsid w:val="005F3282"/>
    <w:rsid w:val="005F347D"/>
    <w:rsid w:val="005F4D55"/>
    <w:rsid w:val="005F5244"/>
    <w:rsid w:val="005F5ABD"/>
    <w:rsid w:val="005F6AAE"/>
    <w:rsid w:val="005F7291"/>
    <w:rsid w:val="00601207"/>
    <w:rsid w:val="00604124"/>
    <w:rsid w:val="00605875"/>
    <w:rsid w:val="00605B97"/>
    <w:rsid w:val="00606D6E"/>
    <w:rsid w:val="006130C8"/>
    <w:rsid w:val="0061553D"/>
    <w:rsid w:val="00616A67"/>
    <w:rsid w:val="00617B50"/>
    <w:rsid w:val="006266A6"/>
    <w:rsid w:val="00631850"/>
    <w:rsid w:val="00633C81"/>
    <w:rsid w:val="006356DB"/>
    <w:rsid w:val="006372B1"/>
    <w:rsid w:val="006501B1"/>
    <w:rsid w:val="00652582"/>
    <w:rsid w:val="0066169F"/>
    <w:rsid w:val="006659DE"/>
    <w:rsid w:val="0066633C"/>
    <w:rsid w:val="006679DE"/>
    <w:rsid w:val="006748A2"/>
    <w:rsid w:val="00674F44"/>
    <w:rsid w:val="00675C3F"/>
    <w:rsid w:val="006813EE"/>
    <w:rsid w:val="006823E9"/>
    <w:rsid w:val="00687151"/>
    <w:rsid w:val="00687CF3"/>
    <w:rsid w:val="00690858"/>
    <w:rsid w:val="00693CCA"/>
    <w:rsid w:val="006945C6"/>
    <w:rsid w:val="00695776"/>
    <w:rsid w:val="00696B9A"/>
    <w:rsid w:val="006A0266"/>
    <w:rsid w:val="006A2D9B"/>
    <w:rsid w:val="006A4473"/>
    <w:rsid w:val="006C0BE1"/>
    <w:rsid w:val="006C7E73"/>
    <w:rsid w:val="006D10FC"/>
    <w:rsid w:val="006D13F9"/>
    <w:rsid w:val="006D3F44"/>
    <w:rsid w:val="006D3F83"/>
    <w:rsid w:val="006D505A"/>
    <w:rsid w:val="006D6CE4"/>
    <w:rsid w:val="006E066C"/>
    <w:rsid w:val="006E256D"/>
    <w:rsid w:val="006E3E51"/>
    <w:rsid w:val="006E3EBF"/>
    <w:rsid w:val="006F06E3"/>
    <w:rsid w:val="006F14C7"/>
    <w:rsid w:val="006F4361"/>
    <w:rsid w:val="006F5F4D"/>
    <w:rsid w:val="006F63A0"/>
    <w:rsid w:val="006F6E42"/>
    <w:rsid w:val="00700FB2"/>
    <w:rsid w:val="00700FD8"/>
    <w:rsid w:val="00701582"/>
    <w:rsid w:val="0070308F"/>
    <w:rsid w:val="0070423D"/>
    <w:rsid w:val="00705A44"/>
    <w:rsid w:val="00710C73"/>
    <w:rsid w:val="00711B8F"/>
    <w:rsid w:val="00713F8A"/>
    <w:rsid w:val="007146B7"/>
    <w:rsid w:val="00722840"/>
    <w:rsid w:val="00725905"/>
    <w:rsid w:val="0072615F"/>
    <w:rsid w:val="007313BD"/>
    <w:rsid w:val="00734C53"/>
    <w:rsid w:val="00735B17"/>
    <w:rsid w:val="00735F8D"/>
    <w:rsid w:val="00737785"/>
    <w:rsid w:val="007377DC"/>
    <w:rsid w:val="007408DC"/>
    <w:rsid w:val="007424CA"/>
    <w:rsid w:val="00743871"/>
    <w:rsid w:val="00746A42"/>
    <w:rsid w:val="0074704B"/>
    <w:rsid w:val="00760027"/>
    <w:rsid w:val="00761B14"/>
    <w:rsid w:val="00763BBE"/>
    <w:rsid w:val="007656F2"/>
    <w:rsid w:val="007662EC"/>
    <w:rsid w:val="00770480"/>
    <w:rsid w:val="00770790"/>
    <w:rsid w:val="00771CBA"/>
    <w:rsid w:val="00771F3F"/>
    <w:rsid w:val="00772205"/>
    <w:rsid w:val="007774D3"/>
    <w:rsid w:val="00780285"/>
    <w:rsid w:val="00780CCA"/>
    <w:rsid w:val="00782A0C"/>
    <w:rsid w:val="00783B27"/>
    <w:rsid w:val="0079130A"/>
    <w:rsid w:val="00792416"/>
    <w:rsid w:val="00793CEC"/>
    <w:rsid w:val="00793E28"/>
    <w:rsid w:val="00795068"/>
    <w:rsid w:val="00796548"/>
    <w:rsid w:val="007A479B"/>
    <w:rsid w:val="007B0B77"/>
    <w:rsid w:val="007B46B6"/>
    <w:rsid w:val="007B5588"/>
    <w:rsid w:val="007B7E6F"/>
    <w:rsid w:val="007C1107"/>
    <w:rsid w:val="007C2669"/>
    <w:rsid w:val="007C32C2"/>
    <w:rsid w:val="007C393E"/>
    <w:rsid w:val="007C4769"/>
    <w:rsid w:val="007C4940"/>
    <w:rsid w:val="007C6676"/>
    <w:rsid w:val="007D017C"/>
    <w:rsid w:val="007D0684"/>
    <w:rsid w:val="007D5055"/>
    <w:rsid w:val="007D5845"/>
    <w:rsid w:val="007D5B92"/>
    <w:rsid w:val="007D5DEA"/>
    <w:rsid w:val="007E103A"/>
    <w:rsid w:val="007E28BB"/>
    <w:rsid w:val="007E470C"/>
    <w:rsid w:val="007E4ED9"/>
    <w:rsid w:val="007E5823"/>
    <w:rsid w:val="007E5913"/>
    <w:rsid w:val="007E5A44"/>
    <w:rsid w:val="007E7CD0"/>
    <w:rsid w:val="007F171B"/>
    <w:rsid w:val="007F2D09"/>
    <w:rsid w:val="007F3232"/>
    <w:rsid w:val="007F4A6E"/>
    <w:rsid w:val="007F4F51"/>
    <w:rsid w:val="007F62BA"/>
    <w:rsid w:val="008006C2"/>
    <w:rsid w:val="00803429"/>
    <w:rsid w:val="00803EAC"/>
    <w:rsid w:val="00805F47"/>
    <w:rsid w:val="0080761F"/>
    <w:rsid w:val="00810800"/>
    <w:rsid w:val="00811A5C"/>
    <w:rsid w:val="00811EAA"/>
    <w:rsid w:val="00811F64"/>
    <w:rsid w:val="008124ED"/>
    <w:rsid w:val="0081283C"/>
    <w:rsid w:val="00812CB0"/>
    <w:rsid w:val="00812D39"/>
    <w:rsid w:val="008133B6"/>
    <w:rsid w:val="00813AB1"/>
    <w:rsid w:val="00815686"/>
    <w:rsid w:val="008204C2"/>
    <w:rsid w:val="00821471"/>
    <w:rsid w:val="00824C39"/>
    <w:rsid w:val="008267D6"/>
    <w:rsid w:val="00827F5B"/>
    <w:rsid w:val="008308FC"/>
    <w:rsid w:val="00830D6A"/>
    <w:rsid w:val="00834A43"/>
    <w:rsid w:val="00835848"/>
    <w:rsid w:val="008414EF"/>
    <w:rsid w:val="00842C49"/>
    <w:rsid w:val="0084301A"/>
    <w:rsid w:val="0084329B"/>
    <w:rsid w:val="00844AAB"/>
    <w:rsid w:val="00844D5A"/>
    <w:rsid w:val="008452B1"/>
    <w:rsid w:val="00845DC7"/>
    <w:rsid w:val="00846B4E"/>
    <w:rsid w:val="008474D3"/>
    <w:rsid w:val="00847E0B"/>
    <w:rsid w:val="008505E6"/>
    <w:rsid w:val="00852E5A"/>
    <w:rsid w:val="0085507A"/>
    <w:rsid w:val="008557EA"/>
    <w:rsid w:val="008574FC"/>
    <w:rsid w:val="0086178C"/>
    <w:rsid w:val="00862F0F"/>
    <w:rsid w:val="00862F2D"/>
    <w:rsid w:val="00862F3D"/>
    <w:rsid w:val="00863B28"/>
    <w:rsid w:val="00865206"/>
    <w:rsid w:val="00865641"/>
    <w:rsid w:val="008704F3"/>
    <w:rsid w:val="008711FF"/>
    <w:rsid w:val="00876046"/>
    <w:rsid w:val="00876BCF"/>
    <w:rsid w:val="00877BD9"/>
    <w:rsid w:val="00880C05"/>
    <w:rsid w:val="008824CE"/>
    <w:rsid w:val="008834CB"/>
    <w:rsid w:val="008838F0"/>
    <w:rsid w:val="008869CD"/>
    <w:rsid w:val="00890120"/>
    <w:rsid w:val="0089025C"/>
    <w:rsid w:val="008906B5"/>
    <w:rsid w:val="00897DBC"/>
    <w:rsid w:val="008A2580"/>
    <w:rsid w:val="008A6C90"/>
    <w:rsid w:val="008B09B0"/>
    <w:rsid w:val="008B0CF4"/>
    <w:rsid w:val="008B11BB"/>
    <w:rsid w:val="008B2797"/>
    <w:rsid w:val="008B7C3C"/>
    <w:rsid w:val="008B7D23"/>
    <w:rsid w:val="008C0249"/>
    <w:rsid w:val="008C0377"/>
    <w:rsid w:val="008C0E46"/>
    <w:rsid w:val="008C1B84"/>
    <w:rsid w:val="008C240F"/>
    <w:rsid w:val="008C263A"/>
    <w:rsid w:val="008C3DEB"/>
    <w:rsid w:val="008C7A4E"/>
    <w:rsid w:val="008D1E0C"/>
    <w:rsid w:val="008D222A"/>
    <w:rsid w:val="008D247A"/>
    <w:rsid w:val="008D24B6"/>
    <w:rsid w:val="008D2DDB"/>
    <w:rsid w:val="008D4AEB"/>
    <w:rsid w:val="008D5300"/>
    <w:rsid w:val="008D63A7"/>
    <w:rsid w:val="008D6697"/>
    <w:rsid w:val="008D723B"/>
    <w:rsid w:val="008E17C1"/>
    <w:rsid w:val="008E30E1"/>
    <w:rsid w:val="008E6DB8"/>
    <w:rsid w:val="008E7694"/>
    <w:rsid w:val="008F060A"/>
    <w:rsid w:val="008F0FA7"/>
    <w:rsid w:val="008F1D9D"/>
    <w:rsid w:val="008F1DA8"/>
    <w:rsid w:val="008F3BA4"/>
    <w:rsid w:val="008F6F9A"/>
    <w:rsid w:val="0090375E"/>
    <w:rsid w:val="00903DB1"/>
    <w:rsid w:val="00904FDC"/>
    <w:rsid w:val="0090579D"/>
    <w:rsid w:val="00912051"/>
    <w:rsid w:val="00914DE8"/>
    <w:rsid w:val="009201F4"/>
    <w:rsid w:val="0092187E"/>
    <w:rsid w:val="009223A8"/>
    <w:rsid w:val="00927AFC"/>
    <w:rsid w:val="0093110C"/>
    <w:rsid w:val="0093207D"/>
    <w:rsid w:val="00934EF1"/>
    <w:rsid w:val="00936B68"/>
    <w:rsid w:val="00937F13"/>
    <w:rsid w:val="00940CE4"/>
    <w:rsid w:val="009418F4"/>
    <w:rsid w:val="00942AE5"/>
    <w:rsid w:val="00944EFE"/>
    <w:rsid w:val="00950317"/>
    <w:rsid w:val="009512FD"/>
    <w:rsid w:val="00951D66"/>
    <w:rsid w:val="00955BAC"/>
    <w:rsid w:val="00963EC1"/>
    <w:rsid w:val="009650C4"/>
    <w:rsid w:val="009662F1"/>
    <w:rsid w:val="009704B2"/>
    <w:rsid w:val="00971A31"/>
    <w:rsid w:val="009729A6"/>
    <w:rsid w:val="00974679"/>
    <w:rsid w:val="00974B36"/>
    <w:rsid w:val="00977193"/>
    <w:rsid w:val="00980204"/>
    <w:rsid w:val="00982256"/>
    <w:rsid w:val="00982682"/>
    <w:rsid w:val="00982FD1"/>
    <w:rsid w:val="0098376E"/>
    <w:rsid w:val="009838B5"/>
    <w:rsid w:val="00983970"/>
    <w:rsid w:val="00984EAD"/>
    <w:rsid w:val="00986BAE"/>
    <w:rsid w:val="00987D76"/>
    <w:rsid w:val="0099489D"/>
    <w:rsid w:val="00995FB0"/>
    <w:rsid w:val="009B0D13"/>
    <w:rsid w:val="009B238F"/>
    <w:rsid w:val="009B43A5"/>
    <w:rsid w:val="009B66E7"/>
    <w:rsid w:val="009C0CA1"/>
    <w:rsid w:val="009C3E3E"/>
    <w:rsid w:val="009C4CE7"/>
    <w:rsid w:val="009C4D74"/>
    <w:rsid w:val="009C6143"/>
    <w:rsid w:val="009C6387"/>
    <w:rsid w:val="009D09CC"/>
    <w:rsid w:val="009D4A02"/>
    <w:rsid w:val="009E1E92"/>
    <w:rsid w:val="009E2AD3"/>
    <w:rsid w:val="009E3D9D"/>
    <w:rsid w:val="009E55CC"/>
    <w:rsid w:val="009E576C"/>
    <w:rsid w:val="009E61FD"/>
    <w:rsid w:val="009F086D"/>
    <w:rsid w:val="009F3401"/>
    <w:rsid w:val="009F52B0"/>
    <w:rsid w:val="009F6AD1"/>
    <w:rsid w:val="00A01A87"/>
    <w:rsid w:val="00A050A9"/>
    <w:rsid w:val="00A05FE2"/>
    <w:rsid w:val="00A06B32"/>
    <w:rsid w:val="00A10E35"/>
    <w:rsid w:val="00A130D3"/>
    <w:rsid w:val="00A13CE7"/>
    <w:rsid w:val="00A14AE9"/>
    <w:rsid w:val="00A16B03"/>
    <w:rsid w:val="00A17A66"/>
    <w:rsid w:val="00A17E84"/>
    <w:rsid w:val="00A208D7"/>
    <w:rsid w:val="00A21EA1"/>
    <w:rsid w:val="00A26DC3"/>
    <w:rsid w:val="00A270B8"/>
    <w:rsid w:val="00A308AB"/>
    <w:rsid w:val="00A329CA"/>
    <w:rsid w:val="00A33993"/>
    <w:rsid w:val="00A33C7F"/>
    <w:rsid w:val="00A34A06"/>
    <w:rsid w:val="00A350A4"/>
    <w:rsid w:val="00A35778"/>
    <w:rsid w:val="00A35783"/>
    <w:rsid w:val="00A35A11"/>
    <w:rsid w:val="00A36075"/>
    <w:rsid w:val="00A36839"/>
    <w:rsid w:val="00A3799F"/>
    <w:rsid w:val="00A409F8"/>
    <w:rsid w:val="00A425D6"/>
    <w:rsid w:val="00A43232"/>
    <w:rsid w:val="00A4547A"/>
    <w:rsid w:val="00A46A6F"/>
    <w:rsid w:val="00A54E22"/>
    <w:rsid w:val="00A55DA0"/>
    <w:rsid w:val="00A57401"/>
    <w:rsid w:val="00A57A50"/>
    <w:rsid w:val="00A57EF2"/>
    <w:rsid w:val="00A616CE"/>
    <w:rsid w:val="00A617A9"/>
    <w:rsid w:val="00A62535"/>
    <w:rsid w:val="00A642CD"/>
    <w:rsid w:val="00A6696E"/>
    <w:rsid w:val="00A672E1"/>
    <w:rsid w:val="00A67755"/>
    <w:rsid w:val="00A7335B"/>
    <w:rsid w:val="00A7341C"/>
    <w:rsid w:val="00A80D3D"/>
    <w:rsid w:val="00A82C3B"/>
    <w:rsid w:val="00A82E40"/>
    <w:rsid w:val="00A914DD"/>
    <w:rsid w:val="00A92B37"/>
    <w:rsid w:val="00A95FAA"/>
    <w:rsid w:val="00A972CC"/>
    <w:rsid w:val="00AA034B"/>
    <w:rsid w:val="00AA1201"/>
    <w:rsid w:val="00AA159A"/>
    <w:rsid w:val="00AA1CFF"/>
    <w:rsid w:val="00AA493E"/>
    <w:rsid w:val="00AA4EBF"/>
    <w:rsid w:val="00AA6BC5"/>
    <w:rsid w:val="00AA7B01"/>
    <w:rsid w:val="00AB16EB"/>
    <w:rsid w:val="00AB4F2E"/>
    <w:rsid w:val="00AB6C94"/>
    <w:rsid w:val="00AC07E8"/>
    <w:rsid w:val="00AC277E"/>
    <w:rsid w:val="00AC2E60"/>
    <w:rsid w:val="00AC39E9"/>
    <w:rsid w:val="00AD1175"/>
    <w:rsid w:val="00AE1328"/>
    <w:rsid w:val="00AE18ED"/>
    <w:rsid w:val="00AE1D5B"/>
    <w:rsid w:val="00AE1F62"/>
    <w:rsid w:val="00AE2D31"/>
    <w:rsid w:val="00AE30A6"/>
    <w:rsid w:val="00AE3971"/>
    <w:rsid w:val="00AE5004"/>
    <w:rsid w:val="00AE529C"/>
    <w:rsid w:val="00AE585F"/>
    <w:rsid w:val="00AF2C82"/>
    <w:rsid w:val="00AF3CF7"/>
    <w:rsid w:val="00AF42E4"/>
    <w:rsid w:val="00AF5361"/>
    <w:rsid w:val="00B04166"/>
    <w:rsid w:val="00B07A97"/>
    <w:rsid w:val="00B10BB6"/>
    <w:rsid w:val="00B13334"/>
    <w:rsid w:val="00B14549"/>
    <w:rsid w:val="00B14E83"/>
    <w:rsid w:val="00B157C9"/>
    <w:rsid w:val="00B16E4C"/>
    <w:rsid w:val="00B17A6E"/>
    <w:rsid w:val="00B20815"/>
    <w:rsid w:val="00B22238"/>
    <w:rsid w:val="00B27AF6"/>
    <w:rsid w:val="00B320F1"/>
    <w:rsid w:val="00B3280C"/>
    <w:rsid w:val="00B3351A"/>
    <w:rsid w:val="00B339B5"/>
    <w:rsid w:val="00B37560"/>
    <w:rsid w:val="00B37701"/>
    <w:rsid w:val="00B379D5"/>
    <w:rsid w:val="00B42BE4"/>
    <w:rsid w:val="00B42DDE"/>
    <w:rsid w:val="00B43646"/>
    <w:rsid w:val="00B476A1"/>
    <w:rsid w:val="00B47E14"/>
    <w:rsid w:val="00B500FD"/>
    <w:rsid w:val="00B51AE5"/>
    <w:rsid w:val="00B53DC5"/>
    <w:rsid w:val="00B53F46"/>
    <w:rsid w:val="00B57467"/>
    <w:rsid w:val="00B6030D"/>
    <w:rsid w:val="00B608A8"/>
    <w:rsid w:val="00B61A1B"/>
    <w:rsid w:val="00B6327A"/>
    <w:rsid w:val="00B65514"/>
    <w:rsid w:val="00B676E5"/>
    <w:rsid w:val="00B67C94"/>
    <w:rsid w:val="00B70ACD"/>
    <w:rsid w:val="00B715B1"/>
    <w:rsid w:val="00B71953"/>
    <w:rsid w:val="00B728D5"/>
    <w:rsid w:val="00B75931"/>
    <w:rsid w:val="00B77792"/>
    <w:rsid w:val="00B778EB"/>
    <w:rsid w:val="00B80B70"/>
    <w:rsid w:val="00B823CE"/>
    <w:rsid w:val="00B83E74"/>
    <w:rsid w:val="00B85F3F"/>
    <w:rsid w:val="00B8740B"/>
    <w:rsid w:val="00B9019C"/>
    <w:rsid w:val="00B91A1B"/>
    <w:rsid w:val="00B94180"/>
    <w:rsid w:val="00B95D1E"/>
    <w:rsid w:val="00BA0A46"/>
    <w:rsid w:val="00BA3779"/>
    <w:rsid w:val="00BA4BD9"/>
    <w:rsid w:val="00BA50E3"/>
    <w:rsid w:val="00BA7DCE"/>
    <w:rsid w:val="00BB785C"/>
    <w:rsid w:val="00BB7B19"/>
    <w:rsid w:val="00BC1631"/>
    <w:rsid w:val="00BC3BBA"/>
    <w:rsid w:val="00BC4E1E"/>
    <w:rsid w:val="00BC6E00"/>
    <w:rsid w:val="00BC7584"/>
    <w:rsid w:val="00BD0320"/>
    <w:rsid w:val="00BD2BB9"/>
    <w:rsid w:val="00BD657D"/>
    <w:rsid w:val="00BE25CB"/>
    <w:rsid w:val="00BE384C"/>
    <w:rsid w:val="00BE7531"/>
    <w:rsid w:val="00BE75FA"/>
    <w:rsid w:val="00BF0788"/>
    <w:rsid w:val="00BF104D"/>
    <w:rsid w:val="00BF13FF"/>
    <w:rsid w:val="00BF2059"/>
    <w:rsid w:val="00BF51F7"/>
    <w:rsid w:val="00BF595C"/>
    <w:rsid w:val="00BF6DF1"/>
    <w:rsid w:val="00C013CA"/>
    <w:rsid w:val="00C040AC"/>
    <w:rsid w:val="00C04EBD"/>
    <w:rsid w:val="00C06F66"/>
    <w:rsid w:val="00C07053"/>
    <w:rsid w:val="00C07C82"/>
    <w:rsid w:val="00C10A41"/>
    <w:rsid w:val="00C10D51"/>
    <w:rsid w:val="00C1254A"/>
    <w:rsid w:val="00C14580"/>
    <w:rsid w:val="00C16519"/>
    <w:rsid w:val="00C166C9"/>
    <w:rsid w:val="00C16727"/>
    <w:rsid w:val="00C1673F"/>
    <w:rsid w:val="00C21C64"/>
    <w:rsid w:val="00C22D4C"/>
    <w:rsid w:val="00C2405F"/>
    <w:rsid w:val="00C25643"/>
    <w:rsid w:val="00C304E5"/>
    <w:rsid w:val="00C33C9C"/>
    <w:rsid w:val="00C36681"/>
    <w:rsid w:val="00C36BCF"/>
    <w:rsid w:val="00C4041B"/>
    <w:rsid w:val="00C41911"/>
    <w:rsid w:val="00C41A26"/>
    <w:rsid w:val="00C42C37"/>
    <w:rsid w:val="00C455A5"/>
    <w:rsid w:val="00C45DB0"/>
    <w:rsid w:val="00C468D3"/>
    <w:rsid w:val="00C47168"/>
    <w:rsid w:val="00C4744B"/>
    <w:rsid w:val="00C47971"/>
    <w:rsid w:val="00C51A8F"/>
    <w:rsid w:val="00C51B2B"/>
    <w:rsid w:val="00C51FBA"/>
    <w:rsid w:val="00C535D5"/>
    <w:rsid w:val="00C57DE1"/>
    <w:rsid w:val="00C63186"/>
    <w:rsid w:val="00C63D1D"/>
    <w:rsid w:val="00C63E96"/>
    <w:rsid w:val="00C63FD4"/>
    <w:rsid w:val="00C64781"/>
    <w:rsid w:val="00C66948"/>
    <w:rsid w:val="00C704DE"/>
    <w:rsid w:val="00C70D4C"/>
    <w:rsid w:val="00C720A4"/>
    <w:rsid w:val="00C74019"/>
    <w:rsid w:val="00C75887"/>
    <w:rsid w:val="00C76120"/>
    <w:rsid w:val="00C77A41"/>
    <w:rsid w:val="00C82B9E"/>
    <w:rsid w:val="00C838FA"/>
    <w:rsid w:val="00C950B7"/>
    <w:rsid w:val="00C9747A"/>
    <w:rsid w:val="00CA0D12"/>
    <w:rsid w:val="00CA1611"/>
    <w:rsid w:val="00CA1F28"/>
    <w:rsid w:val="00CA3759"/>
    <w:rsid w:val="00CA6BDB"/>
    <w:rsid w:val="00CA7385"/>
    <w:rsid w:val="00CB243A"/>
    <w:rsid w:val="00CB2EF9"/>
    <w:rsid w:val="00CB3F99"/>
    <w:rsid w:val="00CB6654"/>
    <w:rsid w:val="00CC1928"/>
    <w:rsid w:val="00CC1C04"/>
    <w:rsid w:val="00CC30E9"/>
    <w:rsid w:val="00CC31EE"/>
    <w:rsid w:val="00CC7DA2"/>
    <w:rsid w:val="00CD00DF"/>
    <w:rsid w:val="00CD1AEA"/>
    <w:rsid w:val="00CD1DB3"/>
    <w:rsid w:val="00CD6855"/>
    <w:rsid w:val="00CD73FA"/>
    <w:rsid w:val="00CD7467"/>
    <w:rsid w:val="00CD79DC"/>
    <w:rsid w:val="00CE0DA8"/>
    <w:rsid w:val="00CE35A6"/>
    <w:rsid w:val="00CE700F"/>
    <w:rsid w:val="00CE7063"/>
    <w:rsid w:val="00CE7549"/>
    <w:rsid w:val="00CE7799"/>
    <w:rsid w:val="00CE7C94"/>
    <w:rsid w:val="00CF1275"/>
    <w:rsid w:val="00CF38C3"/>
    <w:rsid w:val="00CF4115"/>
    <w:rsid w:val="00CF575B"/>
    <w:rsid w:val="00D01ECC"/>
    <w:rsid w:val="00D0378D"/>
    <w:rsid w:val="00D0457F"/>
    <w:rsid w:val="00D07D26"/>
    <w:rsid w:val="00D10233"/>
    <w:rsid w:val="00D1039D"/>
    <w:rsid w:val="00D10898"/>
    <w:rsid w:val="00D122C2"/>
    <w:rsid w:val="00D142FB"/>
    <w:rsid w:val="00D1572A"/>
    <w:rsid w:val="00D20FF1"/>
    <w:rsid w:val="00D242AF"/>
    <w:rsid w:val="00D24F08"/>
    <w:rsid w:val="00D254DA"/>
    <w:rsid w:val="00D259AE"/>
    <w:rsid w:val="00D26C85"/>
    <w:rsid w:val="00D27EB9"/>
    <w:rsid w:val="00D31109"/>
    <w:rsid w:val="00D312F9"/>
    <w:rsid w:val="00D36553"/>
    <w:rsid w:val="00D37150"/>
    <w:rsid w:val="00D37874"/>
    <w:rsid w:val="00D40AEC"/>
    <w:rsid w:val="00D41937"/>
    <w:rsid w:val="00D43A9B"/>
    <w:rsid w:val="00D5349C"/>
    <w:rsid w:val="00D56269"/>
    <w:rsid w:val="00D562B4"/>
    <w:rsid w:val="00D632DA"/>
    <w:rsid w:val="00D66374"/>
    <w:rsid w:val="00D671DA"/>
    <w:rsid w:val="00D72708"/>
    <w:rsid w:val="00D7295A"/>
    <w:rsid w:val="00D742B8"/>
    <w:rsid w:val="00D74FBB"/>
    <w:rsid w:val="00D81D99"/>
    <w:rsid w:val="00D852FF"/>
    <w:rsid w:val="00D869BC"/>
    <w:rsid w:val="00D929F9"/>
    <w:rsid w:val="00D9663C"/>
    <w:rsid w:val="00DA04C6"/>
    <w:rsid w:val="00DA07D6"/>
    <w:rsid w:val="00DA0B9F"/>
    <w:rsid w:val="00DA443B"/>
    <w:rsid w:val="00DA47EB"/>
    <w:rsid w:val="00DA493A"/>
    <w:rsid w:val="00DA52CE"/>
    <w:rsid w:val="00DA6A46"/>
    <w:rsid w:val="00DB009B"/>
    <w:rsid w:val="00DB091A"/>
    <w:rsid w:val="00DB0B7A"/>
    <w:rsid w:val="00DB0D4E"/>
    <w:rsid w:val="00DB1985"/>
    <w:rsid w:val="00DB3FD2"/>
    <w:rsid w:val="00DB48C9"/>
    <w:rsid w:val="00DB4DC9"/>
    <w:rsid w:val="00DB5BA7"/>
    <w:rsid w:val="00DB6ADC"/>
    <w:rsid w:val="00DB707C"/>
    <w:rsid w:val="00DC341F"/>
    <w:rsid w:val="00DC471D"/>
    <w:rsid w:val="00DC48B5"/>
    <w:rsid w:val="00DC7AB4"/>
    <w:rsid w:val="00DD0825"/>
    <w:rsid w:val="00DD1483"/>
    <w:rsid w:val="00DD4D58"/>
    <w:rsid w:val="00DD50F9"/>
    <w:rsid w:val="00DD52CA"/>
    <w:rsid w:val="00DD5A45"/>
    <w:rsid w:val="00DD66CC"/>
    <w:rsid w:val="00DD6F5F"/>
    <w:rsid w:val="00DD74B9"/>
    <w:rsid w:val="00DD7BB2"/>
    <w:rsid w:val="00DE0FCD"/>
    <w:rsid w:val="00DE3E4E"/>
    <w:rsid w:val="00DE3F8A"/>
    <w:rsid w:val="00DE463B"/>
    <w:rsid w:val="00DE46E6"/>
    <w:rsid w:val="00DE47D2"/>
    <w:rsid w:val="00DE7F65"/>
    <w:rsid w:val="00DF095C"/>
    <w:rsid w:val="00DF261A"/>
    <w:rsid w:val="00DF2F2A"/>
    <w:rsid w:val="00E00AA0"/>
    <w:rsid w:val="00E15AAF"/>
    <w:rsid w:val="00E15AD1"/>
    <w:rsid w:val="00E174D8"/>
    <w:rsid w:val="00E217DF"/>
    <w:rsid w:val="00E24F94"/>
    <w:rsid w:val="00E319D5"/>
    <w:rsid w:val="00E31D05"/>
    <w:rsid w:val="00E33344"/>
    <w:rsid w:val="00E35B97"/>
    <w:rsid w:val="00E377AD"/>
    <w:rsid w:val="00E4035E"/>
    <w:rsid w:val="00E45834"/>
    <w:rsid w:val="00E45A59"/>
    <w:rsid w:val="00E45E0D"/>
    <w:rsid w:val="00E46C6D"/>
    <w:rsid w:val="00E51C9C"/>
    <w:rsid w:val="00E5678B"/>
    <w:rsid w:val="00E579D6"/>
    <w:rsid w:val="00E57DD8"/>
    <w:rsid w:val="00E57E2B"/>
    <w:rsid w:val="00E63AC4"/>
    <w:rsid w:val="00E63D3E"/>
    <w:rsid w:val="00E640AC"/>
    <w:rsid w:val="00E67AC6"/>
    <w:rsid w:val="00E736FA"/>
    <w:rsid w:val="00E73DD7"/>
    <w:rsid w:val="00E747D5"/>
    <w:rsid w:val="00E76BA3"/>
    <w:rsid w:val="00E805C6"/>
    <w:rsid w:val="00E83C37"/>
    <w:rsid w:val="00E93AD1"/>
    <w:rsid w:val="00E94BBD"/>
    <w:rsid w:val="00E954BD"/>
    <w:rsid w:val="00E959CA"/>
    <w:rsid w:val="00EA15D5"/>
    <w:rsid w:val="00EA1A1F"/>
    <w:rsid w:val="00EA4196"/>
    <w:rsid w:val="00EA5B5F"/>
    <w:rsid w:val="00EA7074"/>
    <w:rsid w:val="00EA7731"/>
    <w:rsid w:val="00EB0455"/>
    <w:rsid w:val="00EB1983"/>
    <w:rsid w:val="00EB1B5D"/>
    <w:rsid w:val="00EB2BB5"/>
    <w:rsid w:val="00EB401F"/>
    <w:rsid w:val="00EB5F92"/>
    <w:rsid w:val="00EC1A46"/>
    <w:rsid w:val="00EC1B60"/>
    <w:rsid w:val="00EC2F6C"/>
    <w:rsid w:val="00ED366C"/>
    <w:rsid w:val="00ED48BA"/>
    <w:rsid w:val="00ED4C1D"/>
    <w:rsid w:val="00ED6966"/>
    <w:rsid w:val="00EE11E2"/>
    <w:rsid w:val="00EE48C1"/>
    <w:rsid w:val="00EE7872"/>
    <w:rsid w:val="00EE7979"/>
    <w:rsid w:val="00EF0104"/>
    <w:rsid w:val="00EF07E4"/>
    <w:rsid w:val="00EF28AF"/>
    <w:rsid w:val="00EF3C76"/>
    <w:rsid w:val="00EF4DAB"/>
    <w:rsid w:val="00EF5F21"/>
    <w:rsid w:val="00F00A17"/>
    <w:rsid w:val="00F02CBF"/>
    <w:rsid w:val="00F11236"/>
    <w:rsid w:val="00F11908"/>
    <w:rsid w:val="00F16FBE"/>
    <w:rsid w:val="00F1794F"/>
    <w:rsid w:val="00F204F0"/>
    <w:rsid w:val="00F231CF"/>
    <w:rsid w:val="00F2410F"/>
    <w:rsid w:val="00F26314"/>
    <w:rsid w:val="00F26385"/>
    <w:rsid w:val="00F31BF7"/>
    <w:rsid w:val="00F32083"/>
    <w:rsid w:val="00F33013"/>
    <w:rsid w:val="00F334E0"/>
    <w:rsid w:val="00F33F61"/>
    <w:rsid w:val="00F40587"/>
    <w:rsid w:val="00F4177E"/>
    <w:rsid w:val="00F42EB9"/>
    <w:rsid w:val="00F4325E"/>
    <w:rsid w:val="00F444A2"/>
    <w:rsid w:val="00F4494E"/>
    <w:rsid w:val="00F509F5"/>
    <w:rsid w:val="00F50CDA"/>
    <w:rsid w:val="00F51729"/>
    <w:rsid w:val="00F537FF"/>
    <w:rsid w:val="00F56567"/>
    <w:rsid w:val="00F5684D"/>
    <w:rsid w:val="00F635D9"/>
    <w:rsid w:val="00F63CB6"/>
    <w:rsid w:val="00F63F59"/>
    <w:rsid w:val="00F6613C"/>
    <w:rsid w:val="00F700E5"/>
    <w:rsid w:val="00F73911"/>
    <w:rsid w:val="00F758D0"/>
    <w:rsid w:val="00F76AF8"/>
    <w:rsid w:val="00F774BA"/>
    <w:rsid w:val="00F7798D"/>
    <w:rsid w:val="00F8053F"/>
    <w:rsid w:val="00F80711"/>
    <w:rsid w:val="00F817B8"/>
    <w:rsid w:val="00F81EA2"/>
    <w:rsid w:val="00F81ED4"/>
    <w:rsid w:val="00F85358"/>
    <w:rsid w:val="00F870F0"/>
    <w:rsid w:val="00F91AF2"/>
    <w:rsid w:val="00F9681E"/>
    <w:rsid w:val="00F97400"/>
    <w:rsid w:val="00F97EBA"/>
    <w:rsid w:val="00FA051A"/>
    <w:rsid w:val="00FA1AE8"/>
    <w:rsid w:val="00FA1CF4"/>
    <w:rsid w:val="00FA4E4D"/>
    <w:rsid w:val="00FA4EF9"/>
    <w:rsid w:val="00FA7250"/>
    <w:rsid w:val="00FB1BDE"/>
    <w:rsid w:val="00FB47D3"/>
    <w:rsid w:val="00FC0B42"/>
    <w:rsid w:val="00FC15C8"/>
    <w:rsid w:val="00FC1710"/>
    <w:rsid w:val="00FC2FD6"/>
    <w:rsid w:val="00FC3A85"/>
    <w:rsid w:val="00FC3AA4"/>
    <w:rsid w:val="00FC6407"/>
    <w:rsid w:val="00FD0077"/>
    <w:rsid w:val="00FD037C"/>
    <w:rsid w:val="00FD19B5"/>
    <w:rsid w:val="00FD3515"/>
    <w:rsid w:val="00FD409E"/>
    <w:rsid w:val="00FE01AF"/>
    <w:rsid w:val="00FE0A52"/>
    <w:rsid w:val="00FE3733"/>
    <w:rsid w:val="00FE4B4E"/>
    <w:rsid w:val="00FE6978"/>
    <w:rsid w:val="00FE744D"/>
    <w:rsid w:val="00FE769B"/>
    <w:rsid w:val="00FF2984"/>
    <w:rsid w:val="00FF34C7"/>
    <w:rsid w:val="00FF369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35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i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8053F"/>
    <w:pPr>
      <w:tabs>
        <w:tab w:val="left" w:pos="720"/>
        <w:tab w:val="left" w:pos="5760"/>
      </w:tabs>
      <w:ind w:right="720"/>
    </w:pPr>
    <w:rPr>
      <w:color w:val="000000"/>
      <w:sz w:val="24"/>
    </w:rPr>
  </w:style>
  <w:style w:type="paragraph" w:styleId="Heading1">
    <w:name w:val="heading 1"/>
    <w:aliases w:val="MainHeader,1,h1,Header 1,H1,tchead,Section,Test Plan,No numbers,Part,Heading 10,Main heading,Tertiary Heading,H1&lt;------------------,new page/chapter,tchead1,Section1,11,Header 11,Test Plan1,tchead2,Section2,12,Header 12,Test Plan2,13,I,L"/>
    <w:basedOn w:val="Normal"/>
    <w:next w:val="Normal"/>
    <w:qFormat/>
    <w:rsid w:val="00FB1BDE"/>
    <w:pPr>
      <w:keepNext/>
      <w:spacing w:before="240" w:after="60"/>
      <w:outlineLvl w:val="0"/>
    </w:pPr>
    <w:rPr>
      <w:rFonts w:ascii="Calibri" w:hAnsi="Calibri" w:cs="Arial"/>
      <w:b/>
      <w:bCs/>
      <w:kern w:val="32"/>
      <w:sz w:val="28"/>
      <w:szCs w:val="32"/>
    </w:rPr>
  </w:style>
  <w:style w:type="paragraph" w:styleId="Heading2">
    <w:name w:val="heading 2"/>
    <w:aliases w:val="ClassHeading,Heading 2 Hidden,H2,h2,2nd level,Titre3,Module Name,2,Major,Heading 2rh,Header 2,Reset numbering,B.2 Heading 2,A.1 Heading 2,Small Chapter),Para2,Heading Contents,PIM2,HD2,Chapter,1.Seite,H2-Heading 2,l2,Header2,22,list,heading 2"/>
    <w:basedOn w:val="Normal"/>
    <w:next w:val="Normal"/>
    <w:qFormat/>
    <w:rsid w:val="00FB1BDE"/>
    <w:pPr>
      <w:keepNext/>
      <w:spacing w:before="240" w:after="60"/>
      <w:outlineLvl w:val="1"/>
    </w:pPr>
    <w:rPr>
      <w:rFonts w:ascii="Calibri" w:hAnsi="Calibri" w:cs="Arial"/>
      <w:b/>
      <w:bCs/>
      <w:i/>
      <w:iCs/>
      <w:sz w:val="28"/>
      <w:szCs w:val="28"/>
    </w:rPr>
  </w:style>
  <w:style w:type="paragraph" w:styleId="Heading3">
    <w:name w:val="heading 3"/>
    <w:basedOn w:val="Normal"/>
    <w:next w:val="Normal"/>
    <w:qFormat/>
    <w:rsid w:val="00502552"/>
    <w:pPr>
      <w:keepNext/>
      <w:spacing w:before="240" w:after="60"/>
      <w:outlineLvl w:val="2"/>
    </w:pPr>
    <w:rPr>
      <w:rFonts w:ascii="Arial" w:hAnsi="Arial" w:cs="Arial"/>
      <w:b/>
      <w:bCs/>
      <w:sz w:val="26"/>
      <w:szCs w:val="26"/>
    </w:rPr>
  </w:style>
  <w:style w:type="paragraph" w:styleId="Heading4">
    <w:name w:val="heading 4"/>
    <w:basedOn w:val="Normal"/>
    <w:next w:val="Normal"/>
    <w:autoRedefine/>
    <w:qFormat/>
    <w:rsid w:val="00461F97"/>
    <w:pPr>
      <w:keepNext/>
      <w:tabs>
        <w:tab w:val="clear" w:pos="720"/>
        <w:tab w:val="clear" w:pos="5760"/>
        <w:tab w:val="num" w:pos="864"/>
      </w:tabs>
      <w:spacing w:line="360" w:lineRule="auto"/>
      <w:ind w:left="864" w:right="0" w:hanging="864"/>
      <w:jc w:val="both"/>
      <w:outlineLvl w:val="3"/>
    </w:pPr>
    <w:rPr>
      <w:rFonts w:asciiTheme="majorHAnsi" w:hAnsiTheme="majorHAnsi" w:cs="Calibri"/>
      <w:b/>
      <w:bCs/>
      <w:i/>
      <w:color w:val="auto"/>
      <w:sz w:val="22"/>
      <w:szCs w:val="16"/>
    </w:rPr>
  </w:style>
  <w:style w:type="paragraph" w:styleId="Heading5">
    <w:name w:val="heading 5"/>
    <w:basedOn w:val="Normal"/>
    <w:next w:val="Normal"/>
    <w:qFormat/>
    <w:rsid w:val="006A2D9B"/>
    <w:pPr>
      <w:tabs>
        <w:tab w:val="clear" w:pos="720"/>
        <w:tab w:val="clear" w:pos="5760"/>
        <w:tab w:val="num" w:pos="1008"/>
      </w:tabs>
      <w:spacing w:before="240" w:after="60"/>
      <w:ind w:left="1008" w:right="0" w:hanging="1008"/>
      <w:outlineLvl w:val="4"/>
    </w:pPr>
    <w:rPr>
      <w:rFonts w:ascii="Tahoma" w:hAnsi="Tahoma"/>
      <w:b/>
      <w:color w:val="auto"/>
    </w:rPr>
  </w:style>
  <w:style w:type="paragraph" w:styleId="Heading6">
    <w:name w:val="heading 6"/>
    <w:basedOn w:val="Normal"/>
    <w:next w:val="Normal"/>
    <w:qFormat/>
    <w:rsid w:val="006A2D9B"/>
    <w:pPr>
      <w:tabs>
        <w:tab w:val="clear" w:pos="720"/>
        <w:tab w:val="clear" w:pos="5760"/>
        <w:tab w:val="num" w:pos="1152"/>
      </w:tabs>
      <w:spacing w:before="240" w:after="60"/>
      <w:ind w:left="1152" w:right="0" w:hanging="1152"/>
      <w:outlineLvl w:val="5"/>
    </w:pPr>
    <w:rPr>
      <w:i/>
      <w:color w:val="auto"/>
      <w:sz w:val="22"/>
    </w:rPr>
  </w:style>
  <w:style w:type="paragraph" w:styleId="Heading7">
    <w:name w:val="heading 7"/>
    <w:basedOn w:val="Normal"/>
    <w:next w:val="Normal"/>
    <w:qFormat/>
    <w:rsid w:val="006A2D9B"/>
    <w:pPr>
      <w:tabs>
        <w:tab w:val="clear" w:pos="720"/>
        <w:tab w:val="clear" w:pos="5760"/>
        <w:tab w:val="num" w:pos="1296"/>
      </w:tabs>
      <w:spacing w:before="240" w:after="60"/>
      <w:ind w:left="1296" w:right="0" w:hanging="1296"/>
      <w:outlineLvl w:val="6"/>
    </w:pPr>
    <w:rPr>
      <w:rFonts w:ascii="Arial" w:hAnsi="Arial"/>
      <w:color w:val="auto"/>
      <w:sz w:val="20"/>
    </w:rPr>
  </w:style>
  <w:style w:type="paragraph" w:styleId="Heading8">
    <w:name w:val="heading 8"/>
    <w:basedOn w:val="Normal"/>
    <w:next w:val="Normal"/>
    <w:qFormat/>
    <w:rsid w:val="006A2D9B"/>
    <w:pPr>
      <w:tabs>
        <w:tab w:val="clear" w:pos="720"/>
        <w:tab w:val="clear" w:pos="5760"/>
        <w:tab w:val="num" w:pos="1440"/>
      </w:tabs>
      <w:spacing w:before="240" w:after="60"/>
      <w:ind w:left="1440" w:right="0" w:hanging="1440"/>
      <w:outlineLvl w:val="7"/>
    </w:pPr>
    <w:rPr>
      <w:rFonts w:ascii="Arial" w:hAnsi="Arial"/>
      <w:i/>
      <w:color w:val="auto"/>
      <w:sz w:val="20"/>
    </w:rPr>
  </w:style>
  <w:style w:type="paragraph" w:styleId="Heading9">
    <w:name w:val="heading 9"/>
    <w:basedOn w:val="Normal"/>
    <w:next w:val="Normal"/>
    <w:qFormat/>
    <w:rsid w:val="006A2D9B"/>
    <w:pPr>
      <w:tabs>
        <w:tab w:val="clear" w:pos="720"/>
        <w:tab w:val="clear" w:pos="5760"/>
        <w:tab w:val="num" w:pos="1584"/>
      </w:tabs>
      <w:spacing w:before="240" w:after="60"/>
      <w:ind w:left="1584" w:right="0" w:hanging="1584"/>
      <w:outlineLvl w:val="8"/>
    </w:pPr>
    <w:rPr>
      <w:rFonts w:ascii="Arial" w:hAnsi="Arial"/>
      <w:b/>
      <w:i/>
      <w:color w:val="auto"/>
      <w:sz w:val="18"/>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rCharCharCharCharChar">
    <w:name w:val="Char Char Char Char Char Char"/>
    <w:basedOn w:val="Normal"/>
    <w:next w:val="Normal"/>
    <w:rsid w:val="006A2D9B"/>
    <w:pPr>
      <w:tabs>
        <w:tab w:val="clear" w:pos="720"/>
        <w:tab w:val="clear" w:pos="5760"/>
      </w:tabs>
      <w:spacing w:line="360" w:lineRule="auto"/>
      <w:ind w:right="0"/>
      <w:jc w:val="both"/>
    </w:pPr>
    <w:rPr>
      <w:rFonts w:ascii="Arial" w:hAnsi="Arial"/>
      <w:bCs/>
      <w:iCs/>
      <w:color w:val="auto"/>
      <w:sz w:val="20"/>
    </w:rPr>
  </w:style>
  <w:style w:type="paragraph" w:styleId="TOC3">
    <w:name w:val="toc 3"/>
    <w:basedOn w:val="Normal"/>
    <w:next w:val="Normal"/>
    <w:autoRedefine/>
    <w:uiPriority w:val="39"/>
    <w:rsid w:val="003807F0"/>
    <w:pPr>
      <w:tabs>
        <w:tab w:val="clear" w:pos="720"/>
        <w:tab w:val="clear" w:pos="5760"/>
      </w:tabs>
      <w:ind w:left="480"/>
    </w:pPr>
    <w:rPr>
      <w:rFonts w:ascii="Calibri" w:hAnsi="Calibri" w:cs="Calibri"/>
      <w:sz w:val="20"/>
    </w:rPr>
  </w:style>
  <w:style w:type="paragraph" w:styleId="TOC2">
    <w:name w:val="toc 2"/>
    <w:basedOn w:val="Normal"/>
    <w:next w:val="Normal"/>
    <w:autoRedefine/>
    <w:uiPriority w:val="39"/>
    <w:rsid w:val="00A57A50"/>
    <w:pPr>
      <w:tabs>
        <w:tab w:val="clear" w:pos="720"/>
        <w:tab w:val="clear" w:pos="5760"/>
      </w:tabs>
      <w:spacing w:before="120"/>
      <w:ind w:left="240"/>
    </w:pPr>
    <w:rPr>
      <w:rFonts w:ascii="Calibri" w:hAnsi="Calibri" w:cs="Calibri"/>
      <w:b/>
      <w:bCs/>
      <w:sz w:val="22"/>
      <w:szCs w:val="22"/>
    </w:rPr>
  </w:style>
  <w:style w:type="paragraph" w:styleId="TOC1">
    <w:name w:val="toc 1"/>
    <w:basedOn w:val="Normal"/>
    <w:next w:val="Normal"/>
    <w:autoRedefine/>
    <w:uiPriority w:val="39"/>
    <w:rsid w:val="00FB1BDE"/>
    <w:pPr>
      <w:tabs>
        <w:tab w:val="clear" w:pos="720"/>
        <w:tab w:val="clear" w:pos="5760"/>
      </w:tabs>
      <w:spacing w:before="120"/>
    </w:pPr>
    <w:rPr>
      <w:rFonts w:ascii="Calibri" w:hAnsi="Calibri" w:cs="Calibri"/>
      <w:b/>
      <w:bCs/>
      <w:i/>
      <w:iCs/>
      <w:szCs w:val="24"/>
    </w:rPr>
  </w:style>
  <w:style w:type="paragraph" w:customStyle="1" w:styleId="Heading2-ILIS">
    <w:name w:val="Heading 2 -ILIS"/>
    <w:basedOn w:val="Normal"/>
    <w:link w:val="Heading2-ILISChar"/>
    <w:rsid w:val="00502552"/>
    <w:rPr>
      <w:rFonts w:ascii="Tahoma" w:hAnsi="Tahoma" w:cs="Tahoma"/>
      <w:b/>
      <w:sz w:val="22"/>
      <w:szCs w:val="22"/>
    </w:rPr>
  </w:style>
  <w:style w:type="character" w:customStyle="1" w:styleId="Heading2-ILISChar">
    <w:name w:val="Heading 2 -ILIS Char"/>
    <w:link w:val="Heading2-ILIS"/>
    <w:rsid w:val="00502552"/>
    <w:rPr>
      <w:rFonts w:ascii="Tahoma" w:hAnsi="Tahoma" w:cs="Tahoma"/>
      <w:b/>
      <w:color w:val="000000"/>
      <w:sz w:val="22"/>
      <w:szCs w:val="22"/>
      <w:lang w:val="en-US" w:eastAsia="en-US" w:bidi="ar-SA"/>
    </w:rPr>
  </w:style>
  <w:style w:type="paragraph" w:customStyle="1" w:styleId="Heading1-ILIS">
    <w:name w:val="Heading 1 - ILIS"/>
    <w:basedOn w:val="Normal"/>
    <w:rsid w:val="00502552"/>
    <w:rPr>
      <w:rFonts w:ascii="Tahoma" w:hAnsi="Tahoma" w:cs="Tahoma"/>
      <w:b/>
    </w:rPr>
  </w:style>
  <w:style w:type="character" w:styleId="Hyperlink">
    <w:name w:val="Hyperlink"/>
    <w:uiPriority w:val="99"/>
    <w:rsid w:val="00502552"/>
    <w:rPr>
      <w:color w:val="0000FF"/>
      <w:u w:val="single"/>
    </w:rPr>
  </w:style>
  <w:style w:type="paragraph" w:customStyle="1" w:styleId="Heading3-ILIS">
    <w:name w:val="Heading 3 - ILIS"/>
    <w:basedOn w:val="Normal"/>
    <w:rsid w:val="00502552"/>
    <w:pPr>
      <w:numPr>
        <w:ilvl w:val="2"/>
        <w:numId w:val="1"/>
      </w:numPr>
    </w:pPr>
    <w:rPr>
      <w:rFonts w:ascii="Tahoma" w:hAnsi="Tahoma" w:cs="Tahoma"/>
      <w:sz w:val="22"/>
      <w:szCs w:val="22"/>
    </w:rPr>
  </w:style>
  <w:style w:type="character" w:styleId="CommentReference">
    <w:name w:val="annotation reference"/>
    <w:semiHidden/>
    <w:rsid w:val="00502552"/>
    <w:rPr>
      <w:sz w:val="16"/>
      <w:szCs w:val="16"/>
    </w:rPr>
  </w:style>
  <w:style w:type="paragraph" w:styleId="CommentText">
    <w:name w:val="annotation text"/>
    <w:basedOn w:val="Normal"/>
    <w:semiHidden/>
    <w:rsid w:val="00502552"/>
    <w:rPr>
      <w:sz w:val="20"/>
    </w:rPr>
  </w:style>
  <w:style w:type="paragraph" w:styleId="Header">
    <w:name w:val="header"/>
    <w:aliases w:val="1 (not to be included in TOC),ho,header odd,first,h,Header Char1,1 (not to be included in TOC) Char1,Cover Page Char,1 (not to be included in TOC) Char Char,Header Char Char,Cover Page Char Char Char,ho Char,header odd Char,first Char,Header1,ho1"/>
    <w:basedOn w:val="Normal"/>
    <w:link w:val="HeaderChar"/>
    <w:uiPriority w:val="99"/>
    <w:rsid w:val="00502552"/>
    <w:pPr>
      <w:tabs>
        <w:tab w:val="clear" w:pos="720"/>
        <w:tab w:val="clear" w:pos="5760"/>
        <w:tab w:val="center" w:pos="4320"/>
        <w:tab w:val="right" w:pos="8640"/>
      </w:tabs>
      <w:autoSpaceDE w:val="0"/>
      <w:autoSpaceDN w:val="0"/>
      <w:ind w:right="0"/>
    </w:pPr>
    <w:rPr>
      <w:color w:val="auto"/>
      <w:sz w:val="20"/>
    </w:rPr>
  </w:style>
  <w:style w:type="paragraph" w:styleId="Footer">
    <w:name w:val="footer"/>
    <w:aliases w:val="_sbv,page-footer,pf1,ft,F-PDID"/>
    <w:basedOn w:val="Normal"/>
    <w:link w:val="FooterChar"/>
    <w:uiPriority w:val="99"/>
    <w:rsid w:val="00502552"/>
    <w:pPr>
      <w:tabs>
        <w:tab w:val="clear" w:pos="720"/>
        <w:tab w:val="clear" w:pos="5760"/>
        <w:tab w:val="center" w:pos="4320"/>
        <w:tab w:val="right" w:pos="8640"/>
      </w:tabs>
      <w:autoSpaceDE w:val="0"/>
      <w:autoSpaceDN w:val="0"/>
      <w:ind w:right="0"/>
    </w:pPr>
    <w:rPr>
      <w:color w:val="auto"/>
      <w:sz w:val="20"/>
    </w:rPr>
  </w:style>
  <w:style w:type="character" w:styleId="PageNumber">
    <w:name w:val="page number"/>
    <w:aliases w:val="Page 1 0f #"/>
    <w:basedOn w:val="DefaultParagraphFont"/>
    <w:rsid w:val="00502552"/>
  </w:style>
  <w:style w:type="paragraph" w:styleId="BodyText">
    <w:name w:val="Body Text"/>
    <w:aliases w:val="bt,body text,EHPT,Body Text2,Tempo Body Text,ändrad,heading_txt,bodytxy2,Heading 1 text,RFQ Text,Proposal Body Text,Body Text 12,subtitle2,Specs,1body,BodText,Body Text 1,Body Text1,Starbucks Body Text,heading3,3 indent,heading31,RFQ,t,sp"/>
    <w:basedOn w:val="Normal"/>
    <w:rsid w:val="00A43232"/>
    <w:pPr>
      <w:tabs>
        <w:tab w:val="clear" w:pos="720"/>
        <w:tab w:val="clear" w:pos="5760"/>
      </w:tabs>
      <w:spacing w:line="360" w:lineRule="auto"/>
      <w:ind w:right="0"/>
      <w:jc w:val="both"/>
    </w:pPr>
    <w:rPr>
      <w:rFonts w:ascii="Arial" w:hAnsi="Arial"/>
      <w:color w:val="auto"/>
      <w:sz w:val="20"/>
    </w:rPr>
  </w:style>
  <w:style w:type="paragraph" w:styleId="BalloonText">
    <w:name w:val="Balloon Text"/>
    <w:basedOn w:val="Normal"/>
    <w:link w:val="BalloonTextChar"/>
    <w:semiHidden/>
    <w:rsid w:val="00502552"/>
    <w:rPr>
      <w:rFonts w:ascii="Tahoma" w:hAnsi="Tahoma"/>
      <w:sz w:val="16"/>
      <w:szCs w:val="16"/>
    </w:rPr>
  </w:style>
  <w:style w:type="paragraph" w:customStyle="1" w:styleId="Heading3ILIS">
    <w:name w:val="Heading 3 ILIS"/>
    <w:basedOn w:val="Normal"/>
    <w:rsid w:val="00A43232"/>
    <w:pPr>
      <w:tabs>
        <w:tab w:val="clear" w:pos="720"/>
        <w:tab w:val="clear" w:pos="5760"/>
      </w:tabs>
      <w:spacing w:line="360" w:lineRule="auto"/>
      <w:ind w:right="0"/>
      <w:jc w:val="both"/>
    </w:pPr>
    <w:rPr>
      <w:rFonts w:ascii="Tahoma" w:hAnsi="Tahoma" w:cs="Tahoma"/>
      <w:b/>
      <w:bCs/>
      <w:color w:val="auto"/>
      <w:szCs w:val="24"/>
    </w:rPr>
  </w:style>
  <w:style w:type="table" w:styleId="TableElegant">
    <w:name w:val="Table Elegant"/>
    <w:basedOn w:val="TableNormal"/>
    <w:rsid w:val="00C41911"/>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1111Heading4-ILISSRS">
    <w:name w:val="1.1.1.1Heading 4 - ILIS SRS"/>
    <w:basedOn w:val="Normal"/>
    <w:rsid w:val="00A43232"/>
    <w:pPr>
      <w:tabs>
        <w:tab w:val="clear" w:pos="720"/>
        <w:tab w:val="clear" w:pos="5760"/>
        <w:tab w:val="left" w:pos="630"/>
        <w:tab w:val="left" w:pos="900"/>
      </w:tabs>
      <w:autoSpaceDE w:val="0"/>
      <w:autoSpaceDN w:val="0"/>
      <w:adjustRightInd w:val="0"/>
      <w:spacing w:line="360" w:lineRule="auto"/>
      <w:ind w:right="0"/>
      <w:jc w:val="both"/>
    </w:pPr>
    <w:rPr>
      <w:rFonts w:ascii="Tahoma" w:hAnsi="Tahoma" w:cs="Tahoma"/>
      <w:b/>
      <w:color w:val="auto"/>
      <w:sz w:val="20"/>
    </w:rPr>
  </w:style>
  <w:style w:type="paragraph" w:styleId="BodyTextIndent">
    <w:name w:val="Body Text Indent"/>
    <w:basedOn w:val="Normal"/>
    <w:rsid w:val="00A43232"/>
    <w:pPr>
      <w:spacing w:after="120"/>
      <w:ind w:left="360"/>
    </w:pPr>
  </w:style>
  <w:style w:type="paragraph" w:customStyle="1" w:styleId="Heading4-ILISSRS">
    <w:name w:val="Heading 4 - ILIS SRS"/>
    <w:basedOn w:val="Normal"/>
    <w:rsid w:val="00A43232"/>
    <w:pPr>
      <w:tabs>
        <w:tab w:val="clear" w:pos="720"/>
        <w:tab w:val="clear" w:pos="5760"/>
        <w:tab w:val="left" w:pos="630"/>
        <w:tab w:val="left" w:pos="900"/>
      </w:tabs>
      <w:autoSpaceDE w:val="0"/>
      <w:autoSpaceDN w:val="0"/>
      <w:adjustRightInd w:val="0"/>
      <w:spacing w:line="360" w:lineRule="auto"/>
      <w:ind w:right="0"/>
      <w:jc w:val="both"/>
    </w:pPr>
    <w:rPr>
      <w:rFonts w:ascii="Tahoma" w:hAnsi="Tahoma" w:cs="Tahoma"/>
      <w:b/>
      <w:color w:val="auto"/>
      <w:sz w:val="20"/>
    </w:rPr>
  </w:style>
  <w:style w:type="paragraph" w:customStyle="1" w:styleId="Heading5-ILIS">
    <w:name w:val="Heading 5 - ILIS"/>
    <w:basedOn w:val="1111Heading4-ILISSRS"/>
    <w:rsid w:val="00A43232"/>
    <w:pPr>
      <w:ind w:left="360"/>
    </w:pPr>
    <w:rPr>
      <w:i/>
    </w:rPr>
  </w:style>
  <w:style w:type="paragraph" w:customStyle="1" w:styleId="CaseTextBold">
    <w:name w:val="Case Text Bold"/>
    <w:basedOn w:val="Normal"/>
    <w:next w:val="Normal"/>
    <w:rsid w:val="008B2797"/>
    <w:pPr>
      <w:tabs>
        <w:tab w:val="clear" w:pos="720"/>
        <w:tab w:val="clear" w:pos="5760"/>
      </w:tabs>
      <w:ind w:right="0"/>
      <w:jc w:val="both"/>
    </w:pPr>
    <w:rPr>
      <w:rFonts w:ascii="Arial Bold" w:hAnsi="Arial Bold"/>
      <w:b/>
      <w:color w:val="auto"/>
    </w:rPr>
  </w:style>
  <w:style w:type="paragraph" w:customStyle="1" w:styleId="Text">
    <w:name w:val="Text"/>
    <w:aliases w:val="tx"/>
    <w:basedOn w:val="Normal"/>
    <w:rsid w:val="008B2797"/>
    <w:pPr>
      <w:tabs>
        <w:tab w:val="clear" w:pos="720"/>
        <w:tab w:val="clear" w:pos="5760"/>
      </w:tabs>
      <w:spacing w:before="120" w:after="240"/>
      <w:ind w:left="2160" w:right="0"/>
    </w:pPr>
    <w:rPr>
      <w:color w:val="auto"/>
      <w:sz w:val="20"/>
    </w:rPr>
  </w:style>
  <w:style w:type="paragraph" w:customStyle="1" w:styleId="BulletSpace">
    <w:name w:val="Bullet Space"/>
    <w:basedOn w:val="Normal"/>
    <w:rsid w:val="008B2797"/>
    <w:pPr>
      <w:numPr>
        <w:numId w:val="4"/>
      </w:numPr>
      <w:tabs>
        <w:tab w:val="clear" w:pos="5760"/>
      </w:tabs>
      <w:spacing w:line="360" w:lineRule="auto"/>
      <w:ind w:right="0"/>
    </w:pPr>
    <w:rPr>
      <w:rFonts w:ascii="Arial" w:hAnsi="Arial"/>
      <w:color w:val="auto"/>
      <w:sz w:val="20"/>
      <w:szCs w:val="24"/>
    </w:rPr>
  </w:style>
  <w:style w:type="paragraph" w:customStyle="1" w:styleId="NumberedList">
    <w:name w:val="Numbered List"/>
    <w:basedOn w:val="Normal"/>
    <w:rsid w:val="008B2797"/>
    <w:pPr>
      <w:numPr>
        <w:numId w:val="2"/>
      </w:numPr>
      <w:tabs>
        <w:tab w:val="clear" w:pos="5760"/>
      </w:tabs>
      <w:ind w:right="0"/>
    </w:pPr>
    <w:rPr>
      <w:color w:val="auto"/>
      <w:szCs w:val="24"/>
    </w:rPr>
  </w:style>
  <w:style w:type="paragraph" w:styleId="Index1">
    <w:name w:val="index 1"/>
    <w:basedOn w:val="Normal"/>
    <w:next w:val="Normal"/>
    <w:autoRedefine/>
    <w:semiHidden/>
    <w:rsid w:val="008B2797"/>
    <w:pPr>
      <w:tabs>
        <w:tab w:val="clear" w:pos="720"/>
        <w:tab w:val="clear" w:pos="5760"/>
      </w:tabs>
      <w:ind w:left="240" w:hanging="240"/>
    </w:pPr>
  </w:style>
  <w:style w:type="paragraph" w:styleId="IndexHeading">
    <w:name w:val="index heading"/>
    <w:basedOn w:val="Normal"/>
    <w:next w:val="Index1"/>
    <w:semiHidden/>
    <w:rsid w:val="008B2797"/>
    <w:pPr>
      <w:numPr>
        <w:numId w:val="5"/>
      </w:numPr>
      <w:tabs>
        <w:tab w:val="clear" w:pos="360"/>
        <w:tab w:val="clear" w:pos="720"/>
        <w:tab w:val="clear" w:pos="5760"/>
      </w:tabs>
      <w:ind w:left="0" w:right="0" w:firstLine="0"/>
    </w:pPr>
    <w:rPr>
      <w:color w:val="auto"/>
      <w:szCs w:val="24"/>
    </w:rPr>
  </w:style>
  <w:style w:type="table" w:styleId="TableContemporary">
    <w:name w:val="Table Contemporary"/>
    <w:basedOn w:val="TableNormal"/>
    <w:rsid w:val="00D26C85"/>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customStyle="1" w:styleId="Normal1">
    <w:name w:val="Normal 1"/>
    <w:basedOn w:val="Normal"/>
    <w:link w:val="Normal1Char"/>
    <w:rsid w:val="007C6676"/>
    <w:pPr>
      <w:tabs>
        <w:tab w:val="clear" w:pos="720"/>
        <w:tab w:val="clear" w:pos="5760"/>
      </w:tabs>
      <w:ind w:left="360" w:right="0" w:hanging="360"/>
      <w:jc w:val="both"/>
    </w:pPr>
    <w:rPr>
      <w:rFonts w:ascii="Arial" w:hAnsi="Arial"/>
      <w:color w:val="auto"/>
      <w:sz w:val="20"/>
      <w:szCs w:val="24"/>
      <w:lang w:val="en-GB"/>
    </w:rPr>
  </w:style>
  <w:style w:type="character" w:customStyle="1" w:styleId="Normal1Char">
    <w:name w:val="Normal 1 Char"/>
    <w:link w:val="Normal1"/>
    <w:rsid w:val="001E6D7A"/>
    <w:rPr>
      <w:rFonts w:ascii="Arial" w:hAnsi="Arial"/>
      <w:szCs w:val="24"/>
      <w:lang w:val="en-GB" w:eastAsia="en-US" w:bidi="ar-SA"/>
    </w:rPr>
  </w:style>
  <w:style w:type="paragraph" w:customStyle="1" w:styleId="Bodytext0">
    <w:name w:val="Body_text"/>
    <w:basedOn w:val="Normal"/>
    <w:rsid w:val="007C6676"/>
    <w:pPr>
      <w:tabs>
        <w:tab w:val="clear" w:pos="720"/>
        <w:tab w:val="clear" w:pos="5760"/>
      </w:tabs>
      <w:spacing w:after="120"/>
      <w:ind w:right="0"/>
      <w:jc w:val="both"/>
    </w:pPr>
    <w:rPr>
      <w:color w:val="auto"/>
      <w:sz w:val="22"/>
    </w:rPr>
  </w:style>
  <w:style w:type="paragraph" w:customStyle="1" w:styleId="Body-noindent">
    <w:name w:val="Body-no indent"/>
    <w:next w:val="Normal"/>
    <w:rsid w:val="00C57DE1"/>
    <w:pPr>
      <w:widowControl w:val="0"/>
      <w:tabs>
        <w:tab w:val="left" w:pos="7920"/>
      </w:tabs>
      <w:autoSpaceDE w:val="0"/>
      <w:autoSpaceDN w:val="0"/>
      <w:spacing w:before="120" w:line="280" w:lineRule="exact"/>
      <w:ind w:right="-14"/>
    </w:pPr>
    <w:rPr>
      <w:rFonts w:ascii="Arial" w:hAnsi="Arial"/>
      <w:sz w:val="19"/>
    </w:rPr>
  </w:style>
  <w:style w:type="table" w:styleId="TableGrid">
    <w:name w:val="Table Grid"/>
    <w:basedOn w:val="TableNormal"/>
    <w:uiPriority w:val="59"/>
    <w:rsid w:val="008C0377"/>
    <w:pPr>
      <w:tabs>
        <w:tab w:val="left" w:pos="720"/>
        <w:tab w:val="left" w:pos="5760"/>
      </w:tabs>
      <w:ind w:right="72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2">
    <w:name w:val="Body Text 2"/>
    <w:basedOn w:val="Normal"/>
    <w:rsid w:val="007B7E6F"/>
    <w:pPr>
      <w:spacing w:after="120" w:line="480" w:lineRule="auto"/>
    </w:pPr>
  </w:style>
  <w:style w:type="paragraph" w:styleId="BodyText3">
    <w:name w:val="Body Text 3"/>
    <w:basedOn w:val="Normal"/>
    <w:rsid w:val="007B7E6F"/>
    <w:pPr>
      <w:spacing w:after="120"/>
    </w:pPr>
    <w:rPr>
      <w:sz w:val="16"/>
      <w:szCs w:val="16"/>
    </w:rPr>
  </w:style>
  <w:style w:type="paragraph" w:customStyle="1" w:styleId="Normal10">
    <w:name w:val="Normal1"/>
    <w:basedOn w:val="BodyText"/>
    <w:rsid w:val="007B7E6F"/>
    <w:pPr>
      <w:keepNext/>
      <w:spacing w:after="220" w:line="220" w:lineRule="atLeast"/>
    </w:pPr>
    <w:rPr>
      <w:sz w:val="22"/>
    </w:rPr>
  </w:style>
  <w:style w:type="paragraph" w:styleId="TOC4">
    <w:name w:val="toc 4"/>
    <w:basedOn w:val="Normal"/>
    <w:next w:val="Normal"/>
    <w:autoRedefine/>
    <w:uiPriority w:val="39"/>
    <w:rsid w:val="0044019E"/>
    <w:pPr>
      <w:tabs>
        <w:tab w:val="clear" w:pos="720"/>
        <w:tab w:val="clear" w:pos="5760"/>
      </w:tabs>
      <w:ind w:left="720"/>
    </w:pPr>
    <w:rPr>
      <w:rFonts w:ascii="Calibri" w:hAnsi="Calibri" w:cs="Calibri"/>
      <w:sz w:val="20"/>
    </w:rPr>
  </w:style>
  <w:style w:type="paragraph" w:styleId="TOC5">
    <w:name w:val="toc 5"/>
    <w:basedOn w:val="Normal"/>
    <w:next w:val="Normal"/>
    <w:autoRedefine/>
    <w:semiHidden/>
    <w:rsid w:val="0044019E"/>
    <w:pPr>
      <w:tabs>
        <w:tab w:val="clear" w:pos="720"/>
        <w:tab w:val="clear" w:pos="5760"/>
      </w:tabs>
      <w:ind w:left="960"/>
    </w:pPr>
    <w:rPr>
      <w:rFonts w:ascii="Calibri" w:hAnsi="Calibri" w:cs="Calibri"/>
      <w:sz w:val="20"/>
    </w:rPr>
  </w:style>
  <w:style w:type="paragraph" w:styleId="TOC6">
    <w:name w:val="toc 6"/>
    <w:basedOn w:val="Normal"/>
    <w:next w:val="Normal"/>
    <w:autoRedefine/>
    <w:semiHidden/>
    <w:rsid w:val="0044019E"/>
    <w:pPr>
      <w:tabs>
        <w:tab w:val="clear" w:pos="720"/>
        <w:tab w:val="clear" w:pos="5760"/>
      </w:tabs>
      <w:ind w:left="1200"/>
    </w:pPr>
    <w:rPr>
      <w:rFonts w:ascii="Calibri" w:hAnsi="Calibri" w:cs="Calibri"/>
      <w:sz w:val="20"/>
    </w:rPr>
  </w:style>
  <w:style w:type="paragraph" w:styleId="TOC7">
    <w:name w:val="toc 7"/>
    <w:basedOn w:val="Normal"/>
    <w:next w:val="Normal"/>
    <w:autoRedefine/>
    <w:semiHidden/>
    <w:rsid w:val="0044019E"/>
    <w:pPr>
      <w:tabs>
        <w:tab w:val="clear" w:pos="720"/>
        <w:tab w:val="clear" w:pos="5760"/>
      </w:tabs>
      <w:ind w:left="1440"/>
    </w:pPr>
    <w:rPr>
      <w:rFonts w:ascii="Calibri" w:hAnsi="Calibri" w:cs="Calibri"/>
      <w:sz w:val="20"/>
    </w:rPr>
  </w:style>
  <w:style w:type="paragraph" w:styleId="TOC8">
    <w:name w:val="toc 8"/>
    <w:basedOn w:val="Normal"/>
    <w:next w:val="Normal"/>
    <w:autoRedefine/>
    <w:semiHidden/>
    <w:rsid w:val="0044019E"/>
    <w:pPr>
      <w:tabs>
        <w:tab w:val="clear" w:pos="720"/>
        <w:tab w:val="clear" w:pos="5760"/>
      </w:tabs>
      <w:ind w:left="1680"/>
    </w:pPr>
    <w:rPr>
      <w:rFonts w:ascii="Calibri" w:hAnsi="Calibri" w:cs="Calibri"/>
      <w:sz w:val="20"/>
    </w:rPr>
  </w:style>
  <w:style w:type="paragraph" w:styleId="TOC9">
    <w:name w:val="toc 9"/>
    <w:basedOn w:val="Normal"/>
    <w:next w:val="Normal"/>
    <w:autoRedefine/>
    <w:semiHidden/>
    <w:rsid w:val="0044019E"/>
    <w:pPr>
      <w:tabs>
        <w:tab w:val="clear" w:pos="720"/>
        <w:tab w:val="clear" w:pos="5760"/>
      </w:tabs>
      <w:ind w:left="1920"/>
    </w:pPr>
    <w:rPr>
      <w:rFonts w:ascii="Calibri" w:hAnsi="Calibri" w:cs="Calibri"/>
      <w:sz w:val="20"/>
    </w:rPr>
  </w:style>
  <w:style w:type="paragraph" w:customStyle="1" w:styleId="HeadingUsecaseCharChar">
    <w:name w:val="Heading Use case Char Char"/>
    <w:basedOn w:val="Normal"/>
    <w:link w:val="HeadingUsecaseCharCharChar"/>
    <w:rsid w:val="00B22238"/>
    <w:pPr>
      <w:autoSpaceDE w:val="0"/>
      <w:autoSpaceDN w:val="0"/>
      <w:adjustRightInd w:val="0"/>
      <w:spacing w:line="360" w:lineRule="auto"/>
      <w:jc w:val="both"/>
    </w:pPr>
    <w:rPr>
      <w:rFonts w:ascii="Tahoma" w:hAnsi="Tahoma" w:cs="Tahoma"/>
      <w:b/>
      <w:i/>
      <w:sz w:val="22"/>
      <w:szCs w:val="22"/>
      <w:u w:val="single"/>
    </w:rPr>
  </w:style>
  <w:style w:type="character" w:customStyle="1" w:styleId="HeadingUsecaseCharCharChar">
    <w:name w:val="Heading Use case Char Char Char"/>
    <w:link w:val="HeadingUsecaseCharChar"/>
    <w:rsid w:val="00A67755"/>
    <w:rPr>
      <w:rFonts w:ascii="Tahoma" w:hAnsi="Tahoma" w:cs="Tahoma"/>
      <w:b/>
      <w:i/>
      <w:color w:val="000000"/>
      <w:sz w:val="22"/>
      <w:szCs w:val="22"/>
      <w:u w:val="single"/>
      <w:lang w:val="en-US" w:eastAsia="en-US" w:bidi="ar-SA"/>
    </w:rPr>
  </w:style>
  <w:style w:type="paragraph" w:customStyle="1" w:styleId="Style1">
    <w:name w:val="Style1"/>
    <w:basedOn w:val="Normal10"/>
    <w:rsid w:val="006372B1"/>
    <w:pPr>
      <w:spacing w:line="360" w:lineRule="auto"/>
    </w:pPr>
    <w:rPr>
      <w:rFonts w:ascii="Tahoma" w:hAnsi="Tahoma"/>
      <w:b/>
      <w:color w:val="000000"/>
      <w:sz w:val="20"/>
    </w:rPr>
  </w:style>
  <w:style w:type="paragraph" w:customStyle="1" w:styleId="CaseBullet">
    <w:name w:val="Case Bullet"/>
    <w:basedOn w:val="Normal"/>
    <w:rsid w:val="00834A43"/>
    <w:pPr>
      <w:numPr>
        <w:numId w:val="3"/>
      </w:numPr>
      <w:tabs>
        <w:tab w:val="clear" w:pos="720"/>
        <w:tab w:val="clear" w:pos="5760"/>
      </w:tabs>
      <w:ind w:right="0"/>
      <w:jc w:val="both"/>
    </w:pPr>
    <w:rPr>
      <w:rFonts w:ascii="Arial" w:hAnsi="Arial" w:cs="Tahoma"/>
      <w:color w:val="auto"/>
      <w:sz w:val="22"/>
      <w:lang w:val="en-GB"/>
    </w:rPr>
  </w:style>
  <w:style w:type="paragraph" w:customStyle="1" w:styleId="StyleHeading3-ILISBoldJustifiedRight0Linespacing">
    <w:name w:val="Style Heading 3 - ILIS + Bold Justified Right:  0&quot; Line spacing:..."/>
    <w:basedOn w:val="Heading3-ILIS"/>
    <w:rsid w:val="00533E20"/>
    <w:pPr>
      <w:widowControl w:val="0"/>
      <w:spacing w:line="360" w:lineRule="auto"/>
      <w:ind w:right="0"/>
      <w:jc w:val="both"/>
    </w:pPr>
    <w:rPr>
      <w:rFonts w:cs="Times New Roman"/>
      <w:b/>
      <w:bCs/>
      <w:szCs w:val="20"/>
    </w:rPr>
  </w:style>
  <w:style w:type="paragraph" w:customStyle="1" w:styleId="CharCharCharCharChar">
    <w:name w:val="Char Char Char Char Char"/>
    <w:basedOn w:val="Normal"/>
    <w:next w:val="Normal"/>
    <w:rsid w:val="001D3436"/>
    <w:pPr>
      <w:tabs>
        <w:tab w:val="clear" w:pos="720"/>
        <w:tab w:val="clear" w:pos="5760"/>
      </w:tabs>
      <w:spacing w:line="360" w:lineRule="auto"/>
      <w:ind w:right="0"/>
      <w:jc w:val="both"/>
    </w:pPr>
    <w:rPr>
      <w:rFonts w:ascii="Arial" w:hAnsi="Arial"/>
      <w:bCs/>
      <w:iCs/>
      <w:color w:val="auto"/>
      <w:sz w:val="20"/>
    </w:rPr>
  </w:style>
  <w:style w:type="paragraph" w:styleId="NormalWeb">
    <w:name w:val="Normal (Web)"/>
    <w:basedOn w:val="Normal"/>
    <w:rsid w:val="005C1ABE"/>
    <w:pPr>
      <w:tabs>
        <w:tab w:val="clear" w:pos="720"/>
        <w:tab w:val="clear" w:pos="5760"/>
      </w:tabs>
      <w:spacing w:before="120" w:after="100" w:afterAutospacing="1" w:line="360" w:lineRule="atLeast"/>
      <w:ind w:right="0"/>
    </w:pPr>
    <w:rPr>
      <w:color w:val="auto"/>
      <w:szCs w:val="24"/>
    </w:rPr>
  </w:style>
  <w:style w:type="table" w:styleId="TableProfessional">
    <w:name w:val="Table Professional"/>
    <w:basedOn w:val="TableNormal"/>
    <w:rsid w:val="00725905"/>
    <w:pPr>
      <w:tabs>
        <w:tab w:val="left" w:pos="720"/>
        <w:tab w:val="left" w:pos="5760"/>
      </w:tabs>
      <w:ind w:right="720"/>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CommentSubject">
    <w:name w:val="annotation subject"/>
    <w:basedOn w:val="CommentText"/>
    <w:next w:val="CommentText"/>
    <w:semiHidden/>
    <w:rsid w:val="00490AC2"/>
    <w:rPr>
      <w:b/>
      <w:bCs/>
    </w:rPr>
  </w:style>
  <w:style w:type="character" w:styleId="FollowedHyperlink">
    <w:name w:val="FollowedHyperlink"/>
    <w:rsid w:val="00737785"/>
    <w:rPr>
      <w:color w:val="800080"/>
      <w:u w:val="single"/>
    </w:rPr>
  </w:style>
  <w:style w:type="paragraph" w:customStyle="1" w:styleId="StyleLucidaSansUnicode10ptAutoJustifiedRight0Line">
    <w:name w:val="Style Lucida Sans Unicode 10 pt Auto Justified Right:  0&quot; Line..."/>
    <w:basedOn w:val="Normal"/>
    <w:rsid w:val="001E6D7A"/>
    <w:pPr>
      <w:spacing w:before="120" w:after="120"/>
      <w:ind w:right="0"/>
      <w:jc w:val="both"/>
    </w:pPr>
    <w:rPr>
      <w:rFonts w:ascii="Lucida Sans Unicode" w:hAnsi="Lucida Sans Unicode"/>
      <w:color w:val="auto"/>
      <w:sz w:val="20"/>
    </w:rPr>
  </w:style>
  <w:style w:type="paragraph" w:customStyle="1" w:styleId="StyleNormal1LucidaSansUnicode">
    <w:name w:val="Style Normal 1 + Lucida Sans Unicode"/>
    <w:basedOn w:val="Normal1"/>
    <w:link w:val="StyleNormal1LucidaSansUnicodeChar"/>
    <w:rsid w:val="001E6D7A"/>
    <w:rPr>
      <w:rFonts w:ascii="Lucida Sans Unicode" w:hAnsi="Lucida Sans Unicode"/>
    </w:rPr>
  </w:style>
  <w:style w:type="character" w:customStyle="1" w:styleId="StyleNormal1LucidaSansUnicodeChar">
    <w:name w:val="Style Normal 1 + Lucida Sans Unicode Char"/>
    <w:link w:val="StyleNormal1LucidaSansUnicode"/>
    <w:rsid w:val="001E6D7A"/>
    <w:rPr>
      <w:rFonts w:ascii="Lucida Sans Unicode" w:hAnsi="Lucida Sans Unicode"/>
      <w:szCs w:val="24"/>
      <w:lang w:val="en-GB" w:eastAsia="en-US" w:bidi="ar-SA"/>
    </w:rPr>
  </w:style>
  <w:style w:type="paragraph" w:styleId="Subtitle">
    <w:name w:val="Subtitle"/>
    <w:basedOn w:val="Normal"/>
    <w:qFormat/>
    <w:rsid w:val="006A2D9B"/>
    <w:pPr>
      <w:tabs>
        <w:tab w:val="clear" w:pos="720"/>
        <w:tab w:val="clear" w:pos="5760"/>
      </w:tabs>
      <w:ind w:right="0"/>
      <w:jc w:val="center"/>
    </w:pPr>
    <w:rPr>
      <w:rFonts w:ascii="Bookman Old Style" w:hAnsi="Bookman Old Style"/>
      <w:color w:val="auto"/>
      <w:sz w:val="28"/>
    </w:rPr>
  </w:style>
  <w:style w:type="paragraph" w:customStyle="1" w:styleId="CharChar">
    <w:name w:val="Char Char"/>
    <w:basedOn w:val="Normal"/>
    <w:next w:val="Normal"/>
    <w:rsid w:val="006A2D9B"/>
    <w:pPr>
      <w:tabs>
        <w:tab w:val="clear" w:pos="720"/>
        <w:tab w:val="clear" w:pos="5760"/>
      </w:tabs>
      <w:spacing w:line="360" w:lineRule="auto"/>
      <w:ind w:right="0"/>
      <w:jc w:val="both"/>
    </w:pPr>
    <w:rPr>
      <w:rFonts w:ascii="Arial" w:hAnsi="Arial"/>
      <w:bCs/>
      <w:iCs/>
      <w:color w:val="auto"/>
      <w:sz w:val="20"/>
    </w:rPr>
  </w:style>
  <w:style w:type="paragraph" w:customStyle="1" w:styleId="levnl12">
    <w:name w:val="_levnl12"/>
    <w:basedOn w:val="Normal"/>
    <w:rsid w:val="006A2D9B"/>
    <w:pPr>
      <w:widowControl w:val="0"/>
      <w:tabs>
        <w:tab w:val="clear" w:pos="720"/>
        <w:tab w:val="clear" w:pos="5760"/>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right" w:pos="8280"/>
      </w:tabs>
      <w:autoSpaceDE w:val="0"/>
      <w:autoSpaceDN w:val="0"/>
      <w:adjustRightInd w:val="0"/>
      <w:ind w:left="360" w:right="0" w:hanging="360"/>
    </w:pPr>
    <w:rPr>
      <w:color w:val="auto"/>
      <w:sz w:val="20"/>
      <w:szCs w:val="24"/>
    </w:rPr>
  </w:style>
  <w:style w:type="paragraph" w:customStyle="1" w:styleId="WP9Heading5">
    <w:name w:val="WP9_Heading5"/>
    <w:basedOn w:val="Normal"/>
    <w:rsid w:val="006A2D9B"/>
    <w:pPr>
      <w:widowControl w:val="0"/>
      <w:tabs>
        <w:tab w:val="clear" w:pos="720"/>
        <w:tab w:val="clear" w:pos="5760"/>
      </w:tabs>
      <w:autoSpaceDE w:val="0"/>
      <w:autoSpaceDN w:val="0"/>
      <w:adjustRightInd w:val="0"/>
      <w:ind w:right="0"/>
      <w:jc w:val="both"/>
    </w:pPr>
    <w:rPr>
      <w:rFonts w:ascii="Verdana" w:hAnsi="Verdana"/>
      <w:b/>
      <w:bCs/>
      <w:color w:val="auto"/>
      <w:sz w:val="20"/>
    </w:rPr>
  </w:style>
  <w:style w:type="paragraph" w:customStyle="1" w:styleId="WP9Heading3">
    <w:name w:val="WP9_Heading3"/>
    <w:basedOn w:val="Normal"/>
    <w:rsid w:val="006A2D9B"/>
    <w:pPr>
      <w:widowControl w:val="0"/>
      <w:tabs>
        <w:tab w:val="clear" w:pos="720"/>
        <w:tab w:val="clear" w:pos="5760"/>
      </w:tabs>
      <w:autoSpaceDE w:val="0"/>
      <w:autoSpaceDN w:val="0"/>
      <w:adjustRightInd w:val="0"/>
      <w:ind w:right="0"/>
      <w:jc w:val="both"/>
    </w:pPr>
    <w:rPr>
      <w:rFonts w:ascii="Tahoma" w:hAnsi="Tahoma" w:cs="Tahoma"/>
      <w:i/>
      <w:iCs/>
      <w:color w:val="auto"/>
      <w:sz w:val="20"/>
    </w:rPr>
  </w:style>
  <w:style w:type="paragraph" w:customStyle="1" w:styleId="WP9BodyTex">
    <w:name w:val="WP9_Body Tex"/>
    <w:basedOn w:val="Normal"/>
    <w:rsid w:val="006A2D9B"/>
    <w:pPr>
      <w:widowControl w:val="0"/>
      <w:tabs>
        <w:tab w:val="clear" w:pos="720"/>
        <w:tab w:val="clear" w:pos="5760"/>
      </w:tabs>
      <w:autoSpaceDE w:val="0"/>
      <w:autoSpaceDN w:val="0"/>
      <w:adjustRightInd w:val="0"/>
      <w:ind w:right="0"/>
    </w:pPr>
    <w:rPr>
      <w:rFonts w:ascii="Tahoma" w:hAnsi="Tahoma" w:cs="Tahoma"/>
      <w:color w:val="auto"/>
      <w:sz w:val="20"/>
    </w:rPr>
  </w:style>
  <w:style w:type="paragraph" w:customStyle="1" w:styleId="ClassHeader">
    <w:name w:val="Class Header"/>
    <w:basedOn w:val="Normal"/>
    <w:rsid w:val="00207EF9"/>
    <w:pPr>
      <w:tabs>
        <w:tab w:val="clear" w:pos="720"/>
        <w:tab w:val="clear" w:pos="5760"/>
      </w:tabs>
      <w:ind w:left="288" w:right="0"/>
    </w:pPr>
    <w:rPr>
      <w:rFonts w:ascii="Arial" w:hAnsi="Arial" w:cs="Arial"/>
      <w:color w:val="auto"/>
      <w:sz w:val="28"/>
      <w:szCs w:val="28"/>
      <w:lang w:val="en-AU"/>
    </w:rPr>
  </w:style>
  <w:style w:type="paragraph" w:styleId="ListParagraph">
    <w:name w:val="List Paragraph"/>
    <w:aliases w:val="List Bullets"/>
    <w:basedOn w:val="Normal"/>
    <w:link w:val="ListParagraphChar"/>
    <w:uiPriority w:val="34"/>
    <w:qFormat/>
    <w:rsid w:val="00876BCF"/>
    <w:pPr>
      <w:tabs>
        <w:tab w:val="clear" w:pos="720"/>
        <w:tab w:val="clear" w:pos="5760"/>
      </w:tabs>
      <w:spacing w:after="200" w:line="276" w:lineRule="auto"/>
      <w:ind w:right="0"/>
      <w:jc w:val="both"/>
    </w:pPr>
    <w:rPr>
      <w:rFonts w:ascii="Calibri" w:hAnsi="Calibri"/>
      <w:color w:val="1F497D"/>
      <w:sz w:val="22"/>
      <w:szCs w:val="22"/>
      <w:lang w:val="en-AU"/>
    </w:rPr>
  </w:style>
  <w:style w:type="character" w:customStyle="1" w:styleId="ListParagraphChar">
    <w:name w:val="List Paragraph Char"/>
    <w:aliases w:val="List Bullets Char"/>
    <w:link w:val="ListParagraph"/>
    <w:uiPriority w:val="34"/>
    <w:rsid w:val="00876BCF"/>
    <w:rPr>
      <w:rFonts w:ascii="Calibri" w:hAnsi="Calibri"/>
      <w:color w:val="1F497D"/>
      <w:sz w:val="22"/>
      <w:szCs w:val="22"/>
      <w:lang w:val="en-AU"/>
    </w:rPr>
  </w:style>
  <w:style w:type="paragraph" w:styleId="PlainText">
    <w:name w:val="Plain Text"/>
    <w:basedOn w:val="Normal"/>
    <w:link w:val="PlainTextChar"/>
    <w:uiPriority w:val="99"/>
    <w:unhideWhenUsed/>
    <w:rsid w:val="00D0457F"/>
    <w:pPr>
      <w:tabs>
        <w:tab w:val="clear" w:pos="720"/>
        <w:tab w:val="clear" w:pos="5760"/>
      </w:tabs>
      <w:ind w:right="0"/>
    </w:pPr>
    <w:rPr>
      <w:rFonts w:ascii="Calibri" w:eastAsia="Calibri" w:hAnsi="Calibri"/>
      <w:color w:val="auto"/>
      <w:sz w:val="22"/>
      <w:szCs w:val="22"/>
    </w:rPr>
  </w:style>
  <w:style w:type="character" w:customStyle="1" w:styleId="PlainTextChar">
    <w:name w:val="Plain Text Char"/>
    <w:link w:val="PlainText"/>
    <w:uiPriority w:val="99"/>
    <w:rsid w:val="00D0457F"/>
    <w:rPr>
      <w:rFonts w:ascii="Calibri" w:eastAsia="Calibri" w:hAnsi="Calibri" w:cs="Calibri"/>
      <w:sz w:val="22"/>
      <w:szCs w:val="22"/>
    </w:rPr>
  </w:style>
  <w:style w:type="paragraph" w:customStyle="1" w:styleId="BodyTextList">
    <w:name w:val="Body Text (List)"/>
    <w:basedOn w:val="BodyText"/>
    <w:rsid w:val="00D1039D"/>
    <w:pPr>
      <w:keepLines/>
      <w:numPr>
        <w:numId w:val="11"/>
      </w:numPr>
      <w:tabs>
        <w:tab w:val="left" w:pos="-1134"/>
        <w:tab w:val="left" w:pos="0"/>
        <w:tab w:val="left" w:pos="340"/>
      </w:tabs>
      <w:spacing w:before="60" w:after="60" w:line="240" w:lineRule="auto"/>
      <w:jc w:val="left"/>
    </w:pPr>
    <w:rPr>
      <w:rFonts w:cs="Arial"/>
      <w:sz w:val="24"/>
      <w:szCs w:val="22"/>
    </w:rPr>
  </w:style>
  <w:style w:type="character" w:customStyle="1" w:styleId="HeaderChar">
    <w:name w:val="Header Char"/>
    <w:aliases w:val="1 (not to be included in TOC) Char,ho Char1,header odd Char1,first Char1,h Char,Header Char1 Char,1 (not to be included in TOC) Char1 Char,Cover Page Char Char,1 (not to be included in TOC) Char Char Char,Header Char Char Char,ho Char Char"/>
    <w:link w:val="Header"/>
    <w:uiPriority w:val="99"/>
    <w:rsid w:val="001F261A"/>
  </w:style>
  <w:style w:type="character" w:customStyle="1" w:styleId="FooterChar">
    <w:name w:val="Footer Char"/>
    <w:aliases w:val="_sbv Char,page-footer Char,pf1 Char,ft Char,F-PDID Char"/>
    <w:link w:val="Footer"/>
    <w:uiPriority w:val="99"/>
    <w:rsid w:val="001F261A"/>
  </w:style>
  <w:style w:type="character" w:styleId="Strong">
    <w:name w:val="Strong"/>
    <w:qFormat/>
    <w:rsid w:val="00511B48"/>
    <w:rPr>
      <w:b/>
      <w:bCs/>
    </w:rPr>
  </w:style>
  <w:style w:type="paragraph" w:customStyle="1" w:styleId="CompanyHeader">
    <w:name w:val="Company Header"/>
    <w:basedOn w:val="Normal"/>
    <w:rsid w:val="005573C6"/>
    <w:pPr>
      <w:tabs>
        <w:tab w:val="clear" w:pos="720"/>
        <w:tab w:val="clear" w:pos="5760"/>
      </w:tabs>
      <w:ind w:left="288" w:right="0"/>
      <w:jc w:val="center"/>
    </w:pPr>
    <w:rPr>
      <w:rFonts w:ascii="Arial" w:hAnsi="Arial" w:cs="Arial"/>
      <w:b/>
      <w:bCs/>
      <w:noProof/>
      <w:color w:val="auto"/>
      <w:sz w:val="28"/>
      <w:szCs w:val="28"/>
      <w:lang w:val="en-AU"/>
    </w:rPr>
  </w:style>
  <w:style w:type="paragraph" w:customStyle="1" w:styleId="Heading">
    <w:name w:val="Heading"/>
    <w:basedOn w:val="Normal"/>
    <w:next w:val="Normal"/>
    <w:rsid w:val="002F400C"/>
    <w:pPr>
      <w:keepNext/>
      <w:tabs>
        <w:tab w:val="clear" w:pos="720"/>
        <w:tab w:val="clear" w:pos="5760"/>
      </w:tabs>
      <w:spacing w:before="240" w:after="120"/>
      <w:ind w:right="0"/>
    </w:pPr>
    <w:rPr>
      <w:rFonts w:ascii="Arial" w:hAnsi="Arial"/>
      <w:b/>
      <w:noProof/>
      <w:color w:val="auto"/>
      <w:sz w:val="34"/>
      <w:lang w:val="en-AU"/>
    </w:rPr>
  </w:style>
  <w:style w:type="paragraph" w:styleId="BodyTextIndent3">
    <w:name w:val="Body Text Indent 3"/>
    <w:basedOn w:val="Normal"/>
    <w:link w:val="BodyTextIndent3Char"/>
    <w:unhideWhenUsed/>
    <w:rsid w:val="00BC7584"/>
    <w:pPr>
      <w:tabs>
        <w:tab w:val="clear" w:pos="720"/>
        <w:tab w:val="clear" w:pos="5760"/>
      </w:tabs>
      <w:spacing w:after="120"/>
      <w:ind w:left="360" w:right="0"/>
    </w:pPr>
    <w:rPr>
      <w:color w:val="auto"/>
      <w:sz w:val="16"/>
      <w:szCs w:val="16"/>
    </w:rPr>
  </w:style>
  <w:style w:type="character" w:customStyle="1" w:styleId="BodyTextIndent3Char">
    <w:name w:val="Body Text Indent 3 Char"/>
    <w:link w:val="BodyTextIndent3"/>
    <w:rsid w:val="00BC7584"/>
    <w:rPr>
      <w:sz w:val="16"/>
      <w:szCs w:val="16"/>
    </w:rPr>
  </w:style>
  <w:style w:type="character" w:customStyle="1" w:styleId="BalloonTextChar">
    <w:name w:val="Balloon Text Char"/>
    <w:link w:val="BalloonText"/>
    <w:semiHidden/>
    <w:rsid w:val="00BC7584"/>
    <w:rPr>
      <w:rFonts w:ascii="Tahoma" w:hAnsi="Tahoma" w:cs="Tahoma"/>
      <w:color w:val="000000"/>
      <w:sz w:val="16"/>
      <w:szCs w:val="16"/>
    </w:rPr>
  </w:style>
  <w:style w:type="character" w:styleId="Emphasis">
    <w:name w:val="Emphasis"/>
    <w:qFormat/>
    <w:rsid w:val="0066169F"/>
    <w:rPr>
      <w:i/>
      <w:iCs/>
    </w:rPr>
  </w:style>
  <w:style w:type="paragraph" w:styleId="TOCHeading">
    <w:name w:val="TOC Heading"/>
    <w:basedOn w:val="Heading1"/>
    <w:next w:val="Normal"/>
    <w:uiPriority w:val="39"/>
    <w:semiHidden/>
    <w:unhideWhenUsed/>
    <w:qFormat/>
    <w:rsid w:val="0066169F"/>
    <w:pPr>
      <w:keepLines/>
      <w:tabs>
        <w:tab w:val="clear" w:pos="720"/>
        <w:tab w:val="clear" w:pos="5760"/>
      </w:tabs>
      <w:spacing w:before="480" w:after="0" w:line="276" w:lineRule="auto"/>
      <w:ind w:right="0"/>
      <w:outlineLvl w:val="9"/>
    </w:pPr>
    <w:rPr>
      <w:rFonts w:ascii="Cambria" w:eastAsia="MS Gothic" w:hAnsi="Cambria" w:cs="Times New Roman"/>
      <w:color w:val="365F91"/>
      <w:kern w:val="0"/>
      <w:szCs w:val="28"/>
      <w:lang w:eastAsia="ja-JP"/>
    </w:rPr>
  </w:style>
  <w:style w:type="paragraph" w:customStyle="1" w:styleId="Style2">
    <w:name w:val="Style2"/>
    <w:basedOn w:val="Heading"/>
    <w:autoRedefine/>
    <w:qFormat/>
    <w:rsid w:val="007E103A"/>
    <w:rPr>
      <w:rFonts w:ascii="Calibri" w:hAnsi="Calibri"/>
      <w:sz w:val="28"/>
    </w:rPr>
  </w:style>
  <w:style w:type="paragraph" w:customStyle="1" w:styleId="Style3">
    <w:name w:val="Style3"/>
    <w:basedOn w:val="Heading2-ILIS"/>
    <w:qFormat/>
    <w:rsid w:val="007E103A"/>
    <w:rPr>
      <w:rFonts w:ascii="Calibri" w:hAnsi="Calibri"/>
      <w:color w:val="auto"/>
      <w:sz w:val="24"/>
    </w:rPr>
  </w:style>
  <w:style w:type="paragraph" w:styleId="NoSpacing">
    <w:name w:val="No Spacing"/>
    <w:uiPriority w:val="1"/>
    <w:qFormat/>
    <w:rsid w:val="00803429"/>
    <w:pPr>
      <w:tabs>
        <w:tab w:val="left" w:pos="720"/>
        <w:tab w:val="left" w:pos="5760"/>
      </w:tabs>
      <w:ind w:right="720"/>
    </w:pPr>
    <w:rPr>
      <w:color w:val="000000"/>
      <w:sz w:val="24"/>
    </w:rPr>
  </w:style>
  <w:style w:type="character" w:customStyle="1" w:styleId="apple-converted-space">
    <w:name w:val="apple-converted-space"/>
    <w:rsid w:val="006F5F4D"/>
  </w:style>
  <w:style w:type="character" w:customStyle="1" w:styleId="bold">
    <w:name w:val="bold"/>
    <w:rsid w:val="009F086D"/>
  </w:style>
  <w:style w:type="paragraph" w:styleId="Revision">
    <w:name w:val="Revision"/>
    <w:hidden/>
    <w:uiPriority w:val="99"/>
    <w:semiHidden/>
    <w:rsid w:val="001F1CE7"/>
    <w:rPr>
      <w:color w:val="000000"/>
      <w:sz w:val="24"/>
    </w:rPr>
  </w:style>
  <w:style w:type="paragraph" w:styleId="Caption">
    <w:name w:val="caption"/>
    <w:basedOn w:val="Normal"/>
    <w:next w:val="Normal"/>
    <w:unhideWhenUsed/>
    <w:qFormat/>
    <w:rsid w:val="00DA52CE"/>
    <w:pPr>
      <w:spacing w:after="200"/>
    </w:pPr>
    <w:rPr>
      <w:b/>
      <w:bCs/>
      <w:color w:val="4F81BD" w:themeColor="accent1"/>
      <w:sz w:val="18"/>
      <w:szCs w:val="18"/>
    </w:rPr>
  </w:style>
  <w:style w:type="paragraph" w:customStyle="1" w:styleId="CharCharCharCharChar2Char">
    <w:name w:val="Char Char Char Char Char2 Char"/>
    <w:basedOn w:val="Normal"/>
    <w:next w:val="Normal"/>
    <w:rsid w:val="007A479B"/>
    <w:pPr>
      <w:tabs>
        <w:tab w:val="clear" w:pos="720"/>
        <w:tab w:val="clear" w:pos="5760"/>
      </w:tabs>
      <w:spacing w:line="360" w:lineRule="auto"/>
      <w:ind w:right="0"/>
      <w:jc w:val="both"/>
    </w:pPr>
    <w:rPr>
      <w:rFonts w:ascii="Arial" w:hAnsi="Arial"/>
      <w:bCs/>
      <w:iCs/>
      <w:color w:val="auto"/>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i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8053F"/>
    <w:pPr>
      <w:tabs>
        <w:tab w:val="left" w:pos="720"/>
        <w:tab w:val="left" w:pos="5760"/>
      </w:tabs>
      <w:ind w:right="720"/>
    </w:pPr>
    <w:rPr>
      <w:color w:val="000000"/>
      <w:sz w:val="24"/>
    </w:rPr>
  </w:style>
  <w:style w:type="paragraph" w:styleId="Heading1">
    <w:name w:val="heading 1"/>
    <w:aliases w:val="MainHeader,1,h1,Header 1,H1,tchead,Section,Test Plan,No numbers,Part,Heading 10,Main heading,Tertiary Heading,H1&lt;------------------,new page/chapter,tchead1,Section1,11,Header 11,Test Plan1,tchead2,Section2,12,Header 12,Test Plan2,13,I,L"/>
    <w:basedOn w:val="Normal"/>
    <w:next w:val="Normal"/>
    <w:qFormat/>
    <w:rsid w:val="00FB1BDE"/>
    <w:pPr>
      <w:keepNext/>
      <w:spacing w:before="240" w:after="60"/>
      <w:outlineLvl w:val="0"/>
    </w:pPr>
    <w:rPr>
      <w:rFonts w:ascii="Calibri" w:hAnsi="Calibri" w:cs="Arial"/>
      <w:b/>
      <w:bCs/>
      <w:kern w:val="32"/>
      <w:sz w:val="28"/>
      <w:szCs w:val="32"/>
    </w:rPr>
  </w:style>
  <w:style w:type="paragraph" w:styleId="Heading2">
    <w:name w:val="heading 2"/>
    <w:aliases w:val="ClassHeading,Heading 2 Hidden,H2,h2,2nd level,Titre3,Module Name,2,Major,Heading 2rh,Header 2,Reset numbering,B.2 Heading 2,A.1 Heading 2,Small Chapter),Para2,Heading Contents,PIM2,HD2,Chapter,1.Seite,H2-Heading 2,l2,Header2,22,list,heading 2"/>
    <w:basedOn w:val="Normal"/>
    <w:next w:val="Normal"/>
    <w:qFormat/>
    <w:rsid w:val="00FB1BDE"/>
    <w:pPr>
      <w:keepNext/>
      <w:spacing w:before="240" w:after="60"/>
      <w:outlineLvl w:val="1"/>
    </w:pPr>
    <w:rPr>
      <w:rFonts w:ascii="Calibri" w:hAnsi="Calibri" w:cs="Arial"/>
      <w:b/>
      <w:bCs/>
      <w:i/>
      <w:iCs/>
      <w:sz w:val="28"/>
      <w:szCs w:val="28"/>
    </w:rPr>
  </w:style>
  <w:style w:type="paragraph" w:styleId="Heading3">
    <w:name w:val="heading 3"/>
    <w:basedOn w:val="Normal"/>
    <w:next w:val="Normal"/>
    <w:qFormat/>
    <w:rsid w:val="00502552"/>
    <w:pPr>
      <w:keepNext/>
      <w:spacing w:before="240" w:after="60"/>
      <w:outlineLvl w:val="2"/>
    </w:pPr>
    <w:rPr>
      <w:rFonts w:ascii="Arial" w:hAnsi="Arial" w:cs="Arial"/>
      <w:b/>
      <w:bCs/>
      <w:sz w:val="26"/>
      <w:szCs w:val="26"/>
    </w:rPr>
  </w:style>
  <w:style w:type="paragraph" w:styleId="Heading4">
    <w:name w:val="heading 4"/>
    <w:basedOn w:val="Normal"/>
    <w:next w:val="Normal"/>
    <w:autoRedefine/>
    <w:qFormat/>
    <w:rsid w:val="00461F97"/>
    <w:pPr>
      <w:keepNext/>
      <w:tabs>
        <w:tab w:val="clear" w:pos="720"/>
        <w:tab w:val="clear" w:pos="5760"/>
        <w:tab w:val="num" w:pos="864"/>
      </w:tabs>
      <w:spacing w:line="360" w:lineRule="auto"/>
      <w:ind w:left="864" w:right="0" w:hanging="864"/>
      <w:jc w:val="both"/>
      <w:outlineLvl w:val="3"/>
    </w:pPr>
    <w:rPr>
      <w:rFonts w:asciiTheme="majorHAnsi" w:hAnsiTheme="majorHAnsi" w:cs="Calibri"/>
      <w:b/>
      <w:bCs/>
      <w:i/>
      <w:color w:val="auto"/>
      <w:sz w:val="22"/>
      <w:szCs w:val="16"/>
    </w:rPr>
  </w:style>
  <w:style w:type="paragraph" w:styleId="Heading5">
    <w:name w:val="heading 5"/>
    <w:basedOn w:val="Normal"/>
    <w:next w:val="Normal"/>
    <w:qFormat/>
    <w:rsid w:val="006A2D9B"/>
    <w:pPr>
      <w:tabs>
        <w:tab w:val="clear" w:pos="720"/>
        <w:tab w:val="clear" w:pos="5760"/>
        <w:tab w:val="num" w:pos="1008"/>
      </w:tabs>
      <w:spacing w:before="240" w:after="60"/>
      <w:ind w:left="1008" w:right="0" w:hanging="1008"/>
      <w:outlineLvl w:val="4"/>
    </w:pPr>
    <w:rPr>
      <w:rFonts w:ascii="Tahoma" w:hAnsi="Tahoma"/>
      <w:b/>
      <w:color w:val="auto"/>
    </w:rPr>
  </w:style>
  <w:style w:type="paragraph" w:styleId="Heading6">
    <w:name w:val="heading 6"/>
    <w:basedOn w:val="Normal"/>
    <w:next w:val="Normal"/>
    <w:qFormat/>
    <w:rsid w:val="006A2D9B"/>
    <w:pPr>
      <w:tabs>
        <w:tab w:val="clear" w:pos="720"/>
        <w:tab w:val="clear" w:pos="5760"/>
        <w:tab w:val="num" w:pos="1152"/>
      </w:tabs>
      <w:spacing w:before="240" w:after="60"/>
      <w:ind w:left="1152" w:right="0" w:hanging="1152"/>
      <w:outlineLvl w:val="5"/>
    </w:pPr>
    <w:rPr>
      <w:i/>
      <w:color w:val="auto"/>
      <w:sz w:val="22"/>
    </w:rPr>
  </w:style>
  <w:style w:type="paragraph" w:styleId="Heading7">
    <w:name w:val="heading 7"/>
    <w:basedOn w:val="Normal"/>
    <w:next w:val="Normal"/>
    <w:qFormat/>
    <w:rsid w:val="006A2D9B"/>
    <w:pPr>
      <w:tabs>
        <w:tab w:val="clear" w:pos="720"/>
        <w:tab w:val="clear" w:pos="5760"/>
        <w:tab w:val="num" w:pos="1296"/>
      </w:tabs>
      <w:spacing w:before="240" w:after="60"/>
      <w:ind w:left="1296" w:right="0" w:hanging="1296"/>
      <w:outlineLvl w:val="6"/>
    </w:pPr>
    <w:rPr>
      <w:rFonts w:ascii="Arial" w:hAnsi="Arial"/>
      <w:color w:val="auto"/>
      <w:sz w:val="20"/>
    </w:rPr>
  </w:style>
  <w:style w:type="paragraph" w:styleId="Heading8">
    <w:name w:val="heading 8"/>
    <w:basedOn w:val="Normal"/>
    <w:next w:val="Normal"/>
    <w:qFormat/>
    <w:rsid w:val="006A2D9B"/>
    <w:pPr>
      <w:tabs>
        <w:tab w:val="clear" w:pos="720"/>
        <w:tab w:val="clear" w:pos="5760"/>
        <w:tab w:val="num" w:pos="1440"/>
      </w:tabs>
      <w:spacing w:before="240" w:after="60"/>
      <w:ind w:left="1440" w:right="0" w:hanging="1440"/>
      <w:outlineLvl w:val="7"/>
    </w:pPr>
    <w:rPr>
      <w:rFonts w:ascii="Arial" w:hAnsi="Arial"/>
      <w:i/>
      <w:color w:val="auto"/>
      <w:sz w:val="20"/>
    </w:rPr>
  </w:style>
  <w:style w:type="paragraph" w:styleId="Heading9">
    <w:name w:val="heading 9"/>
    <w:basedOn w:val="Normal"/>
    <w:next w:val="Normal"/>
    <w:qFormat/>
    <w:rsid w:val="006A2D9B"/>
    <w:pPr>
      <w:tabs>
        <w:tab w:val="clear" w:pos="720"/>
        <w:tab w:val="clear" w:pos="5760"/>
        <w:tab w:val="num" w:pos="1584"/>
      </w:tabs>
      <w:spacing w:before="240" w:after="60"/>
      <w:ind w:left="1584" w:right="0" w:hanging="1584"/>
      <w:outlineLvl w:val="8"/>
    </w:pPr>
    <w:rPr>
      <w:rFonts w:ascii="Arial" w:hAnsi="Arial"/>
      <w:b/>
      <w:i/>
      <w:color w:val="auto"/>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rCharCharCharCharChar">
    <w:name w:val="Char Char Char Char Char Char"/>
    <w:basedOn w:val="Normal"/>
    <w:next w:val="Normal"/>
    <w:rsid w:val="006A2D9B"/>
    <w:pPr>
      <w:tabs>
        <w:tab w:val="clear" w:pos="720"/>
        <w:tab w:val="clear" w:pos="5760"/>
      </w:tabs>
      <w:spacing w:line="360" w:lineRule="auto"/>
      <w:ind w:right="0"/>
      <w:jc w:val="both"/>
    </w:pPr>
    <w:rPr>
      <w:rFonts w:ascii="Arial" w:hAnsi="Arial"/>
      <w:bCs/>
      <w:iCs/>
      <w:color w:val="auto"/>
      <w:sz w:val="20"/>
    </w:rPr>
  </w:style>
  <w:style w:type="paragraph" w:styleId="TOC3">
    <w:name w:val="toc 3"/>
    <w:basedOn w:val="Normal"/>
    <w:next w:val="Normal"/>
    <w:autoRedefine/>
    <w:uiPriority w:val="39"/>
    <w:rsid w:val="003807F0"/>
    <w:pPr>
      <w:tabs>
        <w:tab w:val="clear" w:pos="720"/>
        <w:tab w:val="clear" w:pos="5760"/>
      </w:tabs>
      <w:ind w:left="480"/>
    </w:pPr>
    <w:rPr>
      <w:rFonts w:ascii="Calibri" w:hAnsi="Calibri" w:cs="Calibri"/>
      <w:sz w:val="20"/>
    </w:rPr>
  </w:style>
  <w:style w:type="paragraph" w:styleId="TOC2">
    <w:name w:val="toc 2"/>
    <w:basedOn w:val="Normal"/>
    <w:next w:val="Normal"/>
    <w:autoRedefine/>
    <w:uiPriority w:val="39"/>
    <w:rsid w:val="00A57A50"/>
    <w:pPr>
      <w:tabs>
        <w:tab w:val="clear" w:pos="720"/>
        <w:tab w:val="clear" w:pos="5760"/>
      </w:tabs>
      <w:spacing w:before="120"/>
      <w:ind w:left="240"/>
    </w:pPr>
    <w:rPr>
      <w:rFonts w:ascii="Calibri" w:hAnsi="Calibri" w:cs="Calibri"/>
      <w:b/>
      <w:bCs/>
      <w:sz w:val="22"/>
      <w:szCs w:val="22"/>
    </w:rPr>
  </w:style>
  <w:style w:type="paragraph" w:styleId="TOC1">
    <w:name w:val="toc 1"/>
    <w:basedOn w:val="Normal"/>
    <w:next w:val="Normal"/>
    <w:autoRedefine/>
    <w:uiPriority w:val="39"/>
    <w:rsid w:val="00FB1BDE"/>
    <w:pPr>
      <w:tabs>
        <w:tab w:val="clear" w:pos="720"/>
        <w:tab w:val="clear" w:pos="5760"/>
      </w:tabs>
      <w:spacing w:before="120"/>
    </w:pPr>
    <w:rPr>
      <w:rFonts w:ascii="Calibri" w:hAnsi="Calibri" w:cs="Calibri"/>
      <w:b/>
      <w:bCs/>
      <w:i/>
      <w:iCs/>
      <w:szCs w:val="24"/>
    </w:rPr>
  </w:style>
  <w:style w:type="paragraph" w:customStyle="1" w:styleId="Heading2-ILIS">
    <w:name w:val="Heading 2 -ILIS"/>
    <w:basedOn w:val="Normal"/>
    <w:link w:val="Heading2-ILISChar"/>
    <w:rsid w:val="00502552"/>
    <w:rPr>
      <w:rFonts w:ascii="Tahoma" w:hAnsi="Tahoma" w:cs="Tahoma"/>
      <w:b/>
      <w:sz w:val="22"/>
      <w:szCs w:val="22"/>
    </w:rPr>
  </w:style>
  <w:style w:type="character" w:customStyle="1" w:styleId="Heading2-ILISChar">
    <w:name w:val="Heading 2 -ILIS Char"/>
    <w:link w:val="Heading2-ILIS"/>
    <w:rsid w:val="00502552"/>
    <w:rPr>
      <w:rFonts w:ascii="Tahoma" w:hAnsi="Tahoma" w:cs="Tahoma"/>
      <w:b/>
      <w:color w:val="000000"/>
      <w:sz w:val="22"/>
      <w:szCs w:val="22"/>
      <w:lang w:val="en-US" w:eastAsia="en-US" w:bidi="ar-SA"/>
    </w:rPr>
  </w:style>
  <w:style w:type="paragraph" w:customStyle="1" w:styleId="Heading1-ILIS">
    <w:name w:val="Heading 1 - ILIS"/>
    <w:basedOn w:val="Normal"/>
    <w:rsid w:val="00502552"/>
    <w:rPr>
      <w:rFonts w:ascii="Tahoma" w:hAnsi="Tahoma" w:cs="Tahoma"/>
      <w:b/>
    </w:rPr>
  </w:style>
  <w:style w:type="character" w:styleId="Hyperlink">
    <w:name w:val="Hyperlink"/>
    <w:uiPriority w:val="99"/>
    <w:rsid w:val="00502552"/>
    <w:rPr>
      <w:color w:val="0000FF"/>
      <w:u w:val="single"/>
    </w:rPr>
  </w:style>
  <w:style w:type="paragraph" w:customStyle="1" w:styleId="Heading3-ILIS">
    <w:name w:val="Heading 3 - ILIS"/>
    <w:basedOn w:val="Normal"/>
    <w:rsid w:val="00502552"/>
    <w:pPr>
      <w:numPr>
        <w:ilvl w:val="2"/>
        <w:numId w:val="1"/>
      </w:numPr>
    </w:pPr>
    <w:rPr>
      <w:rFonts w:ascii="Tahoma" w:hAnsi="Tahoma" w:cs="Tahoma"/>
      <w:sz w:val="22"/>
      <w:szCs w:val="22"/>
    </w:rPr>
  </w:style>
  <w:style w:type="character" w:styleId="CommentReference">
    <w:name w:val="annotation reference"/>
    <w:semiHidden/>
    <w:rsid w:val="00502552"/>
    <w:rPr>
      <w:sz w:val="16"/>
      <w:szCs w:val="16"/>
    </w:rPr>
  </w:style>
  <w:style w:type="paragraph" w:styleId="CommentText">
    <w:name w:val="annotation text"/>
    <w:basedOn w:val="Normal"/>
    <w:semiHidden/>
    <w:rsid w:val="00502552"/>
    <w:rPr>
      <w:sz w:val="20"/>
    </w:rPr>
  </w:style>
  <w:style w:type="paragraph" w:styleId="Header">
    <w:name w:val="header"/>
    <w:aliases w:val="1 (not to be included in TOC),ho,header odd,first,h,Header Char1,1 (not to be included in TOC) Char1,Cover Page Char,1 (not to be included in TOC) Char Char,Header Char Char,Cover Page Char Char Char,ho Char,header odd Char,first Char,Header1,ho1"/>
    <w:basedOn w:val="Normal"/>
    <w:link w:val="HeaderChar"/>
    <w:uiPriority w:val="99"/>
    <w:rsid w:val="00502552"/>
    <w:pPr>
      <w:tabs>
        <w:tab w:val="clear" w:pos="720"/>
        <w:tab w:val="clear" w:pos="5760"/>
        <w:tab w:val="center" w:pos="4320"/>
        <w:tab w:val="right" w:pos="8640"/>
      </w:tabs>
      <w:autoSpaceDE w:val="0"/>
      <w:autoSpaceDN w:val="0"/>
      <w:ind w:right="0"/>
    </w:pPr>
    <w:rPr>
      <w:color w:val="auto"/>
      <w:sz w:val="20"/>
    </w:rPr>
  </w:style>
  <w:style w:type="paragraph" w:styleId="Footer">
    <w:name w:val="footer"/>
    <w:aliases w:val="_sbv,page-footer,pf1,ft,F-PDID"/>
    <w:basedOn w:val="Normal"/>
    <w:link w:val="FooterChar"/>
    <w:uiPriority w:val="99"/>
    <w:rsid w:val="00502552"/>
    <w:pPr>
      <w:tabs>
        <w:tab w:val="clear" w:pos="720"/>
        <w:tab w:val="clear" w:pos="5760"/>
        <w:tab w:val="center" w:pos="4320"/>
        <w:tab w:val="right" w:pos="8640"/>
      </w:tabs>
      <w:autoSpaceDE w:val="0"/>
      <w:autoSpaceDN w:val="0"/>
      <w:ind w:right="0"/>
    </w:pPr>
    <w:rPr>
      <w:color w:val="auto"/>
      <w:sz w:val="20"/>
    </w:rPr>
  </w:style>
  <w:style w:type="character" w:styleId="PageNumber">
    <w:name w:val="page number"/>
    <w:aliases w:val="Page 1 0f #"/>
    <w:basedOn w:val="DefaultParagraphFont"/>
    <w:rsid w:val="00502552"/>
  </w:style>
  <w:style w:type="paragraph" w:styleId="BodyText">
    <w:name w:val="Body Text"/>
    <w:aliases w:val="bt,body text,EHPT,Body Text2,Tempo Body Text,ändrad,heading_txt,bodytxy2,Heading 1 text,RFQ Text,Proposal Body Text,Body Text 12,subtitle2,Specs,1body,BodText,Body Text 1,Body Text1,Starbucks Body Text,heading3,3 indent,heading31,RFQ,t,sp"/>
    <w:basedOn w:val="Normal"/>
    <w:rsid w:val="00A43232"/>
    <w:pPr>
      <w:tabs>
        <w:tab w:val="clear" w:pos="720"/>
        <w:tab w:val="clear" w:pos="5760"/>
      </w:tabs>
      <w:spacing w:line="360" w:lineRule="auto"/>
      <w:ind w:right="0"/>
      <w:jc w:val="both"/>
    </w:pPr>
    <w:rPr>
      <w:rFonts w:ascii="Arial" w:hAnsi="Arial"/>
      <w:color w:val="auto"/>
      <w:sz w:val="20"/>
    </w:rPr>
  </w:style>
  <w:style w:type="paragraph" w:styleId="BalloonText">
    <w:name w:val="Balloon Text"/>
    <w:basedOn w:val="Normal"/>
    <w:link w:val="BalloonTextChar"/>
    <w:semiHidden/>
    <w:rsid w:val="00502552"/>
    <w:rPr>
      <w:rFonts w:ascii="Tahoma" w:hAnsi="Tahoma"/>
      <w:sz w:val="16"/>
      <w:szCs w:val="16"/>
      <w:lang w:val="x-none" w:eastAsia="x-none"/>
    </w:rPr>
  </w:style>
  <w:style w:type="paragraph" w:customStyle="1" w:styleId="Heading3ILIS">
    <w:name w:val="Heading 3 ILIS"/>
    <w:basedOn w:val="Normal"/>
    <w:rsid w:val="00A43232"/>
    <w:pPr>
      <w:tabs>
        <w:tab w:val="clear" w:pos="720"/>
        <w:tab w:val="clear" w:pos="5760"/>
      </w:tabs>
      <w:spacing w:line="360" w:lineRule="auto"/>
      <w:ind w:right="0"/>
      <w:jc w:val="both"/>
    </w:pPr>
    <w:rPr>
      <w:rFonts w:ascii="Tahoma" w:hAnsi="Tahoma" w:cs="Tahoma"/>
      <w:b/>
      <w:bCs/>
      <w:color w:val="auto"/>
      <w:szCs w:val="24"/>
    </w:rPr>
  </w:style>
  <w:style w:type="table" w:styleId="TableElegant">
    <w:name w:val="Table Elegant"/>
    <w:basedOn w:val="TableNormal"/>
    <w:rsid w:val="00C41911"/>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1111Heading4-ILISSRS">
    <w:name w:val="1.1.1.1Heading 4 - ILIS SRS"/>
    <w:basedOn w:val="Normal"/>
    <w:rsid w:val="00A43232"/>
    <w:pPr>
      <w:tabs>
        <w:tab w:val="clear" w:pos="720"/>
        <w:tab w:val="clear" w:pos="5760"/>
        <w:tab w:val="left" w:pos="630"/>
        <w:tab w:val="left" w:pos="900"/>
      </w:tabs>
      <w:autoSpaceDE w:val="0"/>
      <w:autoSpaceDN w:val="0"/>
      <w:adjustRightInd w:val="0"/>
      <w:spacing w:line="360" w:lineRule="auto"/>
      <w:ind w:right="0"/>
      <w:jc w:val="both"/>
    </w:pPr>
    <w:rPr>
      <w:rFonts w:ascii="Tahoma" w:hAnsi="Tahoma" w:cs="Tahoma"/>
      <w:b/>
      <w:color w:val="auto"/>
      <w:sz w:val="20"/>
    </w:rPr>
  </w:style>
  <w:style w:type="paragraph" w:styleId="BodyTextIndent">
    <w:name w:val="Body Text Indent"/>
    <w:basedOn w:val="Normal"/>
    <w:rsid w:val="00A43232"/>
    <w:pPr>
      <w:spacing w:after="120"/>
      <w:ind w:left="360"/>
    </w:pPr>
  </w:style>
  <w:style w:type="paragraph" w:customStyle="1" w:styleId="Heading4-ILISSRS">
    <w:name w:val="Heading 4 - ILIS SRS"/>
    <w:basedOn w:val="Normal"/>
    <w:rsid w:val="00A43232"/>
    <w:pPr>
      <w:tabs>
        <w:tab w:val="clear" w:pos="720"/>
        <w:tab w:val="clear" w:pos="5760"/>
        <w:tab w:val="left" w:pos="630"/>
        <w:tab w:val="left" w:pos="900"/>
      </w:tabs>
      <w:autoSpaceDE w:val="0"/>
      <w:autoSpaceDN w:val="0"/>
      <w:adjustRightInd w:val="0"/>
      <w:spacing w:line="360" w:lineRule="auto"/>
      <w:ind w:right="0"/>
      <w:jc w:val="both"/>
    </w:pPr>
    <w:rPr>
      <w:rFonts w:ascii="Tahoma" w:hAnsi="Tahoma" w:cs="Tahoma"/>
      <w:b/>
      <w:color w:val="auto"/>
      <w:sz w:val="20"/>
    </w:rPr>
  </w:style>
  <w:style w:type="paragraph" w:customStyle="1" w:styleId="Heading5-ILIS">
    <w:name w:val="Heading 5 - ILIS"/>
    <w:basedOn w:val="1111Heading4-ILISSRS"/>
    <w:rsid w:val="00A43232"/>
    <w:pPr>
      <w:ind w:left="360"/>
    </w:pPr>
    <w:rPr>
      <w:i/>
    </w:rPr>
  </w:style>
  <w:style w:type="paragraph" w:customStyle="1" w:styleId="CaseTextBold">
    <w:name w:val="Case Text Bold"/>
    <w:basedOn w:val="Normal"/>
    <w:next w:val="Normal"/>
    <w:rsid w:val="008B2797"/>
    <w:pPr>
      <w:tabs>
        <w:tab w:val="clear" w:pos="720"/>
        <w:tab w:val="clear" w:pos="5760"/>
      </w:tabs>
      <w:ind w:right="0"/>
      <w:jc w:val="both"/>
    </w:pPr>
    <w:rPr>
      <w:rFonts w:ascii="Arial Bold" w:hAnsi="Arial Bold"/>
      <w:b/>
      <w:color w:val="auto"/>
    </w:rPr>
  </w:style>
  <w:style w:type="paragraph" w:customStyle="1" w:styleId="Text">
    <w:name w:val="Text"/>
    <w:aliases w:val="tx"/>
    <w:basedOn w:val="Normal"/>
    <w:rsid w:val="008B2797"/>
    <w:pPr>
      <w:tabs>
        <w:tab w:val="clear" w:pos="720"/>
        <w:tab w:val="clear" w:pos="5760"/>
      </w:tabs>
      <w:spacing w:before="120" w:after="240"/>
      <w:ind w:left="2160" w:right="0"/>
    </w:pPr>
    <w:rPr>
      <w:color w:val="auto"/>
      <w:sz w:val="20"/>
    </w:rPr>
  </w:style>
  <w:style w:type="paragraph" w:customStyle="1" w:styleId="BulletSpace">
    <w:name w:val="Bullet Space"/>
    <w:basedOn w:val="Normal"/>
    <w:rsid w:val="008B2797"/>
    <w:pPr>
      <w:numPr>
        <w:numId w:val="4"/>
      </w:numPr>
      <w:tabs>
        <w:tab w:val="clear" w:pos="5760"/>
      </w:tabs>
      <w:spacing w:line="360" w:lineRule="auto"/>
      <w:ind w:right="0"/>
    </w:pPr>
    <w:rPr>
      <w:rFonts w:ascii="Arial" w:hAnsi="Arial"/>
      <w:color w:val="auto"/>
      <w:sz w:val="20"/>
      <w:szCs w:val="24"/>
    </w:rPr>
  </w:style>
  <w:style w:type="paragraph" w:customStyle="1" w:styleId="NumberedList">
    <w:name w:val="Numbered List"/>
    <w:basedOn w:val="Normal"/>
    <w:rsid w:val="008B2797"/>
    <w:pPr>
      <w:numPr>
        <w:numId w:val="2"/>
      </w:numPr>
      <w:tabs>
        <w:tab w:val="clear" w:pos="5760"/>
      </w:tabs>
      <w:ind w:right="0"/>
    </w:pPr>
    <w:rPr>
      <w:color w:val="auto"/>
      <w:szCs w:val="24"/>
    </w:rPr>
  </w:style>
  <w:style w:type="paragraph" w:styleId="Index1">
    <w:name w:val="index 1"/>
    <w:basedOn w:val="Normal"/>
    <w:next w:val="Normal"/>
    <w:autoRedefine/>
    <w:semiHidden/>
    <w:rsid w:val="008B2797"/>
    <w:pPr>
      <w:tabs>
        <w:tab w:val="clear" w:pos="720"/>
        <w:tab w:val="clear" w:pos="5760"/>
      </w:tabs>
      <w:ind w:left="240" w:hanging="240"/>
    </w:pPr>
  </w:style>
  <w:style w:type="paragraph" w:styleId="IndexHeading">
    <w:name w:val="index heading"/>
    <w:basedOn w:val="Normal"/>
    <w:next w:val="Index1"/>
    <w:semiHidden/>
    <w:rsid w:val="008B2797"/>
    <w:pPr>
      <w:numPr>
        <w:numId w:val="5"/>
      </w:numPr>
      <w:tabs>
        <w:tab w:val="clear" w:pos="360"/>
        <w:tab w:val="clear" w:pos="720"/>
        <w:tab w:val="clear" w:pos="5760"/>
      </w:tabs>
      <w:ind w:left="0" w:right="0" w:firstLine="0"/>
    </w:pPr>
    <w:rPr>
      <w:color w:val="auto"/>
      <w:szCs w:val="24"/>
    </w:rPr>
  </w:style>
  <w:style w:type="table" w:styleId="TableContemporary">
    <w:name w:val="Table Contemporary"/>
    <w:basedOn w:val="TableNormal"/>
    <w:rsid w:val="00D26C85"/>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customStyle="1" w:styleId="Normal1">
    <w:name w:val="Normal 1"/>
    <w:basedOn w:val="Normal"/>
    <w:link w:val="Normal1Char"/>
    <w:rsid w:val="007C6676"/>
    <w:pPr>
      <w:tabs>
        <w:tab w:val="clear" w:pos="720"/>
        <w:tab w:val="clear" w:pos="5760"/>
      </w:tabs>
      <w:ind w:left="360" w:right="0" w:hanging="360"/>
      <w:jc w:val="both"/>
    </w:pPr>
    <w:rPr>
      <w:rFonts w:ascii="Arial" w:hAnsi="Arial"/>
      <w:color w:val="auto"/>
      <w:sz w:val="20"/>
      <w:szCs w:val="24"/>
      <w:lang w:val="en-GB"/>
    </w:rPr>
  </w:style>
  <w:style w:type="character" w:customStyle="1" w:styleId="Normal1Char">
    <w:name w:val="Normal 1 Char"/>
    <w:link w:val="Normal1"/>
    <w:rsid w:val="001E6D7A"/>
    <w:rPr>
      <w:rFonts w:ascii="Arial" w:hAnsi="Arial"/>
      <w:szCs w:val="24"/>
      <w:lang w:val="en-GB" w:eastAsia="en-US" w:bidi="ar-SA"/>
    </w:rPr>
  </w:style>
  <w:style w:type="paragraph" w:customStyle="1" w:styleId="Bodytext0">
    <w:name w:val="Body_text"/>
    <w:basedOn w:val="Normal"/>
    <w:rsid w:val="007C6676"/>
    <w:pPr>
      <w:tabs>
        <w:tab w:val="clear" w:pos="720"/>
        <w:tab w:val="clear" w:pos="5760"/>
      </w:tabs>
      <w:spacing w:after="120"/>
      <w:ind w:right="0"/>
      <w:jc w:val="both"/>
    </w:pPr>
    <w:rPr>
      <w:color w:val="auto"/>
      <w:sz w:val="22"/>
    </w:rPr>
  </w:style>
  <w:style w:type="paragraph" w:customStyle="1" w:styleId="Body-noindent">
    <w:name w:val="Body-no indent"/>
    <w:next w:val="Normal"/>
    <w:rsid w:val="00C57DE1"/>
    <w:pPr>
      <w:widowControl w:val="0"/>
      <w:tabs>
        <w:tab w:val="left" w:pos="7920"/>
      </w:tabs>
      <w:autoSpaceDE w:val="0"/>
      <w:autoSpaceDN w:val="0"/>
      <w:spacing w:before="120" w:line="280" w:lineRule="exact"/>
      <w:ind w:right="-14"/>
    </w:pPr>
    <w:rPr>
      <w:rFonts w:ascii="Arial" w:hAnsi="Arial"/>
      <w:sz w:val="19"/>
    </w:rPr>
  </w:style>
  <w:style w:type="table" w:styleId="TableGrid">
    <w:name w:val="Table Grid"/>
    <w:basedOn w:val="TableNormal"/>
    <w:uiPriority w:val="59"/>
    <w:rsid w:val="008C0377"/>
    <w:pPr>
      <w:tabs>
        <w:tab w:val="left" w:pos="720"/>
        <w:tab w:val="left" w:pos="5760"/>
      </w:tabs>
      <w:ind w:right="72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2">
    <w:name w:val="Body Text 2"/>
    <w:basedOn w:val="Normal"/>
    <w:rsid w:val="007B7E6F"/>
    <w:pPr>
      <w:spacing w:after="120" w:line="480" w:lineRule="auto"/>
    </w:pPr>
  </w:style>
  <w:style w:type="paragraph" w:styleId="BodyText3">
    <w:name w:val="Body Text 3"/>
    <w:basedOn w:val="Normal"/>
    <w:rsid w:val="007B7E6F"/>
    <w:pPr>
      <w:spacing w:after="120"/>
    </w:pPr>
    <w:rPr>
      <w:sz w:val="16"/>
      <w:szCs w:val="16"/>
    </w:rPr>
  </w:style>
  <w:style w:type="paragraph" w:customStyle="1" w:styleId="Normal10">
    <w:name w:val="Normal1"/>
    <w:basedOn w:val="BodyText"/>
    <w:rsid w:val="007B7E6F"/>
    <w:pPr>
      <w:keepNext/>
      <w:spacing w:after="220" w:line="220" w:lineRule="atLeast"/>
    </w:pPr>
    <w:rPr>
      <w:sz w:val="22"/>
    </w:rPr>
  </w:style>
  <w:style w:type="paragraph" w:styleId="TOC4">
    <w:name w:val="toc 4"/>
    <w:basedOn w:val="Normal"/>
    <w:next w:val="Normal"/>
    <w:autoRedefine/>
    <w:uiPriority w:val="39"/>
    <w:rsid w:val="0044019E"/>
    <w:pPr>
      <w:tabs>
        <w:tab w:val="clear" w:pos="720"/>
        <w:tab w:val="clear" w:pos="5760"/>
      </w:tabs>
      <w:ind w:left="720"/>
    </w:pPr>
    <w:rPr>
      <w:rFonts w:ascii="Calibri" w:hAnsi="Calibri" w:cs="Calibri"/>
      <w:sz w:val="20"/>
    </w:rPr>
  </w:style>
  <w:style w:type="paragraph" w:styleId="TOC5">
    <w:name w:val="toc 5"/>
    <w:basedOn w:val="Normal"/>
    <w:next w:val="Normal"/>
    <w:autoRedefine/>
    <w:semiHidden/>
    <w:rsid w:val="0044019E"/>
    <w:pPr>
      <w:tabs>
        <w:tab w:val="clear" w:pos="720"/>
        <w:tab w:val="clear" w:pos="5760"/>
      </w:tabs>
      <w:ind w:left="960"/>
    </w:pPr>
    <w:rPr>
      <w:rFonts w:ascii="Calibri" w:hAnsi="Calibri" w:cs="Calibri"/>
      <w:sz w:val="20"/>
    </w:rPr>
  </w:style>
  <w:style w:type="paragraph" w:styleId="TOC6">
    <w:name w:val="toc 6"/>
    <w:basedOn w:val="Normal"/>
    <w:next w:val="Normal"/>
    <w:autoRedefine/>
    <w:semiHidden/>
    <w:rsid w:val="0044019E"/>
    <w:pPr>
      <w:tabs>
        <w:tab w:val="clear" w:pos="720"/>
        <w:tab w:val="clear" w:pos="5760"/>
      </w:tabs>
      <w:ind w:left="1200"/>
    </w:pPr>
    <w:rPr>
      <w:rFonts w:ascii="Calibri" w:hAnsi="Calibri" w:cs="Calibri"/>
      <w:sz w:val="20"/>
    </w:rPr>
  </w:style>
  <w:style w:type="paragraph" w:styleId="TOC7">
    <w:name w:val="toc 7"/>
    <w:basedOn w:val="Normal"/>
    <w:next w:val="Normal"/>
    <w:autoRedefine/>
    <w:semiHidden/>
    <w:rsid w:val="0044019E"/>
    <w:pPr>
      <w:tabs>
        <w:tab w:val="clear" w:pos="720"/>
        <w:tab w:val="clear" w:pos="5760"/>
      </w:tabs>
      <w:ind w:left="1440"/>
    </w:pPr>
    <w:rPr>
      <w:rFonts w:ascii="Calibri" w:hAnsi="Calibri" w:cs="Calibri"/>
      <w:sz w:val="20"/>
    </w:rPr>
  </w:style>
  <w:style w:type="paragraph" w:styleId="TOC8">
    <w:name w:val="toc 8"/>
    <w:basedOn w:val="Normal"/>
    <w:next w:val="Normal"/>
    <w:autoRedefine/>
    <w:semiHidden/>
    <w:rsid w:val="0044019E"/>
    <w:pPr>
      <w:tabs>
        <w:tab w:val="clear" w:pos="720"/>
        <w:tab w:val="clear" w:pos="5760"/>
      </w:tabs>
      <w:ind w:left="1680"/>
    </w:pPr>
    <w:rPr>
      <w:rFonts w:ascii="Calibri" w:hAnsi="Calibri" w:cs="Calibri"/>
      <w:sz w:val="20"/>
    </w:rPr>
  </w:style>
  <w:style w:type="paragraph" w:styleId="TOC9">
    <w:name w:val="toc 9"/>
    <w:basedOn w:val="Normal"/>
    <w:next w:val="Normal"/>
    <w:autoRedefine/>
    <w:semiHidden/>
    <w:rsid w:val="0044019E"/>
    <w:pPr>
      <w:tabs>
        <w:tab w:val="clear" w:pos="720"/>
        <w:tab w:val="clear" w:pos="5760"/>
      </w:tabs>
      <w:ind w:left="1920"/>
    </w:pPr>
    <w:rPr>
      <w:rFonts w:ascii="Calibri" w:hAnsi="Calibri" w:cs="Calibri"/>
      <w:sz w:val="20"/>
    </w:rPr>
  </w:style>
  <w:style w:type="paragraph" w:customStyle="1" w:styleId="HeadingUsecaseCharChar">
    <w:name w:val="Heading Use case Char Char"/>
    <w:basedOn w:val="Normal"/>
    <w:link w:val="HeadingUsecaseCharCharChar"/>
    <w:rsid w:val="00B22238"/>
    <w:pPr>
      <w:autoSpaceDE w:val="0"/>
      <w:autoSpaceDN w:val="0"/>
      <w:adjustRightInd w:val="0"/>
      <w:spacing w:line="360" w:lineRule="auto"/>
      <w:jc w:val="both"/>
    </w:pPr>
    <w:rPr>
      <w:rFonts w:ascii="Tahoma" w:hAnsi="Tahoma" w:cs="Tahoma"/>
      <w:b/>
      <w:i/>
      <w:sz w:val="22"/>
      <w:szCs w:val="22"/>
      <w:u w:val="single"/>
    </w:rPr>
  </w:style>
  <w:style w:type="character" w:customStyle="1" w:styleId="HeadingUsecaseCharCharChar">
    <w:name w:val="Heading Use case Char Char Char"/>
    <w:link w:val="HeadingUsecaseCharChar"/>
    <w:rsid w:val="00A67755"/>
    <w:rPr>
      <w:rFonts w:ascii="Tahoma" w:hAnsi="Tahoma" w:cs="Tahoma"/>
      <w:b/>
      <w:i/>
      <w:color w:val="000000"/>
      <w:sz w:val="22"/>
      <w:szCs w:val="22"/>
      <w:u w:val="single"/>
      <w:lang w:val="en-US" w:eastAsia="en-US" w:bidi="ar-SA"/>
    </w:rPr>
  </w:style>
  <w:style w:type="paragraph" w:customStyle="1" w:styleId="Style1">
    <w:name w:val="Style1"/>
    <w:basedOn w:val="Normal10"/>
    <w:rsid w:val="006372B1"/>
    <w:pPr>
      <w:spacing w:line="360" w:lineRule="auto"/>
    </w:pPr>
    <w:rPr>
      <w:rFonts w:ascii="Tahoma" w:hAnsi="Tahoma"/>
      <w:b/>
      <w:color w:val="000000"/>
      <w:sz w:val="20"/>
    </w:rPr>
  </w:style>
  <w:style w:type="paragraph" w:customStyle="1" w:styleId="CaseBullet">
    <w:name w:val="Case Bullet"/>
    <w:basedOn w:val="Normal"/>
    <w:rsid w:val="00834A43"/>
    <w:pPr>
      <w:numPr>
        <w:numId w:val="3"/>
      </w:numPr>
      <w:tabs>
        <w:tab w:val="clear" w:pos="720"/>
        <w:tab w:val="clear" w:pos="5760"/>
      </w:tabs>
      <w:ind w:right="0"/>
      <w:jc w:val="both"/>
    </w:pPr>
    <w:rPr>
      <w:rFonts w:ascii="Arial" w:hAnsi="Arial" w:cs="Tahoma"/>
      <w:color w:val="auto"/>
      <w:sz w:val="22"/>
      <w:lang w:val="en-GB"/>
    </w:rPr>
  </w:style>
  <w:style w:type="paragraph" w:customStyle="1" w:styleId="StyleHeading3-ILISBoldJustifiedRight0Linespacing">
    <w:name w:val="Style Heading 3 - ILIS + Bold Justified Right:  0&quot; Line spacing:..."/>
    <w:basedOn w:val="Heading3-ILIS"/>
    <w:rsid w:val="00533E20"/>
    <w:pPr>
      <w:widowControl w:val="0"/>
      <w:spacing w:line="360" w:lineRule="auto"/>
      <w:ind w:right="0"/>
      <w:jc w:val="both"/>
    </w:pPr>
    <w:rPr>
      <w:rFonts w:cs="Times New Roman"/>
      <w:b/>
      <w:bCs/>
      <w:szCs w:val="20"/>
    </w:rPr>
  </w:style>
  <w:style w:type="paragraph" w:customStyle="1" w:styleId="CharCharCharCharChar">
    <w:name w:val="Char Char Char Char Char"/>
    <w:basedOn w:val="Normal"/>
    <w:next w:val="Normal"/>
    <w:rsid w:val="001D3436"/>
    <w:pPr>
      <w:tabs>
        <w:tab w:val="clear" w:pos="720"/>
        <w:tab w:val="clear" w:pos="5760"/>
      </w:tabs>
      <w:spacing w:line="360" w:lineRule="auto"/>
      <w:ind w:right="0"/>
      <w:jc w:val="both"/>
    </w:pPr>
    <w:rPr>
      <w:rFonts w:ascii="Arial" w:hAnsi="Arial"/>
      <w:bCs/>
      <w:iCs/>
      <w:color w:val="auto"/>
      <w:sz w:val="20"/>
    </w:rPr>
  </w:style>
  <w:style w:type="paragraph" w:styleId="NormalWeb">
    <w:name w:val="Normal (Web)"/>
    <w:basedOn w:val="Normal"/>
    <w:rsid w:val="005C1ABE"/>
    <w:pPr>
      <w:tabs>
        <w:tab w:val="clear" w:pos="720"/>
        <w:tab w:val="clear" w:pos="5760"/>
      </w:tabs>
      <w:spacing w:before="120" w:after="100" w:afterAutospacing="1" w:line="360" w:lineRule="atLeast"/>
      <w:ind w:right="0"/>
    </w:pPr>
    <w:rPr>
      <w:color w:val="auto"/>
      <w:szCs w:val="24"/>
    </w:rPr>
  </w:style>
  <w:style w:type="table" w:styleId="TableProfessional">
    <w:name w:val="Table Professional"/>
    <w:basedOn w:val="TableNormal"/>
    <w:rsid w:val="00725905"/>
    <w:pPr>
      <w:tabs>
        <w:tab w:val="left" w:pos="720"/>
        <w:tab w:val="left" w:pos="5760"/>
      </w:tabs>
      <w:ind w:right="720"/>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CommentSubject">
    <w:name w:val="annotation subject"/>
    <w:basedOn w:val="CommentText"/>
    <w:next w:val="CommentText"/>
    <w:semiHidden/>
    <w:rsid w:val="00490AC2"/>
    <w:rPr>
      <w:b/>
      <w:bCs/>
    </w:rPr>
  </w:style>
  <w:style w:type="character" w:styleId="FollowedHyperlink">
    <w:name w:val="FollowedHyperlink"/>
    <w:rsid w:val="00737785"/>
    <w:rPr>
      <w:color w:val="800080"/>
      <w:u w:val="single"/>
    </w:rPr>
  </w:style>
  <w:style w:type="paragraph" w:customStyle="1" w:styleId="StyleLucidaSansUnicode10ptAutoJustifiedRight0Line">
    <w:name w:val="Style Lucida Sans Unicode 10 pt Auto Justified Right:  0&quot; Line..."/>
    <w:basedOn w:val="Normal"/>
    <w:rsid w:val="001E6D7A"/>
    <w:pPr>
      <w:spacing w:before="120" w:after="120"/>
      <w:ind w:right="0"/>
      <w:jc w:val="both"/>
    </w:pPr>
    <w:rPr>
      <w:rFonts w:ascii="Lucida Sans Unicode" w:hAnsi="Lucida Sans Unicode"/>
      <w:color w:val="auto"/>
      <w:sz w:val="20"/>
    </w:rPr>
  </w:style>
  <w:style w:type="paragraph" w:customStyle="1" w:styleId="StyleNormal1LucidaSansUnicode">
    <w:name w:val="Style Normal 1 + Lucida Sans Unicode"/>
    <w:basedOn w:val="Normal1"/>
    <w:link w:val="StyleNormal1LucidaSansUnicodeChar"/>
    <w:rsid w:val="001E6D7A"/>
    <w:rPr>
      <w:rFonts w:ascii="Lucida Sans Unicode" w:hAnsi="Lucida Sans Unicode"/>
    </w:rPr>
  </w:style>
  <w:style w:type="character" w:customStyle="1" w:styleId="StyleNormal1LucidaSansUnicodeChar">
    <w:name w:val="Style Normal 1 + Lucida Sans Unicode Char"/>
    <w:link w:val="StyleNormal1LucidaSansUnicode"/>
    <w:rsid w:val="001E6D7A"/>
    <w:rPr>
      <w:rFonts w:ascii="Lucida Sans Unicode" w:hAnsi="Lucida Sans Unicode"/>
      <w:szCs w:val="24"/>
      <w:lang w:val="en-GB" w:eastAsia="en-US" w:bidi="ar-SA"/>
    </w:rPr>
  </w:style>
  <w:style w:type="paragraph" w:styleId="Subtitle">
    <w:name w:val="Subtitle"/>
    <w:basedOn w:val="Normal"/>
    <w:qFormat/>
    <w:rsid w:val="006A2D9B"/>
    <w:pPr>
      <w:tabs>
        <w:tab w:val="clear" w:pos="720"/>
        <w:tab w:val="clear" w:pos="5760"/>
      </w:tabs>
      <w:ind w:right="0"/>
      <w:jc w:val="center"/>
    </w:pPr>
    <w:rPr>
      <w:rFonts w:ascii="Bookman Old Style" w:hAnsi="Bookman Old Style"/>
      <w:color w:val="auto"/>
      <w:sz w:val="28"/>
    </w:rPr>
  </w:style>
  <w:style w:type="paragraph" w:customStyle="1" w:styleId="CharChar">
    <w:name w:val="Char Char"/>
    <w:basedOn w:val="Normal"/>
    <w:next w:val="Normal"/>
    <w:rsid w:val="006A2D9B"/>
    <w:pPr>
      <w:tabs>
        <w:tab w:val="clear" w:pos="720"/>
        <w:tab w:val="clear" w:pos="5760"/>
      </w:tabs>
      <w:spacing w:line="360" w:lineRule="auto"/>
      <w:ind w:right="0"/>
      <w:jc w:val="both"/>
    </w:pPr>
    <w:rPr>
      <w:rFonts w:ascii="Arial" w:hAnsi="Arial"/>
      <w:bCs/>
      <w:iCs/>
      <w:color w:val="auto"/>
      <w:sz w:val="20"/>
    </w:rPr>
  </w:style>
  <w:style w:type="paragraph" w:customStyle="1" w:styleId="levnl12">
    <w:name w:val="_levnl12"/>
    <w:basedOn w:val="Normal"/>
    <w:rsid w:val="006A2D9B"/>
    <w:pPr>
      <w:widowControl w:val="0"/>
      <w:tabs>
        <w:tab w:val="clear" w:pos="720"/>
        <w:tab w:val="clear" w:pos="5760"/>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right" w:pos="8280"/>
      </w:tabs>
      <w:autoSpaceDE w:val="0"/>
      <w:autoSpaceDN w:val="0"/>
      <w:adjustRightInd w:val="0"/>
      <w:ind w:left="360" w:right="0" w:hanging="360"/>
    </w:pPr>
    <w:rPr>
      <w:color w:val="auto"/>
      <w:sz w:val="20"/>
      <w:szCs w:val="24"/>
    </w:rPr>
  </w:style>
  <w:style w:type="paragraph" w:customStyle="1" w:styleId="WP9Heading5">
    <w:name w:val="WP9_Heading5"/>
    <w:basedOn w:val="Normal"/>
    <w:rsid w:val="006A2D9B"/>
    <w:pPr>
      <w:widowControl w:val="0"/>
      <w:tabs>
        <w:tab w:val="clear" w:pos="720"/>
        <w:tab w:val="clear" w:pos="5760"/>
      </w:tabs>
      <w:autoSpaceDE w:val="0"/>
      <w:autoSpaceDN w:val="0"/>
      <w:adjustRightInd w:val="0"/>
      <w:ind w:right="0"/>
      <w:jc w:val="both"/>
    </w:pPr>
    <w:rPr>
      <w:rFonts w:ascii="Verdana" w:hAnsi="Verdana"/>
      <w:b/>
      <w:bCs/>
      <w:color w:val="auto"/>
      <w:sz w:val="20"/>
    </w:rPr>
  </w:style>
  <w:style w:type="paragraph" w:customStyle="1" w:styleId="WP9Heading3">
    <w:name w:val="WP9_Heading3"/>
    <w:basedOn w:val="Normal"/>
    <w:rsid w:val="006A2D9B"/>
    <w:pPr>
      <w:widowControl w:val="0"/>
      <w:tabs>
        <w:tab w:val="clear" w:pos="720"/>
        <w:tab w:val="clear" w:pos="5760"/>
      </w:tabs>
      <w:autoSpaceDE w:val="0"/>
      <w:autoSpaceDN w:val="0"/>
      <w:adjustRightInd w:val="0"/>
      <w:ind w:right="0"/>
      <w:jc w:val="both"/>
    </w:pPr>
    <w:rPr>
      <w:rFonts w:ascii="Tahoma" w:hAnsi="Tahoma" w:cs="Tahoma"/>
      <w:i/>
      <w:iCs/>
      <w:color w:val="auto"/>
      <w:sz w:val="20"/>
    </w:rPr>
  </w:style>
  <w:style w:type="paragraph" w:customStyle="1" w:styleId="WP9BodyTex">
    <w:name w:val="WP9_Body Tex"/>
    <w:basedOn w:val="Normal"/>
    <w:rsid w:val="006A2D9B"/>
    <w:pPr>
      <w:widowControl w:val="0"/>
      <w:tabs>
        <w:tab w:val="clear" w:pos="720"/>
        <w:tab w:val="clear" w:pos="5760"/>
      </w:tabs>
      <w:autoSpaceDE w:val="0"/>
      <w:autoSpaceDN w:val="0"/>
      <w:adjustRightInd w:val="0"/>
      <w:ind w:right="0"/>
    </w:pPr>
    <w:rPr>
      <w:rFonts w:ascii="Tahoma" w:hAnsi="Tahoma" w:cs="Tahoma"/>
      <w:color w:val="auto"/>
      <w:sz w:val="20"/>
    </w:rPr>
  </w:style>
  <w:style w:type="paragraph" w:customStyle="1" w:styleId="ClassHeader">
    <w:name w:val="Class Header"/>
    <w:basedOn w:val="Normal"/>
    <w:rsid w:val="00207EF9"/>
    <w:pPr>
      <w:tabs>
        <w:tab w:val="clear" w:pos="720"/>
        <w:tab w:val="clear" w:pos="5760"/>
      </w:tabs>
      <w:ind w:left="288" w:right="0"/>
    </w:pPr>
    <w:rPr>
      <w:rFonts w:ascii="Arial" w:hAnsi="Arial" w:cs="Arial"/>
      <w:color w:val="auto"/>
      <w:sz w:val="28"/>
      <w:szCs w:val="28"/>
      <w:lang w:val="en-AU"/>
    </w:rPr>
  </w:style>
  <w:style w:type="paragraph" w:styleId="ListParagraph">
    <w:name w:val="List Paragraph"/>
    <w:aliases w:val="List Bullets"/>
    <w:basedOn w:val="Normal"/>
    <w:link w:val="ListParagraphChar"/>
    <w:uiPriority w:val="34"/>
    <w:qFormat/>
    <w:rsid w:val="00876BCF"/>
    <w:pPr>
      <w:tabs>
        <w:tab w:val="clear" w:pos="720"/>
        <w:tab w:val="clear" w:pos="5760"/>
      </w:tabs>
      <w:spacing w:after="200" w:line="276" w:lineRule="auto"/>
      <w:ind w:right="0"/>
      <w:jc w:val="both"/>
    </w:pPr>
    <w:rPr>
      <w:rFonts w:ascii="Calibri" w:hAnsi="Calibri"/>
      <w:color w:val="1F497D"/>
      <w:sz w:val="22"/>
      <w:szCs w:val="22"/>
      <w:lang w:val="en-AU" w:eastAsia="x-none"/>
    </w:rPr>
  </w:style>
  <w:style w:type="character" w:customStyle="1" w:styleId="ListParagraphChar">
    <w:name w:val="List Paragraph Char"/>
    <w:aliases w:val="List Bullets Char"/>
    <w:link w:val="ListParagraph"/>
    <w:uiPriority w:val="34"/>
    <w:rsid w:val="00876BCF"/>
    <w:rPr>
      <w:rFonts w:ascii="Calibri" w:hAnsi="Calibri"/>
      <w:color w:val="1F497D"/>
      <w:sz w:val="22"/>
      <w:szCs w:val="22"/>
      <w:lang w:val="en-AU" w:eastAsia="x-none"/>
    </w:rPr>
  </w:style>
  <w:style w:type="paragraph" w:styleId="PlainText">
    <w:name w:val="Plain Text"/>
    <w:basedOn w:val="Normal"/>
    <w:link w:val="PlainTextChar"/>
    <w:uiPriority w:val="99"/>
    <w:unhideWhenUsed/>
    <w:rsid w:val="00D0457F"/>
    <w:pPr>
      <w:tabs>
        <w:tab w:val="clear" w:pos="720"/>
        <w:tab w:val="clear" w:pos="5760"/>
      </w:tabs>
      <w:ind w:right="0"/>
    </w:pPr>
    <w:rPr>
      <w:rFonts w:ascii="Calibri" w:eastAsia="Calibri" w:hAnsi="Calibri"/>
      <w:color w:val="auto"/>
      <w:sz w:val="22"/>
      <w:szCs w:val="22"/>
      <w:lang w:val="x-none" w:eastAsia="x-none"/>
    </w:rPr>
  </w:style>
  <w:style w:type="character" w:customStyle="1" w:styleId="PlainTextChar">
    <w:name w:val="Plain Text Char"/>
    <w:link w:val="PlainText"/>
    <w:uiPriority w:val="99"/>
    <w:rsid w:val="00D0457F"/>
    <w:rPr>
      <w:rFonts w:ascii="Calibri" w:eastAsia="Calibri" w:hAnsi="Calibri" w:cs="Calibri"/>
      <w:sz w:val="22"/>
      <w:szCs w:val="22"/>
    </w:rPr>
  </w:style>
  <w:style w:type="paragraph" w:customStyle="1" w:styleId="BodyTextList">
    <w:name w:val="Body Text (List)"/>
    <w:basedOn w:val="BodyText"/>
    <w:rsid w:val="00D1039D"/>
    <w:pPr>
      <w:keepLines/>
      <w:numPr>
        <w:numId w:val="11"/>
      </w:numPr>
      <w:tabs>
        <w:tab w:val="left" w:pos="-1134"/>
        <w:tab w:val="left" w:pos="0"/>
        <w:tab w:val="left" w:pos="340"/>
      </w:tabs>
      <w:spacing w:before="60" w:after="60" w:line="240" w:lineRule="auto"/>
      <w:jc w:val="left"/>
    </w:pPr>
    <w:rPr>
      <w:rFonts w:cs="Arial"/>
      <w:sz w:val="24"/>
      <w:szCs w:val="22"/>
    </w:rPr>
  </w:style>
  <w:style w:type="character" w:customStyle="1" w:styleId="HeaderChar">
    <w:name w:val="Header Char"/>
    <w:aliases w:val="1 (not to be included in TOC) Char,ho Char1,header odd Char1,first Char1,h Char,Header Char1 Char,1 (not to be included in TOC) Char1 Char,Cover Page Char Char,1 (not to be included in TOC) Char Char Char,Header Char Char Char,ho Char Char"/>
    <w:link w:val="Header"/>
    <w:uiPriority w:val="99"/>
    <w:rsid w:val="001F261A"/>
  </w:style>
  <w:style w:type="character" w:customStyle="1" w:styleId="FooterChar">
    <w:name w:val="Footer Char"/>
    <w:aliases w:val="_sbv Char,page-footer Char,pf1 Char,ft Char,F-PDID Char"/>
    <w:link w:val="Footer"/>
    <w:uiPriority w:val="99"/>
    <w:rsid w:val="001F261A"/>
  </w:style>
  <w:style w:type="character" w:styleId="Strong">
    <w:name w:val="Strong"/>
    <w:qFormat/>
    <w:rsid w:val="00511B48"/>
    <w:rPr>
      <w:b/>
      <w:bCs/>
    </w:rPr>
  </w:style>
  <w:style w:type="paragraph" w:customStyle="1" w:styleId="CompanyHeader">
    <w:name w:val="Company Header"/>
    <w:basedOn w:val="Normal"/>
    <w:rsid w:val="005573C6"/>
    <w:pPr>
      <w:tabs>
        <w:tab w:val="clear" w:pos="720"/>
        <w:tab w:val="clear" w:pos="5760"/>
      </w:tabs>
      <w:ind w:left="288" w:right="0"/>
      <w:jc w:val="center"/>
    </w:pPr>
    <w:rPr>
      <w:rFonts w:ascii="Arial" w:hAnsi="Arial" w:cs="Arial"/>
      <w:b/>
      <w:bCs/>
      <w:noProof/>
      <w:color w:val="auto"/>
      <w:sz w:val="28"/>
      <w:szCs w:val="28"/>
      <w:lang w:val="en-AU"/>
    </w:rPr>
  </w:style>
  <w:style w:type="paragraph" w:customStyle="1" w:styleId="Heading">
    <w:name w:val="Heading"/>
    <w:basedOn w:val="Normal"/>
    <w:next w:val="Normal"/>
    <w:rsid w:val="002F400C"/>
    <w:pPr>
      <w:keepNext/>
      <w:tabs>
        <w:tab w:val="clear" w:pos="720"/>
        <w:tab w:val="clear" w:pos="5760"/>
      </w:tabs>
      <w:spacing w:before="240" w:after="120"/>
      <w:ind w:right="0"/>
    </w:pPr>
    <w:rPr>
      <w:rFonts w:ascii="Arial" w:hAnsi="Arial"/>
      <w:b/>
      <w:noProof/>
      <w:color w:val="auto"/>
      <w:sz w:val="34"/>
      <w:lang w:val="en-AU"/>
    </w:rPr>
  </w:style>
  <w:style w:type="paragraph" w:styleId="BodyTextIndent3">
    <w:name w:val="Body Text Indent 3"/>
    <w:basedOn w:val="Normal"/>
    <w:link w:val="BodyTextIndent3Char"/>
    <w:unhideWhenUsed/>
    <w:rsid w:val="00BC7584"/>
    <w:pPr>
      <w:tabs>
        <w:tab w:val="clear" w:pos="720"/>
        <w:tab w:val="clear" w:pos="5760"/>
      </w:tabs>
      <w:spacing w:after="120"/>
      <w:ind w:left="360" w:right="0"/>
    </w:pPr>
    <w:rPr>
      <w:color w:val="auto"/>
      <w:sz w:val="16"/>
      <w:szCs w:val="16"/>
      <w:lang w:val="x-none" w:eastAsia="x-none"/>
    </w:rPr>
  </w:style>
  <w:style w:type="character" w:customStyle="1" w:styleId="BodyTextIndent3Char">
    <w:name w:val="Body Text Indent 3 Char"/>
    <w:link w:val="BodyTextIndent3"/>
    <w:rsid w:val="00BC7584"/>
    <w:rPr>
      <w:sz w:val="16"/>
      <w:szCs w:val="16"/>
      <w:lang w:val="x-none" w:eastAsia="x-none"/>
    </w:rPr>
  </w:style>
  <w:style w:type="character" w:customStyle="1" w:styleId="BalloonTextChar">
    <w:name w:val="Balloon Text Char"/>
    <w:link w:val="BalloonText"/>
    <w:semiHidden/>
    <w:rsid w:val="00BC7584"/>
    <w:rPr>
      <w:rFonts w:ascii="Tahoma" w:hAnsi="Tahoma" w:cs="Tahoma"/>
      <w:color w:val="000000"/>
      <w:sz w:val="16"/>
      <w:szCs w:val="16"/>
    </w:rPr>
  </w:style>
  <w:style w:type="character" w:styleId="Emphasis">
    <w:name w:val="Emphasis"/>
    <w:qFormat/>
    <w:rsid w:val="0066169F"/>
    <w:rPr>
      <w:i/>
      <w:iCs/>
    </w:rPr>
  </w:style>
  <w:style w:type="paragraph" w:styleId="TOCHeading">
    <w:name w:val="TOC Heading"/>
    <w:basedOn w:val="Heading1"/>
    <w:next w:val="Normal"/>
    <w:uiPriority w:val="39"/>
    <w:semiHidden/>
    <w:unhideWhenUsed/>
    <w:qFormat/>
    <w:rsid w:val="0066169F"/>
    <w:pPr>
      <w:keepLines/>
      <w:tabs>
        <w:tab w:val="clear" w:pos="720"/>
        <w:tab w:val="clear" w:pos="5760"/>
      </w:tabs>
      <w:spacing w:before="480" w:after="0" w:line="276" w:lineRule="auto"/>
      <w:ind w:right="0"/>
      <w:outlineLvl w:val="9"/>
    </w:pPr>
    <w:rPr>
      <w:rFonts w:ascii="Cambria" w:eastAsia="MS Gothic" w:hAnsi="Cambria" w:cs="Times New Roman"/>
      <w:color w:val="365F91"/>
      <w:kern w:val="0"/>
      <w:szCs w:val="28"/>
      <w:lang w:eastAsia="ja-JP"/>
    </w:rPr>
  </w:style>
  <w:style w:type="paragraph" w:customStyle="1" w:styleId="Style2">
    <w:name w:val="Style2"/>
    <w:basedOn w:val="Heading"/>
    <w:autoRedefine/>
    <w:qFormat/>
    <w:rsid w:val="007E103A"/>
    <w:rPr>
      <w:rFonts w:ascii="Calibri" w:hAnsi="Calibri"/>
      <w:sz w:val="28"/>
    </w:rPr>
  </w:style>
  <w:style w:type="paragraph" w:customStyle="1" w:styleId="Style3">
    <w:name w:val="Style3"/>
    <w:basedOn w:val="Heading2-ILIS"/>
    <w:qFormat/>
    <w:rsid w:val="007E103A"/>
    <w:rPr>
      <w:rFonts w:ascii="Calibri" w:hAnsi="Calibri"/>
      <w:color w:val="auto"/>
      <w:sz w:val="24"/>
    </w:rPr>
  </w:style>
  <w:style w:type="paragraph" w:styleId="NoSpacing">
    <w:name w:val="No Spacing"/>
    <w:uiPriority w:val="1"/>
    <w:qFormat/>
    <w:rsid w:val="00803429"/>
    <w:pPr>
      <w:tabs>
        <w:tab w:val="left" w:pos="720"/>
        <w:tab w:val="left" w:pos="5760"/>
      </w:tabs>
      <w:ind w:right="720"/>
    </w:pPr>
    <w:rPr>
      <w:color w:val="000000"/>
      <w:sz w:val="24"/>
    </w:rPr>
  </w:style>
  <w:style w:type="character" w:customStyle="1" w:styleId="apple-converted-space">
    <w:name w:val="apple-converted-space"/>
    <w:rsid w:val="006F5F4D"/>
  </w:style>
  <w:style w:type="character" w:customStyle="1" w:styleId="bold">
    <w:name w:val="bold"/>
    <w:rsid w:val="009F086D"/>
  </w:style>
  <w:style w:type="paragraph" w:styleId="Revision">
    <w:name w:val="Revision"/>
    <w:hidden/>
    <w:uiPriority w:val="99"/>
    <w:semiHidden/>
    <w:rsid w:val="001F1CE7"/>
    <w:rPr>
      <w:color w:val="000000"/>
      <w:sz w:val="24"/>
    </w:rPr>
  </w:style>
  <w:style w:type="paragraph" w:styleId="Caption">
    <w:name w:val="caption"/>
    <w:basedOn w:val="Normal"/>
    <w:next w:val="Normal"/>
    <w:unhideWhenUsed/>
    <w:qFormat/>
    <w:rsid w:val="00DA52CE"/>
    <w:pPr>
      <w:spacing w:after="200"/>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divs>
    <w:div w:id="32074414">
      <w:bodyDiv w:val="1"/>
      <w:marLeft w:val="0"/>
      <w:marRight w:val="0"/>
      <w:marTop w:val="0"/>
      <w:marBottom w:val="0"/>
      <w:divBdr>
        <w:top w:val="none" w:sz="0" w:space="0" w:color="auto"/>
        <w:left w:val="none" w:sz="0" w:space="0" w:color="auto"/>
        <w:bottom w:val="none" w:sz="0" w:space="0" w:color="auto"/>
        <w:right w:val="none" w:sz="0" w:space="0" w:color="auto"/>
      </w:divBdr>
      <w:divsChild>
        <w:div w:id="55517934">
          <w:marLeft w:val="0"/>
          <w:marRight w:val="0"/>
          <w:marTop w:val="0"/>
          <w:marBottom w:val="0"/>
          <w:divBdr>
            <w:top w:val="none" w:sz="0" w:space="0" w:color="auto"/>
            <w:left w:val="none" w:sz="0" w:space="0" w:color="auto"/>
            <w:bottom w:val="none" w:sz="0" w:space="0" w:color="auto"/>
            <w:right w:val="none" w:sz="0" w:space="0" w:color="auto"/>
          </w:divBdr>
        </w:div>
        <w:div w:id="69810099">
          <w:marLeft w:val="0"/>
          <w:marRight w:val="0"/>
          <w:marTop w:val="0"/>
          <w:marBottom w:val="0"/>
          <w:divBdr>
            <w:top w:val="none" w:sz="0" w:space="0" w:color="auto"/>
            <w:left w:val="none" w:sz="0" w:space="0" w:color="auto"/>
            <w:bottom w:val="none" w:sz="0" w:space="0" w:color="auto"/>
            <w:right w:val="none" w:sz="0" w:space="0" w:color="auto"/>
          </w:divBdr>
        </w:div>
        <w:div w:id="106895675">
          <w:marLeft w:val="0"/>
          <w:marRight w:val="0"/>
          <w:marTop w:val="0"/>
          <w:marBottom w:val="0"/>
          <w:divBdr>
            <w:top w:val="none" w:sz="0" w:space="0" w:color="auto"/>
            <w:left w:val="none" w:sz="0" w:space="0" w:color="auto"/>
            <w:bottom w:val="none" w:sz="0" w:space="0" w:color="auto"/>
            <w:right w:val="none" w:sz="0" w:space="0" w:color="auto"/>
          </w:divBdr>
        </w:div>
        <w:div w:id="150878790">
          <w:marLeft w:val="0"/>
          <w:marRight w:val="0"/>
          <w:marTop w:val="0"/>
          <w:marBottom w:val="0"/>
          <w:divBdr>
            <w:top w:val="none" w:sz="0" w:space="0" w:color="auto"/>
            <w:left w:val="none" w:sz="0" w:space="0" w:color="auto"/>
            <w:bottom w:val="none" w:sz="0" w:space="0" w:color="auto"/>
            <w:right w:val="none" w:sz="0" w:space="0" w:color="auto"/>
          </w:divBdr>
        </w:div>
        <w:div w:id="923611026">
          <w:marLeft w:val="0"/>
          <w:marRight w:val="0"/>
          <w:marTop w:val="0"/>
          <w:marBottom w:val="0"/>
          <w:divBdr>
            <w:top w:val="none" w:sz="0" w:space="0" w:color="auto"/>
            <w:left w:val="none" w:sz="0" w:space="0" w:color="auto"/>
            <w:bottom w:val="none" w:sz="0" w:space="0" w:color="auto"/>
            <w:right w:val="none" w:sz="0" w:space="0" w:color="auto"/>
          </w:divBdr>
        </w:div>
        <w:div w:id="949969345">
          <w:marLeft w:val="0"/>
          <w:marRight w:val="0"/>
          <w:marTop w:val="0"/>
          <w:marBottom w:val="0"/>
          <w:divBdr>
            <w:top w:val="none" w:sz="0" w:space="0" w:color="auto"/>
            <w:left w:val="none" w:sz="0" w:space="0" w:color="auto"/>
            <w:bottom w:val="none" w:sz="0" w:space="0" w:color="auto"/>
            <w:right w:val="none" w:sz="0" w:space="0" w:color="auto"/>
          </w:divBdr>
        </w:div>
        <w:div w:id="1032344048">
          <w:marLeft w:val="0"/>
          <w:marRight w:val="0"/>
          <w:marTop w:val="0"/>
          <w:marBottom w:val="0"/>
          <w:divBdr>
            <w:top w:val="none" w:sz="0" w:space="0" w:color="auto"/>
            <w:left w:val="none" w:sz="0" w:space="0" w:color="auto"/>
            <w:bottom w:val="none" w:sz="0" w:space="0" w:color="auto"/>
            <w:right w:val="none" w:sz="0" w:space="0" w:color="auto"/>
          </w:divBdr>
        </w:div>
        <w:div w:id="1174296521">
          <w:marLeft w:val="0"/>
          <w:marRight w:val="0"/>
          <w:marTop w:val="0"/>
          <w:marBottom w:val="0"/>
          <w:divBdr>
            <w:top w:val="none" w:sz="0" w:space="0" w:color="auto"/>
            <w:left w:val="none" w:sz="0" w:space="0" w:color="auto"/>
            <w:bottom w:val="none" w:sz="0" w:space="0" w:color="auto"/>
            <w:right w:val="none" w:sz="0" w:space="0" w:color="auto"/>
          </w:divBdr>
        </w:div>
        <w:div w:id="1294288794">
          <w:marLeft w:val="0"/>
          <w:marRight w:val="0"/>
          <w:marTop w:val="0"/>
          <w:marBottom w:val="0"/>
          <w:divBdr>
            <w:top w:val="none" w:sz="0" w:space="0" w:color="auto"/>
            <w:left w:val="none" w:sz="0" w:space="0" w:color="auto"/>
            <w:bottom w:val="none" w:sz="0" w:space="0" w:color="auto"/>
            <w:right w:val="none" w:sz="0" w:space="0" w:color="auto"/>
          </w:divBdr>
        </w:div>
        <w:div w:id="1499030785">
          <w:marLeft w:val="0"/>
          <w:marRight w:val="0"/>
          <w:marTop w:val="0"/>
          <w:marBottom w:val="0"/>
          <w:divBdr>
            <w:top w:val="none" w:sz="0" w:space="0" w:color="auto"/>
            <w:left w:val="none" w:sz="0" w:space="0" w:color="auto"/>
            <w:bottom w:val="none" w:sz="0" w:space="0" w:color="auto"/>
            <w:right w:val="none" w:sz="0" w:space="0" w:color="auto"/>
          </w:divBdr>
        </w:div>
        <w:div w:id="1732654057">
          <w:marLeft w:val="0"/>
          <w:marRight w:val="0"/>
          <w:marTop w:val="0"/>
          <w:marBottom w:val="0"/>
          <w:divBdr>
            <w:top w:val="none" w:sz="0" w:space="0" w:color="auto"/>
            <w:left w:val="none" w:sz="0" w:space="0" w:color="auto"/>
            <w:bottom w:val="none" w:sz="0" w:space="0" w:color="auto"/>
            <w:right w:val="none" w:sz="0" w:space="0" w:color="auto"/>
          </w:divBdr>
        </w:div>
        <w:div w:id="1825391061">
          <w:marLeft w:val="0"/>
          <w:marRight w:val="0"/>
          <w:marTop w:val="0"/>
          <w:marBottom w:val="0"/>
          <w:divBdr>
            <w:top w:val="none" w:sz="0" w:space="0" w:color="auto"/>
            <w:left w:val="none" w:sz="0" w:space="0" w:color="auto"/>
            <w:bottom w:val="none" w:sz="0" w:space="0" w:color="auto"/>
            <w:right w:val="none" w:sz="0" w:space="0" w:color="auto"/>
          </w:divBdr>
        </w:div>
        <w:div w:id="2027097002">
          <w:marLeft w:val="0"/>
          <w:marRight w:val="0"/>
          <w:marTop w:val="0"/>
          <w:marBottom w:val="0"/>
          <w:divBdr>
            <w:top w:val="none" w:sz="0" w:space="0" w:color="auto"/>
            <w:left w:val="none" w:sz="0" w:space="0" w:color="auto"/>
            <w:bottom w:val="none" w:sz="0" w:space="0" w:color="auto"/>
            <w:right w:val="none" w:sz="0" w:space="0" w:color="auto"/>
          </w:divBdr>
        </w:div>
        <w:div w:id="2066876153">
          <w:marLeft w:val="0"/>
          <w:marRight w:val="0"/>
          <w:marTop w:val="0"/>
          <w:marBottom w:val="0"/>
          <w:divBdr>
            <w:top w:val="none" w:sz="0" w:space="0" w:color="auto"/>
            <w:left w:val="none" w:sz="0" w:space="0" w:color="auto"/>
            <w:bottom w:val="none" w:sz="0" w:space="0" w:color="auto"/>
            <w:right w:val="none" w:sz="0" w:space="0" w:color="auto"/>
          </w:divBdr>
        </w:div>
        <w:div w:id="2103646819">
          <w:marLeft w:val="0"/>
          <w:marRight w:val="0"/>
          <w:marTop w:val="0"/>
          <w:marBottom w:val="0"/>
          <w:divBdr>
            <w:top w:val="none" w:sz="0" w:space="0" w:color="auto"/>
            <w:left w:val="none" w:sz="0" w:space="0" w:color="auto"/>
            <w:bottom w:val="none" w:sz="0" w:space="0" w:color="auto"/>
            <w:right w:val="none" w:sz="0" w:space="0" w:color="auto"/>
          </w:divBdr>
        </w:div>
      </w:divsChild>
    </w:div>
    <w:div w:id="243339906">
      <w:bodyDiv w:val="1"/>
      <w:marLeft w:val="0"/>
      <w:marRight w:val="0"/>
      <w:marTop w:val="0"/>
      <w:marBottom w:val="0"/>
      <w:divBdr>
        <w:top w:val="none" w:sz="0" w:space="0" w:color="auto"/>
        <w:left w:val="none" w:sz="0" w:space="0" w:color="auto"/>
        <w:bottom w:val="none" w:sz="0" w:space="0" w:color="auto"/>
        <w:right w:val="none" w:sz="0" w:space="0" w:color="auto"/>
      </w:divBdr>
      <w:divsChild>
        <w:div w:id="900991624">
          <w:marLeft w:val="0"/>
          <w:marRight w:val="0"/>
          <w:marTop w:val="0"/>
          <w:marBottom w:val="0"/>
          <w:divBdr>
            <w:top w:val="none" w:sz="0" w:space="0" w:color="auto"/>
            <w:left w:val="none" w:sz="0" w:space="0" w:color="auto"/>
            <w:bottom w:val="none" w:sz="0" w:space="0" w:color="auto"/>
            <w:right w:val="none" w:sz="0" w:space="0" w:color="auto"/>
          </w:divBdr>
          <w:divsChild>
            <w:div w:id="64911777">
              <w:marLeft w:val="0"/>
              <w:marRight w:val="0"/>
              <w:marTop w:val="0"/>
              <w:marBottom w:val="0"/>
              <w:divBdr>
                <w:top w:val="none" w:sz="0" w:space="0" w:color="auto"/>
                <w:left w:val="none" w:sz="0" w:space="0" w:color="auto"/>
                <w:bottom w:val="none" w:sz="0" w:space="0" w:color="auto"/>
                <w:right w:val="none" w:sz="0" w:space="0" w:color="auto"/>
              </w:divBdr>
            </w:div>
            <w:div w:id="89184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715097">
      <w:bodyDiv w:val="1"/>
      <w:marLeft w:val="0"/>
      <w:marRight w:val="0"/>
      <w:marTop w:val="0"/>
      <w:marBottom w:val="0"/>
      <w:divBdr>
        <w:top w:val="none" w:sz="0" w:space="0" w:color="auto"/>
        <w:left w:val="none" w:sz="0" w:space="0" w:color="auto"/>
        <w:bottom w:val="none" w:sz="0" w:space="0" w:color="auto"/>
        <w:right w:val="none" w:sz="0" w:space="0" w:color="auto"/>
      </w:divBdr>
      <w:divsChild>
        <w:div w:id="466704240">
          <w:marLeft w:val="0"/>
          <w:marRight w:val="0"/>
          <w:marTop w:val="0"/>
          <w:marBottom w:val="0"/>
          <w:divBdr>
            <w:top w:val="none" w:sz="0" w:space="0" w:color="auto"/>
            <w:left w:val="none" w:sz="0" w:space="0" w:color="auto"/>
            <w:bottom w:val="none" w:sz="0" w:space="0" w:color="auto"/>
            <w:right w:val="none" w:sz="0" w:space="0" w:color="auto"/>
          </w:divBdr>
          <w:divsChild>
            <w:div w:id="1009870814">
              <w:marLeft w:val="0"/>
              <w:marRight w:val="0"/>
              <w:marTop w:val="0"/>
              <w:marBottom w:val="0"/>
              <w:divBdr>
                <w:top w:val="none" w:sz="0" w:space="0" w:color="auto"/>
                <w:left w:val="none" w:sz="0" w:space="0" w:color="auto"/>
                <w:bottom w:val="none" w:sz="0" w:space="0" w:color="auto"/>
                <w:right w:val="none" w:sz="0" w:space="0" w:color="auto"/>
              </w:divBdr>
            </w:div>
            <w:div w:id="1185630415">
              <w:marLeft w:val="0"/>
              <w:marRight w:val="0"/>
              <w:marTop w:val="0"/>
              <w:marBottom w:val="0"/>
              <w:divBdr>
                <w:top w:val="none" w:sz="0" w:space="0" w:color="auto"/>
                <w:left w:val="none" w:sz="0" w:space="0" w:color="auto"/>
                <w:bottom w:val="none" w:sz="0" w:space="0" w:color="auto"/>
                <w:right w:val="none" w:sz="0" w:space="0" w:color="auto"/>
              </w:divBdr>
            </w:div>
            <w:div w:id="1439839252">
              <w:marLeft w:val="0"/>
              <w:marRight w:val="0"/>
              <w:marTop w:val="0"/>
              <w:marBottom w:val="0"/>
              <w:divBdr>
                <w:top w:val="none" w:sz="0" w:space="0" w:color="auto"/>
                <w:left w:val="none" w:sz="0" w:space="0" w:color="auto"/>
                <w:bottom w:val="none" w:sz="0" w:space="0" w:color="auto"/>
                <w:right w:val="none" w:sz="0" w:space="0" w:color="auto"/>
              </w:divBdr>
            </w:div>
            <w:div w:id="1519809826">
              <w:marLeft w:val="0"/>
              <w:marRight w:val="0"/>
              <w:marTop w:val="0"/>
              <w:marBottom w:val="0"/>
              <w:divBdr>
                <w:top w:val="none" w:sz="0" w:space="0" w:color="auto"/>
                <w:left w:val="none" w:sz="0" w:space="0" w:color="auto"/>
                <w:bottom w:val="none" w:sz="0" w:space="0" w:color="auto"/>
                <w:right w:val="none" w:sz="0" w:space="0" w:color="auto"/>
              </w:divBdr>
            </w:div>
            <w:div w:id="2066025865">
              <w:marLeft w:val="0"/>
              <w:marRight w:val="0"/>
              <w:marTop w:val="0"/>
              <w:marBottom w:val="0"/>
              <w:divBdr>
                <w:top w:val="none" w:sz="0" w:space="0" w:color="auto"/>
                <w:left w:val="none" w:sz="0" w:space="0" w:color="auto"/>
                <w:bottom w:val="none" w:sz="0" w:space="0" w:color="auto"/>
                <w:right w:val="none" w:sz="0" w:space="0" w:color="auto"/>
              </w:divBdr>
            </w:div>
            <w:div w:id="209439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770668">
      <w:bodyDiv w:val="1"/>
      <w:marLeft w:val="0"/>
      <w:marRight w:val="0"/>
      <w:marTop w:val="0"/>
      <w:marBottom w:val="0"/>
      <w:divBdr>
        <w:top w:val="none" w:sz="0" w:space="0" w:color="auto"/>
        <w:left w:val="none" w:sz="0" w:space="0" w:color="auto"/>
        <w:bottom w:val="none" w:sz="0" w:space="0" w:color="auto"/>
        <w:right w:val="none" w:sz="0" w:space="0" w:color="auto"/>
      </w:divBdr>
    </w:div>
    <w:div w:id="647057145">
      <w:bodyDiv w:val="1"/>
      <w:marLeft w:val="0"/>
      <w:marRight w:val="0"/>
      <w:marTop w:val="0"/>
      <w:marBottom w:val="0"/>
      <w:divBdr>
        <w:top w:val="none" w:sz="0" w:space="0" w:color="auto"/>
        <w:left w:val="none" w:sz="0" w:space="0" w:color="auto"/>
        <w:bottom w:val="none" w:sz="0" w:space="0" w:color="auto"/>
        <w:right w:val="none" w:sz="0" w:space="0" w:color="auto"/>
      </w:divBdr>
    </w:div>
    <w:div w:id="668101752">
      <w:bodyDiv w:val="1"/>
      <w:marLeft w:val="0"/>
      <w:marRight w:val="0"/>
      <w:marTop w:val="0"/>
      <w:marBottom w:val="0"/>
      <w:divBdr>
        <w:top w:val="none" w:sz="0" w:space="0" w:color="auto"/>
        <w:left w:val="none" w:sz="0" w:space="0" w:color="auto"/>
        <w:bottom w:val="none" w:sz="0" w:space="0" w:color="auto"/>
        <w:right w:val="none" w:sz="0" w:space="0" w:color="auto"/>
      </w:divBdr>
    </w:div>
    <w:div w:id="770593104">
      <w:bodyDiv w:val="1"/>
      <w:marLeft w:val="0"/>
      <w:marRight w:val="0"/>
      <w:marTop w:val="0"/>
      <w:marBottom w:val="0"/>
      <w:divBdr>
        <w:top w:val="none" w:sz="0" w:space="0" w:color="auto"/>
        <w:left w:val="none" w:sz="0" w:space="0" w:color="auto"/>
        <w:bottom w:val="none" w:sz="0" w:space="0" w:color="auto"/>
        <w:right w:val="none" w:sz="0" w:space="0" w:color="auto"/>
      </w:divBdr>
    </w:div>
    <w:div w:id="1313951861">
      <w:bodyDiv w:val="1"/>
      <w:marLeft w:val="0"/>
      <w:marRight w:val="0"/>
      <w:marTop w:val="0"/>
      <w:marBottom w:val="0"/>
      <w:divBdr>
        <w:top w:val="none" w:sz="0" w:space="0" w:color="auto"/>
        <w:left w:val="none" w:sz="0" w:space="0" w:color="auto"/>
        <w:bottom w:val="none" w:sz="0" w:space="0" w:color="auto"/>
        <w:right w:val="none" w:sz="0" w:space="0" w:color="auto"/>
      </w:divBdr>
      <w:divsChild>
        <w:div w:id="96489820">
          <w:marLeft w:val="0"/>
          <w:marRight w:val="0"/>
          <w:marTop w:val="0"/>
          <w:marBottom w:val="0"/>
          <w:divBdr>
            <w:top w:val="none" w:sz="0" w:space="0" w:color="auto"/>
            <w:left w:val="none" w:sz="0" w:space="0" w:color="auto"/>
            <w:bottom w:val="none" w:sz="0" w:space="0" w:color="auto"/>
            <w:right w:val="none" w:sz="0" w:space="0" w:color="auto"/>
          </w:divBdr>
        </w:div>
        <w:div w:id="229460560">
          <w:marLeft w:val="0"/>
          <w:marRight w:val="0"/>
          <w:marTop w:val="0"/>
          <w:marBottom w:val="0"/>
          <w:divBdr>
            <w:top w:val="none" w:sz="0" w:space="0" w:color="auto"/>
            <w:left w:val="none" w:sz="0" w:space="0" w:color="auto"/>
            <w:bottom w:val="none" w:sz="0" w:space="0" w:color="auto"/>
            <w:right w:val="none" w:sz="0" w:space="0" w:color="auto"/>
          </w:divBdr>
        </w:div>
        <w:div w:id="238489072">
          <w:marLeft w:val="0"/>
          <w:marRight w:val="0"/>
          <w:marTop w:val="0"/>
          <w:marBottom w:val="0"/>
          <w:divBdr>
            <w:top w:val="none" w:sz="0" w:space="0" w:color="auto"/>
            <w:left w:val="none" w:sz="0" w:space="0" w:color="auto"/>
            <w:bottom w:val="none" w:sz="0" w:space="0" w:color="auto"/>
            <w:right w:val="none" w:sz="0" w:space="0" w:color="auto"/>
          </w:divBdr>
        </w:div>
        <w:div w:id="747385914">
          <w:marLeft w:val="0"/>
          <w:marRight w:val="0"/>
          <w:marTop w:val="0"/>
          <w:marBottom w:val="0"/>
          <w:divBdr>
            <w:top w:val="none" w:sz="0" w:space="0" w:color="auto"/>
            <w:left w:val="none" w:sz="0" w:space="0" w:color="auto"/>
            <w:bottom w:val="none" w:sz="0" w:space="0" w:color="auto"/>
            <w:right w:val="none" w:sz="0" w:space="0" w:color="auto"/>
          </w:divBdr>
        </w:div>
        <w:div w:id="1065682511">
          <w:marLeft w:val="0"/>
          <w:marRight w:val="0"/>
          <w:marTop w:val="0"/>
          <w:marBottom w:val="0"/>
          <w:divBdr>
            <w:top w:val="none" w:sz="0" w:space="0" w:color="auto"/>
            <w:left w:val="none" w:sz="0" w:space="0" w:color="auto"/>
            <w:bottom w:val="none" w:sz="0" w:space="0" w:color="auto"/>
            <w:right w:val="none" w:sz="0" w:space="0" w:color="auto"/>
          </w:divBdr>
        </w:div>
        <w:div w:id="1125393003">
          <w:marLeft w:val="0"/>
          <w:marRight w:val="0"/>
          <w:marTop w:val="0"/>
          <w:marBottom w:val="0"/>
          <w:divBdr>
            <w:top w:val="none" w:sz="0" w:space="0" w:color="auto"/>
            <w:left w:val="none" w:sz="0" w:space="0" w:color="auto"/>
            <w:bottom w:val="none" w:sz="0" w:space="0" w:color="auto"/>
            <w:right w:val="none" w:sz="0" w:space="0" w:color="auto"/>
          </w:divBdr>
        </w:div>
        <w:div w:id="1789230336">
          <w:marLeft w:val="0"/>
          <w:marRight w:val="0"/>
          <w:marTop w:val="0"/>
          <w:marBottom w:val="0"/>
          <w:divBdr>
            <w:top w:val="none" w:sz="0" w:space="0" w:color="auto"/>
            <w:left w:val="none" w:sz="0" w:space="0" w:color="auto"/>
            <w:bottom w:val="none" w:sz="0" w:space="0" w:color="auto"/>
            <w:right w:val="none" w:sz="0" w:space="0" w:color="auto"/>
          </w:divBdr>
        </w:div>
        <w:div w:id="1795909143">
          <w:marLeft w:val="0"/>
          <w:marRight w:val="0"/>
          <w:marTop w:val="0"/>
          <w:marBottom w:val="0"/>
          <w:divBdr>
            <w:top w:val="none" w:sz="0" w:space="0" w:color="auto"/>
            <w:left w:val="none" w:sz="0" w:space="0" w:color="auto"/>
            <w:bottom w:val="none" w:sz="0" w:space="0" w:color="auto"/>
            <w:right w:val="none" w:sz="0" w:space="0" w:color="auto"/>
          </w:divBdr>
        </w:div>
        <w:div w:id="1833794775">
          <w:marLeft w:val="0"/>
          <w:marRight w:val="0"/>
          <w:marTop w:val="0"/>
          <w:marBottom w:val="0"/>
          <w:divBdr>
            <w:top w:val="none" w:sz="0" w:space="0" w:color="auto"/>
            <w:left w:val="none" w:sz="0" w:space="0" w:color="auto"/>
            <w:bottom w:val="none" w:sz="0" w:space="0" w:color="auto"/>
            <w:right w:val="none" w:sz="0" w:space="0" w:color="auto"/>
          </w:divBdr>
        </w:div>
        <w:div w:id="2024476116">
          <w:marLeft w:val="0"/>
          <w:marRight w:val="0"/>
          <w:marTop w:val="0"/>
          <w:marBottom w:val="0"/>
          <w:divBdr>
            <w:top w:val="none" w:sz="0" w:space="0" w:color="auto"/>
            <w:left w:val="none" w:sz="0" w:space="0" w:color="auto"/>
            <w:bottom w:val="none" w:sz="0" w:space="0" w:color="auto"/>
            <w:right w:val="none" w:sz="0" w:space="0" w:color="auto"/>
          </w:divBdr>
        </w:div>
      </w:divsChild>
    </w:div>
    <w:div w:id="1365134786">
      <w:bodyDiv w:val="1"/>
      <w:marLeft w:val="0"/>
      <w:marRight w:val="0"/>
      <w:marTop w:val="0"/>
      <w:marBottom w:val="0"/>
      <w:divBdr>
        <w:top w:val="none" w:sz="0" w:space="0" w:color="auto"/>
        <w:left w:val="none" w:sz="0" w:space="0" w:color="auto"/>
        <w:bottom w:val="none" w:sz="0" w:space="0" w:color="auto"/>
        <w:right w:val="none" w:sz="0" w:space="0" w:color="auto"/>
      </w:divBdr>
      <w:divsChild>
        <w:div w:id="2067222212">
          <w:marLeft w:val="0"/>
          <w:marRight w:val="0"/>
          <w:marTop w:val="0"/>
          <w:marBottom w:val="0"/>
          <w:divBdr>
            <w:top w:val="none" w:sz="0" w:space="0" w:color="auto"/>
            <w:left w:val="none" w:sz="0" w:space="0" w:color="auto"/>
            <w:bottom w:val="none" w:sz="0" w:space="0" w:color="auto"/>
            <w:right w:val="none" w:sz="0" w:space="0" w:color="auto"/>
          </w:divBdr>
          <w:divsChild>
            <w:div w:id="1030716511">
              <w:marLeft w:val="0"/>
              <w:marRight w:val="0"/>
              <w:marTop w:val="0"/>
              <w:marBottom w:val="0"/>
              <w:divBdr>
                <w:top w:val="none" w:sz="0" w:space="0" w:color="auto"/>
                <w:left w:val="none" w:sz="0" w:space="0" w:color="auto"/>
                <w:bottom w:val="none" w:sz="0" w:space="0" w:color="auto"/>
                <w:right w:val="none" w:sz="0" w:space="0" w:color="auto"/>
              </w:divBdr>
            </w:div>
            <w:div w:id="134128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28358">
      <w:bodyDiv w:val="1"/>
      <w:marLeft w:val="0"/>
      <w:marRight w:val="0"/>
      <w:marTop w:val="0"/>
      <w:marBottom w:val="0"/>
      <w:divBdr>
        <w:top w:val="none" w:sz="0" w:space="0" w:color="auto"/>
        <w:left w:val="none" w:sz="0" w:space="0" w:color="auto"/>
        <w:bottom w:val="none" w:sz="0" w:space="0" w:color="auto"/>
        <w:right w:val="none" w:sz="0" w:space="0" w:color="auto"/>
      </w:divBdr>
      <w:divsChild>
        <w:div w:id="321010399">
          <w:marLeft w:val="446"/>
          <w:marRight w:val="0"/>
          <w:marTop w:val="200"/>
          <w:marBottom w:val="0"/>
          <w:divBdr>
            <w:top w:val="none" w:sz="0" w:space="0" w:color="auto"/>
            <w:left w:val="none" w:sz="0" w:space="0" w:color="auto"/>
            <w:bottom w:val="none" w:sz="0" w:space="0" w:color="auto"/>
            <w:right w:val="none" w:sz="0" w:space="0" w:color="auto"/>
          </w:divBdr>
        </w:div>
        <w:div w:id="182205593">
          <w:marLeft w:val="446"/>
          <w:marRight w:val="0"/>
          <w:marTop w:val="200"/>
          <w:marBottom w:val="0"/>
          <w:divBdr>
            <w:top w:val="none" w:sz="0" w:space="0" w:color="auto"/>
            <w:left w:val="none" w:sz="0" w:space="0" w:color="auto"/>
            <w:bottom w:val="none" w:sz="0" w:space="0" w:color="auto"/>
            <w:right w:val="none" w:sz="0" w:space="0" w:color="auto"/>
          </w:divBdr>
        </w:div>
        <w:div w:id="620844474">
          <w:marLeft w:val="446"/>
          <w:marRight w:val="0"/>
          <w:marTop w:val="200"/>
          <w:marBottom w:val="0"/>
          <w:divBdr>
            <w:top w:val="none" w:sz="0" w:space="0" w:color="auto"/>
            <w:left w:val="none" w:sz="0" w:space="0" w:color="auto"/>
            <w:bottom w:val="none" w:sz="0" w:space="0" w:color="auto"/>
            <w:right w:val="none" w:sz="0" w:space="0" w:color="auto"/>
          </w:divBdr>
        </w:div>
      </w:divsChild>
    </w:div>
    <w:div w:id="1699044600">
      <w:bodyDiv w:val="1"/>
      <w:marLeft w:val="0"/>
      <w:marRight w:val="0"/>
      <w:marTop w:val="0"/>
      <w:marBottom w:val="0"/>
      <w:divBdr>
        <w:top w:val="none" w:sz="0" w:space="0" w:color="auto"/>
        <w:left w:val="none" w:sz="0" w:space="0" w:color="auto"/>
        <w:bottom w:val="none" w:sz="0" w:space="0" w:color="auto"/>
        <w:right w:val="none" w:sz="0" w:space="0" w:color="auto"/>
      </w:divBdr>
    </w:div>
    <w:div w:id="1920940341">
      <w:bodyDiv w:val="1"/>
      <w:marLeft w:val="0"/>
      <w:marRight w:val="0"/>
      <w:marTop w:val="0"/>
      <w:marBottom w:val="0"/>
      <w:divBdr>
        <w:top w:val="none" w:sz="0" w:space="0" w:color="auto"/>
        <w:left w:val="none" w:sz="0" w:space="0" w:color="auto"/>
        <w:bottom w:val="none" w:sz="0" w:space="0" w:color="auto"/>
        <w:right w:val="none" w:sz="0" w:space="0" w:color="auto"/>
      </w:divBdr>
    </w:div>
    <w:div w:id="1960797982">
      <w:bodyDiv w:val="1"/>
      <w:marLeft w:val="0"/>
      <w:marRight w:val="0"/>
      <w:marTop w:val="0"/>
      <w:marBottom w:val="0"/>
      <w:divBdr>
        <w:top w:val="none" w:sz="0" w:space="0" w:color="auto"/>
        <w:left w:val="none" w:sz="0" w:space="0" w:color="auto"/>
        <w:bottom w:val="none" w:sz="0" w:space="0" w:color="auto"/>
        <w:right w:val="none" w:sz="0" w:space="0" w:color="auto"/>
      </w:divBdr>
      <w:divsChild>
        <w:div w:id="683478854">
          <w:marLeft w:val="0"/>
          <w:marRight w:val="0"/>
          <w:marTop w:val="0"/>
          <w:marBottom w:val="0"/>
          <w:divBdr>
            <w:top w:val="none" w:sz="0" w:space="0" w:color="auto"/>
            <w:left w:val="none" w:sz="0" w:space="0" w:color="auto"/>
            <w:bottom w:val="none" w:sz="0" w:space="0" w:color="auto"/>
            <w:right w:val="none" w:sz="0" w:space="0" w:color="auto"/>
          </w:divBdr>
          <w:divsChild>
            <w:div w:id="8408782">
              <w:marLeft w:val="0"/>
              <w:marRight w:val="0"/>
              <w:marTop w:val="0"/>
              <w:marBottom w:val="0"/>
              <w:divBdr>
                <w:top w:val="none" w:sz="0" w:space="0" w:color="auto"/>
                <w:left w:val="none" w:sz="0" w:space="0" w:color="auto"/>
                <w:bottom w:val="none" w:sz="0" w:space="0" w:color="auto"/>
                <w:right w:val="none" w:sz="0" w:space="0" w:color="auto"/>
              </w:divBdr>
            </w:div>
            <w:div w:id="799222921">
              <w:marLeft w:val="0"/>
              <w:marRight w:val="0"/>
              <w:marTop w:val="0"/>
              <w:marBottom w:val="0"/>
              <w:divBdr>
                <w:top w:val="none" w:sz="0" w:space="0" w:color="auto"/>
                <w:left w:val="none" w:sz="0" w:space="0" w:color="auto"/>
                <w:bottom w:val="none" w:sz="0" w:space="0" w:color="auto"/>
                <w:right w:val="none" w:sz="0" w:space="0" w:color="auto"/>
              </w:divBdr>
            </w:div>
            <w:div w:id="1073313924">
              <w:marLeft w:val="0"/>
              <w:marRight w:val="0"/>
              <w:marTop w:val="0"/>
              <w:marBottom w:val="0"/>
              <w:divBdr>
                <w:top w:val="none" w:sz="0" w:space="0" w:color="auto"/>
                <w:left w:val="none" w:sz="0" w:space="0" w:color="auto"/>
                <w:bottom w:val="none" w:sz="0" w:space="0" w:color="auto"/>
                <w:right w:val="none" w:sz="0" w:space="0" w:color="auto"/>
              </w:divBdr>
            </w:div>
            <w:div w:id="143760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46426">
      <w:bodyDiv w:val="1"/>
      <w:marLeft w:val="0"/>
      <w:marRight w:val="0"/>
      <w:marTop w:val="0"/>
      <w:marBottom w:val="0"/>
      <w:divBdr>
        <w:top w:val="none" w:sz="0" w:space="0" w:color="auto"/>
        <w:left w:val="none" w:sz="0" w:space="0" w:color="auto"/>
        <w:bottom w:val="none" w:sz="0" w:space="0" w:color="auto"/>
        <w:right w:val="none" w:sz="0" w:space="0" w:color="auto"/>
      </w:divBdr>
    </w:div>
    <w:div w:id="2083604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Biswatosh.ry@cio.gov.bh" TargetMode="External"/><Relationship Id="rId18" Type="http://schemas.openxmlformats.org/officeDocument/2006/relationships/hyperlink" Target="mailto:xx@cio.gov.bh" TargetMode="External"/><Relationship Id="rId26" Type="http://schemas.openxmlformats.org/officeDocument/2006/relationships/oleObject" Target="embeddings/oleObject5.bin"/><Relationship Id="rId39" Type="http://schemas.openxmlformats.org/officeDocument/2006/relationships/image" Target="media/image15.emf"/><Relationship Id="rId21" Type="http://schemas.openxmlformats.org/officeDocument/2006/relationships/image" Target="media/image6.emf"/><Relationship Id="rId34" Type="http://schemas.openxmlformats.org/officeDocument/2006/relationships/oleObject" Target="embeddings/oleObject9.bin"/><Relationship Id="rId42" Type="http://schemas.openxmlformats.org/officeDocument/2006/relationships/oleObject" Target="embeddings/oleObject13.bin"/><Relationship Id="rId47" Type="http://schemas.openxmlformats.org/officeDocument/2006/relationships/image" Target="media/image19.emf"/><Relationship Id="rId50" Type="http://schemas.openxmlformats.org/officeDocument/2006/relationships/oleObject" Target="embeddings/oleObject17.bin"/><Relationship Id="rId55" Type="http://schemas.openxmlformats.org/officeDocument/2006/relationships/image" Target="media/image23.jpeg"/><Relationship Id="rId63" Type="http://schemas.openxmlformats.org/officeDocument/2006/relationships/image" Target="media/image31.jpeg"/><Relationship Id="rId68" Type="http://schemas.openxmlformats.org/officeDocument/2006/relationships/image" Target="media/image36.jpeg"/><Relationship Id="rId76" Type="http://schemas.openxmlformats.org/officeDocument/2006/relationships/image" Target="media/image44.jpeg"/><Relationship Id="rId84"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0.emf"/><Relationship Id="rId11" Type="http://schemas.openxmlformats.org/officeDocument/2006/relationships/hyperlink" Target="mailto:Reddy.karapu@ippcs.com.au" TargetMode="External"/><Relationship Id="rId24" Type="http://schemas.openxmlformats.org/officeDocument/2006/relationships/oleObject" Target="embeddings/oleObject4.bin"/><Relationship Id="rId32" Type="http://schemas.openxmlformats.org/officeDocument/2006/relationships/oleObject" Target="embeddings/oleObject8.bin"/><Relationship Id="rId37" Type="http://schemas.openxmlformats.org/officeDocument/2006/relationships/image" Target="media/image14.emf"/><Relationship Id="rId40" Type="http://schemas.openxmlformats.org/officeDocument/2006/relationships/oleObject" Target="embeddings/oleObject12.bin"/><Relationship Id="rId45" Type="http://schemas.openxmlformats.org/officeDocument/2006/relationships/image" Target="media/image18.emf"/><Relationship Id="rId53" Type="http://schemas.openxmlformats.org/officeDocument/2006/relationships/image" Target="media/image22.emf"/><Relationship Id="rId58" Type="http://schemas.openxmlformats.org/officeDocument/2006/relationships/image" Target="media/image26.jpeg"/><Relationship Id="rId66" Type="http://schemas.openxmlformats.org/officeDocument/2006/relationships/image" Target="media/image34.png"/><Relationship Id="rId74" Type="http://schemas.openxmlformats.org/officeDocument/2006/relationships/image" Target="media/image42.jpeg"/><Relationship Id="rId79" Type="http://schemas.openxmlformats.org/officeDocument/2006/relationships/image" Target="media/image47.jpe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9.jpeg"/><Relationship Id="rId82" Type="http://schemas.openxmlformats.org/officeDocument/2006/relationships/header" Target="header1.xml"/><Relationship Id="rId19" Type="http://schemas.openxmlformats.org/officeDocument/2006/relationships/image" Target="media/image5.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omments" Target="comments.xml"/><Relationship Id="rId22" Type="http://schemas.openxmlformats.org/officeDocument/2006/relationships/oleObject" Target="embeddings/oleObject3.bin"/><Relationship Id="rId27" Type="http://schemas.openxmlformats.org/officeDocument/2006/relationships/image" Target="media/image9.emf"/><Relationship Id="rId30" Type="http://schemas.openxmlformats.org/officeDocument/2006/relationships/oleObject" Target="embeddings/oleObject7.bin"/><Relationship Id="rId35" Type="http://schemas.openxmlformats.org/officeDocument/2006/relationships/image" Target="media/image13.emf"/><Relationship Id="rId43" Type="http://schemas.openxmlformats.org/officeDocument/2006/relationships/image" Target="media/image17.emf"/><Relationship Id="rId48" Type="http://schemas.openxmlformats.org/officeDocument/2006/relationships/oleObject" Target="embeddings/oleObject16.bin"/><Relationship Id="rId56" Type="http://schemas.openxmlformats.org/officeDocument/2006/relationships/image" Target="media/image24.png"/><Relationship Id="rId64" Type="http://schemas.openxmlformats.org/officeDocument/2006/relationships/image" Target="media/image32.jpeg"/><Relationship Id="rId69" Type="http://schemas.openxmlformats.org/officeDocument/2006/relationships/image" Target="media/image37.jpeg"/><Relationship Id="rId77" Type="http://schemas.openxmlformats.org/officeDocument/2006/relationships/image" Target="media/image45.jpeg"/><Relationship Id="rId8" Type="http://schemas.openxmlformats.org/officeDocument/2006/relationships/image" Target="media/image1.png"/><Relationship Id="rId51" Type="http://schemas.openxmlformats.org/officeDocument/2006/relationships/image" Target="media/image21.emf"/><Relationship Id="rId72" Type="http://schemas.openxmlformats.org/officeDocument/2006/relationships/image" Target="media/image40.jpeg"/><Relationship Id="rId80" Type="http://schemas.openxmlformats.org/officeDocument/2006/relationships/image" Target="media/image48.jpe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mailto:Bibhu.parija@ippcs.com.au" TargetMode="External"/><Relationship Id="rId17" Type="http://schemas.openxmlformats.org/officeDocument/2006/relationships/oleObject" Target="embeddings/oleObject1.bin"/><Relationship Id="rId25" Type="http://schemas.openxmlformats.org/officeDocument/2006/relationships/image" Target="media/image8.emf"/><Relationship Id="rId33" Type="http://schemas.openxmlformats.org/officeDocument/2006/relationships/image" Target="media/image12.emf"/><Relationship Id="rId38" Type="http://schemas.openxmlformats.org/officeDocument/2006/relationships/oleObject" Target="embeddings/oleObject11.bin"/><Relationship Id="rId46" Type="http://schemas.openxmlformats.org/officeDocument/2006/relationships/oleObject" Target="embeddings/oleObject15.bin"/><Relationship Id="rId59" Type="http://schemas.openxmlformats.org/officeDocument/2006/relationships/image" Target="media/image27.jpeg"/><Relationship Id="rId67" Type="http://schemas.openxmlformats.org/officeDocument/2006/relationships/image" Target="media/image35.jpeg"/><Relationship Id="rId20" Type="http://schemas.openxmlformats.org/officeDocument/2006/relationships/oleObject" Target="embeddings/oleObject2.bin"/><Relationship Id="rId41" Type="http://schemas.openxmlformats.org/officeDocument/2006/relationships/image" Target="media/image16.emf"/><Relationship Id="rId54" Type="http://schemas.openxmlformats.org/officeDocument/2006/relationships/oleObject" Target="embeddings/oleObject19.bin"/><Relationship Id="rId62" Type="http://schemas.openxmlformats.org/officeDocument/2006/relationships/image" Target="media/image30.jpeg"/><Relationship Id="rId70" Type="http://schemas.openxmlformats.org/officeDocument/2006/relationships/image" Target="media/image38.jpeg"/><Relationship Id="rId75" Type="http://schemas.openxmlformats.org/officeDocument/2006/relationships/image" Target="media/image43.png"/><Relationship Id="rId83" Type="http://schemas.openxmlformats.org/officeDocument/2006/relationships/footer" Target="footer1.xml"/><Relationship Id="rId88"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7.emf"/><Relationship Id="rId28" Type="http://schemas.openxmlformats.org/officeDocument/2006/relationships/oleObject" Target="embeddings/oleObject6.bin"/><Relationship Id="rId36" Type="http://schemas.openxmlformats.org/officeDocument/2006/relationships/oleObject" Target="embeddings/oleObject10.bin"/><Relationship Id="rId49" Type="http://schemas.openxmlformats.org/officeDocument/2006/relationships/image" Target="media/image20.emf"/><Relationship Id="rId57" Type="http://schemas.openxmlformats.org/officeDocument/2006/relationships/image" Target="media/image25.jpeg"/><Relationship Id="rId10" Type="http://schemas.openxmlformats.org/officeDocument/2006/relationships/hyperlink" Target="mailto:aakash.munjal@ippcs.com.au" TargetMode="External"/><Relationship Id="rId31" Type="http://schemas.openxmlformats.org/officeDocument/2006/relationships/image" Target="media/image11.emf"/><Relationship Id="rId44" Type="http://schemas.openxmlformats.org/officeDocument/2006/relationships/oleObject" Target="embeddings/oleObject14.bin"/><Relationship Id="rId52" Type="http://schemas.openxmlformats.org/officeDocument/2006/relationships/oleObject" Target="embeddings/oleObject18.bin"/><Relationship Id="rId60" Type="http://schemas.openxmlformats.org/officeDocument/2006/relationships/image" Target="media/image28.jpeg"/><Relationship Id="rId65" Type="http://schemas.openxmlformats.org/officeDocument/2006/relationships/image" Target="media/image33.jpeg"/><Relationship Id="rId73" Type="http://schemas.openxmlformats.org/officeDocument/2006/relationships/image" Target="media/image41.jpeg"/><Relationship Id="rId78" Type="http://schemas.openxmlformats.org/officeDocument/2006/relationships/image" Target="media/image46.jpeg"/><Relationship Id="rId81" Type="http://schemas.openxmlformats.org/officeDocument/2006/relationships/image" Target="media/image49.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D87BFE-6643-4BAE-98B0-984F430E62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7870</TotalTime>
  <Pages>1</Pages>
  <Words>15626</Words>
  <Characters>89071</Characters>
  <Application>Microsoft Office Word</Application>
  <DocSecurity>0</DocSecurity>
  <Lines>742</Lines>
  <Paragraphs>208</Paragraphs>
  <ScaleCrop>false</ScaleCrop>
  <HeadingPairs>
    <vt:vector size="2" baseType="variant">
      <vt:variant>
        <vt:lpstr>Title</vt:lpstr>
      </vt:variant>
      <vt:variant>
        <vt:i4>1</vt:i4>
      </vt:variant>
    </vt:vector>
  </HeadingPairs>
  <TitlesOfParts>
    <vt:vector size="1" baseType="lpstr">
      <vt:lpstr>Software Requirement specification</vt:lpstr>
    </vt:vector>
  </TitlesOfParts>
  <Company/>
  <LinksUpToDate>false</LinksUpToDate>
  <CharactersWithSpaces>104489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 specification</dc:title>
  <dc:creator>Anuj</dc:creator>
  <cp:lastModifiedBy>Technowell</cp:lastModifiedBy>
  <cp:revision>161</cp:revision>
  <cp:lastPrinted>2007-01-08T08:31:00Z</cp:lastPrinted>
  <dcterms:created xsi:type="dcterms:W3CDTF">2014-05-13T10:28:00Z</dcterms:created>
  <dcterms:modified xsi:type="dcterms:W3CDTF">2014-06-18T09:48:00Z</dcterms:modified>
</cp:coreProperties>
</file>