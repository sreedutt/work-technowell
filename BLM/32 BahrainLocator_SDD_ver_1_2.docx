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21D747" w14:textId="77777777" w:rsidR="00AA7C43" w:rsidRDefault="00AA7C43" w:rsidP="003F200F">
      <w:pPr>
        <w:pStyle w:val="BodyTextIndent"/>
        <w:jc w:val="center"/>
        <w:rPr>
          <w:rFonts w:ascii="Tahoma" w:hAnsi="Tahoma" w:cs="Arial"/>
          <w:sz w:val="20"/>
        </w:rPr>
      </w:pPr>
      <w:r>
        <w:rPr>
          <w:noProof/>
        </w:rPr>
        <w:drawing>
          <wp:anchor distT="0" distB="0" distL="114300" distR="114300" simplePos="0" relativeHeight="251656192" behindDoc="0" locked="0" layoutInCell="1" allowOverlap="1" wp14:anchorId="3D19BA01" wp14:editId="145BF211">
            <wp:simplePos x="0" y="0"/>
            <wp:positionH relativeFrom="column">
              <wp:posOffset>1897380</wp:posOffset>
            </wp:positionH>
            <wp:positionV relativeFrom="paragraph">
              <wp:posOffset>-14605</wp:posOffset>
            </wp:positionV>
            <wp:extent cx="1619250" cy="1000125"/>
            <wp:effectExtent l="0" t="0" r="0" b="0"/>
            <wp:wrapSquare wrapText="bothSides"/>
            <wp:docPr id="1" name="Picture 1" descr="Description: ipplogo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cription: ipplogoonl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C76EA" w14:textId="77777777" w:rsidR="00AA7C43" w:rsidRDefault="00AA7C43">
      <w:pPr>
        <w:spacing w:after="160" w:line="259" w:lineRule="auto"/>
        <w:rPr>
          <w:rFonts w:ascii="Tahoma" w:hAnsi="Tahoma" w:cs="Arial"/>
          <w:sz w:val="20"/>
        </w:rPr>
      </w:pPr>
    </w:p>
    <w:p w14:paraId="527ACAB8" w14:textId="77777777" w:rsidR="00AA7C43" w:rsidRDefault="00AA7C43">
      <w:pPr>
        <w:spacing w:after="160" w:line="259" w:lineRule="auto"/>
        <w:rPr>
          <w:rFonts w:ascii="Tahoma" w:hAnsi="Tahoma" w:cs="Arial"/>
          <w:sz w:val="20"/>
        </w:rPr>
      </w:pPr>
    </w:p>
    <w:p w14:paraId="4BBFDB45" w14:textId="77777777" w:rsidR="00AA7C43" w:rsidRDefault="00AA7C43">
      <w:pPr>
        <w:spacing w:after="160" w:line="259" w:lineRule="auto"/>
        <w:rPr>
          <w:rFonts w:ascii="Tahoma" w:hAnsi="Tahoma" w:cs="Arial"/>
          <w:sz w:val="20"/>
        </w:rPr>
      </w:pPr>
    </w:p>
    <w:p w14:paraId="1A4BCB86" w14:textId="77777777" w:rsidR="00AA7C43" w:rsidRDefault="00AA7C43">
      <w:pPr>
        <w:spacing w:after="160" w:line="259" w:lineRule="auto"/>
        <w:rPr>
          <w:rFonts w:ascii="Tahoma" w:hAnsi="Tahoma" w:cs="Arial"/>
          <w:sz w:val="20"/>
        </w:rPr>
      </w:pPr>
    </w:p>
    <w:p w14:paraId="68CB84E8" w14:textId="77777777" w:rsidR="00AA7C43" w:rsidRPr="00DB5BA7" w:rsidRDefault="00AA7C43" w:rsidP="00AA7C43">
      <w:pPr>
        <w:pStyle w:val="CompanyHeader"/>
        <w:rPr>
          <w:rFonts w:ascii="Calibri" w:hAnsi="Calibri" w:cs="Calibri"/>
          <w:sz w:val="40"/>
          <w:szCs w:val="40"/>
        </w:rPr>
      </w:pPr>
      <w:r w:rsidRPr="00DB5BA7">
        <w:rPr>
          <w:rFonts w:ascii="Calibri" w:hAnsi="Calibri" w:cs="Calibri"/>
          <w:sz w:val="40"/>
          <w:szCs w:val="40"/>
        </w:rPr>
        <w:t>IPP TECHNOLOGIES WLL</w:t>
      </w:r>
    </w:p>
    <w:p w14:paraId="62B69F15" w14:textId="77777777" w:rsidR="00AA7C43" w:rsidRPr="00DB5BA7" w:rsidRDefault="00AA7C43" w:rsidP="00AA7C43">
      <w:pPr>
        <w:pStyle w:val="CompanyHeader"/>
        <w:rPr>
          <w:rFonts w:ascii="Calibri" w:hAnsi="Calibri" w:cs="Calibri"/>
          <w:b w:val="0"/>
          <w:bCs w:val="0"/>
          <w:sz w:val="34"/>
          <w:szCs w:val="34"/>
        </w:rPr>
      </w:pPr>
      <w:r w:rsidRPr="00DB5BA7">
        <w:rPr>
          <w:rFonts w:ascii="Calibri" w:hAnsi="Calibri" w:cs="Calibri"/>
          <w:b w:val="0"/>
          <w:bCs w:val="0"/>
          <w:sz w:val="34"/>
          <w:szCs w:val="34"/>
        </w:rPr>
        <w:t>and</w:t>
      </w:r>
    </w:p>
    <w:p w14:paraId="1301CA90" w14:textId="77777777" w:rsidR="00AA7C43" w:rsidRPr="00DB5BA7" w:rsidRDefault="00AA7C43" w:rsidP="00AA7C43">
      <w:pPr>
        <w:pStyle w:val="CompanyHeader"/>
        <w:rPr>
          <w:rFonts w:ascii="Calibri" w:hAnsi="Calibri" w:cs="Calibri"/>
          <w:sz w:val="40"/>
          <w:szCs w:val="40"/>
        </w:rPr>
      </w:pPr>
      <w:r w:rsidRPr="00DB5BA7">
        <w:rPr>
          <w:rFonts w:ascii="Calibri" w:hAnsi="Calibri" w:cs="Calibri"/>
          <w:sz w:val="40"/>
          <w:szCs w:val="40"/>
        </w:rPr>
        <w:t>CENTRAL INFORMATICS ORGANIZATION (CIO)</w:t>
      </w:r>
    </w:p>
    <w:p w14:paraId="46C4B94C" w14:textId="77777777" w:rsidR="00AA7C43" w:rsidRDefault="00AA7C43">
      <w:pPr>
        <w:spacing w:after="160" w:line="259" w:lineRule="auto"/>
        <w:rPr>
          <w:rFonts w:ascii="Tahoma" w:hAnsi="Tahoma" w:cs="Arial"/>
          <w:sz w:val="20"/>
        </w:rPr>
      </w:pPr>
      <w:r>
        <w:rPr>
          <w:rFonts w:ascii="Calibri" w:hAnsi="Calibri" w:cs="Calibri"/>
          <w:noProof/>
        </w:rPr>
        <w:t xml:space="preserve">                                              </w:t>
      </w:r>
      <w:r>
        <w:rPr>
          <w:rFonts w:ascii="Calibri" w:hAnsi="Calibri" w:cs="Calibri"/>
          <w:noProof/>
        </w:rPr>
        <w:drawing>
          <wp:inline distT="0" distB="0" distL="0" distR="0" wp14:anchorId="17CBE3AA" wp14:editId="1CD2BD90">
            <wp:extent cx="2581275" cy="2065020"/>
            <wp:effectExtent l="0" t="0" r="9525" b="0"/>
            <wp:docPr id="2" name="Picture 2" descr="CIO_Logo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O_LogoV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81275" cy="2065020"/>
                    </a:xfrm>
                    <a:prstGeom prst="rect">
                      <a:avLst/>
                    </a:prstGeom>
                    <a:noFill/>
                    <a:ln>
                      <a:noFill/>
                    </a:ln>
                  </pic:spPr>
                </pic:pic>
              </a:graphicData>
            </a:graphic>
          </wp:inline>
        </w:drawing>
      </w:r>
    </w:p>
    <w:p w14:paraId="0405814A" w14:textId="77777777" w:rsidR="00AA7C43" w:rsidRDefault="00AA7C43">
      <w:pPr>
        <w:spacing w:after="160" w:line="259" w:lineRule="auto"/>
        <w:rPr>
          <w:rFonts w:ascii="Tahoma" w:hAnsi="Tahoma" w:cs="Arial"/>
          <w:sz w:val="20"/>
        </w:rPr>
      </w:pPr>
    </w:p>
    <w:p w14:paraId="623D9DD7" w14:textId="77777777" w:rsidR="00AA7C43" w:rsidRDefault="00AA7C43">
      <w:pPr>
        <w:spacing w:after="160" w:line="259" w:lineRule="auto"/>
        <w:rPr>
          <w:rFonts w:ascii="Tahoma" w:hAnsi="Tahoma" w:cs="Arial"/>
          <w:sz w:val="20"/>
        </w:rPr>
      </w:pPr>
    </w:p>
    <w:p w14:paraId="70DD3684" w14:textId="77777777" w:rsidR="00AA7C43" w:rsidRPr="00DB5BA7" w:rsidRDefault="00AA7C43" w:rsidP="00AA7C43">
      <w:pPr>
        <w:pStyle w:val="CaseTextBold"/>
        <w:jc w:val="center"/>
        <w:rPr>
          <w:rFonts w:ascii="Calibri" w:hAnsi="Calibri" w:cs="Calibri"/>
          <w:sz w:val="48"/>
        </w:rPr>
      </w:pPr>
      <w:r w:rsidRPr="00DB5BA7">
        <w:rPr>
          <w:rFonts w:ascii="Calibri" w:hAnsi="Calibri" w:cs="Calibri"/>
          <w:sz w:val="48"/>
        </w:rPr>
        <w:t xml:space="preserve">Software </w:t>
      </w:r>
      <w:r>
        <w:rPr>
          <w:rFonts w:ascii="Calibri" w:hAnsi="Calibri" w:cs="Calibri"/>
          <w:sz w:val="48"/>
        </w:rPr>
        <w:t>Design Document</w:t>
      </w:r>
      <w:r w:rsidRPr="00DB5BA7">
        <w:rPr>
          <w:rFonts w:ascii="Calibri" w:hAnsi="Calibri" w:cs="Calibri"/>
          <w:sz w:val="48"/>
        </w:rPr>
        <w:t xml:space="preserve"> (S</w:t>
      </w:r>
      <w:r>
        <w:rPr>
          <w:rFonts w:ascii="Calibri" w:hAnsi="Calibri" w:cs="Calibri"/>
          <w:sz w:val="48"/>
        </w:rPr>
        <w:t>DD</w:t>
      </w:r>
      <w:r w:rsidRPr="00DB5BA7">
        <w:rPr>
          <w:rFonts w:ascii="Calibri" w:hAnsi="Calibri" w:cs="Calibri"/>
          <w:sz w:val="48"/>
        </w:rPr>
        <w:t>)</w:t>
      </w:r>
    </w:p>
    <w:p w14:paraId="718157FE" w14:textId="77777777" w:rsidR="00AA7C43" w:rsidRPr="00DB5BA7" w:rsidRDefault="00AA7C43" w:rsidP="00AA7C43">
      <w:pPr>
        <w:jc w:val="center"/>
        <w:rPr>
          <w:rFonts w:ascii="Calibri" w:hAnsi="Calibri" w:cs="Calibri"/>
          <w:b/>
          <w:sz w:val="48"/>
        </w:rPr>
      </w:pPr>
      <w:r w:rsidRPr="00DB5BA7">
        <w:rPr>
          <w:rFonts w:ascii="Calibri" w:hAnsi="Calibri" w:cs="Calibri"/>
          <w:b/>
          <w:sz w:val="48"/>
        </w:rPr>
        <w:t>For</w:t>
      </w:r>
    </w:p>
    <w:p w14:paraId="0A1996CD" w14:textId="77777777" w:rsidR="00AA7C43" w:rsidRDefault="00AA7C43" w:rsidP="00B8744B">
      <w:pPr>
        <w:jc w:val="center"/>
        <w:rPr>
          <w:rFonts w:ascii="Calibri" w:hAnsi="Calibri" w:cs="Calibri"/>
          <w:b/>
          <w:sz w:val="48"/>
        </w:rPr>
      </w:pPr>
      <w:r w:rsidRPr="00DB5BA7">
        <w:rPr>
          <w:rFonts w:ascii="Calibri" w:hAnsi="Calibri" w:cs="Calibri"/>
          <w:b/>
          <w:sz w:val="48"/>
        </w:rPr>
        <w:t>Bahrain Locator</w:t>
      </w:r>
      <w:r w:rsidR="00B8744B">
        <w:rPr>
          <w:rFonts w:ascii="Calibri" w:hAnsi="Calibri" w:cs="Calibri"/>
          <w:b/>
          <w:sz w:val="48"/>
        </w:rPr>
        <w:t xml:space="preserve"> </w:t>
      </w:r>
      <w:r w:rsidR="00B8744B" w:rsidRPr="00DB5BA7">
        <w:rPr>
          <w:rFonts w:ascii="Calibri" w:hAnsi="Calibri" w:cs="Calibri"/>
          <w:b/>
          <w:sz w:val="48"/>
        </w:rPr>
        <w:t>Mobile</w:t>
      </w:r>
      <w:r w:rsidRPr="00DB5BA7">
        <w:rPr>
          <w:rFonts w:ascii="Calibri" w:hAnsi="Calibri" w:cs="Calibri"/>
          <w:b/>
          <w:sz w:val="48"/>
        </w:rPr>
        <w:t>, Bahrain – CIO</w:t>
      </w:r>
    </w:p>
    <w:p w14:paraId="12BADCC4" w14:textId="77777777" w:rsidR="00AA7C43" w:rsidRPr="00AA7C43" w:rsidRDefault="00AA7C43" w:rsidP="00AA7C43">
      <w:pPr>
        <w:jc w:val="center"/>
        <w:rPr>
          <w:rFonts w:ascii="Calibri" w:hAnsi="Calibri" w:cs="Calibri"/>
          <w:b/>
          <w:szCs w:val="24"/>
        </w:rPr>
      </w:pPr>
    </w:p>
    <w:p w14:paraId="25B3F7B6" w14:textId="77777777" w:rsidR="00AA7C43" w:rsidRDefault="00AA7C43" w:rsidP="00AA7C43">
      <w:pPr>
        <w:jc w:val="center"/>
        <w:rPr>
          <w:rFonts w:ascii="Calibri" w:hAnsi="Calibri" w:cs="Calibri"/>
          <w:b/>
          <w:sz w:val="48"/>
        </w:rPr>
      </w:pPr>
    </w:p>
    <w:p w14:paraId="0432D6EA" w14:textId="77777777" w:rsidR="00AA7C43" w:rsidRPr="00AA7C43" w:rsidRDefault="00AA7C43" w:rsidP="00AA7C43">
      <w:pPr>
        <w:jc w:val="center"/>
        <w:rPr>
          <w:rFonts w:ascii="Calibri" w:hAnsi="Calibri" w:cs="Calibri"/>
          <w:b/>
          <w:sz w:val="22"/>
        </w:rPr>
      </w:pPr>
    </w:p>
    <w:p w14:paraId="2D6B81A9" w14:textId="77777777" w:rsidR="00AA7C43" w:rsidRPr="00DB5BA7" w:rsidRDefault="00AA7C43" w:rsidP="00AA7C43">
      <w:pPr>
        <w:jc w:val="both"/>
        <w:rPr>
          <w:rFonts w:ascii="Calibri" w:hAnsi="Calibri" w:cs="Calibri"/>
          <w:b/>
        </w:rPr>
      </w:pPr>
      <w:r w:rsidRPr="00DB5BA7">
        <w:rPr>
          <w:rFonts w:ascii="Calibri" w:hAnsi="Calibri" w:cs="Calibri"/>
          <w:b/>
        </w:rPr>
        <w:t>IPP Technologies W.L.L.</w:t>
      </w:r>
    </w:p>
    <w:p w14:paraId="105A0225" w14:textId="77777777" w:rsidR="00AA7C43" w:rsidRPr="00DB5BA7" w:rsidRDefault="00AA7C43" w:rsidP="00AA7C43">
      <w:pPr>
        <w:jc w:val="both"/>
        <w:rPr>
          <w:rFonts w:ascii="Calibri" w:hAnsi="Calibri" w:cs="Calibri"/>
          <w:b/>
        </w:rPr>
      </w:pPr>
      <w:r w:rsidRPr="00DB5BA7">
        <w:rPr>
          <w:rFonts w:ascii="Calibri" w:hAnsi="Calibri" w:cs="Calibri"/>
          <w:b/>
        </w:rPr>
        <w:t>Suite 33, Building 1144, Road 3020, Block 330,</w:t>
      </w:r>
    </w:p>
    <w:p w14:paraId="6810FF6F" w14:textId="77777777" w:rsidR="00AA7C43" w:rsidRPr="00DB5BA7" w:rsidRDefault="00AA7C43" w:rsidP="00AA7C43">
      <w:pPr>
        <w:jc w:val="both"/>
        <w:rPr>
          <w:rFonts w:ascii="Calibri" w:hAnsi="Calibri" w:cs="Calibri"/>
          <w:b/>
        </w:rPr>
      </w:pPr>
      <w:r w:rsidRPr="00DB5BA7">
        <w:rPr>
          <w:rFonts w:ascii="Calibri" w:hAnsi="Calibri" w:cs="Calibri"/>
          <w:b/>
        </w:rPr>
        <w:t>Al Zinj, Kingdom of Bahrain, P.O. Box 65052</w:t>
      </w:r>
    </w:p>
    <w:p w14:paraId="6F2435CA" w14:textId="77777777" w:rsidR="00AA7C43" w:rsidRDefault="00AA7C43" w:rsidP="00AA7C43">
      <w:pPr>
        <w:jc w:val="both"/>
        <w:rPr>
          <w:rFonts w:ascii="Calibri" w:hAnsi="Calibri" w:cs="Calibri"/>
          <w:b/>
        </w:rPr>
      </w:pPr>
      <w:r w:rsidRPr="00DB5BA7">
        <w:rPr>
          <w:rFonts w:ascii="Calibri" w:hAnsi="Calibri" w:cs="Calibri"/>
          <w:b/>
        </w:rPr>
        <w:t>Tel Direct: 973 77 111 066 / Mob: 973 34145734 / +91 8501047733</w:t>
      </w:r>
    </w:p>
    <w:p w14:paraId="5B3078DF" w14:textId="77777777" w:rsidR="0056091C" w:rsidRDefault="0056091C" w:rsidP="00AA7C43">
      <w:pPr>
        <w:jc w:val="both"/>
        <w:rPr>
          <w:rFonts w:ascii="Calibri" w:hAnsi="Calibri" w:cs="Calibri"/>
          <w:b/>
        </w:rPr>
      </w:pPr>
    </w:p>
    <w:p w14:paraId="6D99F1D4" w14:textId="77777777" w:rsidR="0056091C" w:rsidRDefault="0056091C" w:rsidP="00AA7C43">
      <w:pPr>
        <w:jc w:val="both"/>
        <w:rPr>
          <w:rFonts w:ascii="Calibri" w:hAnsi="Calibri" w:cs="Calibri"/>
          <w:b/>
        </w:rPr>
      </w:pPr>
    </w:p>
    <w:p w14:paraId="45DF44A8" w14:textId="77777777" w:rsidR="0056091C" w:rsidRDefault="0056091C" w:rsidP="00AA7C43">
      <w:pPr>
        <w:jc w:val="both"/>
        <w:rPr>
          <w:rFonts w:ascii="Calibri" w:hAnsi="Calibri" w:cs="Calibri"/>
          <w:b/>
        </w:rPr>
      </w:pPr>
    </w:p>
    <w:p w14:paraId="3308BD4D" w14:textId="77777777" w:rsidR="00E15EF7" w:rsidRPr="008C0E46" w:rsidRDefault="00E15EF7" w:rsidP="00E15EF7">
      <w:pPr>
        <w:rPr>
          <w:rFonts w:asciiTheme="majorHAnsi" w:hAnsiTheme="majorHAnsi"/>
          <w:b/>
          <w:sz w:val="28"/>
          <w:szCs w:val="28"/>
          <w:lang w:val="en-AU"/>
        </w:rPr>
      </w:pPr>
      <w:r w:rsidRPr="00EC1A46">
        <w:rPr>
          <w:rFonts w:asciiTheme="majorHAnsi" w:hAnsiTheme="majorHAnsi"/>
          <w:b/>
          <w:sz w:val="28"/>
          <w:szCs w:val="28"/>
          <w:lang w:val="en-AU"/>
        </w:rPr>
        <w:lastRenderedPageBreak/>
        <w:t>Document History</w:t>
      </w:r>
    </w:p>
    <w:tbl>
      <w:tblPr>
        <w:tblW w:w="1035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0"/>
        <w:gridCol w:w="2520"/>
        <w:gridCol w:w="1530"/>
        <w:gridCol w:w="1980"/>
        <w:gridCol w:w="1620"/>
      </w:tblGrid>
      <w:tr w:rsidR="00E15EF7" w:rsidRPr="008C0E46" w14:paraId="50649EED" w14:textId="77777777" w:rsidTr="003C6234">
        <w:trPr>
          <w:trHeight w:val="350"/>
        </w:trPr>
        <w:tc>
          <w:tcPr>
            <w:tcW w:w="2700" w:type="dxa"/>
            <w:shd w:val="clear" w:color="auto" w:fill="auto"/>
            <w:vAlign w:val="center"/>
          </w:tcPr>
          <w:p w14:paraId="196D2141" w14:textId="77777777" w:rsidR="00E15EF7" w:rsidRPr="00EC1A46" w:rsidRDefault="00E15EF7" w:rsidP="003C6234">
            <w:pPr>
              <w:spacing w:line="360" w:lineRule="auto"/>
              <w:ind w:right="-108"/>
              <w:jc w:val="center"/>
              <w:rPr>
                <w:rFonts w:asciiTheme="majorHAnsi" w:hAnsiTheme="majorHAnsi" w:cs="Calibri"/>
                <w:b/>
                <w:sz w:val="22"/>
                <w:szCs w:val="22"/>
              </w:rPr>
            </w:pPr>
          </w:p>
        </w:tc>
        <w:tc>
          <w:tcPr>
            <w:tcW w:w="2520" w:type="dxa"/>
            <w:shd w:val="clear" w:color="auto" w:fill="BFBFBF" w:themeFill="background1" w:themeFillShade="BF"/>
            <w:vAlign w:val="center"/>
          </w:tcPr>
          <w:p w14:paraId="0AA186F8" w14:textId="77777777" w:rsidR="00E15EF7" w:rsidRPr="00EC1A46" w:rsidRDefault="00E15EF7" w:rsidP="003C6234">
            <w:pPr>
              <w:spacing w:line="360" w:lineRule="auto"/>
              <w:ind w:right="-108"/>
              <w:jc w:val="center"/>
              <w:rPr>
                <w:rFonts w:asciiTheme="majorHAnsi" w:hAnsiTheme="majorHAnsi" w:cs="Calibri"/>
                <w:b/>
                <w:sz w:val="22"/>
                <w:szCs w:val="22"/>
              </w:rPr>
            </w:pPr>
            <w:r w:rsidRPr="00EC1A46">
              <w:rPr>
                <w:rFonts w:asciiTheme="majorHAnsi" w:hAnsiTheme="majorHAnsi" w:cs="Calibri"/>
                <w:b/>
                <w:sz w:val="22"/>
                <w:szCs w:val="22"/>
              </w:rPr>
              <w:t>Name</w:t>
            </w:r>
          </w:p>
        </w:tc>
        <w:tc>
          <w:tcPr>
            <w:tcW w:w="1530" w:type="dxa"/>
            <w:shd w:val="clear" w:color="auto" w:fill="BFBFBF" w:themeFill="background1" w:themeFillShade="BF"/>
            <w:vAlign w:val="center"/>
          </w:tcPr>
          <w:p w14:paraId="71C38F17" w14:textId="77777777" w:rsidR="00E15EF7" w:rsidRPr="00EC1A46" w:rsidRDefault="00E15EF7" w:rsidP="003C6234">
            <w:pPr>
              <w:spacing w:line="360" w:lineRule="auto"/>
              <w:ind w:right="-108"/>
              <w:jc w:val="center"/>
              <w:rPr>
                <w:rFonts w:asciiTheme="majorHAnsi" w:hAnsiTheme="majorHAnsi" w:cs="Calibri"/>
                <w:b/>
                <w:sz w:val="22"/>
                <w:szCs w:val="22"/>
              </w:rPr>
            </w:pPr>
            <w:r w:rsidRPr="00EC1A46">
              <w:rPr>
                <w:rFonts w:asciiTheme="majorHAnsi" w:hAnsiTheme="majorHAnsi" w:cs="Calibri"/>
                <w:b/>
                <w:sz w:val="22"/>
                <w:szCs w:val="22"/>
              </w:rPr>
              <w:t>Date</w:t>
            </w:r>
          </w:p>
        </w:tc>
        <w:tc>
          <w:tcPr>
            <w:tcW w:w="1980" w:type="dxa"/>
            <w:shd w:val="clear" w:color="auto" w:fill="BFBFBF" w:themeFill="background1" w:themeFillShade="BF"/>
            <w:vAlign w:val="center"/>
          </w:tcPr>
          <w:p w14:paraId="76554BA1" w14:textId="77777777" w:rsidR="00E15EF7" w:rsidRPr="00EC1A46" w:rsidRDefault="00E15EF7" w:rsidP="003C6234">
            <w:pPr>
              <w:spacing w:line="360" w:lineRule="auto"/>
              <w:ind w:right="-108"/>
              <w:jc w:val="center"/>
              <w:rPr>
                <w:rFonts w:asciiTheme="majorHAnsi" w:hAnsiTheme="majorHAnsi" w:cs="Calibri"/>
                <w:b/>
                <w:sz w:val="22"/>
                <w:szCs w:val="22"/>
              </w:rPr>
            </w:pPr>
            <w:r w:rsidRPr="00EC1A46">
              <w:rPr>
                <w:rFonts w:asciiTheme="majorHAnsi" w:hAnsiTheme="majorHAnsi" w:cs="Calibri"/>
                <w:b/>
                <w:sz w:val="22"/>
                <w:szCs w:val="22"/>
              </w:rPr>
              <w:t>Role in the Project</w:t>
            </w:r>
          </w:p>
        </w:tc>
        <w:tc>
          <w:tcPr>
            <w:tcW w:w="1620" w:type="dxa"/>
            <w:shd w:val="clear" w:color="auto" w:fill="BFBFBF" w:themeFill="background1" w:themeFillShade="BF"/>
            <w:vAlign w:val="center"/>
          </w:tcPr>
          <w:p w14:paraId="41435D71" w14:textId="77777777" w:rsidR="00E15EF7" w:rsidRPr="00EC1A46" w:rsidRDefault="00E15EF7" w:rsidP="003C6234">
            <w:pPr>
              <w:spacing w:line="360" w:lineRule="auto"/>
              <w:ind w:right="-108"/>
              <w:jc w:val="center"/>
              <w:rPr>
                <w:rFonts w:asciiTheme="majorHAnsi" w:hAnsiTheme="majorHAnsi" w:cs="Calibri"/>
                <w:b/>
                <w:sz w:val="22"/>
                <w:szCs w:val="22"/>
              </w:rPr>
            </w:pPr>
            <w:r w:rsidRPr="00EC1A46">
              <w:rPr>
                <w:rFonts w:asciiTheme="majorHAnsi" w:hAnsiTheme="majorHAnsi" w:cs="Calibri"/>
                <w:b/>
                <w:sz w:val="22"/>
                <w:szCs w:val="22"/>
              </w:rPr>
              <w:t>Signature</w:t>
            </w:r>
          </w:p>
        </w:tc>
      </w:tr>
      <w:tr w:rsidR="00E15EF7" w:rsidRPr="008C0E46" w14:paraId="3C49F62B" w14:textId="77777777" w:rsidTr="003C6234">
        <w:trPr>
          <w:trHeight w:val="350"/>
        </w:trPr>
        <w:tc>
          <w:tcPr>
            <w:tcW w:w="2700" w:type="dxa"/>
          </w:tcPr>
          <w:p w14:paraId="3F31D2FF" w14:textId="77777777" w:rsidR="00E15EF7" w:rsidRPr="00EC1A46" w:rsidRDefault="00E15EF7" w:rsidP="003C6234">
            <w:pPr>
              <w:spacing w:line="360" w:lineRule="auto"/>
              <w:ind w:right="-108"/>
              <w:rPr>
                <w:rFonts w:asciiTheme="majorHAnsi" w:hAnsiTheme="majorHAnsi" w:cs="Calibri"/>
                <w:b/>
                <w:sz w:val="22"/>
                <w:szCs w:val="22"/>
              </w:rPr>
            </w:pPr>
            <w:r w:rsidRPr="00EC1A46">
              <w:rPr>
                <w:rFonts w:asciiTheme="majorHAnsi" w:hAnsiTheme="majorHAnsi" w:cs="Calibri"/>
                <w:b/>
                <w:sz w:val="22"/>
                <w:szCs w:val="22"/>
              </w:rPr>
              <w:t>Prepared By</w:t>
            </w:r>
          </w:p>
        </w:tc>
        <w:tc>
          <w:tcPr>
            <w:tcW w:w="2520" w:type="dxa"/>
          </w:tcPr>
          <w:p w14:paraId="757865DD" w14:textId="1D2A3A09"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Indra Bisen</w:t>
            </w:r>
          </w:p>
        </w:tc>
        <w:tc>
          <w:tcPr>
            <w:tcW w:w="1530" w:type="dxa"/>
          </w:tcPr>
          <w:p w14:paraId="26E8B856" w14:textId="3D539202"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03</w:t>
            </w:r>
            <w:r w:rsidRPr="009B1843">
              <w:rPr>
                <w:rFonts w:asciiTheme="majorHAnsi" w:hAnsiTheme="majorHAnsi" w:cs="Calibri"/>
                <w:sz w:val="22"/>
                <w:szCs w:val="22"/>
                <w:vertAlign w:val="superscript"/>
              </w:rPr>
              <w:t>rd</w:t>
            </w:r>
            <w:r>
              <w:rPr>
                <w:rFonts w:asciiTheme="majorHAnsi" w:hAnsiTheme="majorHAnsi" w:cs="Calibri"/>
                <w:sz w:val="22"/>
                <w:szCs w:val="22"/>
              </w:rPr>
              <w:t xml:space="preserve"> June</w:t>
            </w:r>
            <w:r w:rsidRPr="00EC1A46">
              <w:rPr>
                <w:rFonts w:asciiTheme="majorHAnsi" w:hAnsiTheme="majorHAnsi" w:cs="Calibri"/>
                <w:sz w:val="22"/>
                <w:szCs w:val="22"/>
              </w:rPr>
              <w:t xml:space="preserve"> 2014</w:t>
            </w:r>
          </w:p>
        </w:tc>
        <w:tc>
          <w:tcPr>
            <w:tcW w:w="1980" w:type="dxa"/>
          </w:tcPr>
          <w:p w14:paraId="48F48831" w14:textId="78DF4A55"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BA IPP</w:t>
            </w:r>
          </w:p>
        </w:tc>
        <w:tc>
          <w:tcPr>
            <w:tcW w:w="1620" w:type="dxa"/>
          </w:tcPr>
          <w:p w14:paraId="6819AE8B" w14:textId="77777777" w:rsidR="00E15EF7" w:rsidRPr="00EC1A46" w:rsidRDefault="00E15EF7" w:rsidP="003C6234">
            <w:pPr>
              <w:spacing w:line="360" w:lineRule="auto"/>
              <w:ind w:right="-108"/>
              <w:rPr>
                <w:rFonts w:asciiTheme="majorHAnsi" w:hAnsiTheme="majorHAnsi" w:cs="Calibri"/>
                <w:sz w:val="22"/>
                <w:szCs w:val="22"/>
              </w:rPr>
            </w:pPr>
          </w:p>
        </w:tc>
      </w:tr>
      <w:tr w:rsidR="00E15EF7" w:rsidRPr="008C0E46" w14:paraId="31D5299C" w14:textId="77777777" w:rsidTr="003C6234">
        <w:trPr>
          <w:trHeight w:val="350"/>
        </w:trPr>
        <w:tc>
          <w:tcPr>
            <w:tcW w:w="2700" w:type="dxa"/>
          </w:tcPr>
          <w:p w14:paraId="7C75AA22" w14:textId="77777777" w:rsidR="00E15EF7" w:rsidRPr="00EC1A46" w:rsidRDefault="00E15EF7" w:rsidP="003C6234">
            <w:pPr>
              <w:spacing w:line="360" w:lineRule="auto"/>
              <w:ind w:right="-108"/>
              <w:rPr>
                <w:rFonts w:asciiTheme="majorHAnsi" w:hAnsiTheme="majorHAnsi" w:cs="Calibri"/>
                <w:b/>
                <w:sz w:val="22"/>
                <w:szCs w:val="22"/>
              </w:rPr>
            </w:pPr>
            <w:r w:rsidRPr="00EC1A46">
              <w:rPr>
                <w:rFonts w:asciiTheme="majorHAnsi" w:hAnsiTheme="majorHAnsi" w:cs="Calibri"/>
                <w:b/>
                <w:sz w:val="22"/>
                <w:szCs w:val="22"/>
              </w:rPr>
              <w:t>1</w:t>
            </w:r>
            <w:r w:rsidRPr="00EC1A46">
              <w:rPr>
                <w:rFonts w:asciiTheme="majorHAnsi" w:hAnsiTheme="majorHAnsi" w:cs="Calibri"/>
                <w:b/>
                <w:sz w:val="22"/>
                <w:szCs w:val="22"/>
                <w:vertAlign w:val="superscript"/>
              </w:rPr>
              <w:t xml:space="preserve">st </w:t>
            </w:r>
            <w:r w:rsidRPr="00EC1A46">
              <w:rPr>
                <w:rFonts w:asciiTheme="majorHAnsi" w:hAnsiTheme="majorHAnsi" w:cs="Calibri"/>
                <w:b/>
                <w:sz w:val="22"/>
                <w:szCs w:val="22"/>
              </w:rPr>
              <w:t>Reviewer</w:t>
            </w:r>
          </w:p>
        </w:tc>
        <w:tc>
          <w:tcPr>
            <w:tcW w:w="2520" w:type="dxa"/>
          </w:tcPr>
          <w:p w14:paraId="490CC460"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K V Reddy</w:t>
            </w:r>
          </w:p>
        </w:tc>
        <w:tc>
          <w:tcPr>
            <w:tcW w:w="1530" w:type="dxa"/>
          </w:tcPr>
          <w:p w14:paraId="09D6719E" w14:textId="1144A591"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17</w:t>
            </w:r>
            <w:r w:rsidRPr="009B1843">
              <w:rPr>
                <w:rFonts w:asciiTheme="majorHAnsi" w:hAnsiTheme="majorHAnsi" w:cs="Calibri"/>
                <w:sz w:val="22"/>
                <w:szCs w:val="22"/>
                <w:vertAlign w:val="superscript"/>
              </w:rPr>
              <w:t>th</w:t>
            </w:r>
            <w:r>
              <w:rPr>
                <w:rFonts w:asciiTheme="majorHAnsi" w:hAnsiTheme="majorHAnsi" w:cs="Calibri"/>
                <w:sz w:val="22"/>
                <w:szCs w:val="22"/>
              </w:rPr>
              <w:t xml:space="preserve"> June</w:t>
            </w:r>
            <w:r w:rsidRPr="00EC1A46">
              <w:rPr>
                <w:rFonts w:asciiTheme="majorHAnsi" w:hAnsiTheme="majorHAnsi" w:cs="Calibri"/>
                <w:sz w:val="22"/>
                <w:szCs w:val="22"/>
              </w:rPr>
              <w:t xml:space="preserve"> 2014</w:t>
            </w:r>
          </w:p>
        </w:tc>
        <w:tc>
          <w:tcPr>
            <w:tcW w:w="1980" w:type="dxa"/>
          </w:tcPr>
          <w:p w14:paraId="02D16C9B"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PM IPP</w:t>
            </w:r>
          </w:p>
        </w:tc>
        <w:tc>
          <w:tcPr>
            <w:tcW w:w="1620" w:type="dxa"/>
          </w:tcPr>
          <w:p w14:paraId="37401E3F" w14:textId="77777777" w:rsidR="00E15EF7" w:rsidRPr="00EC1A46" w:rsidRDefault="00E15EF7" w:rsidP="003C6234">
            <w:pPr>
              <w:spacing w:line="360" w:lineRule="auto"/>
              <w:ind w:right="-108"/>
              <w:rPr>
                <w:rFonts w:asciiTheme="majorHAnsi" w:hAnsiTheme="majorHAnsi" w:cs="Calibri"/>
                <w:sz w:val="22"/>
                <w:szCs w:val="22"/>
              </w:rPr>
            </w:pPr>
          </w:p>
        </w:tc>
      </w:tr>
      <w:tr w:rsidR="00E15EF7" w:rsidRPr="008C0E46" w14:paraId="6FCCD829" w14:textId="77777777" w:rsidTr="003C6234">
        <w:trPr>
          <w:trHeight w:val="350"/>
        </w:trPr>
        <w:tc>
          <w:tcPr>
            <w:tcW w:w="2700" w:type="dxa"/>
          </w:tcPr>
          <w:p w14:paraId="59AA2488" w14:textId="77777777" w:rsidR="00E15EF7" w:rsidRPr="00EC1A46" w:rsidRDefault="00E15EF7" w:rsidP="003C6234">
            <w:pPr>
              <w:spacing w:line="360" w:lineRule="auto"/>
              <w:ind w:right="-108"/>
              <w:rPr>
                <w:rFonts w:asciiTheme="majorHAnsi" w:hAnsiTheme="majorHAnsi" w:cs="Calibri"/>
                <w:b/>
                <w:sz w:val="22"/>
                <w:szCs w:val="22"/>
              </w:rPr>
            </w:pPr>
            <w:r w:rsidRPr="00EC1A46">
              <w:rPr>
                <w:rFonts w:asciiTheme="majorHAnsi" w:hAnsiTheme="majorHAnsi" w:cs="Calibri"/>
                <w:b/>
                <w:sz w:val="22"/>
                <w:szCs w:val="22"/>
              </w:rPr>
              <w:t>2</w:t>
            </w:r>
            <w:r w:rsidRPr="00EC1A46">
              <w:rPr>
                <w:rFonts w:asciiTheme="majorHAnsi" w:hAnsiTheme="majorHAnsi" w:cs="Calibri"/>
                <w:b/>
                <w:sz w:val="22"/>
                <w:szCs w:val="22"/>
                <w:vertAlign w:val="superscript"/>
              </w:rPr>
              <w:t>nd</w:t>
            </w:r>
            <w:r w:rsidRPr="00EC1A46">
              <w:rPr>
                <w:rFonts w:asciiTheme="majorHAnsi" w:hAnsiTheme="majorHAnsi" w:cs="Calibri"/>
                <w:b/>
                <w:sz w:val="22"/>
                <w:szCs w:val="22"/>
              </w:rPr>
              <w:t xml:space="preserve"> Reviewer</w:t>
            </w:r>
          </w:p>
        </w:tc>
        <w:tc>
          <w:tcPr>
            <w:tcW w:w="2520" w:type="dxa"/>
          </w:tcPr>
          <w:p w14:paraId="6F484D98"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Biswatosh Roy</w:t>
            </w:r>
          </w:p>
        </w:tc>
        <w:tc>
          <w:tcPr>
            <w:tcW w:w="1530" w:type="dxa"/>
          </w:tcPr>
          <w:p w14:paraId="43D5B867" w14:textId="1751E7E2"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19</w:t>
            </w:r>
            <w:r w:rsidRPr="009B1843">
              <w:rPr>
                <w:rFonts w:asciiTheme="majorHAnsi" w:hAnsiTheme="majorHAnsi" w:cs="Calibri"/>
                <w:sz w:val="22"/>
                <w:szCs w:val="22"/>
                <w:vertAlign w:val="superscript"/>
              </w:rPr>
              <w:t>th</w:t>
            </w:r>
            <w:r>
              <w:rPr>
                <w:rFonts w:asciiTheme="majorHAnsi" w:hAnsiTheme="majorHAnsi" w:cs="Calibri"/>
                <w:sz w:val="22"/>
                <w:szCs w:val="22"/>
              </w:rPr>
              <w:t xml:space="preserve"> June</w:t>
            </w:r>
            <w:r w:rsidRPr="00EC1A46">
              <w:rPr>
                <w:rFonts w:asciiTheme="majorHAnsi" w:hAnsiTheme="majorHAnsi" w:cs="Calibri"/>
                <w:sz w:val="22"/>
                <w:szCs w:val="22"/>
              </w:rPr>
              <w:t xml:space="preserve"> 2014</w:t>
            </w:r>
          </w:p>
        </w:tc>
        <w:tc>
          <w:tcPr>
            <w:tcW w:w="1980" w:type="dxa"/>
          </w:tcPr>
          <w:p w14:paraId="79102EBE"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PM CIO</w:t>
            </w:r>
          </w:p>
        </w:tc>
        <w:tc>
          <w:tcPr>
            <w:tcW w:w="1620" w:type="dxa"/>
          </w:tcPr>
          <w:p w14:paraId="7CDE1B5E" w14:textId="77777777" w:rsidR="00E15EF7" w:rsidRPr="00EC1A46" w:rsidRDefault="00E15EF7" w:rsidP="003C6234">
            <w:pPr>
              <w:spacing w:line="360" w:lineRule="auto"/>
              <w:ind w:right="-108"/>
              <w:rPr>
                <w:rFonts w:asciiTheme="majorHAnsi" w:hAnsiTheme="majorHAnsi" w:cs="Calibri"/>
                <w:sz w:val="22"/>
                <w:szCs w:val="22"/>
              </w:rPr>
            </w:pPr>
          </w:p>
        </w:tc>
      </w:tr>
      <w:tr w:rsidR="00E15EF7" w:rsidRPr="008C0E46" w14:paraId="7E4060E8" w14:textId="77777777" w:rsidTr="003C6234">
        <w:trPr>
          <w:trHeight w:val="350"/>
        </w:trPr>
        <w:tc>
          <w:tcPr>
            <w:tcW w:w="2700" w:type="dxa"/>
          </w:tcPr>
          <w:p w14:paraId="208D9635" w14:textId="77777777" w:rsidR="00E15EF7" w:rsidRPr="00EC1A46" w:rsidRDefault="00E15EF7" w:rsidP="003C6234">
            <w:pPr>
              <w:spacing w:line="360" w:lineRule="auto"/>
              <w:ind w:right="-108"/>
              <w:rPr>
                <w:rFonts w:asciiTheme="majorHAnsi" w:hAnsiTheme="majorHAnsi" w:cs="Calibri"/>
                <w:b/>
                <w:sz w:val="22"/>
                <w:szCs w:val="22"/>
              </w:rPr>
            </w:pPr>
            <w:r w:rsidRPr="00EC1A46">
              <w:rPr>
                <w:rFonts w:asciiTheme="majorHAnsi" w:hAnsiTheme="majorHAnsi" w:cs="Calibri"/>
                <w:b/>
                <w:sz w:val="22"/>
                <w:szCs w:val="22"/>
              </w:rPr>
              <w:t>Approved by CIO</w:t>
            </w:r>
          </w:p>
        </w:tc>
        <w:tc>
          <w:tcPr>
            <w:tcW w:w="2520" w:type="dxa"/>
          </w:tcPr>
          <w:p w14:paraId="72C825B9"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Biswatosh</w:t>
            </w:r>
            <w:r>
              <w:rPr>
                <w:rFonts w:asciiTheme="majorHAnsi" w:hAnsiTheme="majorHAnsi" w:cs="Calibri"/>
                <w:sz w:val="22"/>
                <w:szCs w:val="22"/>
              </w:rPr>
              <w:t xml:space="preserve"> Roy</w:t>
            </w:r>
          </w:p>
        </w:tc>
        <w:tc>
          <w:tcPr>
            <w:tcW w:w="1530" w:type="dxa"/>
          </w:tcPr>
          <w:p w14:paraId="035C2C70" w14:textId="77777777" w:rsidR="00E15EF7" w:rsidRPr="00EC1A46" w:rsidRDefault="00E15EF7" w:rsidP="003C6234">
            <w:pPr>
              <w:spacing w:line="360" w:lineRule="auto"/>
              <w:ind w:right="-108"/>
              <w:rPr>
                <w:rFonts w:asciiTheme="majorHAnsi" w:hAnsiTheme="majorHAnsi" w:cs="Calibri"/>
                <w:sz w:val="22"/>
                <w:szCs w:val="22"/>
              </w:rPr>
            </w:pPr>
          </w:p>
        </w:tc>
        <w:tc>
          <w:tcPr>
            <w:tcW w:w="1980" w:type="dxa"/>
          </w:tcPr>
          <w:p w14:paraId="02216C7B"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PM CIO</w:t>
            </w:r>
          </w:p>
        </w:tc>
        <w:tc>
          <w:tcPr>
            <w:tcW w:w="1620" w:type="dxa"/>
          </w:tcPr>
          <w:p w14:paraId="574B491A" w14:textId="77777777" w:rsidR="00E15EF7" w:rsidRPr="00EC1A46" w:rsidRDefault="00E15EF7" w:rsidP="003C6234">
            <w:pPr>
              <w:spacing w:line="360" w:lineRule="auto"/>
              <w:ind w:right="-108"/>
              <w:rPr>
                <w:rFonts w:asciiTheme="majorHAnsi" w:hAnsiTheme="majorHAnsi" w:cs="Calibri"/>
                <w:sz w:val="22"/>
                <w:szCs w:val="22"/>
              </w:rPr>
            </w:pPr>
          </w:p>
        </w:tc>
      </w:tr>
    </w:tbl>
    <w:p w14:paraId="2EAAD8B8" w14:textId="77777777" w:rsidR="00E15EF7" w:rsidRDefault="00E15EF7" w:rsidP="00AA7C43">
      <w:pPr>
        <w:jc w:val="both"/>
        <w:rPr>
          <w:rFonts w:ascii="Calibri" w:hAnsi="Calibri" w:cs="Calibri"/>
          <w:b/>
        </w:rPr>
      </w:pPr>
    </w:p>
    <w:p w14:paraId="10EFD5C5" w14:textId="77777777" w:rsidR="00AA7C43" w:rsidRPr="00DB5BA7" w:rsidRDefault="00AA7C43" w:rsidP="00AA7C43">
      <w:pPr>
        <w:jc w:val="both"/>
        <w:rPr>
          <w:rFonts w:ascii="Calibri" w:hAnsi="Calibri" w:cs="Calibri"/>
          <w:b/>
          <w:sz w:val="20"/>
        </w:rPr>
      </w:pPr>
      <w:r w:rsidRPr="00DB5BA7">
        <w:rPr>
          <w:rFonts w:ascii="Calibri" w:hAnsi="Calibri" w:cs="Calibri"/>
          <w:b/>
        </w:rPr>
        <w:t>Revision History</w:t>
      </w:r>
    </w:p>
    <w:tbl>
      <w:tblPr>
        <w:tblW w:w="10710" w:type="dxa"/>
        <w:tblInd w:w="-1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70"/>
        <w:gridCol w:w="1890"/>
        <w:gridCol w:w="2340"/>
        <w:gridCol w:w="1350"/>
        <w:gridCol w:w="2520"/>
        <w:gridCol w:w="1440"/>
      </w:tblGrid>
      <w:tr w:rsidR="00AA7C43" w:rsidRPr="008439B1" w14:paraId="11EBEA67" w14:textId="77777777" w:rsidTr="008439B1">
        <w:trPr>
          <w:trHeight w:val="400"/>
        </w:trPr>
        <w:tc>
          <w:tcPr>
            <w:tcW w:w="1170" w:type="dxa"/>
          </w:tcPr>
          <w:p w14:paraId="5BE8ACFF" w14:textId="77777777" w:rsidR="00AA7C43" w:rsidRPr="004D2E89" w:rsidRDefault="00AA7C43" w:rsidP="00232762">
            <w:pPr>
              <w:tabs>
                <w:tab w:val="left" w:pos="0"/>
              </w:tabs>
              <w:ind w:right="-18"/>
              <w:jc w:val="center"/>
              <w:rPr>
                <w:rFonts w:asciiTheme="minorHAnsi" w:hAnsiTheme="minorHAnsi" w:cstheme="minorHAnsi"/>
                <w:b/>
                <w:sz w:val="22"/>
                <w:szCs w:val="22"/>
              </w:rPr>
            </w:pPr>
            <w:r w:rsidRPr="004D2E89">
              <w:rPr>
                <w:rFonts w:asciiTheme="minorHAnsi" w:hAnsiTheme="minorHAnsi" w:cstheme="minorHAnsi"/>
                <w:b/>
                <w:sz w:val="22"/>
                <w:szCs w:val="22"/>
              </w:rPr>
              <w:t>Version (x.y)</w:t>
            </w:r>
          </w:p>
        </w:tc>
        <w:tc>
          <w:tcPr>
            <w:tcW w:w="1890" w:type="dxa"/>
          </w:tcPr>
          <w:p w14:paraId="0841A8F4" w14:textId="77777777" w:rsidR="00AA7C43" w:rsidRPr="004D2E89" w:rsidRDefault="00AA7C43" w:rsidP="00232762">
            <w:pPr>
              <w:ind w:right="132"/>
              <w:jc w:val="center"/>
              <w:rPr>
                <w:rFonts w:asciiTheme="minorHAnsi" w:hAnsiTheme="minorHAnsi" w:cstheme="minorHAnsi"/>
                <w:b/>
                <w:sz w:val="22"/>
                <w:szCs w:val="22"/>
              </w:rPr>
            </w:pPr>
            <w:r w:rsidRPr="004D2E89">
              <w:rPr>
                <w:rFonts w:asciiTheme="minorHAnsi" w:hAnsiTheme="minorHAnsi" w:cstheme="minorHAnsi"/>
                <w:b/>
                <w:sz w:val="22"/>
                <w:szCs w:val="22"/>
              </w:rPr>
              <w:t>Date  of Revision</w:t>
            </w:r>
          </w:p>
        </w:tc>
        <w:tc>
          <w:tcPr>
            <w:tcW w:w="2340" w:type="dxa"/>
          </w:tcPr>
          <w:p w14:paraId="59FB44D9" w14:textId="77777777" w:rsidR="00AA7C43" w:rsidRPr="004D2E89" w:rsidRDefault="00AA7C43" w:rsidP="00232762">
            <w:pPr>
              <w:ind w:right="72"/>
              <w:jc w:val="center"/>
              <w:rPr>
                <w:rFonts w:asciiTheme="minorHAnsi" w:hAnsiTheme="minorHAnsi" w:cstheme="minorHAnsi"/>
                <w:b/>
                <w:sz w:val="22"/>
                <w:szCs w:val="22"/>
              </w:rPr>
            </w:pPr>
            <w:r w:rsidRPr="004D2E89">
              <w:rPr>
                <w:rFonts w:asciiTheme="minorHAnsi" w:hAnsiTheme="minorHAnsi" w:cstheme="minorHAnsi"/>
                <w:b/>
                <w:sz w:val="22"/>
                <w:szCs w:val="22"/>
              </w:rPr>
              <w:t>Description of Change</w:t>
            </w:r>
          </w:p>
        </w:tc>
        <w:tc>
          <w:tcPr>
            <w:tcW w:w="1350" w:type="dxa"/>
          </w:tcPr>
          <w:p w14:paraId="178D191E" w14:textId="77777777" w:rsidR="00AA7C43" w:rsidRPr="004D2E89" w:rsidRDefault="00AA7C43" w:rsidP="00232762">
            <w:pPr>
              <w:ind w:right="12"/>
              <w:jc w:val="center"/>
              <w:rPr>
                <w:rFonts w:asciiTheme="minorHAnsi" w:hAnsiTheme="minorHAnsi" w:cstheme="minorHAnsi"/>
                <w:b/>
                <w:sz w:val="22"/>
                <w:szCs w:val="22"/>
              </w:rPr>
            </w:pPr>
            <w:r w:rsidRPr="004D2E89">
              <w:rPr>
                <w:rFonts w:asciiTheme="minorHAnsi" w:hAnsiTheme="minorHAnsi" w:cstheme="minorHAnsi"/>
                <w:b/>
                <w:sz w:val="22"/>
                <w:szCs w:val="22"/>
              </w:rPr>
              <w:t>Reason for Change</w:t>
            </w:r>
          </w:p>
        </w:tc>
        <w:tc>
          <w:tcPr>
            <w:tcW w:w="2520" w:type="dxa"/>
          </w:tcPr>
          <w:p w14:paraId="1B095709" w14:textId="77777777" w:rsidR="00AA7C43" w:rsidRPr="004D2E89" w:rsidRDefault="00AA7C43" w:rsidP="00232762">
            <w:pPr>
              <w:ind w:right="72"/>
              <w:jc w:val="center"/>
              <w:rPr>
                <w:rFonts w:asciiTheme="minorHAnsi" w:hAnsiTheme="minorHAnsi" w:cstheme="minorHAnsi"/>
                <w:b/>
                <w:sz w:val="22"/>
                <w:szCs w:val="22"/>
              </w:rPr>
            </w:pPr>
            <w:r w:rsidRPr="004D2E89">
              <w:rPr>
                <w:rFonts w:asciiTheme="minorHAnsi" w:hAnsiTheme="minorHAnsi" w:cstheme="minorHAnsi"/>
                <w:b/>
                <w:sz w:val="22"/>
                <w:szCs w:val="22"/>
              </w:rPr>
              <w:t>Affected Sections</w:t>
            </w:r>
          </w:p>
        </w:tc>
        <w:tc>
          <w:tcPr>
            <w:tcW w:w="1440" w:type="dxa"/>
          </w:tcPr>
          <w:p w14:paraId="505CC484" w14:textId="77777777" w:rsidR="00AA7C43" w:rsidRPr="004D2E89" w:rsidRDefault="00AA7C43" w:rsidP="00232762">
            <w:pPr>
              <w:ind w:right="12"/>
              <w:jc w:val="center"/>
              <w:rPr>
                <w:rFonts w:asciiTheme="minorHAnsi" w:hAnsiTheme="minorHAnsi" w:cstheme="minorHAnsi"/>
                <w:b/>
                <w:sz w:val="22"/>
                <w:szCs w:val="22"/>
              </w:rPr>
            </w:pPr>
            <w:r w:rsidRPr="004D2E89">
              <w:rPr>
                <w:rFonts w:asciiTheme="minorHAnsi" w:hAnsiTheme="minorHAnsi" w:cstheme="minorHAnsi"/>
                <w:b/>
                <w:sz w:val="22"/>
                <w:szCs w:val="22"/>
              </w:rPr>
              <w:t>Approved By</w:t>
            </w:r>
          </w:p>
        </w:tc>
      </w:tr>
      <w:tr w:rsidR="00AA7C43" w:rsidRPr="008439B1" w14:paraId="26E56E1E" w14:textId="77777777" w:rsidTr="008439B1">
        <w:trPr>
          <w:trHeight w:val="400"/>
        </w:trPr>
        <w:tc>
          <w:tcPr>
            <w:tcW w:w="1170" w:type="dxa"/>
          </w:tcPr>
          <w:p w14:paraId="228C1ADB" w14:textId="77777777" w:rsidR="00AA7C43" w:rsidRPr="004D2E89" w:rsidRDefault="00AA7C43" w:rsidP="00232762">
            <w:pPr>
              <w:pStyle w:val="Text"/>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1.0</w:t>
            </w:r>
          </w:p>
        </w:tc>
        <w:tc>
          <w:tcPr>
            <w:tcW w:w="1890" w:type="dxa"/>
          </w:tcPr>
          <w:p w14:paraId="73EF0831" w14:textId="77777777" w:rsidR="00AA7C43" w:rsidRPr="004D2E89" w:rsidRDefault="00FB2E26" w:rsidP="00232762">
            <w:pPr>
              <w:pStyle w:val="Text"/>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NA</w:t>
            </w:r>
          </w:p>
        </w:tc>
        <w:tc>
          <w:tcPr>
            <w:tcW w:w="2340" w:type="dxa"/>
          </w:tcPr>
          <w:p w14:paraId="341A2854" w14:textId="77777777" w:rsidR="00AA7C43" w:rsidRPr="004D2E89" w:rsidRDefault="00AA7C43" w:rsidP="00232762">
            <w:pPr>
              <w:pStyle w:val="Text"/>
              <w:tabs>
                <w:tab w:val="left" w:pos="2142"/>
              </w:tabs>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Initial Version (Draft)</w:t>
            </w:r>
          </w:p>
        </w:tc>
        <w:tc>
          <w:tcPr>
            <w:tcW w:w="1350" w:type="dxa"/>
          </w:tcPr>
          <w:p w14:paraId="6A89E0FA" w14:textId="77777777" w:rsidR="00AA7C43" w:rsidRPr="004D2E89" w:rsidRDefault="00FB2E26" w:rsidP="00232762">
            <w:pPr>
              <w:jc w:val="both"/>
              <w:rPr>
                <w:rFonts w:asciiTheme="minorHAnsi" w:hAnsiTheme="minorHAnsi" w:cstheme="minorHAnsi"/>
                <w:sz w:val="22"/>
                <w:szCs w:val="22"/>
              </w:rPr>
            </w:pPr>
            <w:r w:rsidRPr="004D2E89">
              <w:rPr>
                <w:rFonts w:asciiTheme="minorHAnsi" w:hAnsiTheme="minorHAnsi" w:cstheme="minorHAnsi"/>
                <w:sz w:val="22"/>
                <w:szCs w:val="22"/>
              </w:rPr>
              <w:t>NA</w:t>
            </w:r>
          </w:p>
        </w:tc>
        <w:tc>
          <w:tcPr>
            <w:tcW w:w="2520" w:type="dxa"/>
          </w:tcPr>
          <w:p w14:paraId="4688B514" w14:textId="77777777" w:rsidR="00AA7C43" w:rsidRPr="004D2E89" w:rsidRDefault="00FB2E26" w:rsidP="00232762">
            <w:pPr>
              <w:jc w:val="both"/>
              <w:rPr>
                <w:rFonts w:asciiTheme="minorHAnsi" w:hAnsiTheme="minorHAnsi" w:cstheme="minorHAnsi"/>
                <w:sz w:val="22"/>
                <w:szCs w:val="22"/>
              </w:rPr>
            </w:pPr>
            <w:r w:rsidRPr="004D2E89">
              <w:rPr>
                <w:rFonts w:asciiTheme="minorHAnsi" w:hAnsiTheme="minorHAnsi" w:cstheme="minorHAnsi"/>
                <w:sz w:val="22"/>
                <w:szCs w:val="22"/>
              </w:rPr>
              <w:t>NA</w:t>
            </w:r>
          </w:p>
        </w:tc>
        <w:tc>
          <w:tcPr>
            <w:tcW w:w="1440" w:type="dxa"/>
          </w:tcPr>
          <w:p w14:paraId="0597AD71" w14:textId="56D7AAB6" w:rsidR="00AA7C43" w:rsidRPr="004D2E89" w:rsidRDefault="00E15EF7" w:rsidP="00232762">
            <w:pPr>
              <w:jc w:val="both"/>
              <w:rPr>
                <w:rFonts w:asciiTheme="minorHAnsi" w:hAnsiTheme="minorHAnsi" w:cstheme="minorHAnsi"/>
                <w:sz w:val="22"/>
                <w:szCs w:val="22"/>
              </w:rPr>
            </w:pPr>
            <w:r w:rsidRPr="004D2E89">
              <w:rPr>
                <w:rFonts w:asciiTheme="minorHAnsi" w:hAnsiTheme="minorHAnsi" w:cstheme="minorHAnsi"/>
                <w:sz w:val="22"/>
                <w:szCs w:val="22"/>
              </w:rPr>
              <w:t>K.V.Reddy</w:t>
            </w:r>
          </w:p>
        </w:tc>
      </w:tr>
      <w:tr w:rsidR="00F26F8A" w:rsidRPr="008439B1" w14:paraId="6BB13F53" w14:textId="77777777" w:rsidTr="008439B1">
        <w:trPr>
          <w:trHeight w:val="400"/>
        </w:trPr>
        <w:tc>
          <w:tcPr>
            <w:tcW w:w="1170" w:type="dxa"/>
          </w:tcPr>
          <w:p w14:paraId="62EC2537" w14:textId="12D51E3A" w:rsidR="00F26F8A" w:rsidRPr="004D2E89" w:rsidRDefault="00F26F8A" w:rsidP="00232762">
            <w:pPr>
              <w:pStyle w:val="Text"/>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1.1</w:t>
            </w:r>
          </w:p>
        </w:tc>
        <w:tc>
          <w:tcPr>
            <w:tcW w:w="1890" w:type="dxa"/>
          </w:tcPr>
          <w:p w14:paraId="185C9E7A" w14:textId="14F562AD" w:rsidR="00F26F8A" w:rsidRPr="004D2E89" w:rsidRDefault="00F26F8A" w:rsidP="00232762">
            <w:pPr>
              <w:pStyle w:val="Text"/>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21-06-2014</w:t>
            </w:r>
          </w:p>
        </w:tc>
        <w:tc>
          <w:tcPr>
            <w:tcW w:w="2340" w:type="dxa"/>
          </w:tcPr>
          <w:p w14:paraId="34386C96" w14:textId="350B9C9D" w:rsidR="00F26F8A" w:rsidRPr="004D2E89" w:rsidRDefault="00F26F8A" w:rsidP="0037225B">
            <w:pPr>
              <w:pStyle w:val="Text"/>
              <w:tabs>
                <w:tab w:val="left" w:pos="2142"/>
              </w:tabs>
              <w:spacing w:before="60" w:after="60" w:line="276" w:lineRule="auto"/>
              <w:ind w:left="0"/>
              <w:jc w:val="both"/>
              <w:rPr>
                <w:rFonts w:asciiTheme="minorHAnsi" w:hAnsiTheme="minorHAnsi" w:cstheme="minorHAnsi"/>
                <w:sz w:val="22"/>
                <w:szCs w:val="22"/>
              </w:rPr>
            </w:pPr>
            <w:r w:rsidRPr="004D2E89">
              <w:rPr>
                <w:rFonts w:asciiTheme="minorHAnsi" w:hAnsiTheme="minorHAnsi" w:cstheme="minorHAnsi"/>
                <w:sz w:val="22"/>
                <w:szCs w:val="22"/>
              </w:rPr>
              <w:t>Updation based on CIO comments</w:t>
            </w:r>
            <w:r w:rsidR="0037225B">
              <w:rPr>
                <w:rFonts w:asciiTheme="minorHAnsi" w:hAnsiTheme="minorHAnsi" w:cstheme="minorHAnsi"/>
                <w:sz w:val="22"/>
                <w:szCs w:val="22"/>
              </w:rPr>
              <w:t xml:space="preserve">. </w:t>
            </w:r>
          </w:p>
        </w:tc>
        <w:tc>
          <w:tcPr>
            <w:tcW w:w="1350" w:type="dxa"/>
          </w:tcPr>
          <w:p w14:paraId="73AA8E28" w14:textId="717AA196" w:rsidR="00F26F8A" w:rsidRPr="004D2E89" w:rsidRDefault="00F26F8A" w:rsidP="00232762">
            <w:pPr>
              <w:jc w:val="both"/>
              <w:rPr>
                <w:rFonts w:asciiTheme="minorHAnsi" w:hAnsiTheme="minorHAnsi" w:cstheme="minorHAnsi"/>
                <w:sz w:val="22"/>
                <w:szCs w:val="22"/>
              </w:rPr>
            </w:pPr>
            <w:r w:rsidRPr="004D2E89">
              <w:rPr>
                <w:rFonts w:asciiTheme="minorHAnsi" w:hAnsiTheme="minorHAnsi" w:cstheme="minorHAnsi"/>
                <w:sz w:val="22"/>
                <w:szCs w:val="22"/>
              </w:rPr>
              <w:t>Incomplete sections</w:t>
            </w:r>
          </w:p>
        </w:tc>
        <w:tc>
          <w:tcPr>
            <w:tcW w:w="2520" w:type="dxa"/>
          </w:tcPr>
          <w:p w14:paraId="393CF6D5" w14:textId="6DBE6519"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2 High Level Design Summary</w:t>
            </w:r>
          </w:p>
          <w:p w14:paraId="03D3E64B" w14:textId="3C395875"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3 Global Data Structures and Shared Data Functions /Services</w:t>
            </w:r>
          </w:p>
          <w:p w14:paraId="1E9C1F1C" w14:textId="666246B1"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 Launching of Application</w:t>
            </w:r>
          </w:p>
          <w:p w14:paraId="633EE61D" w14:textId="79355826"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4.2 User Registration</w:t>
            </w:r>
          </w:p>
          <w:p w14:paraId="0E83A344" w14:textId="13398154"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4.9.2 Address Search – Detailed Design</w:t>
            </w:r>
          </w:p>
          <w:p w14:paraId="202322CC" w14:textId="3D4B1959"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4.10.2 Admin Search – Detailed Design</w:t>
            </w:r>
          </w:p>
          <w:p w14:paraId="05183D28" w14:textId="233F7724"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4.11.2 Road Search – Detailed Design</w:t>
            </w:r>
          </w:p>
          <w:p w14:paraId="54CA57C0" w14:textId="77777777"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4.12.2 POI Search Detailed Design</w:t>
            </w:r>
          </w:p>
          <w:p w14:paraId="04B9273F" w14:textId="35444071"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4.13.2 – Favourite Point – Sequence Diagram</w:t>
            </w:r>
          </w:p>
          <w:p w14:paraId="1668F0FE" w14:textId="77777777"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4.16 Routing</w:t>
            </w:r>
          </w:p>
          <w:p w14:paraId="263AE8C5" w14:textId="77777777"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4.17 Buffer Search</w:t>
            </w:r>
          </w:p>
          <w:p w14:paraId="5ABBEE21" w14:textId="7B241420"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7 Traceability of Requirements</w:t>
            </w:r>
          </w:p>
          <w:p w14:paraId="322513E0" w14:textId="77777777" w:rsidR="00FE3933" w:rsidRPr="004D2E89" w:rsidRDefault="00FE3933" w:rsidP="00FE3933">
            <w:pPr>
              <w:bidi/>
              <w:jc w:val="right"/>
              <w:rPr>
                <w:rFonts w:asciiTheme="minorHAnsi" w:hAnsiTheme="minorHAnsi" w:cstheme="minorHAnsi"/>
                <w:sz w:val="22"/>
                <w:szCs w:val="22"/>
              </w:rPr>
            </w:pPr>
            <w:r w:rsidRPr="004D2E89">
              <w:rPr>
                <w:rFonts w:asciiTheme="minorHAnsi" w:hAnsiTheme="minorHAnsi" w:cstheme="minorHAnsi"/>
                <w:sz w:val="22"/>
                <w:szCs w:val="22"/>
              </w:rPr>
              <w:t>Annexure 1</w:t>
            </w:r>
          </w:p>
          <w:p w14:paraId="711C824C" w14:textId="4B68FF16" w:rsidR="00FE3933" w:rsidRPr="004D2E89" w:rsidRDefault="00FE3933" w:rsidP="008439B1">
            <w:pPr>
              <w:bidi/>
              <w:jc w:val="right"/>
              <w:rPr>
                <w:rFonts w:asciiTheme="minorHAnsi" w:hAnsiTheme="minorHAnsi" w:cstheme="minorHAnsi"/>
                <w:sz w:val="22"/>
                <w:szCs w:val="22"/>
              </w:rPr>
            </w:pPr>
            <w:r w:rsidRPr="004D2E89">
              <w:rPr>
                <w:rFonts w:asciiTheme="minorHAnsi" w:hAnsiTheme="minorHAnsi" w:cstheme="minorHAnsi"/>
                <w:sz w:val="22"/>
                <w:szCs w:val="22"/>
              </w:rPr>
              <w:t>Annexure II</w:t>
            </w:r>
          </w:p>
        </w:tc>
        <w:tc>
          <w:tcPr>
            <w:tcW w:w="1440" w:type="dxa"/>
          </w:tcPr>
          <w:p w14:paraId="6DBFA1DB" w14:textId="5D1AA769" w:rsidR="00F26F8A" w:rsidRPr="004D2E89" w:rsidRDefault="00E15EF7" w:rsidP="00232762">
            <w:pPr>
              <w:jc w:val="both"/>
              <w:rPr>
                <w:rFonts w:asciiTheme="minorHAnsi" w:hAnsiTheme="minorHAnsi" w:cstheme="minorHAnsi"/>
                <w:sz w:val="22"/>
                <w:szCs w:val="22"/>
              </w:rPr>
            </w:pPr>
            <w:r w:rsidRPr="004D2E89">
              <w:rPr>
                <w:rFonts w:asciiTheme="minorHAnsi" w:hAnsiTheme="minorHAnsi" w:cstheme="minorHAnsi"/>
                <w:sz w:val="22"/>
                <w:szCs w:val="22"/>
              </w:rPr>
              <w:t>Biswatosh Roy</w:t>
            </w:r>
          </w:p>
        </w:tc>
      </w:tr>
      <w:tr w:rsidR="00E15EF7" w:rsidRPr="008439B1" w14:paraId="33DADB79" w14:textId="77777777" w:rsidTr="008439B1">
        <w:trPr>
          <w:trHeight w:val="400"/>
        </w:trPr>
        <w:tc>
          <w:tcPr>
            <w:tcW w:w="1170" w:type="dxa"/>
          </w:tcPr>
          <w:p w14:paraId="39F7ADC9" w14:textId="54F95B01" w:rsidR="00E15EF7" w:rsidRPr="008439B1" w:rsidRDefault="00E15EF7" w:rsidP="00232762">
            <w:pPr>
              <w:pStyle w:val="Text"/>
              <w:spacing w:before="60" w:after="60" w:line="276" w:lineRule="auto"/>
              <w:ind w:left="0"/>
              <w:jc w:val="both"/>
              <w:rPr>
                <w:rFonts w:ascii="Cambria" w:hAnsi="Cambria" w:cs="Calibri"/>
                <w:sz w:val="18"/>
                <w:szCs w:val="18"/>
              </w:rPr>
            </w:pPr>
            <w:r>
              <w:rPr>
                <w:rFonts w:ascii="Cambria" w:hAnsi="Cambria" w:cs="Calibri"/>
                <w:sz w:val="18"/>
                <w:szCs w:val="18"/>
              </w:rPr>
              <w:t>1.2</w:t>
            </w:r>
          </w:p>
        </w:tc>
        <w:tc>
          <w:tcPr>
            <w:tcW w:w="1890" w:type="dxa"/>
          </w:tcPr>
          <w:p w14:paraId="6DD2BC5A" w14:textId="4A713129" w:rsidR="00E15EF7" w:rsidRPr="008439B1" w:rsidRDefault="0037225B" w:rsidP="00232762">
            <w:pPr>
              <w:pStyle w:val="Text"/>
              <w:spacing w:before="60" w:after="60" w:line="276" w:lineRule="auto"/>
              <w:ind w:left="0"/>
              <w:jc w:val="both"/>
              <w:rPr>
                <w:rFonts w:ascii="Cambria" w:hAnsi="Cambria" w:cs="Calibri"/>
                <w:sz w:val="18"/>
                <w:szCs w:val="18"/>
              </w:rPr>
            </w:pPr>
            <w:r w:rsidRPr="0037225B">
              <w:rPr>
                <w:rFonts w:asciiTheme="minorHAnsi" w:hAnsiTheme="minorHAnsi" w:cstheme="minorHAnsi"/>
                <w:sz w:val="22"/>
                <w:szCs w:val="22"/>
              </w:rPr>
              <w:t>23rd June  2014</w:t>
            </w:r>
          </w:p>
        </w:tc>
        <w:tc>
          <w:tcPr>
            <w:tcW w:w="2340" w:type="dxa"/>
          </w:tcPr>
          <w:p w14:paraId="4890BBB6" w14:textId="1E40AE73" w:rsidR="00E15EF7" w:rsidRPr="0037225B" w:rsidRDefault="0037225B" w:rsidP="00232762">
            <w:pPr>
              <w:pStyle w:val="Text"/>
              <w:tabs>
                <w:tab w:val="left" w:pos="2142"/>
              </w:tabs>
              <w:spacing w:before="60" w:after="60" w:line="276" w:lineRule="auto"/>
              <w:ind w:left="0"/>
              <w:jc w:val="both"/>
              <w:rPr>
                <w:rFonts w:ascii="Cambria" w:hAnsi="Cambria" w:cs="Calibri"/>
                <w:b/>
                <w:sz w:val="18"/>
                <w:szCs w:val="18"/>
              </w:rPr>
            </w:pPr>
            <w:r w:rsidRPr="004D2E89">
              <w:rPr>
                <w:rFonts w:asciiTheme="minorHAnsi" w:hAnsiTheme="minorHAnsi" w:cstheme="minorHAnsi"/>
                <w:sz w:val="22"/>
                <w:szCs w:val="22"/>
              </w:rPr>
              <w:t>Updation based on CIO comments</w:t>
            </w:r>
          </w:p>
        </w:tc>
        <w:tc>
          <w:tcPr>
            <w:tcW w:w="1350" w:type="dxa"/>
          </w:tcPr>
          <w:p w14:paraId="737E080F" w14:textId="77777777" w:rsidR="00E15EF7" w:rsidRPr="008439B1" w:rsidRDefault="00E15EF7" w:rsidP="00232762">
            <w:pPr>
              <w:jc w:val="both"/>
              <w:rPr>
                <w:rFonts w:ascii="Cambria" w:hAnsi="Cambria" w:cs="Calibri"/>
                <w:sz w:val="18"/>
                <w:szCs w:val="18"/>
              </w:rPr>
            </w:pPr>
          </w:p>
        </w:tc>
        <w:tc>
          <w:tcPr>
            <w:tcW w:w="2520" w:type="dxa"/>
          </w:tcPr>
          <w:p w14:paraId="0B6A2A76" w14:textId="716AE1EC" w:rsidR="0037225B" w:rsidRPr="0037225B" w:rsidRDefault="0037225B" w:rsidP="0037225B">
            <w:pPr>
              <w:pStyle w:val="Text"/>
              <w:tabs>
                <w:tab w:val="left" w:pos="2142"/>
              </w:tabs>
              <w:spacing w:before="60" w:after="60" w:line="276" w:lineRule="auto"/>
              <w:ind w:left="0"/>
              <w:jc w:val="both"/>
              <w:rPr>
                <w:rFonts w:asciiTheme="minorHAnsi" w:hAnsiTheme="minorHAnsi" w:cstheme="minorHAnsi"/>
                <w:sz w:val="22"/>
                <w:szCs w:val="22"/>
              </w:rPr>
            </w:pPr>
            <w:r>
              <w:rPr>
                <w:rFonts w:asciiTheme="minorHAnsi" w:hAnsiTheme="minorHAnsi" w:cstheme="minorHAnsi"/>
                <w:sz w:val="22"/>
                <w:szCs w:val="28"/>
              </w:rPr>
              <w:t>4</w:t>
            </w:r>
            <w:r w:rsidRPr="0037225B">
              <w:rPr>
                <w:rFonts w:asciiTheme="minorHAnsi" w:hAnsiTheme="minorHAnsi" w:cstheme="minorHAnsi"/>
                <w:sz w:val="22"/>
                <w:szCs w:val="22"/>
              </w:rPr>
              <w:t>.14- Edit Favorite Point</w:t>
            </w:r>
          </w:p>
          <w:p w14:paraId="45082A93" w14:textId="6210AEB7" w:rsidR="00E15EF7" w:rsidRPr="0037225B" w:rsidRDefault="0037225B" w:rsidP="0037225B">
            <w:pPr>
              <w:pStyle w:val="Text"/>
              <w:tabs>
                <w:tab w:val="left" w:pos="2142"/>
              </w:tabs>
              <w:spacing w:before="60" w:after="60" w:line="276" w:lineRule="auto"/>
              <w:ind w:left="0"/>
              <w:jc w:val="both"/>
              <w:rPr>
                <w:rFonts w:ascii="Cambria" w:hAnsi="Cambria"/>
                <w:sz w:val="22"/>
                <w:szCs w:val="18"/>
              </w:rPr>
            </w:pPr>
            <w:r>
              <w:rPr>
                <w:rFonts w:asciiTheme="minorHAnsi" w:hAnsiTheme="minorHAnsi" w:cstheme="minorHAnsi"/>
                <w:sz w:val="22"/>
                <w:szCs w:val="22"/>
              </w:rPr>
              <w:t>Entire document get formatted</w:t>
            </w:r>
          </w:p>
        </w:tc>
        <w:tc>
          <w:tcPr>
            <w:tcW w:w="1440" w:type="dxa"/>
          </w:tcPr>
          <w:p w14:paraId="65561E72" w14:textId="43C4B8B7" w:rsidR="00E15EF7" w:rsidRDefault="00E15EF7" w:rsidP="00232762">
            <w:pPr>
              <w:jc w:val="both"/>
              <w:rPr>
                <w:rFonts w:ascii="Cambria" w:hAnsi="Cambria" w:cs="Calibri"/>
                <w:sz w:val="18"/>
                <w:szCs w:val="18"/>
              </w:rPr>
            </w:pPr>
          </w:p>
        </w:tc>
      </w:tr>
    </w:tbl>
    <w:p w14:paraId="4ABE32DD" w14:textId="47A6B44B" w:rsidR="00AA7C43" w:rsidRDefault="00AA7C43" w:rsidP="00AA7C43">
      <w:pPr>
        <w:jc w:val="both"/>
        <w:rPr>
          <w:rFonts w:ascii="Calibri" w:hAnsi="Calibri" w:cs="Calibri"/>
          <w:b/>
        </w:rPr>
      </w:pPr>
    </w:p>
    <w:p w14:paraId="0C5D208C" w14:textId="77777777" w:rsidR="0037225B" w:rsidRDefault="0037225B">
      <w:pPr>
        <w:spacing w:after="160" w:line="259" w:lineRule="auto"/>
        <w:rPr>
          <w:rFonts w:ascii="Calibri" w:hAnsi="Calibri" w:cs="Calibri"/>
          <w:b/>
          <w:sz w:val="28"/>
        </w:rPr>
      </w:pPr>
      <w:r>
        <w:rPr>
          <w:rFonts w:ascii="Calibri" w:hAnsi="Calibri" w:cs="Calibri"/>
          <w:b/>
          <w:sz w:val="28"/>
        </w:rPr>
        <w:br w:type="page"/>
      </w:r>
    </w:p>
    <w:p w14:paraId="7DB22A70" w14:textId="74376651" w:rsidR="00AA7C43" w:rsidRPr="0002787F" w:rsidRDefault="00AA7C43" w:rsidP="00AA7C43">
      <w:pPr>
        <w:rPr>
          <w:rFonts w:ascii="Calibri" w:hAnsi="Calibri" w:cs="Calibri"/>
          <w:b/>
          <w:sz w:val="28"/>
        </w:rPr>
      </w:pPr>
      <w:r w:rsidRPr="0002787F">
        <w:rPr>
          <w:rFonts w:ascii="Calibri" w:hAnsi="Calibri" w:cs="Calibri"/>
          <w:b/>
          <w:sz w:val="28"/>
        </w:rPr>
        <w:lastRenderedPageBreak/>
        <w:t>Affected Groups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18"/>
      </w:tblGrid>
      <w:tr w:rsidR="00AA7C43" w:rsidRPr="00DB5BA7" w14:paraId="704AE1EF" w14:textId="77777777" w:rsidTr="00232762">
        <w:trPr>
          <w:trHeight w:val="400"/>
        </w:trPr>
        <w:tc>
          <w:tcPr>
            <w:tcW w:w="4518" w:type="dxa"/>
          </w:tcPr>
          <w:p w14:paraId="371308F1" w14:textId="77777777" w:rsidR="00AA7C43" w:rsidRPr="004D2E89" w:rsidRDefault="00AA7C43" w:rsidP="00232762">
            <w:pPr>
              <w:spacing w:line="360" w:lineRule="auto"/>
              <w:jc w:val="both"/>
              <w:rPr>
                <w:rFonts w:ascii="Calibri" w:hAnsi="Calibri" w:cs="Calibri"/>
                <w:sz w:val="22"/>
              </w:rPr>
            </w:pPr>
            <w:r w:rsidRPr="004D2E89">
              <w:rPr>
                <w:rFonts w:ascii="Calibri" w:hAnsi="Calibri" w:cs="Calibri"/>
                <w:sz w:val="22"/>
              </w:rPr>
              <w:t>Development Team</w:t>
            </w:r>
          </w:p>
        </w:tc>
      </w:tr>
      <w:tr w:rsidR="00AA7C43" w:rsidRPr="00DB5BA7" w14:paraId="0C80D6AD" w14:textId="77777777" w:rsidTr="00232762">
        <w:trPr>
          <w:trHeight w:val="400"/>
        </w:trPr>
        <w:tc>
          <w:tcPr>
            <w:tcW w:w="4518" w:type="dxa"/>
          </w:tcPr>
          <w:p w14:paraId="03CA8C9B" w14:textId="77777777" w:rsidR="00AA7C43" w:rsidRPr="004D2E89" w:rsidRDefault="00FB2E26" w:rsidP="00232762">
            <w:pPr>
              <w:spacing w:line="360" w:lineRule="auto"/>
              <w:jc w:val="both"/>
              <w:rPr>
                <w:rFonts w:ascii="Calibri" w:hAnsi="Calibri" w:cs="Calibri"/>
                <w:sz w:val="22"/>
              </w:rPr>
            </w:pPr>
            <w:r w:rsidRPr="004D2E89">
              <w:rPr>
                <w:rFonts w:ascii="Calibri" w:hAnsi="Calibri" w:cs="Calibri"/>
                <w:sz w:val="22"/>
              </w:rPr>
              <w:t>Testing Team</w:t>
            </w:r>
          </w:p>
        </w:tc>
      </w:tr>
    </w:tbl>
    <w:p w14:paraId="45B85F73" w14:textId="77777777" w:rsidR="00AA7C43" w:rsidRPr="0002787F" w:rsidRDefault="00AA7C43" w:rsidP="00AA7C43">
      <w:pPr>
        <w:rPr>
          <w:rFonts w:ascii="Calibri" w:hAnsi="Calibri" w:cs="Calibri"/>
          <w:b/>
          <w:sz w:val="28"/>
        </w:rPr>
      </w:pPr>
    </w:p>
    <w:p w14:paraId="4D3285E2" w14:textId="77777777" w:rsidR="00AA7C43" w:rsidRPr="0002787F" w:rsidRDefault="00AA7C43" w:rsidP="00AA7C43">
      <w:pPr>
        <w:rPr>
          <w:rFonts w:ascii="Calibri" w:hAnsi="Calibri" w:cs="Calibri"/>
          <w:b/>
          <w:sz w:val="28"/>
        </w:rPr>
      </w:pPr>
      <w:r w:rsidRPr="0002787F">
        <w:rPr>
          <w:rFonts w:ascii="Calibri" w:hAnsi="Calibri" w:cs="Calibri"/>
          <w:b/>
          <w:sz w:val="28"/>
        </w:rPr>
        <w:t xml:space="preserve">List of Reference Documents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9"/>
      </w:tblGrid>
      <w:tr w:rsidR="00AA7C43" w:rsidRPr="00DB5BA7" w14:paraId="10599E44" w14:textId="77777777" w:rsidTr="004D2E89">
        <w:trPr>
          <w:trHeight w:val="305"/>
        </w:trPr>
        <w:tc>
          <w:tcPr>
            <w:tcW w:w="8959" w:type="dxa"/>
            <w:tcBorders>
              <w:top w:val="single" w:sz="4" w:space="0" w:color="auto"/>
              <w:left w:val="single" w:sz="4" w:space="0" w:color="auto"/>
              <w:bottom w:val="single" w:sz="4" w:space="0" w:color="auto"/>
              <w:right w:val="single" w:sz="4" w:space="0" w:color="auto"/>
            </w:tcBorders>
          </w:tcPr>
          <w:p w14:paraId="26471767" w14:textId="77777777" w:rsidR="00AA7C43" w:rsidRPr="004D2E89" w:rsidRDefault="00AA7C43" w:rsidP="006C1FB1">
            <w:pPr>
              <w:numPr>
                <w:ilvl w:val="0"/>
                <w:numId w:val="15"/>
              </w:numPr>
              <w:tabs>
                <w:tab w:val="left" w:pos="720"/>
                <w:tab w:val="left" w:pos="5760"/>
              </w:tabs>
              <w:spacing w:line="360" w:lineRule="auto"/>
              <w:jc w:val="both"/>
              <w:rPr>
                <w:rFonts w:ascii="Calibri" w:hAnsi="Calibri" w:cs="Calibri"/>
                <w:sz w:val="22"/>
              </w:rPr>
            </w:pPr>
            <w:r w:rsidRPr="004D2E89">
              <w:rPr>
                <w:rFonts w:ascii="Calibri" w:hAnsi="Calibri" w:cs="Calibri"/>
                <w:sz w:val="22"/>
              </w:rPr>
              <w:t>Use Case</w:t>
            </w:r>
          </w:p>
        </w:tc>
      </w:tr>
      <w:tr w:rsidR="00AA7C43" w:rsidRPr="00DB5BA7" w14:paraId="3BB82771" w14:textId="77777777" w:rsidTr="00232762">
        <w:trPr>
          <w:trHeight w:val="396"/>
        </w:trPr>
        <w:tc>
          <w:tcPr>
            <w:tcW w:w="8959" w:type="dxa"/>
            <w:tcBorders>
              <w:top w:val="single" w:sz="4" w:space="0" w:color="auto"/>
              <w:left w:val="single" w:sz="4" w:space="0" w:color="auto"/>
              <w:bottom w:val="single" w:sz="4" w:space="0" w:color="auto"/>
              <w:right w:val="single" w:sz="4" w:space="0" w:color="auto"/>
            </w:tcBorders>
          </w:tcPr>
          <w:p w14:paraId="591953FE" w14:textId="77777777" w:rsidR="00AA7C43" w:rsidRPr="004D2E89" w:rsidRDefault="00AA7C43" w:rsidP="006C1FB1">
            <w:pPr>
              <w:numPr>
                <w:ilvl w:val="0"/>
                <w:numId w:val="15"/>
              </w:numPr>
              <w:tabs>
                <w:tab w:val="left" w:pos="720"/>
                <w:tab w:val="left" w:pos="5760"/>
              </w:tabs>
              <w:spacing w:line="360" w:lineRule="auto"/>
              <w:jc w:val="both"/>
              <w:rPr>
                <w:rFonts w:ascii="Calibri" w:hAnsi="Calibri" w:cs="Calibri"/>
                <w:sz w:val="22"/>
              </w:rPr>
            </w:pPr>
            <w:r w:rsidRPr="004D2E89">
              <w:rPr>
                <w:rFonts w:ascii="Calibri" w:hAnsi="Calibri" w:cs="Calibri"/>
                <w:sz w:val="22"/>
              </w:rPr>
              <w:t>Need Assessment Report</w:t>
            </w:r>
          </w:p>
        </w:tc>
      </w:tr>
      <w:tr w:rsidR="00AA7C43" w:rsidRPr="00DB5BA7" w14:paraId="5196A90F" w14:textId="77777777" w:rsidTr="00232762">
        <w:trPr>
          <w:trHeight w:val="396"/>
        </w:trPr>
        <w:tc>
          <w:tcPr>
            <w:tcW w:w="8959" w:type="dxa"/>
            <w:tcBorders>
              <w:top w:val="single" w:sz="4" w:space="0" w:color="auto"/>
              <w:left w:val="single" w:sz="4" w:space="0" w:color="auto"/>
              <w:bottom w:val="single" w:sz="4" w:space="0" w:color="auto"/>
              <w:right w:val="single" w:sz="4" w:space="0" w:color="auto"/>
            </w:tcBorders>
          </w:tcPr>
          <w:p w14:paraId="22CDF0AC" w14:textId="77777777" w:rsidR="00AA7C43" w:rsidRPr="004D2E89" w:rsidRDefault="00AA7C43" w:rsidP="006C1FB1">
            <w:pPr>
              <w:numPr>
                <w:ilvl w:val="0"/>
                <w:numId w:val="15"/>
              </w:numPr>
              <w:tabs>
                <w:tab w:val="left" w:pos="720"/>
                <w:tab w:val="left" w:pos="5760"/>
              </w:tabs>
              <w:spacing w:line="360" w:lineRule="auto"/>
              <w:jc w:val="both"/>
              <w:rPr>
                <w:rFonts w:ascii="Calibri" w:hAnsi="Calibri" w:cs="Calibri"/>
                <w:sz w:val="22"/>
              </w:rPr>
            </w:pPr>
            <w:r w:rsidRPr="004D2E89">
              <w:rPr>
                <w:rFonts w:ascii="Calibri" w:hAnsi="Calibri" w:cs="Calibri"/>
                <w:sz w:val="22"/>
              </w:rPr>
              <w:t>Technical Proposal submitted by IPP</w:t>
            </w:r>
          </w:p>
        </w:tc>
      </w:tr>
    </w:tbl>
    <w:p w14:paraId="532F630A" w14:textId="77777777" w:rsidR="00D02086" w:rsidRDefault="00D02086" w:rsidP="00AA7C43">
      <w:pPr>
        <w:rPr>
          <w:rFonts w:ascii="Calibri" w:hAnsi="Calibri" w:cs="Calibri"/>
          <w:b/>
        </w:rPr>
      </w:pPr>
    </w:p>
    <w:p w14:paraId="07F424DC" w14:textId="77777777" w:rsidR="00E15EF7" w:rsidRPr="00EC1A46" w:rsidRDefault="00E15EF7" w:rsidP="00E15EF7">
      <w:pPr>
        <w:rPr>
          <w:rFonts w:asciiTheme="majorHAnsi" w:hAnsiTheme="majorHAnsi"/>
          <w:b/>
          <w:sz w:val="28"/>
          <w:szCs w:val="28"/>
          <w:lang w:val="en-AU"/>
        </w:rPr>
      </w:pPr>
      <w:r w:rsidRPr="008C0E46">
        <w:rPr>
          <w:rFonts w:asciiTheme="majorHAnsi" w:hAnsiTheme="majorHAnsi"/>
          <w:b/>
          <w:sz w:val="28"/>
          <w:szCs w:val="28"/>
          <w:lang w:val="en-AU"/>
        </w:rPr>
        <w:t>Submission History</w:t>
      </w:r>
    </w:p>
    <w:p w14:paraId="3C36D1D5" w14:textId="77777777" w:rsidR="00E15EF7" w:rsidRPr="00EC1A46" w:rsidRDefault="00E15EF7" w:rsidP="00E15EF7">
      <w:pPr>
        <w:spacing w:line="276" w:lineRule="auto"/>
        <w:jc w:val="both"/>
        <w:rPr>
          <w:rFonts w:asciiTheme="majorHAnsi" w:hAnsiTheme="majorHAnsi" w:cs="Calibri"/>
          <w:b/>
          <w:sz w:val="20"/>
        </w:rPr>
      </w:pPr>
    </w:p>
    <w:tbl>
      <w:tblPr>
        <w:tblW w:w="9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70"/>
        <w:gridCol w:w="4242"/>
        <w:gridCol w:w="3408"/>
      </w:tblGrid>
      <w:tr w:rsidR="00E15EF7" w:rsidRPr="008C0E46" w14:paraId="5E578FBE" w14:textId="77777777" w:rsidTr="003C6234">
        <w:trPr>
          <w:trHeight w:val="403"/>
        </w:trPr>
        <w:tc>
          <w:tcPr>
            <w:tcW w:w="2070" w:type="dxa"/>
            <w:shd w:val="clear" w:color="auto" w:fill="D9D9D9"/>
          </w:tcPr>
          <w:p w14:paraId="1E1C9DEA" w14:textId="77777777" w:rsidR="00E15EF7" w:rsidRPr="00EC1A46" w:rsidRDefault="00E15EF7" w:rsidP="003C6234">
            <w:pPr>
              <w:spacing w:line="360" w:lineRule="auto"/>
              <w:rPr>
                <w:rFonts w:asciiTheme="majorHAnsi" w:hAnsiTheme="majorHAnsi" w:cs="Calibri"/>
                <w:b/>
                <w:sz w:val="22"/>
                <w:szCs w:val="22"/>
              </w:rPr>
            </w:pPr>
            <w:r w:rsidRPr="00EC1A46">
              <w:rPr>
                <w:rFonts w:asciiTheme="majorHAnsi" w:hAnsiTheme="majorHAnsi" w:cs="Calibri"/>
                <w:b/>
                <w:sz w:val="22"/>
                <w:szCs w:val="22"/>
              </w:rPr>
              <w:t>Version</w:t>
            </w:r>
          </w:p>
        </w:tc>
        <w:tc>
          <w:tcPr>
            <w:tcW w:w="4242" w:type="dxa"/>
            <w:shd w:val="clear" w:color="auto" w:fill="D9D9D9"/>
          </w:tcPr>
          <w:p w14:paraId="4AE2E310" w14:textId="77777777" w:rsidR="00E15EF7" w:rsidRPr="00EC1A46" w:rsidRDefault="00E15EF7" w:rsidP="003C6234">
            <w:pPr>
              <w:tabs>
                <w:tab w:val="left" w:pos="1152"/>
                <w:tab w:val="left" w:pos="1584"/>
              </w:tabs>
              <w:spacing w:line="360" w:lineRule="auto"/>
              <w:ind w:right="-108"/>
              <w:rPr>
                <w:rFonts w:asciiTheme="majorHAnsi" w:hAnsiTheme="majorHAnsi" w:cs="Calibri"/>
                <w:b/>
                <w:sz w:val="22"/>
                <w:szCs w:val="22"/>
              </w:rPr>
            </w:pPr>
            <w:r w:rsidRPr="00EC1A46">
              <w:rPr>
                <w:rFonts w:asciiTheme="majorHAnsi" w:hAnsiTheme="majorHAnsi" w:cs="Calibri"/>
                <w:b/>
                <w:sz w:val="22"/>
                <w:szCs w:val="22"/>
              </w:rPr>
              <w:t>Submission Date</w:t>
            </w:r>
          </w:p>
        </w:tc>
        <w:tc>
          <w:tcPr>
            <w:tcW w:w="3408" w:type="dxa"/>
            <w:shd w:val="clear" w:color="auto" w:fill="D9D9D9"/>
          </w:tcPr>
          <w:p w14:paraId="7D2DBA78" w14:textId="77777777" w:rsidR="00E15EF7" w:rsidRPr="00EC1A46" w:rsidRDefault="00E15EF7" w:rsidP="003C6234">
            <w:pPr>
              <w:tabs>
                <w:tab w:val="left" w:pos="1674"/>
              </w:tabs>
              <w:spacing w:line="360" w:lineRule="auto"/>
              <w:ind w:right="-108"/>
              <w:rPr>
                <w:rFonts w:asciiTheme="majorHAnsi" w:hAnsiTheme="majorHAnsi" w:cs="Calibri"/>
                <w:b/>
                <w:sz w:val="22"/>
                <w:szCs w:val="22"/>
              </w:rPr>
            </w:pPr>
            <w:r w:rsidRPr="00EC1A46">
              <w:rPr>
                <w:rFonts w:asciiTheme="majorHAnsi" w:hAnsiTheme="majorHAnsi" w:cs="Calibri"/>
                <w:b/>
                <w:sz w:val="22"/>
                <w:szCs w:val="22"/>
              </w:rPr>
              <w:t>Media</w:t>
            </w:r>
          </w:p>
        </w:tc>
      </w:tr>
      <w:tr w:rsidR="00E15EF7" w:rsidRPr="008C0E46" w14:paraId="4EFE560A" w14:textId="77777777" w:rsidTr="003C6234">
        <w:trPr>
          <w:trHeight w:val="413"/>
        </w:trPr>
        <w:tc>
          <w:tcPr>
            <w:tcW w:w="2070" w:type="dxa"/>
          </w:tcPr>
          <w:p w14:paraId="6032597E" w14:textId="6F9A54C7"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SDD v1.0</w:t>
            </w:r>
          </w:p>
        </w:tc>
        <w:tc>
          <w:tcPr>
            <w:tcW w:w="4242" w:type="dxa"/>
          </w:tcPr>
          <w:p w14:paraId="06A01F14" w14:textId="20D2F659"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17</w:t>
            </w:r>
            <w:r w:rsidRPr="004D2E89">
              <w:rPr>
                <w:rFonts w:asciiTheme="majorHAnsi" w:hAnsiTheme="majorHAnsi" w:cs="Calibri"/>
                <w:sz w:val="22"/>
                <w:szCs w:val="22"/>
                <w:vertAlign w:val="superscript"/>
              </w:rPr>
              <w:t>th</w:t>
            </w:r>
            <w:r>
              <w:rPr>
                <w:rFonts w:asciiTheme="majorHAnsi" w:hAnsiTheme="majorHAnsi" w:cs="Calibri"/>
                <w:sz w:val="22"/>
                <w:szCs w:val="22"/>
              </w:rPr>
              <w:t xml:space="preserve"> June 2014</w:t>
            </w:r>
          </w:p>
        </w:tc>
        <w:tc>
          <w:tcPr>
            <w:tcW w:w="3408" w:type="dxa"/>
          </w:tcPr>
          <w:p w14:paraId="47D4EFBF"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E-Mail</w:t>
            </w:r>
          </w:p>
        </w:tc>
      </w:tr>
      <w:tr w:rsidR="00E15EF7" w:rsidRPr="008C0E46" w14:paraId="672A1563" w14:textId="77777777" w:rsidTr="003C6234">
        <w:trPr>
          <w:trHeight w:val="350"/>
        </w:trPr>
        <w:tc>
          <w:tcPr>
            <w:tcW w:w="2070" w:type="dxa"/>
          </w:tcPr>
          <w:p w14:paraId="0E37ADCE" w14:textId="647923F2"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SDD</w:t>
            </w:r>
            <w:r w:rsidRPr="00EC1A46">
              <w:rPr>
                <w:rFonts w:asciiTheme="majorHAnsi" w:hAnsiTheme="majorHAnsi" w:cs="Calibri"/>
                <w:sz w:val="22"/>
                <w:szCs w:val="22"/>
              </w:rPr>
              <w:t xml:space="preserve"> v1.</w:t>
            </w:r>
            <w:r>
              <w:rPr>
                <w:rFonts w:asciiTheme="majorHAnsi" w:hAnsiTheme="majorHAnsi" w:cs="Calibri"/>
                <w:sz w:val="22"/>
                <w:szCs w:val="22"/>
              </w:rPr>
              <w:t>1</w:t>
            </w:r>
          </w:p>
        </w:tc>
        <w:tc>
          <w:tcPr>
            <w:tcW w:w="4242" w:type="dxa"/>
          </w:tcPr>
          <w:p w14:paraId="09136818" w14:textId="343A519E"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22</w:t>
            </w:r>
            <w:r w:rsidRPr="004D2E89">
              <w:rPr>
                <w:rFonts w:asciiTheme="majorHAnsi" w:hAnsiTheme="majorHAnsi" w:cs="Calibri"/>
                <w:sz w:val="22"/>
                <w:szCs w:val="22"/>
                <w:vertAlign w:val="superscript"/>
              </w:rPr>
              <w:t>nd</w:t>
            </w:r>
            <w:r>
              <w:rPr>
                <w:rFonts w:asciiTheme="majorHAnsi" w:hAnsiTheme="majorHAnsi" w:cs="Calibri"/>
                <w:sz w:val="22"/>
                <w:szCs w:val="22"/>
              </w:rPr>
              <w:t xml:space="preserve"> </w:t>
            </w:r>
            <w:r w:rsidRPr="00EC1A46">
              <w:rPr>
                <w:rFonts w:asciiTheme="majorHAnsi" w:hAnsiTheme="majorHAnsi" w:cs="Calibri"/>
                <w:sz w:val="22"/>
                <w:szCs w:val="22"/>
              </w:rPr>
              <w:t>May 2014</w:t>
            </w:r>
          </w:p>
        </w:tc>
        <w:tc>
          <w:tcPr>
            <w:tcW w:w="3408" w:type="dxa"/>
          </w:tcPr>
          <w:p w14:paraId="488D134C" w14:textId="77777777" w:rsidR="00E15EF7" w:rsidRPr="00EC1A46" w:rsidRDefault="00E15EF7" w:rsidP="003C6234">
            <w:pPr>
              <w:spacing w:line="360" w:lineRule="auto"/>
              <w:ind w:right="-108"/>
              <w:rPr>
                <w:rFonts w:asciiTheme="majorHAnsi" w:hAnsiTheme="majorHAnsi" w:cs="Calibri"/>
                <w:sz w:val="22"/>
                <w:szCs w:val="22"/>
              </w:rPr>
            </w:pPr>
            <w:r w:rsidRPr="00EC1A46">
              <w:rPr>
                <w:rFonts w:asciiTheme="majorHAnsi" w:hAnsiTheme="majorHAnsi" w:cs="Calibri"/>
                <w:sz w:val="22"/>
                <w:szCs w:val="22"/>
              </w:rPr>
              <w:t>E-Mail</w:t>
            </w:r>
          </w:p>
        </w:tc>
      </w:tr>
      <w:tr w:rsidR="00E15EF7" w:rsidRPr="008C0E46" w14:paraId="29FD3C6B" w14:textId="77777777" w:rsidTr="003C6234">
        <w:trPr>
          <w:trHeight w:val="350"/>
        </w:trPr>
        <w:tc>
          <w:tcPr>
            <w:tcW w:w="2070" w:type="dxa"/>
          </w:tcPr>
          <w:p w14:paraId="54835B71" w14:textId="154C4212" w:rsidR="00E15EF7" w:rsidRPr="00EC1A46" w:rsidRDefault="00E15EF7" w:rsidP="003C6234">
            <w:pPr>
              <w:spacing w:line="360" w:lineRule="auto"/>
              <w:ind w:right="-108"/>
              <w:rPr>
                <w:rFonts w:asciiTheme="majorHAnsi" w:hAnsiTheme="majorHAnsi" w:cs="Calibri"/>
                <w:sz w:val="22"/>
                <w:szCs w:val="22"/>
              </w:rPr>
            </w:pPr>
            <w:r>
              <w:rPr>
                <w:rFonts w:asciiTheme="majorHAnsi" w:hAnsiTheme="majorHAnsi" w:cs="Calibri"/>
                <w:sz w:val="22"/>
                <w:szCs w:val="22"/>
              </w:rPr>
              <w:t>SDD v1.2</w:t>
            </w:r>
          </w:p>
        </w:tc>
        <w:tc>
          <w:tcPr>
            <w:tcW w:w="4242" w:type="dxa"/>
          </w:tcPr>
          <w:p w14:paraId="4E57EE25" w14:textId="77777777" w:rsidR="00E15EF7" w:rsidRDefault="00E15EF7" w:rsidP="003C6234">
            <w:pPr>
              <w:spacing w:line="360" w:lineRule="auto"/>
              <w:ind w:right="-108"/>
              <w:rPr>
                <w:rFonts w:asciiTheme="majorHAnsi" w:hAnsiTheme="majorHAnsi" w:cs="Calibri"/>
                <w:sz w:val="22"/>
                <w:szCs w:val="22"/>
              </w:rPr>
            </w:pPr>
          </w:p>
        </w:tc>
        <w:tc>
          <w:tcPr>
            <w:tcW w:w="3408" w:type="dxa"/>
          </w:tcPr>
          <w:p w14:paraId="1E57D118" w14:textId="77777777" w:rsidR="00E15EF7" w:rsidRPr="00EC1A46" w:rsidRDefault="00E15EF7" w:rsidP="003C6234">
            <w:pPr>
              <w:spacing w:line="360" w:lineRule="auto"/>
              <w:ind w:right="-108"/>
              <w:rPr>
                <w:rFonts w:asciiTheme="majorHAnsi" w:hAnsiTheme="majorHAnsi" w:cs="Calibri"/>
                <w:sz w:val="22"/>
                <w:szCs w:val="22"/>
              </w:rPr>
            </w:pPr>
          </w:p>
        </w:tc>
      </w:tr>
    </w:tbl>
    <w:p w14:paraId="2E26A274" w14:textId="77777777" w:rsidR="00E15EF7" w:rsidRDefault="00E15EF7" w:rsidP="00AA7C43">
      <w:pPr>
        <w:rPr>
          <w:rFonts w:ascii="Calibri" w:hAnsi="Calibri" w:cs="Calibri"/>
          <w:b/>
        </w:rPr>
      </w:pPr>
    </w:p>
    <w:p w14:paraId="061B4C0F" w14:textId="77777777" w:rsidR="00E15EF7" w:rsidRDefault="00E15EF7" w:rsidP="00AA7C43">
      <w:pPr>
        <w:rPr>
          <w:rFonts w:ascii="Calibri" w:hAnsi="Calibri" w:cs="Calibri"/>
          <w:b/>
        </w:rPr>
      </w:pPr>
    </w:p>
    <w:p w14:paraId="2C387565" w14:textId="77777777" w:rsidR="00E15EF7" w:rsidRDefault="00E15EF7" w:rsidP="00AA7C43">
      <w:pPr>
        <w:rPr>
          <w:rFonts w:ascii="Calibri" w:hAnsi="Calibri" w:cs="Calibri"/>
          <w:b/>
        </w:rPr>
      </w:pPr>
    </w:p>
    <w:p w14:paraId="54ECF21B" w14:textId="77777777" w:rsidR="00AA7C43" w:rsidRPr="00DB5BA7" w:rsidRDefault="00AA7C43" w:rsidP="00AA7C43">
      <w:pPr>
        <w:rPr>
          <w:rFonts w:ascii="Calibri" w:hAnsi="Calibri" w:cs="Calibri"/>
          <w:b/>
        </w:rPr>
      </w:pPr>
      <w:r w:rsidRPr="00DB5BA7">
        <w:rPr>
          <w:rFonts w:ascii="Calibri" w:hAnsi="Calibri" w:cs="Calibri"/>
          <w:b/>
        </w:rPr>
        <w:t>PREFACE</w:t>
      </w:r>
    </w:p>
    <w:p w14:paraId="2110D2DF" w14:textId="77777777" w:rsidR="00AA7C43" w:rsidRPr="004D2E89" w:rsidRDefault="00AA7C43" w:rsidP="00AA7C43">
      <w:pPr>
        <w:jc w:val="both"/>
        <w:rPr>
          <w:rFonts w:ascii="Calibri" w:hAnsi="Calibri" w:cs="Calibri"/>
          <w:sz w:val="22"/>
        </w:rPr>
      </w:pPr>
      <w:r w:rsidRPr="004D2E89">
        <w:rPr>
          <w:rFonts w:ascii="Calibri" w:hAnsi="Calibri" w:cs="Calibri"/>
          <w:sz w:val="22"/>
        </w:rPr>
        <w:t>This document is the Software Requirements for the Bahrain Mobile Locator Application Development Project.  This document contents all high level Functional &amp; Nonfunctional requirements.</w:t>
      </w:r>
    </w:p>
    <w:p w14:paraId="1D767F6B" w14:textId="77777777" w:rsidR="00AA7C43" w:rsidRDefault="00AA7C43">
      <w:pPr>
        <w:spacing w:after="160" w:line="259" w:lineRule="auto"/>
        <w:rPr>
          <w:rFonts w:ascii="Tahoma" w:hAnsi="Tahoma" w:cs="Arial"/>
          <w:sz w:val="20"/>
        </w:rPr>
      </w:pPr>
    </w:p>
    <w:p w14:paraId="6602ED82" w14:textId="77777777" w:rsidR="00AA7C43" w:rsidRDefault="00AA7C43">
      <w:pPr>
        <w:spacing w:after="160" w:line="259" w:lineRule="auto"/>
        <w:rPr>
          <w:rFonts w:ascii="Tahoma" w:hAnsi="Tahoma" w:cs="Arial"/>
          <w:b/>
          <w:sz w:val="20"/>
        </w:rPr>
      </w:pPr>
    </w:p>
    <w:p w14:paraId="195E7290" w14:textId="77777777" w:rsidR="00D7456A" w:rsidRDefault="00D7456A" w:rsidP="003F200F">
      <w:pPr>
        <w:pStyle w:val="BodyTextIndent"/>
        <w:jc w:val="center"/>
        <w:rPr>
          <w:rFonts w:ascii="Tahoma" w:hAnsi="Tahoma" w:cs="Arial"/>
          <w:sz w:val="20"/>
        </w:rPr>
      </w:pPr>
    </w:p>
    <w:p w14:paraId="575DCC16" w14:textId="77777777" w:rsidR="00D7456A" w:rsidRDefault="00D7456A">
      <w:pPr>
        <w:spacing w:after="160" w:line="259" w:lineRule="auto"/>
        <w:rPr>
          <w:rFonts w:ascii="Tahoma" w:hAnsi="Tahoma" w:cs="Arial"/>
          <w:b/>
          <w:sz w:val="20"/>
        </w:rPr>
      </w:pPr>
      <w:r>
        <w:rPr>
          <w:rFonts w:ascii="Tahoma" w:hAnsi="Tahoma" w:cs="Arial"/>
          <w:sz w:val="20"/>
        </w:rPr>
        <w:br w:type="page"/>
      </w:r>
    </w:p>
    <w:sdt>
      <w:sdtPr>
        <w:rPr>
          <w:rFonts w:ascii="Times New Roman" w:eastAsia="Times New Roman" w:hAnsi="Times New Roman" w:cs="Times New Roman"/>
          <w:b w:val="0"/>
          <w:bCs w:val="0"/>
          <w:color w:val="auto"/>
          <w:sz w:val="20"/>
          <w:szCs w:val="20"/>
          <w:lang w:eastAsia="en-US"/>
        </w:rPr>
        <w:id w:val="-2007429815"/>
        <w:docPartObj>
          <w:docPartGallery w:val="Table of Contents"/>
          <w:docPartUnique/>
        </w:docPartObj>
      </w:sdtPr>
      <w:sdtEndPr>
        <w:rPr>
          <w:noProof/>
        </w:rPr>
      </w:sdtEndPr>
      <w:sdtContent>
        <w:p w14:paraId="446B56A9" w14:textId="77777777" w:rsidR="00FB2E26" w:rsidRPr="004D2E89" w:rsidRDefault="00FB2E26">
          <w:pPr>
            <w:pStyle w:val="TOCHeading"/>
            <w:rPr>
              <w:sz w:val="20"/>
              <w:szCs w:val="20"/>
            </w:rPr>
          </w:pPr>
          <w:r w:rsidRPr="004D2E89">
            <w:rPr>
              <w:sz w:val="20"/>
              <w:szCs w:val="20"/>
            </w:rPr>
            <w:t>Contents</w:t>
          </w:r>
        </w:p>
        <w:p w14:paraId="03C817D9" w14:textId="77777777" w:rsidR="00663A3D" w:rsidRPr="004D2E89" w:rsidRDefault="00FB2E26">
          <w:pPr>
            <w:pStyle w:val="TOC1"/>
            <w:tabs>
              <w:tab w:val="left" w:pos="720"/>
              <w:tab w:val="right" w:leader="dot" w:pos="8180"/>
            </w:tabs>
            <w:rPr>
              <w:rFonts w:asciiTheme="minorHAnsi" w:eastAsiaTheme="minorEastAsia" w:hAnsiTheme="minorHAnsi" w:cstheme="minorBidi"/>
              <w:noProof/>
              <w:sz w:val="20"/>
            </w:rPr>
          </w:pPr>
          <w:r w:rsidRPr="004D2E89">
            <w:rPr>
              <w:sz w:val="20"/>
            </w:rPr>
            <w:fldChar w:fldCharType="begin"/>
          </w:r>
          <w:r w:rsidRPr="004D2E89">
            <w:rPr>
              <w:sz w:val="20"/>
            </w:rPr>
            <w:instrText xml:space="preserve"> TOC \o "1-3" \h \z \u </w:instrText>
          </w:r>
          <w:r w:rsidRPr="004D2E89">
            <w:rPr>
              <w:sz w:val="20"/>
            </w:rPr>
            <w:fldChar w:fldCharType="separate"/>
          </w:r>
          <w:hyperlink w:anchor="_Toc391199370" w:history="1">
            <w:r w:rsidR="00663A3D" w:rsidRPr="004D2E89">
              <w:rPr>
                <w:rStyle w:val="Hyperlink"/>
                <w:rFonts w:cstheme="minorHAnsi"/>
                <w:noProof/>
                <w:sz w:val="20"/>
              </w:rPr>
              <w:t>1</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Introduction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_Toc391199370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6</w:t>
            </w:r>
            <w:r w:rsidR="00663A3D" w:rsidRPr="004D2E89">
              <w:rPr>
                <w:noProof/>
                <w:webHidden/>
                <w:sz w:val="20"/>
              </w:rPr>
              <w:fldChar w:fldCharType="end"/>
            </w:r>
          </w:hyperlink>
        </w:p>
        <w:p w14:paraId="2E47A19F"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371" w:history="1">
            <w:r w:rsidR="00663A3D" w:rsidRPr="004D2E89">
              <w:rPr>
                <w:rStyle w:val="Hyperlink"/>
                <w:rFonts w:cstheme="minorHAnsi"/>
                <w:noProof/>
                <w:sz w:val="20"/>
              </w:rPr>
              <w:t>2</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High Level Design summary</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_Toc391199371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w:t>
            </w:r>
            <w:r w:rsidR="00663A3D" w:rsidRPr="004D2E89">
              <w:rPr>
                <w:noProof/>
                <w:webHidden/>
                <w:sz w:val="20"/>
              </w:rPr>
              <w:fldChar w:fldCharType="end"/>
            </w:r>
          </w:hyperlink>
        </w:p>
        <w:p w14:paraId="0D1016AC"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372" w:history="1">
            <w:r w:rsidR="00663A3D" w:rsidRPr="004D2E89">
              <w:rPr>
                <w:rStyle w:val="Hyperlink"/>
                <w:rFonts w:cstheme="minorHAnsi"/>
                <w:noProof/>
                <w:sz w:val="20"/>
              </w:rPr>
              <w:t>3</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Global Data Structures and Shared Data Functions /Services</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_Toc391199372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11</w:t>
            </w:r>
            <w:r w:rsidR="00663A3D" w:rsidRPr="004D2E89">
              <w:rPr>
                <w:noProof/>
                <w:webHidden/>
                <w:sz w:val="20"/>
              </w:rPr>
              <w:fldChar w:fldCharType="end"/>
            </w:r>
          </w:hyperlink>
        </w:p>
        <w:p w14:paraId="3D428A05"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373" w:history="1">
            <w:r w:rsidR="00663A3D" w:rsidRPr="004D2E89">
              <w:rPr>
                <w:rStyle w:val="Hyperlink"/>
                <w:rFonts w:cstheme="minorHAnsi"/>
                <w:noProof/>
                <w:sz w:val="20"/>
              </w:rPr>
              <w:t>4</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Detailed Design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_Toc391199373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13</w:t>
            </w:r>
            <w:r w:rsidR="00663A3D" w:rsidRPr="004D2E89">
              <w:rPr>
                <w:noProof/>
                <w:webHidden/>
                <w:sz w:val="20"/>
              </w:rPr>
              <w:fldChar w:fldCharType="end"/>
            </w:r>
          </w:hyperlink>
        </w:p>
        <w:p w14:paraId="3CB5AADF" w14:textId="77777777" w:rsidR="00663A3D" w:rsidRPr="004D2E89" w:rsidRDefault="009450F2">
          <w:pPr>
            <w:pStyle w:val="TOC2"/>
            <w:rPr>
              <w:rFonts w:asciiTheme="minorHAnsi" w:eastAsiaTheme="minorEastAsia" w:hAnsiTheme="minorHAnsi" w:cstheme="minorBidi"/>
              <w:noProof/>
              <w:sz w:val="20"/>
            </w:rPr>
          </w:pPr>
          <w:hyperlink w:anchor="_Toc391199374" w:history="1">
            <w:r w:rsidR="00663A3D" w:rsidRPr="004D2E89">
              <w:rPr>
                <w:rStyle w:val="Hyperlink"/>
                <w:rFonts w:cstheme="minorHAnsi"/>
                <w:b/>
                <w:noProof/>
                <w:sz w:val="20"/>
              </w:rPr>
              <w:t>4.1</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Launching of Application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13</w:t>
            </w:r>
            <w:r w:rsidR="00663A3D" w:rsidRPr="004D2E89">
              <w:rPr>
                <w:noProof/>
                <w:webHidden/>
                <w:sz w:val="20"/>
              </w:rPr>
              <w:fldChar w:fldCharType="end"/>
            </w:r>
          </w:hyperlink>
        </w:p>
        <w:p w14:paraId="20690AAD" w14:textId="77777777" w:rsidR="00663A3D" w:rsidRPr="004D2E89" w:rsidRDefault="009450F2">
          <w:pPr>
            <w:pStyle w:val="TOC3"/>
            <w:rPr>
              <w:rFonts w:asciiTheme="minorHAnsi" w:eastAsiaTheme="minorEastAsia" w:hAnsiTheme="minorHAnsi" w:cstheme="minorBidi"/>
              <w:noProof/>
            </w:rPr>
          </w:pPr>
          <w:hyperlink w:anchor="_Toc391199375" w:history="1">
            <w:r w:rsidR="00663A3D" w:rsidRPr="004D2E89">
              <w:rPr>
                <w:rStyle w:val="Hyperlink"/>
                <w:rFonts w:cs="Tahoma"/>
                <w:b/>
                <w:noProof/>
              </w:rPr>
              <w:t>4.1.1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_Toc391199375 \h </w:instrText>
            </w:r>
            <w:r w:rsidR="00663A3D" w:rsidRPr="004D2E89">
              <w:rPr>
                <w:noProof/>
                <w:webHidden/>
              </w:rPr>
            </w:r>
            <w:r w:rsidR="00663A3D" w:rsidRPr="004D2E89">
              <w:rPr>
                <w:noProof/>
                <w:webHidden/>
              </w:rPr>
              <w:fldChar w:fldCharType="separate"/>
            </w:r>
            <w:r w:rsidR="00663A3D" w:rsidRPr="004D2E89">
              <w:rPr>
                <w:noProof/>
                <w:webHidden/>
              </w:rPr>
              <w:t>13</w:t>
            </w:r>
            <w:r w:rsidR="00663A3D" w:rsidRPr="004D2E89">
              <w:rPr>
                <w:noProof/>
                <w:webHidden/>
              </w:rPr>
              <w:fldChar w:fldCharType="end"/>
            </w:r>
          </w:hyperlink>
        </w:p>
        <w:p w14:paraId="78CB4445" w14:textId="77777777" w:rsidR="00663A3D" w:rsidRPr="004D2E89" w:rsidRDefault="009450F2">
          <w:pPr>
            <w:pStyle w:val="TOC3"/>
            <w:rPr>
              <w:rFonts w:asciiTheme="minorHAnsi" w:eastAsiaTheme="minorEastAsia" w:hAnsiTheme="minorHAnsi" w:cstheme="minorBidi"/>
              <w:noProof/>
            </w:rPr>
          </w:pPr>
          <w:hyperlink w:anchor="_Toc391199376" w:history="1">
            <w:r w:rsidR="00663A3D" w:rsidRPr="004D2E89">
              <w:rPr>
                <w:rStyle w:val="Hyperlink"/>
                <w:rFonts w:cs="Tahoma"/>
                <w:b/>
                <w:noProof/>
              </w:rPr>
              <w:t>4.1.2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_Toc391199376 \h </w:instrText>
            </w:r>
            <w:r w:rsidR="00663A3D" w:rsidRPr="004D2E89">
              <w:rPr>
                <w:noProof/>
                <w:webHidden/>
              </w:rPr>
            </w:r>
            <w:r w:rsidR="00663A3D" w:rsidRPr="004D2E89">
              <w:rPr>
                <w:noProof/>
                <w:webHidden/>
              </w:rPr>
              <w:fldChar w:fldCharType="separate"/>
            </w:r>
            <w:r w:rsidR="00663A3D" w:rsidRPr="004D2E89">
              <w:rPr>
                <w:noProof/>
                <w:webHidden/>
              </w:rPr>
              <w:t>14</w:t>
            </w:r>
            <w:r w:rsidR="00663A3D" w:rsidRPr="004D2E89">
              <w:rPr>
                <w:noProof/>
                <w:webHidden/>
              </w:rPr>
              <w:fldChar w:fldCharType="end"/>
            </w:r>
          </w:hyperlink>
        </w:p>
        <w:p w14:paraId="2906F877" w14:textId="77777777" w:rsidR="00663A3D" w:rsidRPr="004D2E89" w:rsidRDefault="009450F2">
          <w:pPr>
            <w:pStyle w:val="TOC3"/>
            <w:rPr>
              <w:rFonts w:asciiTheme="minorHAnsi" w:eastAsiaTheme="minorEastAsia" w:hAnsiTheme="minorHAnsi" w:cstheme="minorBidi"/>
              <w:noProof/>
            </w:rPr>
          </w:pPr>
          <w:hyperlink w:anchor="_Toc391199377" w:history="1">
            <w:r w:rsidR="00663A3D" w:rsidRPr="004D2E89">
              <w:rPr>
                <w:rStyle w:val="Hyperlink"/>
                <w:rFonts w:cs="Tahoma"/>
                <w:b/>
                <w:noProof/>
              </w:rPr>
              <w:t>4.1.3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_Toc391199377 \h </w:instrText>
            </w:r>
            <w:r w:rsidR="00663A3D" w:rsidRPr="004D2E89">
              <w:rPr>
                <w:noProof/>
                <w:webHidden/>
              </w:rPr>
            </w:r>
            <w:r w:rsidR="00663A3D" w:rsidRPr="004D2E89">
              <w:rPr>
                <w:noProof/>
                <w:webHidden/>
              </w:rPr>
              <w:fldChar w:fldCharType="separate"/>
            </w:r>
            <w:r w:rsidR="00663A3D" w:rsidRPr="004D2E89">
              <w:rPr>
                <w:noProof/>
                <w:webHidden/>
              </w:rPr>
              <w:t>17</w:t>
            </w:r>
            <w:r w:rsidR="00663A3D" w:rsidRPr="004D2E89">
              <w:rPr>
                <w:noProof/>
                <w:webHidden/>
              </w:rPr>
              <w:fldChar w:fldCharType="end"/>
            </w:r>
          </w:hyperlink>
        </w:p>
        <w:p w14:paraId="0B76A834" w14:textId="77777777" w:rsidR="00663A3D" w:rsidRPr="004D2E89" w:rsidRDefault="009450F2">
          <w:pPr>
            <w:pStyle w:val="TOC3"/>
            <w:rPr>
              <w:rFonts w:asciiTheme="minorHAnsi" w:eastAsiaTheme="minorEastAsia" w:hAnsiTheme="minorHAnsi" w:cstheme="minorBidi"/>
              <w:noProof/>
            </w:rPr>
          </w:pPr>
          <w:hyperlink w:anchor="_Toc391199378" w:history="1">
            <w:r w:rsidR="00663A3D" w:rsidRPr="004D2E89">
              <w:rPr>
                <w:rStyle w:val="Hyperlink"/>
                <w:rFonts w:cs="Tahoma"/>
                <w:b/>
                <w:noProof/>
              </w:rPr>
              <w:t>4.1.4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_Toc391199378 \h </w:instrText>
            </w:r>
            <w:r w:rsidR="00663A3D" w:rsidRPr="004D2E89">
              <w:rPr>
                <w:noProof/>
                <w:webHidden/>
              </w:rPr>
            </w:r>
            <w:r w:rsidR="00663A3D" w:rsidRPr="004D2E89">
              <w:rPr>
                <w:noProof/>
                <w:webHidden/>
              </w:rPr>
              <w:fldChar w:fldCharType="separate"/>
            </w:r>
            <w:r w:rsidR="00663A3D" w:rsidRPr="004D2E89">
              <w:rPr>
                <w:noProof/>
                <w:webHidden/>
              </w:rPr>
              <w:t>17</w:t>
            </w:r>
            <w:r w:rsidR="00663A3D" w:rsidRPr="004D2E89">
              <w:rPr>
                <w:noProof/>
                <w:webHidden/>
              </w:rPr>
              <w:fldChar w:fldCharType="end"/>
            </w:r>
          </w:hyperlink>
        </w:p>
        <w:p w14:paraId="621F847E" w14:textId="77777777" w:rsidR="00663A3D" w:rsidRPr="004D2E89" w:rsidRDefault="009450F2">
          <w:pPr>
            <w:pStyle w:val="TOC2"/>
            <w:rPr>
              <w:rFonts w:asciiTheme="minorHAnsi" w:eastAsiaTheme="minorEastAsia" w:hAnsiTheme="minorHAnsi" w:cstheme="minorBidi"/>
              <w:noProof/>
              <w:sz w:val="20"/>
            </w:rPr>
          </w:pPr>
          <w:hyperlink w:anchor="_Toc391199379" w:history="1">
            <w:r w:rsidR="00663A3D" w:rsidRPr="004D2E89">
              <w:rPr>
                <w:rStyle w:val="Hyperlink"/>
                <w:rFonts w:cstheme="minorHAnsi"/>
                <w:b/>
                <w:noProof/>
                <w:sz w:val="20"/>
              </w:rPr>
              <w:t>4.2</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User Registration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_Toc391199379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17</w:t>
            </w:r>
            <w:r w:rsidR="00663A3D" w:rsidRPr="004D2E89">
              <w:rPr>
                <w:noProof/>
                <w:webHidden/>
                <w:sz w:val="20"/>
              </w:rPr>
              <w:fldChar w:fldCharType="end"/>
            </w:r>
          </w:hyperlink>
        </w:p>
        <w:p w14:paraId="6E2AB90D" w14:textId="77777777" w:rsidR="00663A3D" w:rsidRPr="004D2E89" w:rsidRDefault="009450F2">
          <w:pPr>
            <w:pStyle w:val="TOC3"/>
            <w:rPr>
              <w:rFonts w:asciiTheme="minorHAnsi" w:eastAsiaTheme="minorEastAsia" w:hAnsiTheme="minorHAnsi" w:cstheme="minorBidi"/>
              <w:noProof/>
            </w:rPr>
          </w:pPr>
          <w:hyperlink w:anchor="_Toc391199380" w:history="1">
            <w:r w:rsidR="00663A3D" w:rsidRPr="004D2E89">
              <w:rPr>
                <w:rStyle w:val="Hyperlink"/>
                <w:rFonts w:cs="Tahoma"/>
                <w:b/>
                <w:noProof/>
              </w:rPr>
              <w:t>4.2.1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_Toc391199380 \h </w:instrText>
            </w:r>
            <w:r w:rsidR="00663A3D" w:rsidRPr="004D2E89">
              <w:rPr>
                <w:noProof/>
                <w:webHidden/>
              </w:rPr>
            </w:r>
            <w:r w:rsidR="00663A3D" w:rsidRPr="004D2E89">
              <w:rPr>
                <w:noProof/>
                <w:webHidden/>
              </w:rPr>
              <w:fldChar w:fldCharType="separate"/>
            </w:r>
            <w:r w:rsidR="00663A3D" w:rsidRPr="004D2E89">
              <w:rPr>
                <w:noProof/>
                <w:webHidden/>
              </w:rPr>
              <w:t>17</w:t>
            </w:r>
            <w:r w:rsidR="00663A3D" w:rsidRPr="004D2E89">
              <w:rPr>
                <w:noProof/>
                <w:webHidden/>
              </w:rPr>
              <w:fldChar w:fldCharType="end"/>
            </w:r>
          </w:hyperlink>
        </w:p>
        <w:p w14:paraId="780A1B69" w14:textId="77777777" w:rsidR="00663A3D" w:rsidRPr="004D2E89" w:rsidRDefault="009450F2">
          <w:pPr>
            <w:pStyle w:val="TOC3"/>
            <w:rPr>
              <w:rFonts w:asciiTheme="minorHAnsi" w:eastAsiaTheme="minorEastAsia" w:hAnsiTheme="minorHAnsi" w:cstheme="minorBidi"/>
              <w:noProof/>
            </w:rPr>
          </w:pPr>
          <w:hyperlink w:anchor="_Toc391199381" w:history="1">
            <w:r w:rsidR="00663A3D" w:rsidRPr="004D2E89">
              <w:rPr>
                <w:rStyle w:val="Hyperlink"/>
                <w:rFonts w:cs="Tahoma"/>
                <w:b/>
                <w:noProof/>
              </w:rPr>
              <w:t>4.2.2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_Toc391199381 \h </w:instrText>
            </w:r>
            <w:r w:rsidR="00663A3D" w:rsidRPr="004D2E89">
              <w:rPr>
                <w:noProof/>
                <w:webHidden/>
              </w:rPr>
            </w:r>
            <w:r w:rsidR="00663A3D" w:rsidRPr="004D2E89">
              <w:rPr>
                <w:noProof/>
                <w:webHidden/>
              </w:rPr>
              <w:fldChar w:fldCharType="separate"/>
            </w:r>
            <w:r w:rsidR="00663A3D" w:rsidRPr="004D2E89">
              <w:rPr>
                <w:noProof/>
                <w:webHidden/>
              </w:rPr>
              <w:t>17</w:t>
            </w:r>
            <w:r w:rsidR="00663A3D" w:rsidRPr="004D2E89">
              <w:rPr>
                <w:noProof/>
                <w:webHidden/>
              </w:rPr>
              <w:fldChar w:fldCharType="end"/>
            </w:r>
          </w:hyperlink>
        </w:p>
        <w:p w14:paraId="36CA765E" w14:textId="77777777" w:rsidR="00663A3D" w:rsidRPr="004D2E89" w:rsidRDefault="009450F2">
          <w:pPr>
            <w:pStyle w:val="TOC3"/>
            <w:rPr>
              <w:rFonts w:asciiTheme="minorHAnsi" w:eastAsiaTheme="minorEastAsia" w:hAnsiTheme="minorHAnsi" w:cstheme="minorBidi"/>
              <w:noProof/>
            </w:rPr>
          </w:pPr>
          <w:hyperlink w:anchor="_Toc391199382" w:history="1">
            <w:r w:rsidR="00663A3D" w:rsidRPr="004D2E89">
              <w:rPr>
                <w:rStyle w:val="Hyperlink"/>
                <w:rFonts w:cs="Tahoma"/>
                <w:b/>
                <w:noProof/>
              </w:rPr>
              <w:t>4.2.3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_Toc391199382 \h </w:instrText>
            </w:r>
            <w:r w:rsidR="00663A3D" w:rsidRPr="004D2E89">
              <w:rPr>
                <w:noProof/>
                <w:webHidden/>
              </w:rPr>
            </w:r>
            <w:r w:rsidR="00663A3D" w:rsidRPr="004D2E89">
              <w:rPr>
                <w:noProof/>
                <w:webHidden/>
              </w:rPr>
              <w:fldChar w:fldCharType="separate"/>
            </w:r>
            <w:r w:rsidR="00663A3D" w:rsidRPr="004D2E89">
              <w:rPr>
                <w:noProof/>
                <w:webHidden/>
              </w:rPr>
              <w:t>21</w:t>
            </w:r>
            <w:r w:rsidR="00663A3D" w:rsidRPr="004D2E89">
              <w:rPr>
                <w:noProof/>
                <w:webHidden/>
              </w:rPr>
              <w:fldChar w:fldCharType="end"/>
            </w:r>
          </w:hyperlink>
        </w:p>
        <w:p w14:paraId="102BCB4B" w14:textId="77777777" w:rsidR="00663A3D" w:rsidRPr="004D2E89" w:rsidRDefault="009450F2">
          <w:pPr>
            <w:pStyle w:val="TOC3"/>
            <w:rPr>
              <w:rFonts w:asciiTheme="minorHAnsi" w:eastAsiaTheme="minorEastAsia" w:hAnsiTheme="minorHAnsi" w:cstheme="minorBidi"/>
              <w:noProof/>
            </w:rPr>
          </w:pPr>
          <w:hyperlink w:anchor="_Toc391199383" w:history="1">
            <w:r w:rsidR="00663A3D" w:rsidRPr="004D2E89">
              <w:rPr>
                <w:rStyle w:val="Hyperlink"/>
                <w:rFonts w:cs="Tahoma"/>
                <w:b/>
                <w:noProof/>
              </w:rPr>
              <w:t>4.2.4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_Toc391199383 \h </w:instrText>
            </w:r>
            <w:r w:rsidR="00663A3D" w:rsidRPr="004D2E89">
              <w:rPr>
                <w:noProof/>
                <w:webHidden/>
              </w:rPr>
            </w:r>
            <w:r w:rsidR="00663A3D" w:rsidRPr="004D2E89">
              <w:rPr>
                <w:noProof/>
                <w:webHidden/>
              </w:rPr>
              <w:fldChar w:fldCharType="separate"/>
            </w:r>
            <w:r w:rsidR="00663A3D" w:rsidRPr="004D2E89">
              <w:rPr>
                <w:noProof/>
                <w:webHidden/>
              </w:rPr>
              <w:t>21</w:t>
            </w:r>
            <w:r w:rsidR="00663A3D" w:rsidRPr="004D2E89">
              <w:rPr>
                <w:noProof/>
                <w:webHidden/>
              </w:rPr>
              <w:fldChar w:fldCharType="end"/>
            </w:r>
          </w:hyperlink>
        </w:p>
        <w:p w14:paraId="7B22B93C" w14:textId="77777777" w:rsidR="00663A3D" w:rsidRPr="004D2E89" w:rsidRDefault="009450F2">
          <w:pPr>
            <w:pStyle w:val="TOC2"/>
            <w:rPr>
              <w:rFonts w:asciiTheme="minorHAnsi" w:eastAsiaTheme="minorEastAsia" w:hAnsiTheme="minorHAnsi" w:cstheme="minorBidi"/>
              <w:noProof/>
              <w:sz w:val="20"/>
            </w:rPr>
          </w:pPr>
          <w:hyperlink w:anchor="_Toc391199384" w:history="1">
            <w:r w:rsidR="00663A3D" w:rsidRPr="004D2E89">
              <w:rPr>
                <w:rStyle w:val="Hyperlink"/>
                <w:rFonts w:cstheme="minorHAnsi"/>
                <w:b/>
                <w:noProof/>
                <w:sz w:val="20"/>
              </w:rPr>
              <w:t>4.3</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User Activation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_Toc391199384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21</w:t>
            </w:r>
            <w:r w:rsidR="00663A3D" w:rsidRPr="004D2E89">
              <w:rPr>
                <w:noProof/>
                <w:webHidden/>
                <w:sz w:val="20"/>
              </w:rPr>
              <w:fldChar w:fldCharType="end"/>
            </w:r>
          </w:hyperlink>
        </w:p>
        <w:p w14:paraId="7E292D73" w14:textId="77777777" w:rsidR="00663A3D" w:rsidRPr="004D2E89" w:rsidRDefault="009450F2">
          <w:pPr>
            <w:pStyle w:val="TOC3"/>
            <w:rPr>
              <w:rFonts w:asciiTheme="minorHAnsi" w:eastAsiaTheme="minorEastAsia" w:hAnsiTheme="minorHAnsi" w:cstheme="minorBidi"/>
              <w:noProof/>
            </w:rPr>
          </w:pPr>
          <w:hyperlink w:anchor="_Toc391199385" w:history="1">
            <w:r w:rsidR="00663A3D" w:rsidRPr="004D2E89">
              <w:rPr>
                <w:rStyle w:val="Hyperlink"/>
                <w:rFonts w:cs="Tahoma"/>
                <w:b/>
                <w:noProof/>
              </w:rPr>
              <w:t>4.3.1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_Toc391199385 \h </w:instrText>
            </w:r>
            <w:r w:rsidR="00663A3D" w:rsidRPr="004D2E89">
              <w:rPr>
                <w:noProof/>
                <w:webHidden/>
              </w:rPr>
            </w:r>
            <w:r w:rsidR="00663A3D" w:rsidRPr="004D2E89">
              <w:rPr>
                <w:noProof/>
                <w:webHidden/>
              </w:rPr>
              <w:fldChar w:fldCharType="separate"/>
            </w:r>
            <w:r w:rsidR="00663A3D" w:rsidRPr="004D2E89">
              <w:rPr>
                <w:noProof/>
                <w:webHidden/>
              </w:rPr>
              <w:t>21</w:t>
            </w:r>
            <w:r w:rsidR="00663A3D" w:rsidRPr="004D2E89">
              <w:rPr>
                <w:noProof/>
                <w:webHidden/>
              </w:rPr>
              <w:fldChar w:fldCharType="end"/>
            </w:r>
          </w:hyperlink>
        </w:p>
        <w:p w14:paraId="0CC1A252" w14:textId="77777777" w:rsidR="00663A3D" w:rsidRPr="004D2E89" w:rsidRDefault="009450F2">
          <w:pPr>
            <w:pStyle w:val="TOC3"/>
            <w:rPr>
              <w:rFonts w:asciiTheme="minorHAnsi" w:eastAsiaTheme="minorEastAsia" w:hAnsiTheme="minorHAnsi" w:cstheme="minorBidi"/>
              <w:noProof/>
            </w:rPr>
          </w:pPr>
          <w:hyperlink w:anchor="_Toc391199386" w:history="1">
            <w:r w:rsidR="00663A3D" w:rsidRPr="004D2E89">
              <w:rPr>
                <w:rStyle w:val="Hyperlink"/>
                <w:rFonts w:cs="Tahoma"/>
                <w:b/>
                <w:noProof/>
              </w:rPr>
              <w:t>4.3.2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_Toc391199386 \h </w:instrText>
            </w:r>
            <w:r w:rsidR="00663A3D" w:rsidRPr="004D2E89">
              <w:rPr>
                <w:noProof/>
                <w:webHidden/>
              </w:rPr>
            </w:r>
            <w:r w:rsidR="00663A3D" w:rsidRPr="004D2E89">
              <w:rPr>
                <w:noProof/>
                <w:webHidden/>
              </w:rPr>
              <w:fldChar w:fldCharType="separate"/>
            </w:r>
            <w:r w:rsidR="00663A3D" w:rsidRPr="004D2E89">
              <w:rPr>
                <w:noProof/>
                <w:webHidden/>
              </w:rPr>
              <w:t>22</w:t>
            </w:r>
            <w:r w:rsidR="00663A3D" w:rsidRPr="004D2E89">
              <w:rPr>
                <w:noProof/>
                <w:webHidden/>
              </w:rPr>
              <w:fldChar w:fldCharType="end"/>
            </w:r>
          </w:hyperlink>
        </w:p>
        <w:p w14:paraId="7B7CDBE8" w14:textId="77777777" w:rsidR="00663A3D" w:rsidRPr="004D2E89" w:rsidRDefault="009450F2">
          <w:pPr>
            <w:pStyle w:val="TOC3"/>
            <w:rPr>
              <w:rFonts w:asciiTheme="minorHAnsi" w:eastAsiaTheme="minorEastAsia" w:hAnsiTheme="minorHAnsi" w:cstheme="minorBidi"/>
              <w:noProof/>
            </w:rPr>
          </w:pPr>
          <w:hyperlink w:anchor="_Toc391199387" w:history="1">
            <w:r w:rsidR="00663A3D" w:rsidRPr="004D2E89">
              <w:rPr>
                <w:rStyle w:val="Hyperlink"/>
                <w:rFonts w:cs="Tahoma"/>
                <w:b/>
                <w:noProof/>
              </w:rPr>
              <w:t>4.3.3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_Toc391199387 \h </w:instrText>
            </w:r>
            <w:r w:rsidR="00663A3D" w:rsidRPr="004D2E89">
              <w:rPr>
                <w:noProof/>
                <w:webHidden/>
              </w:rPr>
            </w:r>
            <w:r w:rsidR="00663A3D" w:rsidRPr="004D2E89">
              <w:rPr>
                <w:noProof/>
                <w:webHidden/>
              </w:rPr>
              <w:fldChar w:fldCharType="separate"/>
            </w:r>
            <w:r w:rsidR="00663A3D" w:rsidRPr="004D2E89">
              <w:rPr>
                <w:noProof/>
                <w:webHidden/>
              </w:rPr>
              <w:t>24</w:t>
            </w:r>
            <w:r w:rsidR="00663A3D" w:rsidRPr="004D2E89">
              <w:rPr>
                <w:noProof/>
                <w:webHidden/>
              </w:rPr>
              <w:fldChar w:fldCharType="end"/>
            </w:r>
          </w:hyperlink>
        </w:p>
        <w:p w14:paraId="000D555C" w14:textId="77777777" w:rsidR="00663A3D" w:rsidRPr="004D2E89" w:rsidRDefault="009450F2">
          <w:pPr>
            <w:pStyle w:val="TOC3"/>
            <w:rPr>
              <w:rFonts w:asciiTheme="minorHAnsi" w:eastAsiaTheme="minorEastAsia" w:hAnsiTheme="minorHAnsi" w:cstheme="minorBidi"/>
              <w:noProof/>
            </w:rPr>
          </w:pPr>
          <w:hyperlink w:anchor="_Toc391199388" w:history="1">
            <w:r w:rsidR="00663A3D" w:rsidRPr="004D2E89">
              <w:rPr>
                <w:rStyle w:val="Hyperlink"/>
                <w:rFonts w:cs="Tahoma"/>
                <w:b/>
                <w:noProof/>
              </w:rPr>
              <w:t>4.3.4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_Toc391199388 \h </w:instrText>
            </w:r>
            <w:r w:rsidR="00663A3D" w:rsidRPr="004D2E89">
              <w:rPr>
                <w:noProof/>
                <w:webHidden/>
              </w:rPr>
            </w:r>
            <w:r w:rsidR="00663A3D" w:rsidRPr="004D2E89">
              <w:rPr>
                <w:noProof/>
                <w:webHidden/>
              </w:rPr>
              <w:fldChar w:fldCharType="separate"/>
            </w:r>
            <w:r w:rsidR="00663A3D" w:rsidRPr="004D2E89">
              <w:rPr>
                <w:noProof/>
                <w:webHidden/>
              </w:rPr>
              <w:t>24</w:t>
            </w:r>
            <w:r w:rsidR="00663A3D" w:rsidRPr="004D2E89">
              <w:rPr>
                <w:noProof/>
                <w:webHidden/>
              </w:rPr>
              <w:fldChar w:fldCharType="end"/>
            </w:r>
          </w:hyperlink>
        </w:p>
        <w:p w14:paraId="1A906A7D" w14:textId="77777777" w:rsidR="00663A3D" w:rsidRPr="004D2E89" w:rsidRDefault="009450F2">
          <w:pPr>
            <w:pStyle w:val="TOC2"/>
            <w:rPr>
              <w:rFonts w:asciiTheme="minorHAnsi" w:eastAsiaTheme="minorEastAsia" w:hAnsiTheme="minorHAnsi" w:cstheme="minorBidi"/>
              <w:noProof/>
              <w:sz w:val="20"/>
            </w:rPr>
          </w:pPr>
          <w:hyperlink w:anchor="_Toc391199389" w:history="1">
            <w:r w:rsidR="00663A3D" w:rsidRPr="004D2E89">
              <w:rPr>
                <w:rStyle w:val="Hyperlink"/>
                <w:rFonts w:cstheme="minorHAnsi"/>
                <w:b/>
                <w:noProof/>
                <w:sz w:val="20"/>
              </w:rPr>
              <w:t>4.4</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Recover Password</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_Toc391199389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24</w:t>
            </w:r>
            <w:r w:rsidR="00663A3D" w:rsidRPr="004D2E89">
              <w:rPr>
                <w:noProof/>
                <w:webHidden/>
                <w:sz w:val="20"/>
              </w:rPr>
              <w:fldChar w:fldCharType="end"/>
            </w:r>
          </w:hyperlink>
        </w:p>
        <w:p w14:paraId="3151FC81" w14:textId="77777777" w:rsidR="00663A3D" w:rsidRPr="004D2E89" w:rsidRDefault="009450F2">
          <w:pPr>
            <w:pStyle w:val="TOC3"/>
            <w:rPr>
              <w:rFonts w:asciiTheme="minorHAnsi" w:eastAsiaTheme="minorEastAsia" w:hAnsiTheme="minorHAnsi" w:cstheme="minorBidi"/>
              <w:noProof/>
            </w:rPr>
          </w:pPr>
          <w:hyperlink w:anchor="_Toc391199390" w:history="1">
            <w:r w:rsidR="00663A3D" w:rsidRPr="004D2E89">
              <w:rPr>
                <w:rStyle w:val="Hyperlink"/>
                <w:rFonts w:cs="Tahoma"/>
                <w:b/>
                <w:noProof/>
              </w:rPr>
              <w:t>4.4.1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_Toc391199390 \h </w:instrText>
            </w:r>
            <w:r w:rsidR="00663A3D" w:rsidRPr="004D2E89">
              <w:rPr>
                <w:noProof/>
                <w:webHidden/>
              </w:rPr>
            </w:r>
            <w:r w:rsidR="00663A3D" w:rsidRPr="004D2E89">
              <w:rPr>
                <w:noProof/>
                <w:webHidden/>
              </w:rPr>
              <w:fldChar w:fldCharType="separate"/>
            </w:r>
            <w:r w:rsidR="00663A3D" w:rsidRPr="004D2E89">
              <w:rPr>
                <w:noProof/>
                <w:webHidden/>
              </w:rPr>
              <w:t>24</w:t>
            </w:r>
            <w:r w:rsidR="00663A3D" w:rsidRPr="004D2E89">
              <w:rPr>
                <w:noProof/>
                <w:webHidden/>
              </w:rPr>
              <w:fldChar w:fldCharType="end"/>
            </w:r>
          </w:hyperlink>
        </w:p>
        <w:p w14:paraId="31509FC0" w14:textId="77777777" w:rsidR="00663A3D" w:rsidRPr="004D2E89" w:rsidRDefault="009450F2">
          <w:pPr>
            <w:pStyle w:val="TOC3"/>
            <w:rPr>
              <w:rFonts w:asciiTheme="minorHAnsi" w:eastAsiaTheme="minorEastAsia" w:hAnsiTheme="minorHAnsi" w:cstheme="minorBidi"/>
              <w:noProof/>
            </w:rPr>
          </w:pPr>
          <w:hyperlink w:anchor="_Toc391199391" w:history="1">
            <w:r w:rsidR="00663A3D" w:rsidRPr="004D2E89">
              <w:rPr>
                <w:rStyle w:val="Hyperlink"/>
                <w:rFonts w:cs="Tahoma"/>
                <w:b/>
                <w:noProof/>
              </w:rPr>
              <w:t>4.4.2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_Toc391199391 \h </w:instrText>
            </w:r>
            <w:r w:rsidR="00663A3D" w:rsidRPr="004D2E89">
              <w:rPr>
                <w:noProof/>
                <w:webHidden/>
              </w:rPr>
            </w:r>
            <w:r w:rsidR="00663A3D" w:rsidRPr="004D2E89">
              <w:rPr>
                <w:noProof/>
                <w:webHidden/>
              </w:rPr>
              <w:fldChar w:fldCharType="separate"/>
            </w:r>
            <w:r w:rsidR="00663A3D" w:rsidRPr="004D2E89">
              <w:rPr>
                <w:noProof/>
                <w:webHidden/>
              </w:rPr>
              <w:t>25</w:t>
            </w:r>
            <w:r w:rsidR="00663A3D" w:rsidRPr="004D2E89">
              <w:rPr>
                <w:noProof/>
                <w:webHidden/>
              </w:rPr>
              <w:fldChar w:fldCharType="end"/>
            </w:r>
          </w:hyperlink>
        </w:p>
        <w:p w14:paraId="7D0D4391" w14:textId="77777777" w:rsidR="00663A3D" w:rsidRPr="004D2E89" w:rsidRDefault="009450F2">
          <w:pPr>
            <w:pStyle w:val="TOC3"/>
            <w:rPr>
              <w:rFonts w:asciiTheme="minorHAnsi" w:eastAsiaTheme="minorEastAsia" w:hAnsiTheme="minorHAnsi" w:cstheme="minorBidi"/>
              <w:noProof/>
            </w:rPr>
          </w:pPr>
          <w:hyperlink w:anchor="_Toc391199392" w:history="1">
            <w:r w:rsidR="00663A3D" w:rsidRPr="004D2E89">
              <w:rPr>
                <w:rStyle w:val="Hyperlink"/>
                <w:rFonts w:cs="Tahoma"/>
                <w:b/>
                <w:noProof/>
              </w:rPr>
              <w:t>4.4.3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_Toc391199392 \h </w:instrText>
            </w:r>
            <w:r w:rsidR="00663A3D" w:rsidRPr="004D2E89">
              <w:rPr>
                <w:noProof/>
                <w:webHidden/>
              </w:rPr>
            </w:r>
            <w:r w:rsidR="00663A3D" w:rsidRPr="004D2E89">
              <w:rPr>
                <w:noProof/>
                <w:webHidden/>
              </w:rPr>
              <w:fldChar w:fldCharType="separate"/>
            </w:r>
            <w:r w:rsidR="00663A3D" w:rsidRPr="004D2E89">
              <w:rPr>
                <w:noProof/>
                <w:webHidden/>
              </w:rPr>
              <w:t>27</w:t>
            </w:r>
            <w:r w:rsidR="00663A3D" w:rsidRPr="004D2E89">
              <w:rPr>
                <w:noProof/>
                <w:webHidden/>
              </w:rPr>
              <w:fldChar w:fldCharType="end"/>
            </w:r>
          </w:hyperlink>
        </w:p>
        <w:p w14:paraId="00E60213" w14:textId="77777777" w:rsidR="00663A3D" w:rsidRPr="004D2E89" w:rsidRDefault="009450F2">
          <w:pPr>
            <w:pStyle w:val="TOC3"/>
            <w:rPr>
              <w:rFonts w:asciiTheme="minorHAnsi" w:eastAsiaTheme="minorEastAsia" w:hAnsiTheme="minorHAnsi" w:cstheme="minorBidi"/>
              <w:noProof/>
            </w:rPr>
          </w:pPr>
          <w:hyperlink w:anchor="_Toc391199393" w:history="1">
            <w:r w:rsidR="00663A3D" w:rsidRPr="004D2E89">
              <w:rPr>
                <w:rStyle w:val="Hyperlink"/>
                <w:rFonts w:cs="Tahoma"/>
                <w:b/>
                <w:noProof/>
              </w:rPr>
              <w:t>4.4.4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_Toc391199393 \h </w:instrText>
            </w:r>
            <w:r w:rsidR="00663A3D" w:rsidRPr="004D2E89">
              <w:rPr>
                <w:noProof/>
                <w:webHidden/>
              </w:rPr>
            </w:r>
            <w:r w:rsidR="00663A3D" w:rsidRPr="004D2E89">
              <w:rPr>
                <w:noProof/>
                <w:webHidden/>
              </w:rPr>
              <w:fldChar w:fldCharType="separate"/>
            </w:r>
            <w:r w:rsidR="00663A3D" w:rsidRPr="004D2E89">
              <w:rPr>
                <w:noProof/>
                <w:webHidden/>
              </w:rPr>
              <w:t>27</w:t>
            </w:r>
            <w:r w:rsidR="00663A3D" w:rsidRPr="004D2E89">
              <w:rPr>
                <w:noProof/>
                <w:webHidden/>
              </w:rPr>
              <w:fldChar w:fldCharType="end"/>
            </w:r>
          </w:hyperlink>
        </w:p>
        <w:p w14:paraId="12EA31B3" w14:textId="77777777" w:rsidR="00663A3D" w:rsidRPr="004D2E89" w:rsidRDefault="009450F2">
          <w:pPr>
            <w:pStyle w:val="TOC2"/>
            <w:rPr>
              <w:rFonts w:asciiTheme="minorHAnsi" w:eastAsiaTheme="minorEastAsia" w:hAnsiTheme="minorHAnsi" w:cstheme="minorBidi"/>
              <w:noProof/>
              <w:sz w:val="20"/>
            </w:rPr>
          </w:pPr>
          <w:hyperlink w:anchor="_Toc391199394" w:history="1">
            <w:r w:rsidR="00663A3D" w:rsidRPr="004D2E89">
              <w:rPr>
                <w:rStyle w:val="Hyperlink"/>
                <w:rFonts w:cstheme="minorHAnsi"/>
                <w:b/>
                <w:noProof/>
                <w:sz w:val="20"/>
              </w:rPr>
              <w:t>4.5</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Change Password</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_Toc391199394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27</w:t>
            </w:r>
            <w:r w:rsidR="00663A3D" w:rsidRPr="004D2E89">
              <w:rPr>
                <w:noProof/>
                <w:webHidden/>
                <w:sz w:val="20"/>
              </w:rPr>
              <w:fldChar w:fldCharType="end"/>
            </w:r>
          </w:hyperlink>
        </w:p>
        <w:p w14:paraId="3D816C9B" w14:textId="77777777" w:rsidR="00663A3D" w:rsidRPr="004D2E89" w:rsidRDefault="009450F2">
          <w:pPr>
            <w:pStyle w:val="TOC3"/>
            <w:rPr>
              <w:rFonts w:asciiTheme="minorHAnsi" w:eastAsiaTheme="minorEastAsia" w:hAnsiTheme="minorHAnsi" w:cstheme="minorBidi"/>
              <w:noProof/>
            </w:rPr>
          </w:pPr>
          <w:hyperlink w:anchor="_Toc391199395" w:history="1">
            <w:r w:rsidR="00663A3D" w:rsidRPr="004D2E89">
              <w:rPr>
                <w:rStyle w:val="Hyperlink"/>
                <w:rFonts w:cs="Tahoma"/>
                <w:b/>
                <w:noProof/>
              </w:rPr>
              <w:t>4.5.1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_Toc391199395 \h </w:instrText>
            </w:r>
            <w:r w:rsidR="00663A3D" w:rsidRPr="004D2E89">
              <w:rPr>
                <w:noProof/>
                <w:webHidden/>
              </w:rPr>
            </w:r>
            <w:r w:rsidR="00663A3D" w:rsidRPr="004D2E89">
              <w:rPr>
                <w:noProof/>
                <w:webHidden/>
              </w:rPr>
              <w:fldChar w:fldCharType="separate"/>
            </w:r>
            <w:r w:rsidR="00663A3D" w:rsidRPr="004D2E89">
              <w:rPr>
                <w:noProof/>
                <w:webHidden/>
              </w:rPr>
              <w:t>27</w:t>
            </w:r>
            <w:r w:rsidR="00663A3D" w:rsidRPr="004D2E89">
              <w:rPr>
                <w:noProof/>
                <w:webHidden/>
              </w:rPr>
              <w:fldChar w:fldCharType="end"/>
            </w:r>
          </w:hyperlink>
        </w:p>
        <w:p w14:paraId="29304DB7" w14:textId="77777777" w:rsidR="00663A3D" w:rsidRPr="004D2E89" w:rsidRDefault="009450F2">
          <w:pPr>
            <w:pStyle w:val="TOC3"/>
            <w:rPr>
              <w:rFonts w:asciiTheme="minorHAnsi" w:eastAsiaTheme="minorEastAsia" w:hAnsiTheme="minorHAnsi" w:cstheme="minorBidi"/>
              <w:noProof/>
            </w:rPr>
          </w:pPr>
          <w:hyperlink w:anchor="_Toc391199396" w:history="1">
            <w:r w:rsidR="00663A3D" w:rsidRPr="004D2E89">
              <w:rPr>
                <w:rStyle w:val="Hyperlink"/>
                <w:rFonts w:cs="Tahoma"/>
                <w:b/>
                <w:noProof/>
              </w:rPr>
              <w:t>4.5.2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_Toc391199396 \h </w:instrText>
            </w:r>
            <w:r w:rsidR="00663A3D" w:rsidRPr="004D2E89">
              <w:rPr>
                <w:noProof/>
                <w:webHidden/>
              </w:rPr>
            </w:r>
            <w:r w:rsidR="00663A3D" w:rsidRPr="004D2E89">
              <w:rPr>
                <w:noProof/>
                <w:webHidden/>
              </w:rPr>
              <w:fldChar w:fldCharType="separate"/>
            </w:r>
            <w:r w:rsidR="00663A3D" w:rsidRPr="004D2E89">
              <w:rPr>
                <w:noProof/>
                <w:webHidden/>
              </w:rPr>
              <w:t>28</w:t>
            </w:r>
            <w:r w:rsidR="00663A3D" w:rsidRPr="004D2E89">
              <w:rPr>
                <w:noProof/>
                <w:webHidden/>
              </w:rPr>
              <w:fldChar w:fldCharType="end"/>
            </w:r>
          </w:hyperlink>
        </w:p>
        <w:p w14:paraId="3D2227B8" w14:textId="77777777" w:rsidR="00663A3D" w:rsidRPr="004D2E89" w:rsidRDefault="009450F2">
          <w:pPr>
            <w:pStyle w:val="TOC3"/>
            <w:rPr>
              <w:rFonts w:asciiTheme="minorHAnsi" w:eastAsiaTheme="minorEastAsia" w:hAnsiTheme="minorHAnsi" w:cstheme="minorBidi"/>
              <w:noProof/>
            </w:rPr>
          </w:pPr>
          <w:hyperlink w:anchor="_Toc391199397" w:history="1">
            <w:r w:rsidR="00663A3D" w:rsidRPr="004D2E89">
              <w:rPr>
                <w:rStyle w:val="Hyperlink"/>
                <w:rFonts w:cs="Tahoma"/>
                <w:b/>
                <w:noProof/>
              </w:rPr>
              <w:t>4.5.3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_Toc391199397 \h </w:instrText>
            </w:r>
            <w:r w:rsidR="00663A3D" w:rsidRPr="004D2E89">
              <w:rPr>
                <w:noProof/>
                <w:webHidden/>
              </w:rPr>
            </w:r>
            <w:r w:rsidR="00663A3D" w:rsidRPr="004D2E89">
              <w:rPr>
                <w:noProof/>
                <w:webHidden/>
              </w:rPr>
              <w:fldChar w:fldCharType="separate"/>
            </w:r>
            <w:r w:rsidR="00663A3D" w:rsidRPr="004D2E89">
              <w:rPr>
                <w:noProof/>
                <w:webHidden/>
              </w:rPr>
              <w:t>30</w:t>
            </w:r>
            <w:r w:rsidR="00663A3D" w:rsidRPr="004D2E89">
              <w:rPr>
                <w:noProof/>
                <w:webHidden/>
              </w:rPr>
              <w:fldChar w:fldCharType="end"/>
            </w:r>
          </w:hyperlink>
        </w:p>
        <w:p w14:paraId="625A8732" w14:textId="77777777" w:rsidR="00663A3D" w:rsidRPr="004D2E89" w:rsidRDefault="009450F2">
          <w:pPr>
            <w:pStyle w:val="TOC3"/>
            <w:rPr>
              <w:rFonts w:asciiTheme="minorHAnsi" w:eastAsiaTheme="minorEastAsia" w:hAnsiTheme="minorHAnsi" w:cstheme="minorBidi"/>
              <w:noProof/>
            </w:rPr>
          </w:pPr>
          <w:hyperlink w:anchor="_Toc391199398" w:history="1">
            <w:r w:rsidR="00663A3D" w:rsidRPr="004D2E89">
              <w:rPr>
                <w:rStyle w:val="Hyperlink"/>
                <w:rFonts w:cs="Tahoma"/>
                <w:b/>
                <w:noProof/>
              </w:rPr>
              <w:t>4.5.4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_Toc391199398 \h </w:instrText>
            </w:r>
            <w:r w:rsidR="00663A3D" w:rsidRPr="004D2E89">
              <w:rPr>
                <w:noProof/>
                <w:webHidden/>
              </w:rPr>
            </w:r>
            <w:r w:rsidR="00663A3D" w:rsidRPr="004D2E89">
              <w:rPr>
                <w:noProof/>
                <w:webHidden/>
              </w:rPr>
              <w:fldChar w:fldCharType="separate"/>
            </w:r>
            <w:r w:rsidR="00663A3D" w:rsidRPr="004D2E89">
              <w:rPr>
                <w:noProof/>
                <w:webHidden/>
              </w:rPr>
              <w:t>30</w:t>
            </w:r>
            <w:r w:rsidR="00663A3D" w:rsidRPr="004D2E89">
              <w:rPr>
                <w:noProof/>
                <w:webHidden/>
              </w:rPr>
              <w:fldChar w:fldCharType="end"/>
            </w:r>
          </w:hyperlink>
        </w:p>
        <w:p w14:paraId="460182B3" w14:textId="77777777" w:rsidR="00663A3D" w:rsidRPr="004D2E89" w:rsidRDefault="009450F2">
          <w:pPr>
            <w:pStyle w:val="TOC2"/>
            <w:rPr>
              <w:rFonts w:asciiTheme="minorHAnsi" w:eastAsiaTheme="minorEastAsia" w:hAnsiTheme="minorHAnsi" w:cstheme="minorBidi"/>
              <w:noProof/>
              <w:sz w:val="20"/>
            </w:rPr>
          </w:pPr>
          <w:hyperlink w:anchor="_Toc391199399" w:history="1">
            <w:r w:rsidR="00663A3D" w:rsidRPr="004D2E89">
              <w:rPr>
                <w:rStyle w:val="Hyperlink"/>
                <w:rFonts w:cstheme="minorHAnsi"/>
                <w:b/>
                <w:noProof/>
                <w:sz w:val="20"/>
              </w:rPr>
              <w:t>4.6</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Launch Home Screen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_Toc391199399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30</w:t>
            </w:r>
            <w:r w:rsidR="00663A3D" w:rsidRPr="004D2E89">
              <w:rPr>
                <w:noProof/>
                <w:webHidden/>
                <w:sz w:val="20"/>
              </w:rPr>
              <w:fldChar w:fldCharType="end"/>
            </w:r>
          </w:hyperlink>
        </w:p>
        <w:p w14:paraId="42FFD855" w14:textId="77777777" w:rsidR="00663A3D" w:rsidRPr="004D2E89" w:rsidRDefault="009450F2">
          <w:pPr>
            <w:pStyle w:val="TOC3"/>
            <w:rPr>
              <w:rFonts w:asciiTheme="minorHAnsi" w:eastAsiaTheme="minorEastAsia" w:hAnsiTheme="minorHAnsi" w:cstheme="minorBidi"/>
              <w:noProof/>
            </w:rPr>
          </w:pPr>
          <w:hyperlink w:anchor="_Toc391199400" w:history="1">
            <w:r w:rsidR="00663A3D" w:rsidRPr="004D2E89">
              <w:rPr>
                <w:rStyle w:val="Hyperlink"/>
                <w:rFonts w:cs="Tahoma"/>
                <w:b/>
                <w:noProof/>
              </w:rPr>
              <w:t>4.6.1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_Toc391199400 \h </w:instrText>
            </w:r>
            <w:r w:rsidR="00663A3D" w:rsidRPr="004D2E89">
              <w:rPr>
                <w:noProof/>
                <w:webHidden/>
              </w:rPr>
            </w:r>
            <w:r w:rsidR="00663A3D" w:rsidRPr="004D2E89">
              <w:rPr>
                <w:noProof/>
                <w:webHidden/>
              </w:rPr>
              <w:fldChar w:fldCharType="separate"/>
            </w:r>
            <w:r w:rsidR="00663A3D" w:rsidRPr="004D2E89">
              <w:rPr>
                <w:noProof/>
                <w:webHidden/>
              </w:rPr>
              <w:t>30</w:t>
            </w:r>
            <w:r w:rsidR="00663A3D" w:rsidRPr="004D2E89">
              <w:rPr>
                <w:noProof/>
                <w:webHidden/>
              </w:rPr>
              <w:fldChar w:fldCharType="end"/>
            </w:r>
          </w:hyperlink>
        </w:p>
        <w:p w14:paraId="6C1AFD68" w14:textId="77777777" w:rsidR="00663A3D" w:rsidRPr="004D2E89" w:rsidRDefault="009450F2">
          <w:pPr>
            <w:pStyle w:val="TOC3"/>
            <w:rPr>
              <w:rFonts w:asciiTheme="minorHAnsi" w:eastAsiaTheme="minorEastAsia" w:hAnsiTheme="minorHAnsi" w:cstheme="minorBidi"/>
              <w:noProof/>
            </w:rPr>
          </w:pPr>
          <w:hyperlink w:anchor="_Toc391199401" w:history="1">
            <w:r w:rsidR="00663A3D" w:rsidRPr="004D2E89">
              <w:rPr>
                <w:rStyle w:val="Hyperlink"/>
                <w:rFonts w:cs="Tahoma"/>
                <w:b/>
                <w:noProof/>
              </w:rPr>
              <w:t>4.6.2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_Toc391199401 \h </w:instrText>
            </w:r>
            <w:r w:rsidR="00663A3D" w:rsidRPr="004D2E89">
              <w:rPr>
                <w:noProof/>
                <w:webHidden/>
              </w:rPr>
            </w:r>
            <w:r w:rsidR="00663A3D" w:rsidRPr="004D2E89">
              <w:rPr>
                <w:noProof/>
                <w:webHidden/>
              </w:rPr>
              <w:fldChar w:fldCharType="separate"/>
            </w:r>
            <w:r w:rsidR="00663A3D" w:rsidRPr="004D2E89">
              <w:rPr>
                <w:noProof/>
                <w:webHidden/>
              </w:rPr>
              <w:t>30</w:t>
            </w:r>
            <w:r w:rsidR="00663A3D" w:rsidRPr="004D2E89">
              <w:rPr>
                <w:noProof/>
                <w:webHidden/>
              </w:rPr>
              <w:fldChar w:fldCharType="end"/>
            </w:r>
          </w:hyperlink>
        </w:p>
        <w:p w14:paraId="62787863" w14:textId="77777777" w:rsidR="00663A3D" w:rsidRPr="004D2E89" w:rsidRDefault="009450F2">
          <w:pPr>
            <w:pStyle w:val="TOC3"/>
            <w:rPr>
              <w:rFonts w:asciiTheme="minorHAnsi" w:eastAsiaTheme="minorEastAsia" w:hAnsiTheme="minorHAnsi" w:cstheme="minorBidi"/>
              <w:noProof/>
            </w:rPr>
          </w:pPr>
          <w:hyperlink w:anchor="_Toc391199402" w:history="1">
            <w:r w:rsidR="00663A3D" w:rsidRPr="004D2E89">
              <w:rPr>
                <w:rStyle w:val="Hyperlink"/>
                <w:rFonts w:cs="Tahoma"/>
                <w:b/>
                <w:noProof/>
              </w:rPr>
              <w:t>4.6.3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_Toc391199402 \h </w:instrText>
            </w:r>
            <w:r w:rsidR="00663A3D" w:rsidRPr="004D2E89">
              <w:rPr>
                <w:noProof/>
                <w:webHidden/>
              </w:rPr>
            </w:r>
            <w:r w:rsidR="00663A3D" w:rsidRPr="004D2E89">
              <w:rPr>
                <w:noProof/>
                <w:webHidden/>
              </w:rPr>
              <w:fldChar w:fldCharType="separate"/>
            </w:r>
            <w:r w:rsidR="00663A3D" w:rsidRPr="004D2E89">
              <w:rPr>
                <w:noProof/>
                <w:webHidden/>
              </w:rPr>
              <w:t>33</w:t>
            </w:r>
            <w:r w:rsidR="00663A3D" w:rsidRPr="004D2E89">
              <w:rPr>
                <w:noProof/>
                <w:webHidden/>
              </w:rPr>
              <w:fldChar w:fldCharType="end"/>
            </w:r>
          </w:hyperlink>
        </w:p>
        <w:p w14:paraId="42AF66AD" w14:textId="77777777" w:rsidR="00663A3D" w:rsidRPr="004D2E89" w:rsidRDefault="009450F2">
          <w:pPr>
            <w:pStyle w:val="TOC3"/>
            <w:rPr>
              <w:rFonts w:asciiTheme="minorHAnsi" w:eastAsiaTheme="minorEastAsia" w:hAnsiTheme="minorHAnsi" w:cstheme="minorBidi"/>
              <w:noProof/>
            </w:rPr>
          </w:pPr>
          <w:hyperlink w:anchor="_Toc391199403" w:history="1">
            <w:r w:rsidR="00663A3D" w:rsidRPr="004D2E89">
              <w:rPr>
                <w:rStyle w:val="Hyperlink"/>
                <w:rFonts w:cs="Tahoma"/>
                <w:b/>
                <w:noProof/>
              </w:rPr>
              <w:t>4.6.4</w:t>
            </w:r>
            <w:r w:rsidR="00663A3D" w:rsidRPr="004D2E89">
              <w:rPr>
                <w:rFonts w:asciiTheme="minorHAnsi" w:eastAsiaTheme="minorEastAsia" w:hAnsiTheme="minorHAnsi" w:cstheme="minorBidi"/>
                <w:noProof/>
              </w:rPr>
              <w:tab/>
            </w:r>
            <w:r w:rsidR="00663A3D" w:rsidRPr="004D2E89">
              <w:rPr>
                <w:rStyle w:val="Hyperlink"/>
                <w:rFonts w:cs="Arial"/>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_Toc391199403 \h </w:instrText>
            </w:r>
            <w:r w:rsidR="00663A3D" w:rsidRPr="004D2E89">
              <w:rPr>
                <w:noProof/>
                <w:webHidden/>
              </w:rPr>
            </w:r>
            <w:r w:rsidR="00663A3D" w:rsidRPr="004D2E89">
              <w:rPr>
                <w:noProof/>
                <w:webHidden/>
              </w:rPr>
              <w:fldChar w:fldCharType="separate"/>
            </w:r>
            <w:r w:rsidR="00663A3D" w:rsidRPr="004D2E89">
              <w:rPr>
                <w:noProof/>
                <w:webHidden/>
              </w:rPr>
              <w:t>33</w:t>
            </w:r>
            <w:r w:rsidR="00663A3D" w:rsidRPr="004D2E89">
              <w:rPr>
                <w:noProof/>
                <w:webHidden/>
              </w:rPr>
              <w:fldChar w:fldCharType="end"/>
            </w:r>
          </w:hyperlink>
        </w:p>
        <w:p w14:paraId="5E02C639" w14:textId="77777777" w:rsidR="00663A3D" w:rsidRPr="004D2E89" w:rsidRDefault="009450F2">
          <w:pPr>
            <w:pStyle w:val="TOC2"/>
            <w:rPr>
              <w:rFonts w:asciiTheme="minorHAnsi" w:eastAsiaTheme="minorEastAsia" w:hAnsiTheme="minorHAnsi" w:cstheme="minorBidi"/>
              <w:noProof/>
              <w:sz w:val="20"/>
            </w:rPr>
          </w:pPr>
          <w:hyperlink w:anchor="_Toc391199404" w:history="1">
            <w:r w:rsidR="00663A3D" w:rsidRPr="004D2E89">
              <w:rPr>
                <w:rStyle w:val="Hyperlink"/>
                <w:rFonts w:cstheme="minorHAnsi"/>
                <w:b/>
                <w:noProof/>
                <w:sz w:val="20"/>
              </w:rPr>
              <w:t>4.7</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Select Layers</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_Toc391199404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33</w:t>
            </w:r>
            <w:r w:rsidR="00663A3D" w:rsidRPr="004D2E89">
              <w:rPr>
                <w:noProof/>
                <w:webHidden/>
                <w:sz w:val="20"/>
              </w:rPr>
              <w:fldChar w:fldCharType="end"/>
            </w:r>
          </w:hyperlink>
        </w:p>
        <w:p w14:paraId="2B7B6E92" w14:textId="77777777" w:rsidR="00663A3D" w:rsidRPr="004D2E89" w:rsidRDefault="009450F2">
          <w:pPr>
            <w:pStyle w:val="TOC3"/>
            <w:rPr>
              <w:rFonts w:asciiTheme="minorHAnsi" w:eastAsiaTheme="minorEastAsia" w:hAnsiTheme="minorHAnsi" w:cstheme="minorBidi"/>
              <w:noProof/>
            </w:rPr>
          </w:pPr>
          <w:hyperlink w:anchor="_Toc391199405" w:history="1">
            <w:r w:rsidR="00663A3D" w:rsidRPr="004D2E89">
              <w:rPr>
                <w:rStyle w:val="Hyperlink"/>
                <w:rFonts w:cs="Tahoma"/>
                <w:b/>
                <w:noProof/>
              </w:rPr>
              <w:t>4.7.1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_Toc391199405 \h </w:instrText>
            </w:r>
            <w:r w:rsidR="00663A3D" w:rsidRPr="004D2E89">
              <w:rPr>
                <w:noProof/>
                <w:webHidden/>
              </w:rPr>
            </w:r>
            <w:r w:rsidR="00663A3D" w:rsidRPr="004D2E89">
              <w:rPr>
                <w:noProof/>
                <w:webHidden/>
              </w:rPr>
              <w:fldChar w:fldCharType="separate"/>
            </w:r>
            <w:r w:rsidR="00663A3D" w:rsidRPr="004D2E89">
              <w:rPr>
                <w:noProof/>
                <w:webHidden/>
              </w:rPr>
              <w:t>33</w:t>
            </w:r>
            <w:r w:rsidR="00663A3D" w:rsidRPr="004D2E89">
              <w:rPr>
                <w:noProof/>
                <w:webHidden/>
              </w:rPr>
              <w:fldChar w:fldCharType="end"/>
            </w:r>
          </w:hyperlink>
        </w:p>
        <w:p w14:paraId="394DA62A" w14:textId="77777777" w:rsidR="00663A3D" w:rsidRPr="004D2E89" w:rsidRDefault="009450F2">
          <w:pPr>
            <w:pStyle w:val="TOC3"/>
            <w:rPr>
              <w:rFonts w:asciiTheme="minorHAnsi" w:eastAsiaTheme="minorEastAsia" w:hAnsiTheme="minorHAnsi" w:cstheme="minorBidi"/>
              <w:noProof/>
            </w:rPr>
          </w:pPr>
          <w:hyperlink w:anchor="_Toc391199406" w:history="1">
            <w:r w:rsidR="00663A3D" w:rsidRPr="004D2E89">
              <w:rPr>
                <w:rStyle w:val="Hyperlink"/>
                <w:rFonts w:cs="Tahoma"/>
                <w:b/>
                <w:noProof/>
              </w:rPr>
              <w:t>4.7.2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_Toc391199406 \h </w:instrText>
            </w:r>
            <w:r w:rsidR="00663A3D" w:rsidRPr="004D2E89">
              <w:rPr>
                <w:noProof/>
                <w:webHidden/>
              </w:rPr>
            </w:r>
            <w:r w:rsidR="00663A3D" w:rsidRPr="004D2E89">
              <w:rPr>
                <w:noProof/>
                <w:webHidden/>
              </w:rPr>
              <w:fldChar w:fldCharType="separate"/>
            </w:r>
            <w:r w:rsidR="00663A3D" w:rsidRPr="004D2E89">
              <w:rPr>
                <w:noProof/>
                <w:webHidden/>
              </w:rPr>
              <w:t>33</w:t>
            </w:r>
            <w:r w:rsidR="00663A3D" w:rsidRPr="004D2E89">
              <w:rPr>
                <w:noProof/>
                <w:webHidden/>
              </w:rPr>
              <w:fldChar w:fldCharType="end"/>
            </w:r>
          </w:hyperlink>
        </w:p>
        <w:p w14:paraId="72EC6BE7" w14:textId="77777777" w:rsidR="00663A3D" w:rsidRPr="004D2E89" w:rsidRDefault="009450F2">
          <w:pPr>
            <w:pStyle w:val="TOC3"/>
            <w:rPr>
              <w:rFonts w:asciiTheme="minorHAnsi" w:eastAsiaTheme="minorEastAsia" w:hAnsiTheme="minorHAnsi" w:cstheme="minorBidi"/>
              <w:noProof/>
            </w:rPr>
          </w:pPr>
          <w:hyperlink w:anchor="_Toc391199407" w:history="1">
            <w:r w:rsidR="00663A3D" w:rsidRPr="004D2E89">
              <w:rPr>
                <w:rStyle w:val="Hyperlink"/>
                <w:rFonts w:cs="Tahoma"/>
                <w:b/>
                <w:noProof/>
              </w:rPr>
              <w:t>4.7.3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_Toc391199407 \h </w:instrText>
            </w:r>
            <w:r w:rsidR="00663A3D" w:rsidRPr="004D2E89">
              <w:rPr>
                <w:noProof/>
                <w:webHidden/>
              </w:rPr>
            </w:r>
            <w:r w:rsidR="00663A3D" w:rsidRPr="004D2E89">
              <w:rPr>
                <w:noProof/>
                <w:webHidden/>
              </w:rPr>
              <w:fldChar w:fldCharType="separate"/>
            </w:r>
            <w:r w:rsidR="00663A3D" w:rsidRPr="004D2E89">
              <w:rPr>
                <w:noProof/>
                <w:webHidden/>
              </w:rPr>
              <w:t>35</w:t>
            </w:r>
            <w:r w:rsidR="00663A3D" w:rsidRPr="004D2E89">
              <w:rPr>
                <w:noProof/>
                <w:webHidden/>
              </w:rPr>
              <w:fldChar w:fldCharType="end"/>
            </w:r>
          </w:hyperlink>
        </w:p>
        <w:p w14:paraId="72F4642B" w14:textId="77777777" w:rsidR="00663A3D" w:rsidRPr="004D2E89" w:rsidRDefault="009450F2">
          <w:pPr>
            <w:pStyle w:val="TOC3"/>
            <w:rPr>
              <w:rFonts w:asciiTheme="minorHAnsi" w:eastAsiaTheme="minorEastAsia" w:hAnsiTheme="minorHAnsi" w:cstheme="minorBidi"/>
              <w:noProof/>
            </w:rPr>
          </w:pPr>
          <w:hyperlink w:anchor="_Toc391199408" w:history="1">
            <w:r w:rsidR="00663A3D" w:rsidRPr="004D2E89">
              <w:rPr>
                <w:rStyle w:val="Hyperlink"/>
                <w:rFonts w:cs="Tahoma"/>
                <w:b/>
                <w:noProof/>
              </w:rPr>
              <w:t>4.7.4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_Toc391199408 \h </w:instrText>
            </w:r>
            <w:r w:rsidR="00663A3D" w:rsidRPr="004D2E89">
              <w:rPr>
                <w:noProof/>
                <w:webHidden/>
              </w:rPr>
            </w:r>
            <w:r w:rsidR="00663A3D" w:rsidRPr="004D2E89">
              <w:rPr>
                <w:noProof/>
                <w:webHidden/>
              </w:rPr>
              <w:fldChar w:fldCharType="separate"/>
            </w:r>
            <w:r w:rsidR="00663A3D" w:rsidRPr="004D2E89">
              <w:rPr>
                <w:noProof/>
                <w:webHidden/>
              </w:rPr>
              <w:t>36</w:t>
            </w:r>
            <w:r w:rsidR="00663A3D" w:rsidRPr="004D2E89">
              <w:rPr>
                <w:noProof/>
                <w:webHidden/>
              </w:rPr>
              <w:fldChar w:fldCharType="end"/>
            </w:r>
          </w:hyperlink>
        </w:p>
        <w:p w14:paraId="24B3AB27" w14:textId="77777777" w:rsidR="00663A3D" w:rsidRPr="004D2E89" w:rsidRDefault="009450F2">
          <w:pPr>
            <w:pStyle w:val="TOC2"/>
            <w:rPr>
              <w:rFonts w:asciiTheme="minorHAnsi" w:eastAsiaTheme="minorEastAsia" w:hAnsiTheme="minorHAnsi" w:cstheme="minorBidi"/>
              <w:noProof/>
              <w:sz w:val="20"/>
            </w:rPr>
          </w:pPr>
          <w:hyperlink w:anchor="_Toc391199409" w:history="1">
            <w:r w:rsidR="00663A3D" w:rsidRPr="004D2E89">
              <w:rPr>
                <w:rStyle w:val="Hyperlink"/>
                <w:rFonts w:cstheme="minorHAnsi"/>
                <w:b/>
                <w:noProof/>
                <w:sz w:val="20"/>
              </w:rPr>
              <w:t>4.8</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Generic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_Toc391199409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36</w:t>
            </w:r>
            <w:r w:rsidR="00663A3D" w:rsidRPr="004D2E89">
              <w:rPr>
                <w:noProof/>
                <w:webHidden/>
                <w:sz w:val="20"/>
              </w:rPr>
              <w:fldChar w:fldCharType="end"/>
            </w:r>
          </w:hyperlink>
        </w:p>
        <w:p w14:paraId="1BB9AF71" w14:textId="77777777" w:rsidR="00663A3D" w:rsidRPr="004D2E89" w:rsidRDefault="009450F2">
          <w:pPr>
            <w:pStyle w:val="TOC3"/>
            <w:rPr>
              <w:rFonts w:asciiTheme="minorHAnsi" w:eastAsiaTheme="minorEastAsia" w:hAnsiTheme="minorHAnsi" w:cstheme="minorBidi"/>
              <w:noProof/>
            </w:rPr>
          </w:pPr>
          <w:hyperlink w:anchor="_Toc391199410" w:history="1">
            <w:r w:rsidR="00663A3D" w:rsidRPr="004D2E89">
              <w:rPr>
                <w:rStyle w:val="Hyperlink"/>
                <w:rFonts w:cs="Tahoma"/>
                <w:b/>
                <w:noProof/>
              </w:rPr>
              <w:t>4.8.1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_Toc391199410 \h </w:instrText>
            </w:r>
            <w:r w:rsidR="00663A3D" w:rsidRPr="004D2E89">
              <w:rPr>
                <w:noProof/>
                <w:webHidden/>
              </w:rPr>
            </w:r>
            <w:r w:rsidR="00663A3D" w:rsidRPr="004D2E89">
              <w:rPr>
                <w:noProof/>
                <w:webHidden/>
              </w:rPr>
              <w:fldChar w:fldCharType="separate"/>
            </w:r>
            <w:r w:rsidR="00663A3D" w:rsidRPr="004D2E89">
              <w:rPr>
                <w:noProof/>
                <w:webHidden/>
              </w:rPr>
              <w:t>36</w:t>
            </w:r>
            <w:r w:rsidR="00663A3D" w:rsidRPr="004D2E89">
              <w:rPr>
                <w:noProof/>
                <w:webHidden/>
              </w:rPr>
              <w:fldChar w:fldCharType="end"/>
            </w:r>
          </w:hyperlink>
        </w:p>
        <w:p w14:paraId="3D8C4556" w14:textId="77777777" w:rsidR="00663A3D" w:rsidRPr="004D2E89" w:rsidRDefault="009450F2">
          <w:pPr>
            <w:pStyle w:val="TOC3"/>
            <w:rPr>
              <w:rFonts w:asciiTheme="minorHAnsi" w:eastAsiaTheme="minorEastAsia" w:hAnsiTheme="minorHAnsi" w:cstheme="minorBidi"/>
              <w:noProof/>
            </w:rPr>
          </w:pPr>
          <w:hyperlink w:anchor="_Toc391199411" w:history="1">
            <w:r w:rsidR="00663A3D" w:rsidRPr="004D2E89">
              <w:rPr>
                <w:rStyle w:val="Hyperlink"/>
                <w:rFonts w:cs="Tahoma"/>
                <w:b/>
                <w:noProof/>
              </w:rPr>
              <w:t>4.8.2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_Toc391199411 \h </w:instrText>
            </w:r>
            <w:r w:rsidR="00663A3D" w:rsidRPr="004D2E89">
              <w:rPr>
                <w:noProof/>
                <w:webHidden/>
              </w:rPr>
            </w:r>
            <w:r w:rsidR="00663A3D" w:rsidRPr="004D2E89">
              <w:rPr>
                <w:noProof/>
                <w:webHidden/>
              </w:rPr>
              <w:fldChar w:fldCharType="separate"/>
            </w:r>
            <w:r w:rsidR="00663A3D" w:rsidRPr="004D2E89">
              <w:rPr>
                <w:noProof/>
                <w:webHidden/>
              </w:rPr>
              <w:t>36</w:t>
            </w:r>
            <w:r w:rsidR="00663A3D" w:rsidRPr="004D2E89">
              <w:rPr>
                <w:noProof/>
                <w:webHidden/>
              </w:rPr>
              <w:fldChar w:fldCharType="end"/>
            </w:r>
          </w:hyperlink>
        </w:p>
        <w:p w14:paraId="494CD26D" w14:textId="77777777" w:rsidR="00663A3D" w:rsidRPr="004D2E89" w:rsidRDefault="009450F2">
          <w:pPr>
            <w:pStyle w:val="TOC3"/>
            <w:rPr>
              <w:rFonts w:asciiTheme="minorHAnsi" w:eastAsiaTheme="minorEastAsia" w:hAnsiTheme="minorHAnsi" w:cstheme="minorBidi"/>
              <w:noProof/>
            </w:rPr>
          </w:pPr>
          <w:hyperlink w:anchor="_Toc391199412" w:history="1">
            <w:r w:rsidR="00663A3D" w:rsidRPr="004D2E89">
              <w:rPr>
                <w:rStyle w:val="Hyperlink"/>
                <w:rFonts w:cs="Tahoma"/>
                <w:noProof/>
              </w:rPr>
              <w:t>4.8.3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_Toc391199412 \h </w:instrText>
            </w:r>
            <w:r w:rsidR="00663A3D" w:rsidRPr="004D2E89">
              <w:rPr>
                <w:noProof/>
                <w:webHidden/>
              </w:rPr>
            </w:r>
            <w:r w:rsidR="00663A3D" w:rsidRPr="004D2E89">
              <w:rPr>
                <w:noProof/>
                <w:webHidden/>
              </w:rPr>
              <w:fldChar w:fldCharType="separate"/>
            </w:r>
            <w:r w:rsidR="00663A3D" w:rsidRPr="004D2E89">
              <w:rPr>
                <w:noProof/>
                <w:webHidden/>
              </w:rPr>
              <w:t>39</w:t>
            </w:r>
            <w:r w:rsidR="00663A3D" w:rsidRPr="004D2E89">
              <w:rPr>
                <w:noProof/>
                <w:webHidden/>
              </w:rPr>
              <w:fldChar w:fldCharType="end"/>
            </w:r>
          </w:hyperlink>
        </w:p>
        <w:p w14:paraId="233185CD" w14:textId="77777777" w:rsidR="00663A3D" w:rsidRPr="004D2E89" w:rsidRDefault="009450F2">
          <w:pPr>
            <w:pStyle w:val="TOC3"/>
            <w:rPr>
              <w:rFonts w:asciiTheme="minorHAnsi" w:eastAsiaTheme="minorEastAsia" w:hAnsiTheme="minorHAnsi" w:cstheme="minorBidi"/>
              <w:noProof/>
            </w:rPr>
          </w:pPr>
          <w:hyperlink w:anchor="_Toc391199413" w:history="1">
            <w:r w:rsidR="00663A3D" w:rsidRPr="004D2E89">
              <w:rPr>
                <w:rStyle w:val="Hyperlink"/>
                <w:rFonts w:cs="Tahoma"/>
                <w:b/>
                <w:noProof/>
              </w:rPr>
              <w:t>4.8.4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_Toc391199413 \h </w:instrText>
            </w:r>
            <w:r w:rsidR="00663A3D" w:rsidRPr="004D2E89">
              <w:rPr>
                <w:noProof/>
                <w:webHidden/>
              </w:rPr>
            </w:r>
            <w:r w:rsidR="00663A3D" w:rsidRPr="004D2E89">
              <w:rPr>
                <w:noProof/>
                <w:webHidden/>
              </w:rPr>
              <w:fldChar w:fldCharType="separate"/>
            </w:r>
            <w:r w:rsidR="00663A3D" w:rsidRPr="004D2E89">
              <w:rPr>
                <w:noProof/>
                <w:webHidden/>
              </w:rPr>
              <w:t>39</w:t>
            </w:r>
            <w:r w:rsidR="00663A3D" w:rsidRPr="004D2E89">
              <w:rPr>
                <w:noProof/>
                <w:webHidden/>
              </w:rPr>
              <w:fldChar w:fldCharType="end"/>
            </w:r>
          </w:hyperlink>
        </w:p>
        <w:p w14:paraId="3DE6DA05" w14:textId="77777777" w:rsidR="00663A3D" w:rsidRPr="004D2E89" w:rsidRDefault="009450F2">
          <w:pPr>
            <w:pStyle w:val="TOC2"/>
            <w:rPr>
              <w:rFonts w:asciiTheme="minorHAnsi" w:eastAsiaTheme="minorEastAsia" w:hAnsiTheme="minorHAnsi" w:cstheme="minorBidi"/>
              <w:noProof/>
              <w:sz w:val="20"/>
            </w:rPr>
          </w:pPr>
          <w:hyperlink w:anchor="_Toc391199414" w:history="1">
            <w:r w:rsidR="00663A3D" w:rsidRPr="004D2E89">
              <w:rPr>
                <w:rStyle w:val="Hyperlink"/>
                <w:rFonts w:cstheme="minorHAnsi"/>
                <w:b/>
                <w:noProof/>
                <w:sz w:val="20"/>
              </w:rPr>
              <w:t>4.9</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Address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_Toc391199414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39</w:t>
            </w:r>
            <w:r w:rsidR="00663A3D" w:rsidRPr="004D2E89">
              <w:rPr>
                <w:noProof/>
                <w:webHidden/>
                <w:sz w:val="20"/>
              </w:rPr>
              <w:fldChar w:fldCharType="end"/>
            </w:r>
          </w:hyperlink>
        </w:p>
        <w:p w14:paraId="5C46D5C5" w14:textId="77777777" w:rsidR="00663A3D" w:rsidRPr="004D2E89" w:rsidRDefault="009450F2">
          <w:pPr>
            <w:pStyle w:val="TOC3"/>
            <w:rPr>
              <w:rFonts w:asciiTheme="minorHAnsi" w:eastAsiaTheme="minorEastAsia" w:hAnsiTheme="minorHAnsi" w:cstheme="minorBidi"/>
              <w:noProof/>
            </w:rPr>
          </w:pPr>
          <w:hyperlink w:anchor="_Toc391199415" w:history="1">
            <w:r w:rsidR="00663A3D" w:rsidRPr="004D2E89">
              <w:rPr>
                <w:rStyle w:val="Hyperlink"/>
                <w:rFonts w:cs="Tahoma"/>
                <w:b/>
                <w:noProof/>
              </w:rPr>
              <w:t>4.9.1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_Toc391199415 \h </w:instrText>
            </w:r>
            <w:r w:rsidR="00663A3D" w:rsidRPr="004D2E89">
              <w:rPr>
                <w:noProof/>
                <w:webHidden/>
              </w:rPr>
            </w:r>
            <w:r w:rsidR="00663A3D" w:rsidRPr="004D2E89">
              <w:rPr>
                <w:noProof/>
                <w:webHidden/>
              </w:rPr>
              <w:fldChar w:fldCharType="separate"/>
            </w:r>
            <w:r w:rsidR="00663A3D" w:rsidRPr="004D2E89">
              <w:rPr>
                <w:noProof/>
                <w:webHidden/>
              </w:rPr>
              <w:t>39</w:t>
            </w:r>
            <w:r w:rsidR="00663A3D" w:rsidRPr="004D2E89">
              <w:rPr>
                <w:noProof/>
                <w:webHidden/>
              </w:rPr>
              <w:fldChar w:fldCharType="end"/>
            </w:r>
          </w:hyperlink>
        </w:p>
        <w:p w14:paraId="2483CC3F" w14:textId="77777777" w:rsidR="00663A3D" w:rsidRPr="004D2E89" w:rsidRDefault="009450F2">
          <w:pPr>
            <w:pStyle w:val="TOC3"/>
            <w:rPr>
              <w:rFonts w:asciiTheme="minorHAnsi" w:eastAsiaTheme="minorEastAsia" w:hAnsiTheme="minorHAnsi" w:cstheme="minorBidi"/>
              <w:noProof/>
            </w:rPr>
          </w:pPr>
          <w:hyperlink w:anchor="_Toc391199416" w:history="1">
            <w:r w:rsidR="00663A3D" w:rsidRPr="004D2E89">
              <w:rPr>
                <w:rStyle w:val="Hyperlink"/>
                <w:rFonts w:cs="Tahoma"/>
                <w:b/>
                <w:noProof/>
              </w:rPr>
              <w:t>4.9.2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_Toc391199416 \h </w:instrText>
            </w:r>
            <w:r w:rsidR="00663A3D" w:rsidRPr="004D2E89">
              <w:rPr>
                <w:noProof/>
                <w:webHidden/>
              </w:rPr>
            </w:r>
            <w:r w:rsidR="00663A3D" w:rsidRPr="004D2E89">
              <w:rPr>
                <w:noProof/>
                <w:webHidden/>
              </w:rPr>
              <w:fldChar w:fldCharType="separate"/>
            </w:r>
            <w:r w:rsidR="00663A3D" w:rsidRPr="004D2E89">
              <w:rPr>
                <w:noProof/>
                <w:webHidden/>
              </w:rPr>
              <w:t>39</w:t>
            </w:r>
            <w:r w:rsidR="00663A3D" w:rsidRPr="004D2E89">
              <w:rPr>
                <w:noProof/>
                <w:webHidden/>
              </w:rPr>
              <w:fldChar w:fldCharType="end"/>
            </w:r>
          </w:hyperlink>
        </w:p>
        <w:p w14:paraId="6F3F5304" w14:textId="77777777" w:rsidR="00663A3D" w:rsidRPr="004D2E89" w:rsidRDefault="009450F2">
          <w:pPr>
            <w:pStyle w:val="TOC3"/>
            <w:rPr>
              <w:rFonts w:asciiTheme="minorHAnsi" w:eastAsiaTheme="minorEastAsia" w:hAnsiTheme="minorHAnsi" w:cstheme="minorBidi"/>
              <w:noProof/>
            </w:rPr>
          </w:pPr>
          <w:hyperlink w:anchor="_Toc391199417" w:history="1">
            <w:r w:rsidR="00663A3D" w:rsidRPr="004D2E89">
              <w:rPr>
                <w:rStyle w:val="Hyperlink"/>
                <w:rFonts w:cs="Tahoma"/>
                <w:b/>
                <w:noProof/>
              </w:rPr>
              <w:t>4.9.3</w:t>
            </w:r>
            <w:r w:rsidR="00663A3D" w:rsidRPr="004D2E89">
              <w:rPr>
                <w:rFonts w:asciiTheme="minorHAnsi" w:eastAsiaTheme="minorEastAsia" w:hAnsiTheme="minorHAnsi" w:cstheme="minorBidi"/>
                <w:noProof/>
              </w:rPr>
              <w:tab/>
            </w:r>
            <w:r w:rsidR="00663A3D" w:rsidRPr="004D2E89">
              <w:rPr>
                <w:rStyle w:val="Hyperlink"/>
                <w:rFonts w:cs="Arial"/>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_Toc391199417 \h </w:instrText>
            </w:r>
            <w:r w:rsidR="00663A3D" w:rsidRPr="004D2E89">
              <w:rPr>
                <w:noProof/>
                <w:webHidden/>
              </w:rPr>
            </w:r>
            <w:r w:rsidR="00663A3D" w:rsidRPr="004D2E89">
              <w:rPr>
                <w:noProof/>
                <w:webHidden/>
              </w:rPr>
              <w:fldChar w:fldCharType="separate"/>
            </w:r>
            <w:r w:rsidR="00663A3D" w:rsidRPr="004D2E89">
              <w:rPr>
                <w:noProof/>
                <w:webHidden/>
              </w:rPr>
              <w:t>43</w:t>
            </w:r>
            <w:r w:rsidR="00663A3D" w:rsidRPr="004D2E89">
              <w:rPr>
                <w:noProof/>
                <w:webHidden/>
              </w:rPr>
              <w:fldChar w:fldCharType="end"/>
            </w:r>
          </w:hyperlink>
        </w:p>
        <w:p w14:paraId="6B60C141" w14:textId="77777777" w:rsidR="00663A3D" w:rsidRPr="004D2E89" w:rsidRDefault="009450F2">
          <w:pPr>
            <w:pStyle w:val="TOC3"/>
            <w:rPr>
              <w:rFonts w:asciiTheme="minorHAnsi" w:eastAsiaTheme="minorEastAsia" w:hAnsiTheme="minorHAnsi" w:cstheme="minorBidi"/>
              <w:noProof/>
            </w:rPr>
          </w:pPr>
          <w:hyperlink w:anchor="_Toc391199418" w:history="1">
            <w:r w:rsidR="00663A3D" w:rsidRPr="004D2E89">
              <w:rPr>
                <w:rStyle w:val="Hyperlink"/>
                <w:rFonts w:cs="Tahoma"/>
                <w:b/>
                <w:noProof/>
              </w:rPr>
              <w:t>4.9.4</w:t>
            </w:r>
            <w:r w:rsidR="00663A3D" w:rsidRPr="004D2E89">
              <w:rPr>
                <w:rFonts w:asciiTheme="minorHAnsi" w:eastAsiaTheme="minorEastAsia" w:hAnsiTheme="minorHAnsi" w:cstheme="minorBidi"/>
                <w:noProof/>
              </w:rPr>
              <w:tab/>
            </w:r>
            <w:r w:rsidR="00663A3D" w:rsidRPr="004D2E89">
              <w:rPr>
                <w:rStyle w:val="Hyperlink"/>
                <w:rFonts w:cs="Arial"/>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_Toc391199418 \h </w:instrText>
            </w:r>
            <w:r w:rsidR="00663A3D" w:rsidRPr="004D2E89">
              <w:rPr>
                <w:noProof/>
                <w:webHidden/>
              </w:rPr>
            </w:r>
            <w:r w:rsidR="00663A3D" w:rsidRPr="004D2E89">
              <w:rPr>
                <w:noProof/>
                <w:webHidden/>
              </w:rPr>
              <w:fldChar w:fldCharType="separate"/>
            </w:r>
            <w:r w:rsidR="00663A3D" w:rsidRPr="004D2E89">
              <w:rPr>
                <w:noProof/>
                <w:webHidden/>
              </w:rPr>
              <w:t>43</w:t>
            </w:r>
            <w:r w:rsidR="00663A3D" w:rsidRPr="004D2E89">
              <w:rPr>
                <w:noProof/>
                <w:webHidden/>
              </w:rPr>
              <w:fldChar w:fldCharType="end"/>
            </w:r>
          </w:hyperlink>
        </w:p>
        <w:p w14:paraId="79E2BDBD"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19" w:history="1">
            <w:r w:rsidR="00663A3D" w:rsidRPr="004D2E89">
              <w:rPr>
                <w:rStyle w:val="Hyperlink"/>
                <w:rFonts w:cstheme="minorHAnsi"/>
                <w:b/>
                <w:noProof/>
                <w:sz w:val="20"/>
              </w:rPr>
              <w:t>4.10</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Administrative boundary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_Toc391199419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43</w:t>
            </w:r>
            <w:r w:rsidR="00663A3D" w:rsidRPr="004D2E89">
              <w:rPr>
                <w:noProof/>
                <w:webHidden/>
                <w:sz w:val="20"/>
              </w:rPr>
              <w:fldChar w:fldCharType="end"/>
            </w:r>
          </w:hyperlink>
        </w:p>
        <w:p w14:paraId="0A9607DB"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0" w:history="1">
            <w:r w:rsidR="00663A3D" w:rsidRPr="004D2E89">
              <w:rPr>
                <w:rStyle w:val="Hyperlink"/>
                <w:rFonts w:cs="Tahoma"/>
                <w:b/>
                <w:noProof/>
              </w:rPr>
              <w:t>4.10.1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_Toc391199420 \h </w:instrText>
            </w:r>
            <w:r w:rsidR="00663A3D" w:rsidRPr="004D2E89">
              <w:rPr>
                <w:noProof/>
                <w:webHidden/>
              </w:rPr>
            </w:r>
            <w:r w:rsidR="00663A3D" w:rsidRPr="004D2E89">
              <w:rPr>
                <w:noProof/>
                <w:webHidden/>
              </w:rPr>
              <w:fldChar w:fldCharType="separate"/>
            </w:r>
            <w:r w:rsidR="00663A3D" w:rsidRPr="004D2E89">
              <w:rPr>
                <w:noProof/>
                <w:webHidden/>
              </w:rPr>
              <w:t>43</w:t>
            </w:r>
            <w:r w:rsidR="00663A3D" w:rsidRPr="004D2E89">
              <w:rPr>
                <w:noProof/>
                <w:webHidden/>
              </w:rPr>
              <w:fldChar w:fldCharType="end"/>
            </w:r>
          </w:hyperlink>
        </w:p>
        <w:p w14:paraId="38B80A57"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1" w:history="1">
            <w:r w:rsidR="00663A3D" w:rsidRPr="004D2E89">
              <w:rPr>
                <w:rStyle w:val="Hyperlink"/>
                <w:rFonts w:cs="Tahoma"/>
                <w:b/>
                <w:noProof/>
              </w:rPr>
              <w:t>4.10.2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_Toc391199421 \h </w:instrText>
            </w:r>
            <w:r w:rsidR="00663A3D" w:rsidRPr="004D2E89">
              <w:rPr>
                <w:noProof/>
                <w:webHidden/>
              </w:rPr>
            </w:r>
            <w:r w:rsidR="00663A3D" w:rsidRPr="004D2E89">
              <w:rPr>
                <w:noProof/>
                <w:webHidden/>
              </w:rPr>
              <w:fldChar w:fldCharType="separate"/>
            </w:r>
            <w:r w:rsidR="00663A3D" w:rsidRPr="004D2E89">
              <w:rPr>
                <w:noProof/>
                <w:webHidden/>
              </w:rPr>
              <w:t>43</w:t>
            </w:r>
            <w:r w:rsidR="00663A3D" w:rsidRPr="004D2E89">
              <w:rPr>
                <w:noProof/>
                <w:webHidden/>
              </w:rPr>
              <w:fldChar w:fldCharType="end"/>
            </w:r>
          </w:hyperlink>
        </w:p>
        <w:p w14:paraId="077184C6"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2" w:history="1">
            <w:r w:rsidR="00663A3D" w:rsidRPr="004D2E89">
              <w:rPr>
                <w:rStyle w:val="Hyperlink"/>
                <w:rFonts w:cs="Tahoma"/>
                <w:b/>
                <w:noProof/>
              </w:rPr>
              <w:t>4.10.3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_Toc391199422 \h </w:instrText>
            </w:r>
            <w:r w:rsidR="00663A3D" w:rsidRPr="004D2E89">
              <w:rPr>
                <w:noProof/>
                <w:webHidden/>
              </w:rPr>
            </w:r>
            <w:r w:rsidR="00663A3D" w:rsidRPr="004D2E89">
              <w:rPr>
                <w:noProof/>
                <w:webHidden/>
              </w:rPr>
              <w:fldChar w:fldCharType="separate"/>
            </w:r>
            <w:r w:rsidR="00663A3D" w:rsidRPr="004D2E89">
              <w:rPr>
                <w:noProof/>
                <w:webHidden/>
              </w:rPr>
              <w:t>47</w:t>
            </w:r>
            <w:r w:rsidR="00663A3D" w:rsidRPr="004D2E89">
              <w:rPr>
                <w:noProof/>
                <w:webHidden/>
              </w:rPr>
              <w:fldChar w:fldCharType="end"/>
            </w:r>
          </w:hyperlink>
        </w:p>
        <w:p w14:paraId="28FF5940"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3" w:history="1">
            <w:r w:rsidR="00663A3D" w:rsidRPr="004D2E89">
              <w:rPr>
                <w:rStyle w:val="Hyperlink"/>
                <w:rFonts w:cs="Tahoma"/>
                <w:b/>
                <w:noProof/>
              </w:rPr>
              <w:t>4.10.4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_Toc391199423 \h </w:instrText>
            </w:r>
            <w:r w:rsidR="00663A3D" w:rsidRPr="004D2E89">
              <w:rPr>
                <w:noProof/>
                <w:webHidden/>
              </w:rPr>
            </w:r>
            <w:r w:rsidR="00663A3D" w:rsidRPr="004D2E89">
              <w:rPr>
                <w:noProof/>
                <w:webHidden/>
              </w:rPr>
              <w:fldChar w:fldCharType="separate"/>
            </w:r>
            <w:r w:rsidR="00663A3D" w:rsidRPr="004D2E89">
              <w:rPr>
                <w:noProof/>
                <w:webHidden/>
              </w:rPr>
              <w:t>47</w:t>
            </w:r>
            <w:r w:rsidR="00663A3D" w:rsidRPr="004D2E89">
              <w:rPr>
                <w:noProof/>
                <w:webHidden/>
              </w:rPr>
              <w:fldChar w:fldCharType="end"/>
            </w:r>
          </w:hyperlink>
        </w:p>
        <w:p w14:paraId="670FC45D"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24" w:history="1">
            <w:r w:rsidR="00663A3D" w:rsidRPr="004D2E89">
              <w:rPr>
                <w:rStyle w:val="Hyperlink"/>
                <w:rFonts w:cstheme="minorHAnsi"/>
                <w:b/>
                <w:noProof/>
                <w:sz w:val="20"/>
              </w:rPr>
              <w:t>4.11</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Road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_Toc391199424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47</w:t>
            </w:r>
            <w:r w:rsidR="00663A3D" w:rsidRPr="004D2E89">
              <w:rPr>
                <w:noProof/>
                <w:webHidden/>
                <w:sz w:val="20"/>
              </w:rPr>
              <w:fldChar w:fldCharType="end"/>
            </w:r>
          </w:hyperlink>
        </w:p>
        <w:p w14:paraId="62ED1500" w14:textId="77777777" w:rsidR="00663A3D" w:rsidRPr="004D2E89" w:rsidRDefault="009450F2">
          <w:pPr>
            <w:pStyle w:val="TOC3"/>
            <w:rPr>
              <w:rFonts w:asciiTheme="minorHAnsi" w:eastAsiaTheme="minorEastAsia" w:hAnsiTheme="minorHAnsi" w:cstheme="minorBidi"/>
              <w:noProof/>
            </w:rPr>
          </w:pPr>
          <w:hyperlink w:anchor="_Toc391199425" w:history="1">
            <w:r w:rsidR="00663A3D" w:rsidRPr="004D2E89">
              <w:rPr>
                <w:rStyle w:val="Hyperlink"/>
                <w:rFonts w:cs="Tahoma"/>
                <w:bCs/>
                <w:noProof/>
              </w:rPr>
              <w:t>4.11.1</w:t>
            </w:r>
            <w:r w:rsidR="00663A3D" w:rsidRPr="004D2E89">
              <w:rPr>
                <w:rFonts w:asciiTheme="minorHAnsi" w:eastAsiaTheme="minorEastAsia" w:hAnsiTheme="minorHAnsi" w:cstheme="minorBidi"/>
                <w:noProof/>
              </w:rPr>
              <w:tab/>
            </w:r>
            <w:r w:rsidR="00663A3D" w:rsidRPr="004D2E89">
              <w:rPr>
                <w:rStyle w:val="Hyperlink"/>
                <w:rFonts w:cstheme="minorHAnsi"/>
                <w:noProof/>
              </w:rPr>
              <w:t>Introduction</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_Toc391199425 \h </w:instrText>
            </w:r>
            <w:r w:rsidR="00663A3D" w:rsidRPr="004D2E89">
              <w:rPr>
                <w:noProof/>
                <w:webHidden/>
              </w:rPr>
            </w:r>
            <w:r w:rsidR="00663A3D" w:rsidRPr="004D2E89">
              <w:rPr>
                <w:noProof/>
                <w:webHidden/>
              </w:rPr>
              <w:fldChar w:fldCharType="separate"/>
            </w:r>
            <w:r w:rsidR="00663A3D" w:rsidRPr="004D2E89">
              <w:rPr>
                <w:noProof/>
                <w:webHidden/>
              </w:rPr>
              <w:t>47</w:t>
            </w:r>
            <w:r w:rsidR="00663A3D" w:rsidRPr="004D2E89">
              <w:rPr>
                <w:noProof/>
                <w:webHidden/>
              </w:rPr>
              <w:fldChar w:fldCharType="end"/>
            </w:r>
          </w:hyperlink>
        </w:p>
        <w:p w14:paraId="3C4B8C73"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6" w:history="1">
            <w:r w:rsidR="00663A3D" w:rsidRPr="004D2E89">
              <w:rPr>
                <w:rStyle w:val="Hyperlink"/>
                <w:rFonts w:cs="Tahoma"/>
                <w:b/>
                <w:noProof/>
              </w:rPr>
              <w:t>4.11.2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_Toc391199426 \h </w:instrText>
            </w:r>
            <w:r w:rsidR="00663A3D" w:rsidRPr="004D2E89">
              <w:rPr>
                <w:noProof/>
                <w:webHidden/>
              </w:rPr>
            </w:r>
            <w:r w:rsidR="00663A3D" w:rsidRPr="004D2E89">
              <w:rPr>
                <w:noProof/>
                <w:webHidden/>
              </w:rPr>
              <w:fldChar w:fldCharType="separate"/>
            </w:r>
            <w:r w:rsidR="00663A3D" w:rsidRPr="004D2E89">
              <w:rPr>
                <w:noProof/>
                <w:webHidden/>
              </w:rPr>
              <w:t>47</w:t>
            </w:r>
            <w:r w:rsidR="00663A3D" w:rsidRPr="004D2E89">
              <w:rPr>
                <w:noProof/>
                <w:webHidden/>
              </w:rPr>
              <w:fldChar w:fldCharType="end"/>
            </w:r>
          </w:hyperlink>
        </w:p>
        <w:p w14:paraId="3957DD63"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7" w:history="1">
            <w:r w:rsidR="00663A3D" w:rsidRPr="004D2E89">
              <w:rPr>
                <w:rStyle w:val="Hyperlink"/>
                <w:rFonts w:cs="Tahoma"/>
                <w:b/>
                <w:noProof/>
              </w:rPr>
              <w:t>4.11.3</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_Toc391199427 \h </w:instrText>
            </w:r>
            <w:r w:rsidR="00663A3D" w:rsidRPr="004D2E89">
              <w:rPr>
                <w:noProof/>
                <w:webHidden/>
              </w:rPr>
            </w:r>
            <w:r w:rsidR="00663A3D" w:rsidRPr="004D2E89">
              <w:rPr>
                <w:noProof/>
                <w:webHidden/>
              </w:rPr>
              <w:fldChar w:fldCharType="separate"/>
            </w:r>
            <w:r w:rsidR="00663A3D" w:rsidRPr="004D2E89">
              <w:rPr>
                <w:noProof/>
                <w:webHidden/>
              </w:rPr>
              <w:t>47</w:t>
            </w:r>
            <w:r w:rsidR="00663A3D" w:rsidRPr="004D2E89">
              <w:rPr>
                <w:noProof/>
                <w:webHidden/>
              </w:rPr>
              <w:fldChar w:fldCharType="end"/>
            </w:r>
          </w:hyperlink>
        </w:p>
        <w:p w14:paraId="7AD4EEFC"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8" w:history="1">
            <w:r w:rsidR="00663A3D" w:rsidRPr="004D2E89">
              <w:rPr>
                <w:rStyle w:val="Hyperlink"/>
                <w:rFonts w:cs="Tahoma"/>
                <w:b/>
                <w:noProof/>
              </w:rPr>
              <w:t>4.11.4</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_Toc391199428 \h </w:instrText>
            </w:r>
            <w:r w:rsidR="00663A3D" w:rsidRPr="004D2E89">
              <w:rPr>
                <w:noProof/>
                <w:webHidden/>
              </w:rPr>
            </w:r>
            <w:r w:rsidR="00663A3D" w:rsidRPr="004D2E89">
              <w:rPr>
                <w:noProof/>
                <w:webHidden/>
              </w:rPr>
              <w:fldChar w:fldCharType="separate"/>
            </w:r>
            <w:r w:rsidR="00663A3D" w:rsidRPr="004D2E89">
              <w:rPr>
                <w:noProof/>
                <w:webHidden/>
              </w:rPr>
              <w:t>51</w:t>
            </w:r>
            <w:r w:rsidR="00663A3D" w:rsidRPr="004D2E89">
              <w:rPr>
                <w:noProof/>
                <w:webHidden/>
              </w:rPr>
              <w:fldChar w:fldCharType="end"/>
            </w:r>
          </w:hyperlink>
        </w:p>
        <w:p w14:paraId="55E13973"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29" w:history="1">
            <w:r w:rsidR="00663A3D" w:rsidRPr="004D2E89">
              <w:rPr>
                <w:rStyle w:val="Hyperlink"/>
                <w:rFonts w:cs="Tahoma"/>
                <w:b/>
                <w:noProof/>
              </w:rPr>
              <w:t>4.11.5</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_Toc391199429 \h </w:instrText>
            </w:r>
            <w:r w:rsidR="00663A3D" w:rsidRPr="004D2E89">
              <w:rPr>
                <w:noProof/>
                <w:webHidden/>
              </w:rPr>
            </w:r>
            <w:r w:rsidR="00663A3D" w:rsidRPr="004D2E89">
              <w:rPr>
                <w:noProof/>
                <w:webHidden/>
              </w:rPr>
              <w:fldChar w:fldCharType="separate"/>
            </w:r>
            <w:r w:rsidR="00663A3D" w:rsidRPr="004D2E89">
              <w:rPr>
                <w:noProof/>
                <w:webHidden/>
              </w:rPr>
              <w:t>51</w:t>
            </w:r>
            <w:r w:rsidR="00663A3D" w:rsidRPr="004D2E89">
              <w:rPr>
                <w:noProof/>
                <w:webHidden/>
              </w:rPr>
              <w:fldChar w:fldCharType="end"/>
            </w:r>
          </w:hyperlink>
        </w:p>
        <w:p w14:paraId="3C65CD04"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30" w:history="1">
            <w:r w:rsidR="00663A3D" w:rsidRPr="004D2E89">
              <w:rPr>
                <w:rStyle w:val="Hyperlink"/>
                <w:rFonts w:cstheme="minorHAnsi"/>
                <w:b/>
                <w:noProof/>
                <w:sz w:val="20"/>
              </w:rPr>
              <w:t>4.12</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POI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_Toc391199430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51</w:t>
            </w:r>
            <w:r w:rsidR="00663A3D" w:rsidRPr="004D2E89">
              <w:rPr>
                <w:noProof/>
                <w:webHidden/>
                <w:sz w:val="20"/>
              </w:rPr>
              <w:fldChar w:fldCharType="end"/>
            </w:r>
          </w:hyperlink>
        </w:p>
        <w:p w14:paraId="2876DCEF"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1" w:history="1">
            <w:r w:rsidR="00663A3D" w:rsidRPr="004D2E89">
              <w:rPr>
                <w:rStyle w:val="Hyperlink"/>
                <w:rFonts w:cs="Tahoma"/>
                <w:b/>
                <w:noProof/>
              </w:rPr>
              <w:t>4.12.1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_Toc391199431 \h </w:instrText>
            </w:r>
            <w:r w:rsidR="00663A3D" w:rsidRPr="004D2E89">
              <w:rPr>
                <w:noProof/>
                <w:webHidden/>
              </w:rPr>
            </w:r>
            <w:r w:rsidR="00663A3D" w:rsidRPr="004D2E89">
              <w:rPr>
                <w:noProof/>
                <w:webHidden/>
              </w:rPr>
              <w:fldChar w:fldCharType="separate"/>
            </w:r>
            <w:r w:rsidR="00663A3D" w:rsidRPr="004D2E89">
              <w:rPr>
                <w:noProof/>
                <w:webHidden/>
              </w:rPr>
              <w:t>51</w:t>
            </w:r>
            <w:r w:rsidR="00663A3D" w:rsidRPr="004D2E89">
              <w:rPr>
                <w:noProof/>
                <w:webHidden/>
              </w:rPr>
              <w:fldChar w:fldCharType="end"/>
            </w:r>
          </w:hyperlink>
        </w:p>
        <w:p w14:paraId="7306856D"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2" w:history="1">
            <w:r w:rsidR="00663A3D" w:rsidRPr="004D2E89">
              <w:rPr>
                <w:rStyle w:val="Hyperlink"/>
                <w:rFonts w:cs="Tahoma"/>
                <w:b/>
                <w:noProof/>
              </w:rPr>
              <w:t>4.12.2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_Toc391199432 \h </w:instrText>
            </w:r>
            <w:r w:rsidR="00663A3D" w:rsidRPr="004D2E89">
              <w:rPr>
                <w:noProof/>
                <w:webHidden/>
              </w:rPr>
            </w:r>
            <w:r w:rsidR="00663A3D" w:rsidRPr="004D2E89">
              <w:rPr>
                <w:noProof/>
                <w:webHidden/>
              </w:rPr>
              <w:fldChar w:fldCharType="separate"/>
            </w:r>
            <w:r w:rsidR="00663A3D" w:rsidRPr="004D2E89">
              <w:rPr>
                <w:noProof/>
                <w:webHidden/>
              </w:rPr>
              <w:t>51</w:t>
            </w:r>
            <w:r w:rsidR="00663A3D" w:rsidRPr="004D2E89">
              <w:rPr>
                <w:noProof/>
                <w:webHidden/>
              </w:rPr>
              <w:fldChar w:fldCharType="end"/>
            </w:r>
          </w:hyperlink>
        </w:p>
        <w:p w14:paraId="5C39A72C"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3" w:history="1">
            <w:r w:rsidR="00663A3D" w:rsidRPr="004D2E89">
              <w:rPr>
                <w:rStyle w:val="Hyperlink"/>
                <w:rFonts w:cs="Tahoma"/>
                <w:b/>
                <w:noProof/>
              </w:rPr>
              <w:t>4.12.3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_Toc391199433 \h </w:instrText>
            </w:r>
            <w:r w:rsidR="00663A3D" w:rsidRPr="004D2E89">
              <w:rPr>
                <w:noProof/>
                <w:webHidden/>
              </w:rPr>
            </w:r>
            <w:r w:rsidR="00663A3D" w:rsidRPr="004D2E89">
              <w:rPr>
                <w:noProof/>
                <w:webHidden/>
              </w:rPr>
              <w:fldChar w:fldCharType="separate"/>
            </w:r>
            <w:r w:rsidR="00663A3D" w:rsidRPr="004D2E89">
              <w:rPr>
                <w:noProof/>
                <w:webHidden/>
              </w:rPr>
              <w:t>54</w:t>
            </w:r>
            <w:r w:rsidR="00663A3D" w:rsidRPr="004D2E89">
              <w:rPr>
                <w:noProof/>
                <w:webHidden/>
              </w:rPr>
              <w:fldChar w:fldCharType="end"/>
            </w:r>
          </w:hyperlink>
        </w:p>
        <w:p w14:paraId="2ACF3780"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4" w:history="1">
            <w:r w:rsidR="00663A3D" w:rsidRPr="004D2E89">
              <w:rPr>
                <w:rStyle w:val="Hyperlink"/>
                <w:rFonts w:cs="Tahoma"/>
                <w:b/>
                <w:noProof/>
              </w:rPr>
              <w:t>4.12.4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_Toc391199434 \h </w:instrText>
            </w:r>
            <w:r w:rsidR="00663A3D" w:rsidRPr="004D2E89">
              <w:rPr>
                <w:noProof/>
                <w:webHidden/>
              </w:rPr>
            </w:r>
            <w:r w:rsidR="00663A3D" w:rsidRPr="004D2E89">
              <w:rPr>
                <w:noProof/>
                <w:webHidden/>
              </w:rPr>
              <w:fldChar w:fldCharType="separate"/>
            </w:r>
            <w:r w:rsidR="00663A3D" w:rsidRPr="004D2E89">
              <w:rPr>
                <w:noProof/>
                <w:webHidden/>
              </w:rPr>
              <w:t>54</w:t>
            </w:r>
            <w:r w:rsidR="00663A3D" w:rsidRPr="004D2E89">
              <w:rPr>
                <w:noProof/>
                <w:webHidden/>
              </w:rPr>
              <w:fldChar w:fldCharType="end"/>
            </w:r>
          </w:hyperlink>
        </w:p>
        <w:p w14:paraId="6A90EE48"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35" w:history="1">
            <w:r w:rsidR="00663A3D" w:rsidRPr="004D2E89">
              <w:rPr>
                <w:rStyle w:val="Hyperlink"/>
                <w:rFonts w:cstheme="minorHAnsi"/>
                <w:b/>
                <w:noProof/>
                <w:sz w:val="20"/>
              </w:rPr>
              <w:t>4.13</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Add Favorite Point</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_Toc391199435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55</w:t>
            </w:r>
            <w:r w:rsidR="00663A3D" w:rsidRPr="004D2E89">
              <w:rPr>
                <w:noProof/>
                <w:webHidden/>
                <w:sz w:val="20"/>
              </w:rPr>
              <w:fldChar w:fldCharType="end"/>
            </w:r>
          </w:hyperlink>
        </w:p>
        <w:p w14:paraId="5512369E"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6" w:history="1">
            <w:r w:rsidR="00663A3D" w:rsidRPr="004D2E89">
              <w:rPr>
                <w:rStyle w:val="Hyperlink"/>
                <w:rFonts w:cs="Tahoma"/>
                <w:b/>
                <w:noProof/>
              </w:rPr>
              <w:t>4.13.1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_Toc391199436 \h </w:instrText>
            </w:r>
            <w:r w:rsidR="00663A3D" w:rsidRPr="004D2E89">
              <w:rPr>
                <w:noProof/>
                <w:webHidden/>
              </w:rPr>
            </w:r>
            <w:r w:rsidR="00663A3D" w:rsidRPr="004D2E89">
              <w:rPr>
                <w:noProof/>
                <w:webHidden/>
              </w:rPr>
              <w:fldChar w:fldCharType="separate"/>
            </w:r>
            <w:r w:rsidR="00663A3D" w:rsidRPr="004D2E89">
              <w:rPr>
                <w:noProof/>
                <w:webHidden/>
              </w:rPr>
              <w:t>55</w:t>
            </w:r>
            <w:r w:rsidR="00663A3D" w:rsidRPr="004D2E89">
              <w:rPr>
                <w:noProof/>
                <w:webHidden/>
              </w:rPr>
              <w:fldChar w:fldCharType="end"/>
            </w:r>
          </w:hyperlink>
        </w:p>
        <w:p w14:paraId="36C62BE8"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7" w:history="1">
            <w:r w:rsidR="00663A3D" w:rsidRPr="004D2E89">
              <w:rPr>
                <w:rStyle w:val="Hyperlink"/>
                <w:rFonts w:cs="Tahoma"/>
                <w:b/>
                <w:noProof/>
              </w:rPr>
              <w:t>4.13.2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_Toc391199437 \h </w:instrText>
            </w:r>
            <w:r w:rsidR="00663A3D" w:rsidRPr="004D2E89">
              <w:rPr>
                <w:noProof/>
                <w:webHidden/>
              </w:rPr>
            </w:r>
            <w:r w:rsidR="00663A3D" w:rsidRPr="004D2E89">
              <w:rPr>
                <w:noProof/>
                <w:webHidden/>
              </w:rPr>
              <w:fldChar w:fldCharType="separate"/>
            </w:r>
            <w:r w:rsidR="00663A3D" w:rsidRPr="004D2E89">
              <w:rPr>
                <w:noProof/>
                <w:webHidden/>
              </w:rPr>
              <w:t>55</w:t>
            </w:r>
            <w:r w:rsidR="00663A3D" w:rsidRPr="004D2E89">
              <w:rPr>
                <w:noProof/>
                <w:webHidden/>
              </w:rPr>
              <w:fldChar w:fldCharType="end"/>
            </w:r>
          </w:hyperlink>
        </w:p>
        <w:p w14:paraId="6B8F3B52"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8" w:history="1">
            <w:r w:rsidR="00663A3D" w:rsidRPr="004D2E89">
              <w:rPr>
                <w:rStyle w:val="Hyperlink"/>
                <w:rFonts w:cs="Tahoma"/>
                <w:b/>
                <w:noProof/>
              </w:rPr>
              <w:t>4.13.3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_Toc391199438 \h </w:instrText>
            </w:r>
            <w:r w:rsidR="00663A3D" w:rsidRPr="004D2E89">
              <w:rPr>
                <w:noProof/>
                <w:webHidden/>
              </w:rPr>
            </w:r>
            <w:r w:rsidR="00663A3D" w:rsidRPr="004D2E89">
              <w:rPr>
                <w:noProof/>
                <w:webHidden/>
              </w:rPr>
              <w:fldChar w:fldCharType="separate"/>
            </w:r>
            <w:r w:rsidR="00663A3D" w:rsidRPr="004D2E89">
              <w:rPr>
                <w:noProof/>
                <w:webHidden/>
              </w:rPr>
              <w:t>58</w:t>
            </w:r>
            <w:r w:rsidR="00663A3D" w:rsidRPr="004D2E89">
              <w:rPr>
                <w:noProof/>
                <w:webHidden/>
              </w:rPr>
              <w:fldChar w:fldCharType="end"/>
            </w:r>
          </w:hyperlink>
        </w:p>
        <w:p w14:paraId="70E3A309"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39" w:history="1">
            <w:r w:rsidR="00663A3D" w:rsidRPr="004D2E89">
              <w:rPr>
                <w:rStyle w:val="Hyperlink"/>
                <w:rFonts w:cs="Tahoma"/>
                <w:b/>
                <w:noProof/>
              </w:rPr>
              <w:t>4.13.4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_Toc391199439 \h </w:instrText>
            </w:r>
            <w:r w:rsidR="00663A3D" w:rsidRPr="004D2E89">
              <w:rPr>
                <w:noProof/>
                <w:webHidden/>
              </w:rPr>
            </w:r>
            <w:r w:rsidR="00663A3D" w:rsidRPr="004D2E89">
              <w:rPr>
                <w:noProof/>
                <w:webHidden/>
              </w:rPr>
              <w:fldChar w:fldCharType="separate"/>
            </w:r>
            <w:r w:rsidR="00663A3D" w:rsidRPr="004D2E89">
              <w:rPr>
                <w:noProof/>
                <w:webHidden/>
              </w:rPr>
              <w:t>58</w:t>
            </w:r>
            <w:r w:rsidR="00663A3D" w:rsidRPr="004D2E89">
              <w:rPr>
                <w:noProof/>
                <w:webHidden/>
              </w:rPr>
              <w:fldChar w:fldCharType="end"/>
            </w:r>
          </w:hyperlink>
        </w:p>
        <w:p w14:paraId="67F27FFC"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40" w:history="1">
            <w:r w:rsidR="00663A3D" w:rsidRPr="004D2E89">
              <w:rPr>
                <w:rStyle w:val="Hyperlink"/>
                <w:rFonts w:cstheme="minorHAnsi"/>
                <w:b/>
                <w:noProof/>
                <w:sz w:val="20"/>
              </w:rPr>
              <w:t>4.14</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Edit Favorite Point</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_Toc391199440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58</w:t>
            </w:r>
            <w:r w:rsidR="00663A3D" w:rsidRPr="004D2E89">
              <w:rPr>
                <w:noProof/>
                <w:webHidden/>
                <w:sz w:val="20"/>
              </w:rPr>
              <w:fldChar w:fldCharType="end"/>
            </w:r>
          </w:hyperlink>
        </w:p>
        <w:p w14:paraId="5D24E027"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1" w:history="1">
            <w:r w:rsidR="00663A3D" w:rsidRPr="004D2E89">
              <w:rPr>
                <w:rStyle w:val="Hyperlink"/>
                <w:rFonts w:cs="Tahoma"/>
                <w:b/>
                <w:noProof/>
              </w:rPr>
              <w:t>4.14.1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_Toc391199441 \h </w:instrText>
            </w:r>
            <w:r w:rsidR="00663A3D" w:rsidRPr="004D2E89">
              <w:rPr>
                <w:noProof/>
                <w:webHidden/>
              </w:rPr>
            </w:r>
            <w:r w:rsidR="00663A3D" w:rsidRPr="004D2E89">
              <w:rPr>
                <w:noProof/>
                <w:webHidden/>
              </w:rPr>
              <w:fldChar w:fldCharType="separate"/>
            </w:r>
            <w:r w:rsidR="00663A3D" w:rsidRPr="004D2E89">
              <w:rPr>
                <w:noProof/>
                <w:webHidden/>
              </w:rPr>
              <w:t>58</w:t>
            </w:r>
            <w:r w:rsidR="00663A3D" w:rsidRPr="004D2E89">
              <w:rPr>
                <w:noProof/>
                <w:webHidden/>
              </w:rPr>
              <w:fldChar w:fldCharType="end"/>
            </w:r>
          </w:hyperlink>
        </w:p>
        <w:p w14:paraId="6AB830CD"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2" w:history="1">
            <w:r w:rsidR="00663A3D" w:rsidRPr="004D2E89">
              <w:rPr>
                <w:rStyle w:val="Hyperlink"/>
                <w:rFonts w:cs="Tahoma"/>
                <w:b/>
                <w:noProof/>
              </w:rPr>
              <w:t>4.14.2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_Toc391199442 \h </w:instrText>
            </w:r>
            <w:r w:rsidR="00663A3D" w:rsidRPr="004D2E89">
              <w:rPr>
                <w:noProof/>
                <w:webHidden/>
              </w:rPr>
            </w:r>
            <w:r w:rsidR="00663A3D" w:rsidRPr="004D2E89">
              <w:rPr>
                <w:noProof/>
                <w:webHidden/>
              </w:rPr>
              <w:fldChar w:fldCharType="separate"/>
            </w:r>
            <w:r w:rsidR="00663A3D" w:rsidRPr="004D2E89">
              <w:rPr>
                <w:noProof/>
                <w:webHidden/>
              </w:rPr>
              <w:t>58</w:t>
            </w:r>
            <w:r w:rsidR="00663A3D" w:rsidRPr="004D2E89">
              <w:rPr>
                <w:noProof/>
                <w:webHidden/>
              </w:rPr>
              <w:fldChar w:fldCharType="end"/>
            </w:r>
          </w:hyperlink>
        </w:p>
        <w:p w14:paraId="3735133F"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3" w:history="1">
            <w:r w:rsidR="00663A3D" w:rsidRPr="004D2E89">
              <w:rPr>
                <w:rStyle w:val="Hyperlink"/>
                <w:rFonts w:cs="Tahoma"/>
                <w:b/>
                <w:noProof/>
              </w:rPr>
              <w:t>4.14.3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_Toc391199443 \h </w:instrText>
            </w:r>
            <w:r w:rsidR="00663A3D" w:rsidRPr="004D2E89">
              <w:rPr>
                <w:noProof/>
                <w:webHidden/>
              </w:rPr>
            </w:r>
            <w:r w:rsidR="00663A3D" w:rsidRPr="004D2E89">
              <w:rPr>
                <w:noProof/>
                <w:webHidden/>
              </w:rPr>
              <w:fldChar w:fldCharType="separate"/>
            </w:r>
            <w:r w:rsidR="00663A3D" w:rsidRPr="004D2E89">
              <w:rPr>
                <w:noProof/>
                <w:webHidden/>
              </w:rPr>
              <w:t>62</w:t>
            </w:r>
            <w:r w:rsidR="00663A3D" w:rsidRPr="004D2E89">
              <w:rPr>
                <w:noProof/>
                <w:webHidden/>
              </w:rPr>
              <w:fldChar w:fldCharType="end"/>
            </w:r>
          </w:hyperlink>
        </w:p>
        <w:p w14:paraId="0A302B83"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4" w:history="1">
            <w:r w:rsidR="00663A3D" w:rsidRPr="004D2E89">
              <w:rPr>
                <w:rStyle w:val="Hyperlink"/>
                <w:rFonts w:cs="Tahoma"/>
                <w:b/>
                <w:noProof/>
              </w:rPr>
              <w:t>4.14.4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_Toc391199444 \h </w:instrText>
            </w:r>
            <w:r w:rsidR="00663A3D" w:rsidRPr="004D2E89">
              <w:rPr>
                <w:noProof/>
                <w:webHidden/>
              </w:rPr>
            </w:r>
            <w:r w:rsidR="00663A3D" w:rsidRPr="004D2E89">
              <w:rPr>
                <w:noProof/>
                <w:webHidden/>
              </w:rPr>
              <w:fldChar w:fldCharType="separate"/>
            </w:r>
            <w:r w:rsidR="00663A3D" w:rsidRPr="004D2E89">
              <w:rPr>
                <w:noProof/>
                <w:webHidden/>
              </w:rPr>
              <w:t>62</w:t>
            </w:r>
            <w:r w:rsidR="00663A3D" w:rsidRPr="004D2E89">
              <w:rPr>
                <w:noProof/>
                <w:webHidden/>
              </w:rPr>
              <w:fldChar w:fldCharType="end"/>
            </w:r>
          </w:hyperlink>
        </w:p>
        <w:p w14:paraId="7501E8F9"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45" w:history="1">
            <w:r w:rsidR="00663A3D" w:rsidRPr="004D2E89">
              <w:rPr>
                <w:rStyle w:val="Hyperlink"/>
                <w:rFonts w:cstheme="minorHAnsi"/>
                <w:b/>
                <w:noProof/>
                <w:sz w:val="20"/>
              </w:rPr>
              <w:t>4.15</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GPS Location</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_Toc391199445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62</w:t>
            </w:r>
            <w:r w:rsidR="00663A3D" w:rsidRPr="004D2E89">
              <w:rPr>
                <w:noProof/>
                <w:webHidden/>
                <w:sz w:val="20"/>
              </w:rPr>
              <w:fldChar w:fldCharType="end"/>
            </w:r>
          </w:hyperlink>
        </w:p>
        <w:p w14:paraId="655394FC"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6" w:history="1">
            <w:r w:rsidR="00663A3D" w:rsidRPr="004D2E89">
              <w:rPr>
                <w:rStyle w:val="Hyperlink"/>
                <w:rFonts w:cs="Tahoma"/>
                <w:b/>
                <w:noProof/>
              </w:rPr>
              <w:t>4.15.1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_Toc391199446 \h </w:instrText>
            </w:r>
            <w:r w:rsidR="00663A3D" w:rsidRPr="004D2E89">
              <w:rPr>
                <w:noProof/>
                <w:webHidden/>
              </w:rPr>
            </w:r>
            <w:r w:rsidR="00663A3D" w:rsidRPr="004D2E89">
              <w:rPr>
                <w:noProof/>
                <w:webHidden/>
              </w:rPr>
              <w:fldChar w:fldCharType="separate"/>
            </w:r>
            <w:r w:rsidR="00663A3D" w:rsidRPr="004D2E89">
              <w:rPr>
                <w:noProof/>
                <w:webHidden/>
              </w:rPr>
              <w:t>62</w:t>
            </w:r>
            <w:r w:rsidR="00663A3D" w:rsidRPr="004D2E89">
              <w:rPr>
                <w:noProof/>
                <w:webHidden/>
              </w:rPr>
              <w:fldChar w:fldCharType="end"/>
            </w:r>
          </w:hyperlink>
        </w:p>
        <w:p w14:paraId="5287838D"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7" w:history="1">
            <w:r w:rsidR="00663A3D" w:rsidRPr="004D2E89">
              <w:rPr>
                <w:rStyle w:val="Hyperlink"/>
                <w:rFonts w:cs="Tahoma"/>
                <w:b/>
                <w:noProof/>
              </w:rPr>
              <w:t>4.15.2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_Toc391199447 \h </w:instrText>
            </w:r>
            <w:r w:rsidR="00663A3D" w:rsidRPr="004D2E89">
              <w:rPr>
                <w:noProof/>
                <w:webHidden/>
              </w:rPr>
            </w:r>
            <w:r w:rsidR="00663A3D" w:rsidRPr="004D2E89">
              <w:rPr>
                <w:noProof/>
                <w:webHidden/>
              </w:rPr>
              <w:fldChar w:fldCharType="separate"/>
            </w:r>
            <w:r w:rsidR="00663A3D" w:rsidRPr="004D2E89">
              <w:rPr>
                <w:noProof/>
                <w:webHidden/>
              </w:rPr>
              <w:t>62</w:t>
            </w:r>
            <w:r w:rsidR="00663A3D" w:rsidRPr="004D2E89">
              <w:rPr>
                <w:noProof/>
                <w:webHidden/>
              </w:rPr>
              <w:fldChar w:fldCharType="end"/>
            </w:r>
          </w:hyperlink>
        </w:p>
        <w:p w14:paraId="33CEA9AA"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8" w:history="1">
            <w:r w:rsidR="00663A3D" w:rsidRPr="004D2E89">
              <w:rPr>
                <w:rStyle w:val="Hyperlink"/>
                <w:rFonts w:cs="Tahoma"/>
                <w:b/>
                <w:noProof/>
              </w:rPr>
              <w:t>4.15.3</w:t>
            </w:r>
            <w:r w:rsidR="00663A3D" w:rsidRPr="004D2E89">
              <w:rPr>
                <w:rFonts w:asciiTheme="minorHAnsi" w:eastAsiaTheme="minorEastAsia" w:hAnsiTheme="minorHAnsi" w:cstheme="minorBidi"/>
                <w:noProof/>
              </w:rPr>
              <w:tab/>
            </w:r>
            <w:r w:rsidR="00663A3D" w:rsidRPr="004D2E89">
              <w:rPr>
                <w:rStyle w:val="Hyperlink"/>
                <w:rFonts w:cstheme="minorHAnsi"/>
                <w:b/>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_Toc391199448 \h </w:instrText>
            </w:r>
            <w:r w:rsidR="00663A3D" w:rsidRPr="004D2E89">
              <w:rPr>
                <w:noProof/>
                <w:webHidden/>
              </w:rPr>
            </w:r>
            <w:r w:rsidR="00663A3D" w:rsidRPr="004D2E89">
              <w:rPr>
                <w:noProof/>
                <w:webHidden/>
              </w:rPr>
              <w:fldChar w:fldCharType="separate"/>
            </w:r>
            <w:r w:rsidR="00663A3D" w:rsidRPr="004D2E89">
              <w:rPr>
                <w:noProof/>
                <w:webHidden/>
              </w:rPr>
              <w:t>64</w:t>
            </w:r>
            <w:r w:rsidR="00663A3D" w:rsidRPr="004D2E89">
              <w:rPr>
                <w:noProof/>
                <w:webHidden/>
              </w:rPr>
              <w:fldChar w:fldCharType="end"/>
            </w:r>
          </w:hyperlink>
        </w:p>
        <w:p w14:paraId="1A4FB8C0"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49" w:history="1">
            <w:r w:rsidR="00663A3D" w:rsidRPr="004D2E89">
              <w:rPr>
                <w:rStyle w:val="Hyperlink"/>
                <w:rFonts w:cs="Tahoma"/>
                <w:b/>
                <w:noProof/>
              </w:rPr>
              <w:t>4.15.4</w:t>
            </w:r>
            <w:r w:rsidR="00663A3D" w:rsidRPr="004D2E89">
              <w:rPr>
                <w:rFonts w:asciiTheme="minorHAnsi" w:eastAsiaTheme="minorEastAsia" w:hAnsiTheme="minorHAnsi" w:cstheme="minorBidi"/>
                <w:noProof/>
              </w:rPr>
              <w:tab/>
            </w:r>
            <w:r w:rsidR="00663A3D" w:rsidRPr="004D2E89">
              <w:rPr>
                <w:rStyle w:val="Hyperlink"/>
                <w:rFonts w:cstheme="minorHAnsi"/>
                <w:b/>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_Toc391199449 \h </w:instrText>
            </w:r>
            <w:r w:rsidR="00663A3D" w:rsidRPr="004D2E89">
              <w:rPr>
                <w:noProof/>
                <w:webHidden/>
              </w:rPr>
            </w:r>
            <w:r w:rsidR="00663A3D" w:rsidRPr="004D2E89">
              <w:rPr>
                <w:noProof/>
                <w:webHidden/>
              </w:rPr>
              <w:fldChar w:fldCharType="separate"/>
            </w:r>
            <w:r w:rsidR="00663A3D" w:rsidRPr="004D2E89">
              <w:rPr>
                <w:noProof/>
                <w:webHidden/>
              </w:rPr>
              <w:t>64</w:t>
            </w:r>
            <w:r w:rsidR="00663A3D" w:rsidRPr="004D2E89">
              <w:rPr>
                <w:noProof/>
                <w:webHidden/>
              </w:rPr>
              <w:fldChar w:fldCharType="end"/>
            </w:r>
          </w:hyperlink>
        </w:p>
        <w:p w14:paraId="7F6F56FE"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50" w:history="1">
            <w:r w:rsidR="00663A3D" w:rsidRPr="004D2E89">
              <w:rPr>
                <w:rStyle w:val="Hyperlink"/>
                <w:rFonts w:cstheme="minorHAnsi"/>
                <w:b/>
                <w:noProof/>
                <w:sz w:val="20"/>
              </w:rPr>
              <w:t>4.16</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Routing</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_Toc391199450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65</w:t>
            </w:r>
            <w:r w:rsidR="00663A3D" w:rsidRPr="004D2E89">
              <w:rPr>
                <w:noProof/>
                <w:webHidden/>
                <w:sz w:val="20"/>
              </w:rPr>
              <w:fldChar w:fldCharType="end"/>
            </w:r>
          </w:hyperlink>
        </w:p>
        <w:p w14:paraId="6D6945C8"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51" w:history="1">
            <w:r w:rsidR="00663A3D" w:rsidRPr="004D2E89">
              <w:rPr>
                <w:rStyle w:val="Hyperlink"/>
                <w:rFonts w:cs="Tahoma"/>
                <w:b/>
                <w:noProof/>
              </w:rPr>
              <w:t>4.16.1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_Toc391199451 \h </w:instrText>
            </w:r>
            <w:r w:rsidR="00663A3D" w:rsidRPr="004D2E89">
              <w:rPr>
                <w:noProof/>
                <w:webHidden/>
              </w:rPr>
            </w:r>
            <w:r w:rsidR="00663A3D" w:rsidRPr="004D2E89">
              <w:rPr>
                <w:noProof/>
                <w:webHidden/>
              </w:rPr>
              <w:fldChar w:fldCharType="separate"/>
            </w:r>
            <w:r w:rsidR="00663A3D" w:rsidRPr="004D2E89">
              <w:rPr>
                <w:noProof/>
                <w:webHidden/>
              </w:rPr>
              <w:t>65</w:t>
            </w:r>
            <w:r w:rsidR="00663A3D" w:rsidRPr="004D2E89">
              <w:rPr>
                <w:noProof/>
                <w:webHidden/>
              </w:rPr>
              <w:fldChar w:fldCharType="end"/>
            </w:r>
          </w:hyperlink>
        </w:p>
        <w:p w14:paraId="7AA6FF11"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52" w:history="1">
            <w:r w:rsidR="00663A3D" w:rsidRPr="004D2E89">
              <w:rPr>
                <w:rStyle w:val="Hyperlink"/>
                <w:rFonts w:cs="Tahoma"/>
                <w:b/>
                <w:noProof/>
              </w:rPr>
              <w:t>4.16.2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_Toc391199452 \h </w:instrText>
            </w:r>
            <w:r w:rsidR="00663A3D" w:rsidRPr="004D2E89">
              <w:rPr>
                <w:noProof/>
                <w:webHidden/>
              </w:rPr>
            </w:r>
            <w:r w:rsidR="00663A3D" w:rsidRPr="004D2E89">
              <w:rPr>
                <w:noProof/>
                <w:webHidden/>
              </w:rPr>
              <w:fldChar w:fldCharType="separate"/>
            </w:r>
            <w:r w:rsidR="00663A3D" w:rsidRPr="004D2E89">
              <w:rPr>
                <w:noProof/>
                <w:webHidden/>
              </w:rPr>
              <w:t>65</w:t>
            </w:r>
            <w:r w:rsidR="00663A3D" w:rsidRPr="004D2E89">
              <w:rPr>
                <w:noProof/>
                <w:webHidden/>
              </w:rPr>
              <w:fldChar w:fldCharType="end"/>
            </w:r>
          </w:hyperlink>
        </w:p>
        <w:p w14:paraId="7394214A" w14:textId="77777777" w:rsidR="00663A3D" w:rsidRPr="004D2E89" w:rsidRDefault="009450F2">
          <w:pPr>
            <w:pStyle w:val="TOC3"/>
            <w:rPr>
              <w:rFonts w:asciiTheme="minorHAnsi" w:eastAsiaTheme="minorEastAsia" w:hAnsiTheme="minorHAnsi" w:cstheme="minorBidi"/>
              <w:noProof/>
            </w:rPr>
          </w:pPr>
          <w:hyperlink w:anchor="_Toc391199453" w:history="1">
            <w:r w:rsidR="00663A3D" w:rsidRPr="004D2E89">
              <w:rPr>
                <w:rStyle w:val="Hyperlink"/>
                <w:rFonts w:cs="Tahoma"/>
                <w:noProof/>
              </w:rPr>
              <w:t>4.16.3</w:t>
            </w:r>
            <w:r w:rsidR="00663A3D" w:rsidRPr="004D2E89">
              <w:rPr>
                <w:rFonts w:asciiTheme="minorHAnsi" w:eastAsiaTheme="minorEastAsia" w:hAnsiTheme="minorHAnsi" w:cstheme="minorBidi"/>
                <w:noProof/>
              </w:rPr>
              <w:tab/>
            </w:r>
            <w:r w:rsidR="00663A3D" w:rsidRPr="004D2E89">
              <w:rPr>
                <w:rStyle w:val="Hyperlink"/>
                <w:rFonts w:cstheme="minorHAnsi"/>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_Toc391199453 \h </w:instrText>
            </w:r>
            <w:r w:rsidR="00663A3D" w:rsidRPr="004D2E89">
              <w:rPr>
                <w:noProof/>
                <w:webHidden/>
              </w:rPr>
            </w:r>
            <w:r w:rsidR="00663A3D" w:rsidRPr="004D2E89">
              <w:rPr>
                <w:noProof/>
                <w:webHidden/>
              </w:rPr>
              <w:fldChar w:fldCharType="separate"/>
            </w:r>
            <w:r w:rsidR="00663A3D" w:rsidRPr="004D2E89">
              <w:rPr>
                <w:noProof/>
                <w:webHidden/>
              </w:rPr>
              <w:t>69</w:t>
            </w:r>
            <w:r w:rsidR="00663A3D" w:rsidRPr="004D2E89">
              <w:rPr>
                <w:noProof/>
                <w:webHidden/>
              </w:rPr>
              <w:fldChar w:fldCharType="end"/>
            </w:r>
          </w:hyperlink>
        </w:p>
        <w:p w14:paraId="14CE064D" w14:textId="77777777" w:rsidR="00663A3D" w:rsidRPr="004D2E89" w:rsidRDefault="009450F2">
          <w:pPr>
            <w:pStyle w:val="TOC3"/>
            <w:rPr>
              <w:rFonts w:asciiTheme="minorHAnsi" w:eastAsiaTheme="minorEastAsia" w:hAnsiTheme="minorHAnsi" w:cstheme="minorBidi"/>
              <w:noProof/>
            </w:rPr>
          </w:pPr>
          <w:hyperlink w:anchor="_Toc391199454" w:history="1">
            <w:r w:rsidR="00663A3D" w:rsidRPr="004D2E89">
              <w:rPr>
                <w:rStyle w:val="Hyperlink"/>
                <w:rFonts w:cs="Tahoma"/>
                <w:noProof/>
              </w:rPr>
              <w:t>4.16.4</w:t>
            </w:r>
            <w:r w:rsidR="00663A3D" w:rsidRPr="004D2E89">
              <w:rPr>
                <w:rFonts w:asciiTheme="minorHAnsi" w:eastAsiaTheme="minorEastAsia" w:hAnsiTheme="minorHAnsi" w:cstheme="minorBidi"/>
                <w:noProof/>
              </w:rPr>
              <w:tab/>
            </w:r>
            <w:r w:rsidR="00663A3D" w:rsidRPr="004D2E89">
              <w:rPr>
                <w:rStyle w:val="Hyperlink"/>
                <w:rFonts w:cstheme="minorHAnsi"/>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_Toc391199454 \h </w:instrText>
            </w:r>
            <w:r w:rsidR="00663A3D" w:rsidRPr="004D2E89">
              <w:rPr>
                <w:noProof/>
                <w:webHidden/>
              </w:rPr>
            </w:r>
            <w:r w:rsidR="00663A3D" w:rsidRPr="004D2E89">
              <w:rPr>
                <w:noProof/>
                <w:webHidden/>
              </w:rPr>
              <w:fldChar w:fldCharType="separate"/>
            </w:r>
            <w:r w:rsidR="00663A3D" w:rsidRPr="004D2E89">
              <w:rPr>
                <w:noProof/>
                <w:webHidden/>
              </w:rPr>
              <w:t>69</w:t>
            </w:r>
            <w:r w:rsidR="00663A3D" w:rsidRPr="004D2E89">
              <w:rPr>
                <w:noProof/>
                <w:webHidden/>
              </w:rPr>
              <w:fldChar w:fldCharType="end"/>
            </w:r>
          </w:hyperlink>
        </w:p>
        <w:p w14:paraId="3ED47989" w14:textId="77777777" w:rsidR="00663A3D" w:rsidRPr="004D2E89" w:rsidRDefault="009450F2">
          <w:pPr>
            <w:pStyle w:val="TOC2"/>
            <w:tabs>
              <w:tab w:val="left" w:pos="960"/>
            </w:tabs>
            <w:rPr>
              <w:rFonts w:asciiTheme="minorHAnsi" w:eastAsiaTheme="minorEastAsia" w:hAnsiTheme="minorHAnsi" w:cstheme="minorBidi"/>
              <w:noProof/>
              <w:sz w:val="20"/>
            </w:rPr>
          </w:pPr>
          <w:hyperlink w:anchor="_Toc391199455" w:history="1">
            <w:r w:rsidR="00663A3D" w:rsidRPr="004D2E89">
              <w:rPr>
                <w:rStyle w:val="Hyperlink"/>
                <w:rFonts w:cstheme="minorHAnsi"/>
                <w:b/>
                <w:noProof/>
                <w:sz w:val="20"/>
              </w:rPr>
              <w:t>4.17</w:t>
            </w:r>
            <w:r w:rsidR="00663A3D" w:rsidRPr="004D2E89">
              <w:rPr>
                <w:rFonts w:asciiTheme="minorHAnsi" w:eastAsiaTheme="minorEastAsia" w:hAnsiTheme="minorHAnsi" w:cstheme="minorBidi"/>
                <w:noProof/>
                <w:sz w:val="20"/>
              </w:rPr>
              <w:tab/>
            </w:r>
            <w:r w:rsidR="00663A3D" w:rsidRPr="004D2E89">
              <w:rPr>
                <w:rStyle w:val="Hyperlink"/>
                <w:rFonts w:cstheme="minorHAnsi"/>
                <w:b/>
                <w:noProof/>
                <w:sz w:val="20"/>
              </w:rPr>
              <w:t>BUFFER SEARCH</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_Toc391199455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70</w:t>
            </w:r>
            <w:r w:rsidR="00663A3D" w:rsidRPr="004D2E89">
              <w:rPr>
                <w:noProof/>
                <w:webHidden/>
                <w:sz w:val="20"/>
              </w:rPr>
              <w:fldChar w:fldCharType="end"/>
            </w:r>
          </w:hyperlink>
        </w:p>
        <w:p w14:paraId="78475422"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56" w:history="1">
            <w:r w:rsidR="00663A3D" w:rsidRPr="004D2E89">
              <w:rPr>
                <w:rStyle w:val="Hyperlink"/>
                <w:rFonts w:cs="Tahoma"/>
                <w:b/>
                <w:noProof/>
              </w:rPr>
              <w:t>4.17.1</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Alternatives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_Toc391199456 \h </w:instrText>
            </w:r>
            <w:r w:rsidR="00663A3D" w:rsidRPr="004D2E89">
              <w:rPr>
                <w:noProof/>
                <w:webHidden/>
              </w:rPr>
            </w:r>
            <w:r w:rsidR="00663A3D" w:rsidRPr="004D2E89">
              <w:rPr>
                <w:noProof/>
                <w:webHidden/>
              </w:rPr>
              <w:fldChar w:fldCharType="separate"/>
            </w:r>
            <w:r w:rsidR="00663A3D" w:rsidRPr="004D2E89">
              <w:rPr>
                <w:noProof/>
                <w:webHidden/>
              </w:rPr>
              <w:t>70</w:t>
            </w:r>
            <w:r w:rsidR="00663A3D" w:rsidRPr="004D2E89">
              <w:rPr>
                <w:noProof/>
                <w:webHidden/>
              </w:rPr>
              <w:fldChar w:fldCharType="end"/>
            </w:r>
          </w:hyperlink>
        </w:p>
        <w:p w14:paraId="6373949C" w14:textId="77777777" w:rsidR="00663A3D" w:rsidRPr="004D2E89" w:rsidRDefault="009450F2">
          <w:pPr>
            <w:pStyle w:val="TOC3"/>
            <w:tabs>
              <w:tab w:val="left" w:pos="1680"/>
            </w:tabs>
            <w:rPr>
              <w:rFonts w:asciiTheme="minorHAnsi" w:eastAsiaTheme="minorEastAsia" w:hAnsiTheme="minorHAnsi" w:cstheme="minorBidi"/>
              <w:noProof/>
            </w:rPr>
          </w:pPr>
          <w:hyperlink w:anchor="_Toc391199457" w:history="1">
            <w:r w:rsidR="00663A3D" w:rsidRPr="004D2E89">
              <w:rPr>
                <w:rStyle w:val="Hyperlink"/>
                <w:rFonts w:cs="Tahoma"/>
                <w:b/>
                <w:noProof/>
              </w:rPr>
              <w:t>4.17.2</w:t>
            </w:r>
            <w:r w:rsidR="00663A3D" w:rsidRPr="004D2E89">
              <w:rPr>
                <w:rFonts w:asciiTheme="minorHAnsi" w:eastAsiaTheme="minorEastAsia" w:hAnsiTheme="minorHAnsi" w:cstheme="minorBidi"/>
                <w:noProof/>
              </w:rPr>
              <w:tab/>
            </w:r>
            <w:r w:rsidR="00663A3D" w:rsidRPr="004D2E89">
              <w:rPr>
                <w:rStyle w:val="Hyperlink"/>
                <w:rFonts w:cstheme="minorHAnsi"/>
                <w:b/>
                <w:noProof/>
              </w:rPr>
              <w:t>Design Details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_Toc391199457 \h </w:instrText>
            </w:r>
            <w:r w:rsidR="00663A3D" w:rsidRPr="004D2E89">
              <w:rPr>
                <w:noProof/>
                <w:webHidden/>
              </w:rPr>
            </w:r>
            <w:r w:rsidR="00663A3D" w:rsidRPr="004D2E89">
              <w:rPr>
                <w:noProof/>
                <w:webHidden/>
              </w:rPr>
              <w:fldChar w:fldCharType="separate"/>
            </w:r>
            <w:r w:rsidR="00663A3D" w:rsidRPr="004D2E89">
              <w:rPr>
                <w:noProof/>
                <w:webHidden/>
              </w:rPr>
              <w:t>70</w:t>
            </w:r>
            <w:r w:rsidR="00663A3D" w:rsidRPr="004D2E89">
              <w:rPr>
                <w:noProof/>
                <w:webHidden/>
              </w:rPr>
              <w:fldChar w:fldCharType="end"/>
            </w:r>
          </w:hyperlink>
        </w:p>
        <w:p w14:paraId="6419130A" w14:textId="77777777" w:rsidR="00663A3D" w:rsidRPr="004D2E89" w:rsidRDefault="009450F2">
          <w:pPr>
            <w:pStyle w:val="TOC3"/>
            <w:rPr>
              <w:rFonts w:asciiTheme="minorHAnsi" w:eastAsiaTheme="minorEastAsia" w:hAnsiTheme="minorHAnsi" w:cstheme="minorBidi"/>
              <w:noProof/>
            </w:rPr>
          </w:pPr>
          <w:hyperlink w:anchor="_Toc391199458" w:history="1">
            <w:r w:rsidR="00663A3D" w:rsidRPr="004D2E89">
              <w:rPr>
                <w:rStyle w:val="Hyperlink"/>
                <w:rFonts w:cs="Tahoma"/>
                <w:noProof/>
              </w:rPr>
              <w:t>4.17.3</w:t>
            </w:r>
            <w:r w:rsidR="00663A3D" w:rsidRPr="004D2E89">
              <w:rPr>
                <w:rFonts w:asciiTheme="minorHAnsi" w:eastAsiaTheme="minorEastAsia" w:hAnsiTheme="minorHAnsi" w:cstheme="minorBidi"/>
                <w:noProof/>
              </w:rPr>
              <w:tab/>
            </w:r>
            <w:r w:rsidR="00663A3D" w:rsidRPr="004D2E89">
              <w:rPr>
                <w:rStyle w:val="Hyperlink"/>
                <w:rFonts w:cstheme="minorHAnsi"/>
                <w:noProof/>
              </w:rPr>
              <w:t>External Interfaces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_Toc391199458 \h </w:instrText>
            </w:r>
            <w:r w:rsidR="00663A3D" w:rsidRPr="004D2E89">
              <w:rPr>
                <w:noProof/>
                <w:webHidden/>
              </w:rPr>
            </w:r>
            <w:r w:rsidR="00663A3D" w:rsidRPr="004D2E89">
              <w:rPr>
                <w:noProof/>
                <w:webHidden/>
              </w:rPr>
              <w:fldChar w:fldCharType="separate"/>
            </w:r>
            <w:r w:rsidR="00663A3D" w:rsidRPr="004D2E89">
              <w:rPr>
                <w:noProof/>
                <w:webHidden/>
              </w:rPr>
              <w:t>73</w:t>
            </w:r>
            <w:r w:rsidR="00663A3D" w:rsidRPr="004D2E89">
              <w:rPr>
                <w:noProof/>
                <w:webHidden/>
              </w:rPr>
              <w:fldChar w:fldCharType="end"/>
            </w:r>
          </w:hyperlink>
        </w:p>
        <w:p w14:paraId="30FC55D4" w14:textId="77777777" w:rsidR="00663A3D" w:rsidRPr="004D2E89" w:rsidRDefault="009450F2">
          <w:pPr>
            <w:pStyle w:val="TOC3"/>
            <w:rPr>
              <w:rFonts w:asciiTheme="minorHAnsi" w:eastAsiaTheme="minorEastAsia" w:hAnsiTheme="minorHAnsi" w:cstheme="minorBidi"/>
              <w:noProof/>
            </w:rPr>
          </w:pPr>
          <w:hyperlink w:anchor="_Toc391199459" w:history="1">
            <w:r w:rsidR="00663A3D" w:rsidRPr="004D2E89">
              <w:rPr>
                <w:rStyle w:val="Hyperlink"/>
                <w:rFonts w:cs="Tahoma"/>
                <w:noProof/>
              </w:rPr>
              <w:t>4.17.4</w:t>
            </w:r>
            <w:r w:rsidR="00663A3D" w:rsidRPr="004D2E89">
              <w:rPr>
                <w:rFonts w:asciiTheme="minorHAnsi" w:eastAsiaTheme="minorEastAsia" w:hAnsiTheme="minorHAnsi" w:cstheme="minorBidi"/>
                <w:noProof/>
              </w:rPr>
              <w:tab/>
            </w:r>
            <w:r w:rsidR="00663A3D" w:rsidRPr="004D2E89">
              <w:rPr>
                <w:rStyle w:val="Hyperlink"/>
                <w:rFonts w:cstheme="minorHAnsi"/>
                <w:noProof/>
              </w:rPr>
              <w:t>Assumptions</w:t>
            </w:r>
            <w:r w:rsidR="00663A3D" w:rsidRPr="004D2E89">
              <w:rPr>
                <w:noProof/>
                <w:webHidden/>
              </w:rPr>
              <w:tab/>
            </w:r>
            <w:r w:rsidR="00663A3D" w:rsidRPr="004D2E89">
              <w:rPr>
                <w:noProof/>
                <w:webHidden/>
              </w:rPr>
              <w:fldChar w:fldCharType="begin"/>
            </w:r>
            <w:r w:rsidR="00663A3D" w:rsidRPr="004D2E89">
              <w:rPr>
                <w:noProof/>
                <w:webHidden/>
              </w:rPr>
              <w:instrText xml:space="preserve"> PAGEREF _Toc391199459 \h </w:instrText>
            </w:r>
            <w:r w:rsidR="00663A3D" w:rsidRPr="004D2E89">
              <w:rPr>
                <w:noProof/>
                <w:webHidden/>
              </w:rPr>
            </w:r>
            <w:r w:rsidR="00663A3D" w:rsidRPr="004D2E89">
              <w:rPr>
                <w:noProof/>
                <w:webHidden/>
              </w:rPr>
              <w:fldChar w:fldCharType="separate"/>
            </w:r>
            <w:r w:rsidR="00663A3D" w:rsidRPr="004D2E89">
              <w:rPr>
                <w:noProof/>
                <w:webHidden/>
              </w:rPr>
              <w:t>74</w:t>
            </w:r>
            <w:r w:rsidR="00663A3D" w:rsidRPr="004D2E89">
              <w:rPr>
                <w:noProof/>
                <w:webHidden/>
              </w:rPr>
              <w:fldChar w:fldCharType="end"/>
            </w:r>
          </w:hyperlink>
        </w:p>
        <w:p w14:paraId="5B756EC5"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460" w:history="1">
            <w:r w:rsidR="00663A3D" w:rsidRPr="004D2E89">
              <w:rPr>
                <w:rStyle w:val="Hyperlink"/>
                <w:rFonts w:cstheme="minorHAnsi"/>
                <w:noProof/>
                <w:sz w:val="20"/>
              </w:rPr>
              <w:t>5</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Critical Functions and Focus for Testing</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_Toc391199460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74</w:t>
            </w:r>
            <w:r w:rsidR="00663A3D" w:rsidRPr="004D2E89">
              <w:rPr>
                <w:noProof/>
                <w:webHidden/>
                <w:sz w:val="20"/>
              </w:rPr>
              <w:fldChar w:fldCharType="end"/>
            </w:r>
          </w:hyperlink>
        </w:p>
        <w:p w14:paraId="432763B8"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461" w:history="1">
            <w:r w:rsidR="00663A3D" w:rsidRPr="004D2E89">
              <w:rPr>
                <w:rStyle w:val="Hyperlink"/>
                <w:rFonts w:cstheme="minorHAnsi"/>
                <w:noProof/>
                <w:sz w:val="20"/>
              </w:rPr>
              <w:t>6</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Limitations</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_Toc391199461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74</w:t>
            </w:r>
            <w:r w:rsidR="00663A3D" w:rsidRPr="004D2E89">
              <w:rPr>
                <w:noProof/>
                <w:webHidden/>
                <w:sz w:val="20"/>
              </w:rPr>
              <w:fldChar w:fldCharType="end"/>
            </w:r>
          </w:hyperlink>
        </w:p>
        <w:p w14:paraId="59294FC0"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462" w:history="1">
            <w:r w:rsidR="00663A3D" w:rsidRPr="004D2E89">
              <w:rPr>
                <w:rStyle w:val="Hyperlink"/>
                <w:rFonts w:cstheme="minorHAnsi"/>
                <w:noProof/>
                <w:sz w:val="20"/>
              </w:rPr>
              <w:t>7</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Traceability to Requirements</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_Toc391199462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74</w:t>
            </w:r>
            <w:r w:rsidR="00663A3D" w:rsidRPr="004D2E89">
              <w:rPr>
                <w:noProof/>
                <w:webHidden/>
                <w:sz w:val="20"/>
              </w:rPr>
              <w:fldChar w:fldCharType="end"/>
            </w:r>
          </w:hyperlink>
        </w:p>
        <w:p w14:paraId="20E564A6" w14:textId="77777777" w:rsidR="00663A3D" w:rsidRPr="004D2E89" w:rsidRDefault="009450F2">
          <w:pPr>
            <w:pStyle w:val="TOC1"/>
            <w:tabs>
              <w:tab w:val="left" w:pos="720"/>
              <w:tab w:val="right" w:leader="dot" w:pos="8180"/>
            </w:tabs>
            <w:rPr>
              <w:rFonts w:asciiTheme="minorHAnsi" w:eastAsiaTheme="minorEastAsia" w:hAnsiTheme="minorHAnsi" w:cstheme="minorBidi"/>
              <w:noProof/>
              <w:sz w:val="20"/>
            </w:rPr>
          </w:pPr>
          <w:hyperlink w:anchor="_Toc391199463" w:history="1">
            <w:r w:rsidR="00663A3D" w:rsidRPr="004D2E89">
              <w:rPr>
                <w:rStyle w:val="Hyperlink"/>
                <w:rFonts w:cstheme="minorHAnsi"/>
                <w:noProof/>
                <w:sz w:val="20"/>
              </w:rPr>
              <w:t>8</w:t>
            </w:r>
            <w:r w:rsidR="00663A3D" w:rsidRPr="004D2E89">
              <w:rPr>
                <w:rFonts w:asciiTheme="minorHAnsi" w:eastAsiaTheme="minorEastAsia" w:hAnsiTheme="minorHAnsi" w:cstheme="minorBidi"/>
                <w:noProof/>
                <w:sz w:val="20"/>
              </w:rPr>
              <w:tab/>
            </w:r>
            <w:r w:rsidR="00663A3D" w:rsidRPr="004D2E89">
              <w:rPr>
                <w:rStyle w:val="Hyperlink"/>
                <w:rFonts w:cstheme="minorHAnsi"/>
                <w:noProof/>
                <w:sz w:val="20"/>
              </w:rPr>
              <w:t>Acronyms and Glossary</w:t>
            </w:r>
            <w:r w:rsidR="00663A3D" w:rsidRPr="004D2E89">
              <w:rPr>
                <w:noProof/>
                <w:webHidden/>
                <w:sz w:val="20"/>
              </w:rPr>
              <w:tab/>
            </w:r>
            <w:r w:rsidR="00663A3D" w:rsidRPr="004D2E89">
              <w:rPr>
                <w:noProof/>
                <w:webHidden/>
                <w:sz w:val="20"/>
              </w:rPr>
              <w:fldChar w:fldCharType="begin"/>
            </w:r>
            <w:r w:rsidR="00663A3D" w:rsidRPr="004D2E89">
              <w:rPr>
                <w:noProof/>
                <w:webHidden/>
                <w:sz w:val="20"/>
              </w:rPr>
              <w:instrText xml:space="preserve"> PAGEREF _Toc391199463 \h </w:instrText>
            </w:r>
            <w:r w:rsidR="00663A3D" w:rsidRPr="004D2E89">
              <w:rPr>
                <w:noProof/>
                <w:webHidden/>
                <w:sz w:val="20"/>
              </w:rPr>
            </w:r>
            <w:r w:rsidR="00663A3D" w:rsidRPr="004D2E89">
              <w:rPr>
                <w:noProof/>
                <w:webHidden/>
                <w:sz w:val="20"/>
              </w:rPr>
              <w:fldChar w:fldCharType="separate"/>
            </w:r>
            <w:r w:rsidR="00663A3D" w:rsidRPr="004D2E89">
              <w:rPr>
                <w:noProof/>
                <w:webHidden/>
                <w:sz w:val="20"/>
              </w:rPr>
              <w:t>75</w:t>
            </w:r>
            <w:r w:rsidR="00663A3D" w:rsidRPr="004D2E89">
              <w:rPr>
                <w:noProof/>
                <w:webHidden/>
                <w:sz w:val="20"/>
              </w:rPr>
              <w:fldChar w:fldCharType="end"/>
            </w:r>
          </w:hyperlink>
        </w:p>
        <w:p w14:paraId="74B4A4D1" w14:textId="77777777" w:rsidR="00FB2E26" w:rsidRDefault="00FB2E26">
          <w:r w:rsidRPr="004D2E89">
            <w:rPr>
              <w:b/>
              <w:bCs/>
              <w:noProof/>
              <w:sz w:val="20"/>
            </w:rPr>
            <w:fldChar w:fldCharType="end"/>
          </w:r>
        </w:p>
      </w:sdtContent>
    </w:sdt>
    <w:p w14:paraId="5123DF4F" w14:textId="77777777" w:rsidR="003F200F" w:rsidRPr="003F200F" w:rsidRDefault="003F200F" w:rsidP="003F200F">
      <w:pPr>
        <w:rPr>
          <w:rFonts w:ascii="Tahoma" w:hAnsi="Tahoma" w:cs="Arial"/>
          <w:sz w:val="20"/>
        </w:rPr>
      </w:pPr>
      <w:r w:rsidRPr="003F200F">
        <w:rPr>
          <w:rFonts w:ascii="Tahoma" w:hAnsi="Tahoma" w:cs="Arial"/>
          <w:sz w:val="20"/>
        </w:rPr>
        <w:br w:type="page"/>
      </w:r>
    </w:p>
    <w:p w14:paraId="683ABD6D" w14:textId="77777777" w:rsidR="003F200F" w:rsidRPr="00AA7C43" w:rsidRDefault="003F200F" w:rsidP="003F200F">
      <w:pPr>
        <w:pStyle w:val="Heading1"/>
        <w:rPr>
          <w:rFonts w:asciiTheme="minorHAnsi" w:hAnsiTheme="minorHAnsi" w:cstheme="minorHAnsi"/>
        </w:rPr>
      </w:pPr>
      <w:bookmarkStart w:id="0" w:name="_Toc390785200"/>
      <w:bookmarkStart w:id="1" w:name="_Toc391199370"/>
      <w:r w:rsidRPr="00AA7C43">
        <w:rPr>
          <w:rFonts w:asciiTheme="minorHAnsi" w:hAnsiTheme="minorHAnsi" w:cstheme="minorHAnsi"/>
        </w:rPr>
        <w:lastRenderedPageBreak/>
        <w:t>Introduction</w:t>
      </w:r>
      <w:bookmarkEnd w:id="0"/>
      <w:bookmarkEnd w:id="1"/>
    </w:p>
    <w:p w14:paraId="3081F5BC" w14:textId="77777777" w:rsidR="003F200F" w:rsidRPr="003F200F" w:rsidRDefault="003F200F" w:rsidP="003F200F">
      <w:pPr>
        <w:rPr>
          <w:rFonts w:ascii="Tahoma" w:hAnsi="Tahoma" w:cs="Arial"/>
          <w:sz w:val="20"/>
        </w:rPr>
      </w:pPr>
    </w:p>
    <w:p w14:paraId="04BCFFCC" w14:textId="77777777" w:rsidR="003F200F" w:rsidRPr="003F200F" w:rsidRDefault="003F200F" w:rsidP="00AA7C43">
      <w:pPr>
        <w:rPr>
          <w:rFonts w:ascii="Tahoma" w:hAnsi="Tahoma" w:cs="Arial"/>
          <w:sz w:val="20"/>
        </w:rPr>
      </w:pPr>
      <w:r>
        <w:t xml:space="preserve"> </w:t>
      </w:r>
    </w:p>
    <w:p w14:paraId="61ADE80F" w14:textId="77777777" w:rsidR="003F200F" w:rsidRPr="00AA7C43" w:rsidRDefault="003F200F" w:rsidP="003F200F">
      <w:pPr>
        <w:pStyle w:val="Normal1"/>
        <w:spacing w:line="360" w:lineRule="auto"/>
        <w:rPr>
          <w:rFonts w:asciiTheme="minorHAnsi" w:hAnsiTheme="minorHAnsi" w:cstheme="minorHAnsi"/>
          <w:b/>
          <w:color w:val="000000"/>
          <w:szCs w:val="24"/>
        </w:rPr>
      </w:pPr>
      <w:r w:rsidRPr="00AA7C43">
        <w:rPr>
          <w:rFonts w:asciiTheme="minorHAnsi" w:hAnsiTheme="minorHAnsi" w:cstheme="minorHAnsi"/>
          <w:b/>
          <w:color w:val="000000"/>
          <w:szCs w:val="24"/>
        </w:rPr>
        <w:t>Background</w:t>
      </w:r>
    </w:p>
    <w:p w14:paraId="67AC7511" w14:textId="77777777" w:rsidR="003F200F" w:rsidRPr="00AA7C43" w:rsidRDefault="003F200F" w:rsidP="004D2E89">
      <w:pPr>
        <w:pStyle w:val="Normal1"/>
        <w:spacing w:after="0" w:line="276" w:lineRule="auto"/>
        <w:rPr>
          <w:rFonts w:asciiTheme="minorHAnsi" w:hAnsiTheme="minorHAnsi" w:cstheme="minorHAnsi"/>
          <w:color w:val="000000"/>
          <w:sz w:val="22"/>
          <w:szCs w:val="22"/>
        </w:rPr>
      </w:pPr>
      <w:r w:rsidRPr="00AA7C43">
        <w:rPr>
          <w:rFonts w:asciiTheme="minorHAnsi" w:hAnsiTheme="minorHAnsi" w:cstheme="minorHAnsi"/>
          <w:color w:val="000000"/>
          <w:sz w:val="22"/>
          <w:szCs w:val="22"/>
        </w:rPr>
        <w:t>The Directorate of GIS under Central Informatics Organization</w:t>
      </w:r>
      <w:r w:rsidR="00353F00" w:rsidRPr="00AA7C43">
        <w:rPr>
          <w:rFonts w:asciiTheme="minorHAnsi" w:hAnsiTheme="minorHAnsi" w:cstheme="minorHAnsi"/>
          <w:color w:val="000000"/>
          <w:sz w:val="22"/>
          <w:szCs w:val="22"/>
        </w:rPr>
        <w:t xml:space="preserve"> (CIO)</w:t>
      </w:r>
      <w:r w:rsidRPr="00AA7C43">
        <w:rPr>
          <w:rFonts w:asciiTheme="minorHAnsi" w:hAnsiTheme="minorHAnsi" w:cstheme="minorHAnsi"/>
          <w:color w:val="000000"/>
          <w:sz w:val="22"/>
          <w:szCs w:val="22"/>
        </w:rPr>
        <w:t xml:space="preserve"> is managing the geographical information database for Kingdom </w:t>
      </w:r>
      <w:r w:rsidR="00B87969" w:rsidRPr="00AA7C43">
        <w:rPr>
          <w:rFonts w:asciiTheme="minorHAnsi" w:hAnsiTheme="minorHAnsi" w:cstheme="minorHAnsi"/>
          <w:color w:val="000000"/>
          <w:sz w:val="22"/>
          <w:szCs w:val="22"/>
        </w:rPr>
        <w:t>of Bahrain. To serve the data and various GIS related services</w:t>
      </w:r>
      <w:r w:rsidRPr="00AA7C43">
        <w:rPr>
          <w:rFonts w:asciiTheme="minorHAnsi" w:hAnsiTheme="minorHAnsi" w:cstheme="minorHAnsi"/>
          <w:color w:val="000000"/>
          <w:sz w:val="22"/>
          <w:szCs w:val="22"/>
        </w:rPr>
        <w:t xml:space="preserve"> </w:t>
      </w:r>
      <w:r w:rsidR="00B87969" w:rsidRPr="00AA7C43">
        <w:rPr>
          <w:rFonts w:asciiTheme="minorHAnsi" w:hAnsiTheme="minorHAnsi" w:cstheme="minorHAnsi"/>
          <w:color w:val="000000"/>
          <w:sz w:val="22"/>
          <w:szCs w:val="22"/>
        </w:rPr>
        <w:t xml:space="preserve">a web based application “Bahrain </w:t>
      </w:r>
      <w:r w:rsidRPr="00AA7C43">
        <w:rPr>
          <w:rFonts w:asciiTheme="minorHAnsi" w:hAnsiTheme="minorHAnsi" w:cstheme="minorHAnsi"/>
          <w:color w:val="000000"/>
          <w:sz w:val="22"/>
          <w:szCs w:val="22"/>
        </w:rPr>
        <w:t>Locator</w:t>
      </w:r>
      <w:r w:rsidR="00B87969" w:rsidRPr="00AA7C43">
        <w:rPr>
          <w:rFonts w:asciiTheme="minorHAnsi" w:hAnsiTheme="minorHAnsi" w:cstheme="minorHAnsi"/>
          <w:color w:val="000000"/>
          <w:sz w:val="22"/>
          <w:szCs w:val="22"/>
        </w:rPr>
        <w:t>”</w:t>
      </w:r>
      <w:r w:rsidRPr="00AA7C43">
        <w:rPr>
          <w:rFonts w:asciiTheme="minorHAnsi" w:hAnsiTheme="minorHAnsi" w:cstheme="minorHAnsi"/>
          <w:color w:val="000000"/>
          <w:sz w:val="22"/>
          <w:szCs w:val="22"/>
        </w:rPr>
        <w:t xml:space="preserve"> </w:t>
      </w:r>
      <w:r w:rsidR="00B87969" w:rsidRPr="00AA7C43">
        <w:rPr>
          <w:rFonts w:asciiTheme="minorHAnsi" w:hAnsiTheme="minorHAnsi" w:cstheme="minorHAnsi"/>
          <w:color w:val="000000"/>
          <w:sz w:val="22"/>
          <w:szCs w:val="22"/>
        </w:rPr>
        <w:t xml:space="preserve">is hosted. </w:t>
      </w:r>
      <w:r w:rsidR="00353F00" w:rsidRPr="00AA7C43">
        <w:rPr>
          <w:rFonts w:asciiTheme="minorHAnsi" w:hAnsiTheme="minorHAnsi" w:cstheme="minorHAnsi"/>
          <w:color w:val="000000"/>
          <w:sz w:val="22"/>
          <w:szCs w:val="22"/>
        </w:rPr>
        <w:t xml:space="preserve">In view of </w:t>
      </w:r>
      <w:r w:rsidR="00B87969" w:rsidRPr="00AA7C43">
        <w:rPr>
          <w:rFonts w:asciiTheme="minorHAnsi" w:hAnsiTheme="minorHAnsi" w:cstheme="minorHAnsi"/>
          <w:color w:val="000000"/>
          <w:sz w:val="22"/>
          <w:szCs w:val="22"/>
        </w:rPr>
        <w:t>growing use of Smartphones</w:t>
      </w:r>
      <w:r w:rsidR="00353F00" w:rsidRPr="00AA7C43">
        <w:rPr>
          <w:rFonts w:asciiTheme="minorHAnsi" w:hAnsiTheme="minorHAnsi" w:cstheme="minorHAnsi"/>
          <w:color w:val="000000"/>
          <w:sz w:val="22"/>
          <w:szCs w:val="22"/>
        </w:rPr>
        <w:t xml:space="preserve"> in day to day life,</w:t>
      </w:r>
      <w:r w:rsidR="00B87969" w:rsidRPr="00AA7C43">
        <w:rPr>
          <w:rFonts w:asciiTheme="minorHAnsi" w:hAnsiTheme="minorHAnsi" w:cstheme="minorHAnsi"/>
          <w:color w:val="000000"/>
          <w:sz w:val="22"/>
          <w:szCs w:val="22"/>
        </w:rPr>
        <w:t xml:space="preserve"> </w:t>
      </w:r>
      <w:r w:rsidR="00353F00" w:rsidRPr="00AA7C43">
        <w:rPr>
          <w:rFonts w:asciiTheme="minorHAnsi" w:hAnsiTheme="minorHAnsi" w:cstheme="minorHAnsi"/>
          <w:color w:val="000000"/>
          <w:sz w:val="22"/>
          <w:szCs w:val="22"/>
        </w:rPr>
        <w:t>it was felt that the GIS data and allied services should also be available on the mobile for citizens and government officials apart from web</w:t>
      </w:r>
      <w:r w:rsidR="00B87969" w:rsidRPr="00AA7C43">
        <w:rPr>
          <w:rFonts w:asciiTheme="minorHAnsi" w:hAnsiTheme="minorHAnsi" w:cstheme="minorHAnsi"/>
          <w:color w:val="000000"/>
          <w:sz w:val="22"/>
          <w:szCs w:val="22"/>
        </w:rPr>
        <w:t>.</w:t>
      </w:r>
      <w:r w:rsidR="00353F00" w:rsidRPr="00AA7C43">
        <w:rPr>
          <w:rFonts w:asciiTheme="minorHAnsi" w:hAnsiTheme="minorHAnsi" w:cstheme="minorHAnsi"/>
          <w:color w:val="000000"/>
          <w:sz w:val="22"/>
          <w:szCs w:val="22"/>
        </w:rPr>
        <w:t xml:space="preserve"> In view of this CIO had taken initiative to develop a mobile version of Bahrain Locator to target iPhone, Android &amp; Blackberry OS. </w:t>
      </w:r>
    </w:p>
    <w:p w14:paraId="5C8A27EB" w14:textId="77777777" w:rsidR="004D2E89" w:rsidRDefault="004D2E89" w:rsidP="00AA7C43">
      <w:pPr>
        <w:pStyle w:val="Normal1"/>
        <w:spacing w:line="360" w:lineRule="auto"/>
        <w:rPr>
          <w:rFonts w:asciiTheme="minorHAnsi" w:hAnsiTheme="minorHAnsi" w:cstheme="minorHAnsi"/>
          <w:b/>
          <w:color w:val="000000"/>
          <w:szCs w:val="24"/>
        </w:rPr>
      </w:pPr>
    </w:p>
    <w:p w14:paraId="5E140369" w14:textId="77777777" w:rsidR="003F200F" w:rsidRPr="00AA7C43" w:rsidRDefault="003F200F" w:rsidP="004D2E89">
      <w:pPr>
        <w:pStyle w:val="Normal1"/>
        <w:spacing w:after="0" w:line="360" w:lineRule="auto"/>
        <w:rPr>
          <w:rFonts w:asciiTheme="minorHAnsi" w:hAnsiTheme="minorHAnsi" w:cstheme="minorHAnsi"/>
          <w:b/>
          <w:color w:val="000000"/>
          <w:szCs w:val="24"/>
        </w:rPr>
      </w:pPr>
      <w:r w:rsidRPr="00AA7C43">
        <w:rPr>
          <w:rFonts w:asciiTheme="minorHAnsi" w:hAnsiTheme="minorHAnsi" w:cstheme="minorHAnsi"/>
          <w:b/>
          <w:color w:val="000000"/>
          <w:szCs w:val="24"/>
        </w:rPr>
        <w:t>Scope</w:t>
      </w:r>
    </w:p>
    <w:p w14:paraId="40D3C51C" w14:textId="77777777" w:rsidR="003F200F" w:rsidRPr="00AA7C43" w:rsidRDefault="003F200F" w:rsidP="004D2E89">
      <w:pPr>
        <w:pStyle w:val="Normal1"/>
        <w:spacing w:after="0" w:line="276" w:lineRule="auto"/>
        <w:rPr>
          <w:rFonts w:asciiTheme="minorHAnsi" w:hAnsiTheme="minorHAnsi" w:cstheme="minorHAnsi"/>
          <w:color w:val="000000"/>
          <w:sz w:val="22"/>
          <w:szCs w:val="22"/>
        </w:rPr>
      </w:pPr>
      <w:r w:rsidRPr="00AA7C43">
        <w:rPr>
          <w:rFonts w:asciiTheme="minorHAnsi" w:hAnsiTheme="minorHAnsi" w:cstheme="minorHAnsi"/>
          <w:color w:val="000000"/>
          <w:sz w:val="22"/>
          <w:szCs w:val="22"/>
        </w:rPr>
        <w:t xml:space="preserve">The document includes architecture decision and design patters adopted for development of </w:t>
      </w:r>
      <w:r w:rsidR="00353F00" w:rsidRPr="00AA7C43">
        <w:rPr>
          <w:rFonts w:asciiTheme="minorHAnsi" w:hAnsiTheme="minorHAnsi" w:cstheme="minorHAnsi"/>
          <w:color w:val="000000"/>
          <w:sz w:val="22"/>
          <w:szCs w:val="22"/>
        </w:rPr>
        <w:t xml:space="preserve">mobile variant of Bahrain Locator. </w:t>
      </w:r>
      <w:r w:rsidRPr="00AA7C43">
        <w:rPr>
          <w:rFonts w:asciiTheme="minorHAnsi" w:hAnsiTheme="minorHAnsi" w:cstheme="minorHAnsi"/>
          <w:color w:val="000000"/>
          <w:sz w:val="22"/>
          <w:szCs w:val="22"/>
        </w:rPr>
        <w:t>The document also laydown the guiding principles for the des</w:t>
      </w:r>
      <w:r w:rsidR="00E1712B" w:rsidRPr="00AA7C43">
        <w:rPr>
          <w:rFonts w:asciiTheme="minorHAnsi" w:hAnsiTheme="minorHAnsi" w:cstheme="minorHAnsi"/>
          <w:color w:val="000000"/>
          <w:sz w:val="22"/>
          <w:szCs w:val="22"/>
        </w:rPr>
        <w:t>ign</w:t>
      </w:r>
      <w:r w:rsidRPr="00AA7C43">
        <w:rPr>
          <w:rFonts w:asciiTheme="minorHAnsi" w:hAnsiTheme="minorHAnsi" w:cstheme="minorHAnsi"/>
          <w:color w:val="000000"/>
          <w:sz w:val="22"/>
          <w:szCs w:val="22"/>
        </w:rPr>
        <w:t xml:space="preserve">ing </w:t>
      </w:r>
      <w:r w:rsidR="00E1712B" w:rsidRPr="00AA7C43">
        <w:rPr>
          <w:rFonts w:asciiTheme="minorHAnsi" w:hAnsiTheme="minorHAnsi" w:cstheme="minorHAnsi"/>
          <w:color w:val="000000"/>
          <w:sz w:val="22"/>
          <w:szCs w:val="22"/>
        </w:rPr>
        <w:t>to meet</w:t>
      </w:r>
      <w:r w:rsidRPr="00AA7C43">
        <w:rPr>
          <w:rFonts w:asciiTheme="minorHAnsi" w:hAnsiTheme="minorHAnsi" w:cstheme="minorHAnsi"/>
          <w:color w:val="000000"/>
          <w:sz w:val="22"/>
          <w:szCs w:val="22"/>
        </w:rPr>
        <w:t xml:space="preserve"> the functional and non-functional requirements drawn in the software requirements specifications. Further it also </w:t>
      </w:r>
      <w:r w:rsidR="00E1712B" w:rsidRPr="00AA7C43">
        <w:rPr>
          <w:rFonts w:asciiTheme="minorHAnsi" w:hAnsiTheme="minorHAnsi" w:cstheme="minorHAnsi"/>
          <w:color w:val="000000"/>
          <w:sz w:val="22"/>
          <w:szCs w:val="22"/>
        </w:rPr>
        <w:t>provides</w:t>
      </w:r>
      <w:r w:rsidRPr="00AA7C43">
        <w:rPr>
          <w:rFonts w:asciiTheme="minorHAnsi" w:hAnsiTheme="minorHAnsi" w:cstheme="minorHAnsi"/>
          <w:color w:val="000000"/>
          <w:sz w:val="22"/>
          <w:szCs w:val="22"/>
        </w:rPr>
        <w:t xml:space="preserve"> Physical and Deployment Architecture of the system and shall address reliability, scalability and performance issues related to the application.</w:t>
      </w:r>
    </w:p>
    <w:p w14:paraId="173DA794" w14:textId="77777777" w:rsidR="003F200F" w:rsidRPr="003F200F" w:rsidRDefault="003F200F" w:rsidP="003F200F">
      <w:pPr>
        <w:spacing w:line="360" w:lineRule="auto"/>
        <w:jc w:val="both"/>
        <w:rPr>
          <w:rFonts w:ascii="Tahoma" w:hAnsi="Tahoma" w:cs="Arial"/>
          <w:b/>
          <w:szCs w:val="24"/>
        </w:rPr>
      </w:pPr>
    </w:p>
    <w:p w14:paraId="33529B87" w14:textId="77777777" w:rsidR="003F200F" w:rsidRPr="00AA7C43" w:rsidRDefault="003F200F" w:rsidP="00AA7C43">
      <w:pPr>
        <w:pStyle w:val="Normal1"/>
        <w:spacing w:line="360" w:lineRule="auto"/>
        <w:rPr>
          <w:rFonts w:asciiTheme="minorHAnsi" w:hAnsiTheme="minorHAnsi" w:cstheme="minorHAnsi"/>
          <w:b/>
          <w:color w:val="000000"/>
          <w:szCs w:val="24"/>
        </w:rPr>
      </w:pPr>
      <w:r w:rsidRPr="00AA7C43">
        <w:rPr>
          <w:rFonts w:asciiTheme="minorHAnsi" w:hAnsiTheme="minorHAnsi" w:cstheme="minorHAnsi"/>
          <w:b/>
          <w:color w:val="000000"/>
          <w:szCs w:val="24"/>
        </w:rPr>
        <w:t>Objectives</w:t>
      </w:r>
    </w:p>
    <w:p w14:paraId="03255DD1" w14:textId="77777777" w:rsidR="003F200F" w:rsidRPr="00AA7C43" w:rsidRDefault="003F200F" w:rsidP="004D2E89">
      <w:pPr>
        <w:pStyle w:val="Normal1"/>
        <w:spacing w:after="0" w:line="276" w:lineRule="auto"/>
        <w:rPr>
          <w:rFonts w:asciiTheme="minorHAnsi" w:hAnsiTheme="minorHAnsi" w:cstheme="minorHAnsi"/>
          <w:color w:val="000000"/>
          <w:sz w:val="22"/>
          <w:szCs w:val="22"/>
        </w:rPr>
      </w:pPr>
      <w:r w:rsidRPr="00AA7C43">
        <w:rPr>
          <w:rFonts w:asciiTheme="minorHAnsi" w:hAnsiTheme="minorHAnsi" w:cstheme="minorHAnsi"/>
          <w:color w:val="000000"/>
          <w:sz w:val="22"/>
          <w:szCs w:val="22"/>
        </w:rPr>
        <w:t>This document provides the details of the system under design. It is intended to capture and convey the all classes, interfaces, relationships, and algorithms significant to the use-cases being realized. The intended audience of this document is the design review team and the developers and testers who will be implementing this design.</w:t>
      </w:r>
    </w:p>
    <w:p w14:paraId="4B8CD140" w14:textId="77777777" w:rsidR="003F200F" w:rsidRPr="003F200F" w:rsidRDefault="003F200F" w:rsidP="003F200F">
      <w:pPr>
        <w:spacing w:line="360" w:lineRule="auto"/>
        <w:jc w:val="both"/>
        <w:rPr>
          <w:rFonts w:ascii="Tahoma" w:hAnsi="Tahoma" w:cs="Arial"/>
          <w:sz w:val="20"/>
        </w:rPr>
      </w:pPr>
    </w:p>
    <w:p w14:paraId="7444522D" w14:textId="77777777" w:rsidR="00E1712B" w:rsidRDefault="00E1712B">
      <w:pPr>
        <w:spacing w:after="160" w:line="259" w:lineRule="auto"/>
        <w:rPr>
          <w:rFonts w:ascii="Tahoma" w:hAnsi="Tahoma" w:cs="Arial"/>
          <w:b/>
          <w:bCs/>
          <w:color w:val="000000"/>
          <w:lang w:val="en-GB"/>
        </w:rPr>
      </w:pPr>
      <w:r>
        <w:rPr>
          <w:rFonts w:ascii="Tahoma" w:hAnsi="Tahoma" w:cs="Arial"/>
          <w:b/>
          <w:bCs/>
          <w:color w:val="000000"/>
        </w:rPr>
        <w:br w:type="page"/>
      </w:r>
    </w:p>
    <w:p w14:paraId="7C117597" w14:textId="77777777" w:rsidR="003F200F" w:rsidRPr="00AA7C43" w:rsidRDefault="003F200F" w:rsidP="00E1712B">
      <w:pPr>
        <w:pStyle w:val="Heading1"/>
        <w:rPr>
          <w:rFonts w:asciiTheme="minorHAnsi" w:hAnsiTheme="minorHAnsi" w:cstheme="minorHAnsi"/>
        </w:rPr>
      </w:pPr>
      <w:bookmarkStart w:id="2" w:name="_Toc390785201"/>
      <w:bookmarkStart w:id="3" w:name="_Toc391199371"/>
      <w:r w:rsidRPr="00AA7C43">
        <w:rPr>
          <w:rFonts w:asciiTheme="minorHAnsi" w:hAnsiTheme="minorHAnsi" w:cstheme="minorHAnsi"/>
        </w:rPr>
        <w:lastRenderedPageBreak/>
        <w:t>High Level Design summary</w:t>
      </w:r>
      <w:bookmarkEnd w:id="2"/>
      <w:bookmarkEnd w:id="3"/>
    </w:p>
    <w:p w14:paraId="44D91BC4" w14:textId="77777777" w:rsidR="00E1712B" w:rsidRPr="00E1712B" w:rsidRDefault="00E1712B" w:rsidP="00E1712B"/>
    <w:p w14:paraId="580AF60F" w14:textId="77777777" w:rsidR="003F200F" w:rsidRDefault="005608B9" w:rsidP="004D2E89">
      <w:pPr>
        <w:pStyle w:val="Normal1"/>
        <w:spacing w:after="0" w:line="276" w:lineRule="auto"/>
        <w:rPr>
          <w:rFonts w:asciiTheme="minorHAnsi" w:hAnsiTheme="minorHAnsi" w:cstheme="minorHAnsi"/>
          <w:color w:val="000000"/>
          <w:sz w:val="22"/>
          <w:szCs w:val="22"/>
        </w:rPr>
      </w:pPr>
      <w:r w:rsidRPr="00AA7C43">
        <w:rPr>
          <w:rFonts w:asciiTheme="minorHAnsi" w:hAnsiTheme="minorHAnsi" w:cstheme="minorHAnsi"/>
          <w:color w:val="000000"/>
          <w:sz w:val="22"/>
          <w:szCs w:val="22"/>
        </w:rPr>
        <w:t xml:space="preserve">The existing WebGIS application of Bahrain Locator is built on ArcGIS Server environment and backend spatial &amp; non-spatial database is stored on Oracle. The map services are being assessed through ArcGIS REST APIs. As the mobile GIS application </w:t>
      </w:r>
      <w:r w:rsidR="00F473B0" w:rsidRPr="00AA7C43">
        <w:rPr>
          <w:rFonts w:asciiTheme="minorHAnsi" w:hAnsiTheme="minorHAnsi" w:cstheme="minorHAnsi"/>
          <w:color w:val="000000"/>
          <w:sz w:val="22"/>
          <w:szCs w:val="22"/>
        </w:rPr>
        <w:t>will be the</w:t>
      </w:r>
      <w:r w:rsidRPr="00AA7C43">
        <w:rPr>
          <w:rFonts w:asciiTheme="minorHAnsi" w:hAnsiTheme="minorHAnsi" w:cstheme="minorHAnsi"/>
          <w:color w:val="000000"/>
          <w:sz w:val="22"/>
          <w:szCs w:val="22"/>
        </w:rPr>
        <w:t xml:space="preserve"> part of the same setup and have to be tightly integrated with the existing setup so </w:t>
      </w:r>
      <w:r w:rsidR="00930DE1" w:rsidRPr="00AA7C43">
        <w:rPr>
          <w:rFonts w:asciiTheme="minorHAnsi" w:hAnsiTheme="minorHAnsi" w:cstheme="minorHAnsi"/>
          <w:color w:val="000000"/>
          <w:sz w:val="22"/>
          <w:szCs w:val="22"/>
        </w:rPr>
        <w:t>the application</w:t>
      </w:r>
      <w:r w:rsidR="00E1712B" w:rsidRPr="00AA7C43">
        <w:rPr>
          <w:rFonts w:asciiTheme="minorHAnsi" w:hAnsiTheme="minorHAnsi" w:cstheme="minorHAnsi"/>
          <w:color w:val="000000"/>
          <w:sz w:val="22"/>
          <w:szCs w:val="22"/>
        </w:rPr>
        <w:t xml:space="preserve"> </w:t>
      </w:r>
      <w:r w:rsidR="00F473B0" w:rsidRPr="00AA7C43">
        <w:rPr>
          <w:rFonts w:asciiTheme="minorHAnsi" w:hAnsiTheme="minorHAnsi" w:cstheme="minorHAnsi"/>
          <w:color w:val="000000"/>
          <w:sz w:val="22"/>
          <w:szCs w:val="22"/>
        </w:rPr>
        <w:t xml:space="preserve">will be </w:t>
      </w:r>
      <w:r w:rsidRPr="00AA7C43">
        <w:rPr>
          <w:rFonts w:asciiTheme="minorHAnsi" w:hAnsiTheme="minorHAnsi" w:cstheme="minorHAnsi"/>
          <w:color w:val="000000"/>
          <w:sz w:val="22"/>
          <w:szCs w:val="22"/>
        </w:rPr>
        <w:t xml:space="preserve">3-tier </w:t>
      </w:r>
      <w:r w:rsidR="00930DE1" w:rsidRPr="00AA7C43">
        <w:rPr>
          <w:rFonts w:asciiTheme="minorHAnsi" w:hAnsiTheme="minorHAnsi" w:cstheme="minorHAnsi"/>
          <w:color w:val="000000"/>
          <w:sz w:val="22"/>
          <w:szCs w:val="22"/>
        </w:rPr>
        <w:t xml:space="preserve">and </w:t>
      </w:r>
      <w:r w:rsidR="00E1712B" w:rsidRPr="00AA7C43">
        <w:rPr>
          <w:rFonts w:asciiTheme="minorHAnsi" w:hAnsiTheme="minorHAnsi" w:cstheme="minorHAnsi"/>
          <w:color w:val="000000"/>
          <w:sz w:val="22"/>
          <w:szCs w:val="22"/>
        </w:rPr>
        <w:t>service oriented</w:t>
      </w:r>
      <w:r w:rsidRPr="00AA7C43">
        <w:rPr>
          <w:rFonts w:asciiTheme="minorHAnsi" w:hAnsiTheme="minorHAnsi" w:cstheme="minorHAnsi"/>
          <w:color w:val="000000"/>
          <w:sz w:val="22"/>
          <w:szCs w:val="22"/>
        </w:rPr>
        <w:t xml:space="preserve"> architecture</w:t>
      </w:r>
      <w:r w:rsidR="00E1712B" w:rsidRPr="00AA7C43">
        <w:rPr>
          <w:rFonts w:asciiTheme="minorHAnsi" w:hAnsiTheme="minorHAnsi" w:cstheme="minorHAnsi"/>
          <w:color w:val="000000"/>
          <w:sz w:val="22"/>
          <w:szCs w:val="22"/>
        </w:rPr>
        <w:t xml:space="preserve">. </w:t>
      </w:r>
      <w:r w:rsidRPr="00AA7C43">
        <w:rPr>
          <w:rFonts w:asciiTheme="minorHAnsi" w:hAnsiTheme="minorHAnsi" w:cstheme="minorHAnsi"/>
          <w:color w:val="000000"/>
          <w:sz w:val="22"/>
          <w:szCs w:val="22"/>
        </w:rPr>
        <w:t xml:space="preserve">The presentation layers consisted of mobile native applications developed on ArcGIS APIs </w:t>
      </w:r>
      <w:r w:rsidR="00F473B0" w:rsidRPr="00AA7C43">
        <w:rPr>
          <w:rFonts w:asciiTheme="minorHAnsi" w:hAnsiTheme="minorHAnsi" w:cstheme="minorHAnsi"/>
          <w:color w:val="000000"/>
          <w:sz w:val="22"/>
          <w:szCs w:val="22"/>
        </w:rPr>
        <w:t>for Smartphone. The ASP.NET based web services will take care of Business Logics but limited to user administration level only. All map related data and GIS operations will be done through ArcGIS Server REST Services.  As ArcSDE is already place</w:t>
      </w:r>
      <w:r w:rsidR="00B8744B">
        <w:rPr>
          <w:rFonts w:asciiTheme="minorHAnsi" w:hAnsiTheme="minorHAnsi" w:cstheme="minorHAnsi"/>
          <w:color w:val="000000"/>
          <w:sz w:val="22"/>
          <w:szCs w:val="22"/>
        </w:rPr>
        <w:t>d</w:t>
      </w:r>
      <w:r w:rsidR="00F473B0" w:rsidRPr="00AA7C43">
        <w:rPr>
          <w:rFonts w:asciiTheme="minorHAnsi" w:hAnsiTheme="minorHAnsi" w:cstheme="minorHAnsi"/>
          <w:color w:val="000000"/>
          <w:sz w:val="22"/>
          <w:szCs w:val="22"/>
        </w:rPr>
        <w:t xml:space="preserve"> at middle tier so no direct communication will be done </w:t>
      </w:r>
      <w:r w:rsidR="00B8744B">
        <w:rPr>
          <w:rFonts w:asciiTheme="minorHAnsi" w:hAnsiTheme="minorHAnsi" w:cstheme="minorHAnsi"/>
          <w:color w:val="000000"/>
          <w:sz w:val="22"/>
          <w:szCs w:val="22"/>
        </w:rPr>
        <w:t xml:space="preserve">with </w:t>
      </w:r>
      <w:r w:rsidR="00F473B0" w:rsidRPr="00AA7C43">
        <w:rPr>
          <w:rFonts w:asciiTheme="minorHAnsi" w:hAnsiTheme="minorHAnsi" w:cstheme="minorHAnsi"/>
          <w:color w:val="000000"/>
          <w:sz w:val="22"/>
          <w:szCs w:val="22"/>
        </w:rPr>
        <w:t xml:space="preserve">the database for all GIS related services.  The high level design of system will be as below – </w:t>
      </w:r>
    </w:p>
    <w:p w14:paraId="4D5676ED" w14:textId="77777777" w:rsidR="004D2E89" w:rsidRPr="00AA7C43" w:rsidRDefault="004D2E89" w:rsidP="00AA7C43">
      <w:pPr>
        <w:pStyle w:val="Normal1"/>
        <w:spacing w:line="276" w:lineRule="auto"/>
        <w:rPr>
          <w:rFonts w:asciiTheme="minorHAnsi" w:hAnsiTheme="minorHAnsi" w:cstheme="minorHAnsi"/>
          <w:color w:val="000000"/>
          <w:sz w:val="22"/>
          <w:szCs w:val="22"/>
        </w:rPr>
      </w:pPr>
    </w:p>
    <w:p w14:paraId="378E7EB5" w14:textId="77777777" w:rsidR="00F473B0" w:rsidRPr="00F473B0" w:rsidRDefault="005A54DF" w:rsidP="003F200F">
      <w:pPr>
        <w:spacing w:line="360" w:lineRule="auto"/>
        <w:jc w:val="both"/>
        <w:rPr>
          <w:rFonts w:ascii="Tahoma" w:hAnsi="Tahoma" w:cs="Arial"/>
          <w:sz w:val="22"/>
          <w:szCs w:val="18"/>
        </w:rPr>
      </w:pPr>
      <w:r>
        <w:object w:dxaOrig="10117" w:dyaOrig="9125" w14:anchorId="363738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pt;height:389.9pt" o:ole="">
            <v:imagedata r:id="rId11" o:title=""/>
          </v:shape>
          <o:OLEObject Type="Embed" ProgID="Visio.Drawing.11" ShapeID="_x0000_i1025" DrawAspect="Content" ObjectID="_1465042157" r:id="rId12"/>
        </w:object>
      </w:r>
    </w:p>
    <w:p w14:paraId="709FB6C0" w14:textId="77777777" w:rsidR="00F473B0" w:rsidRPr="003F200F" w:rsidRDefault="00F473B0" w:rsidP="003F200F">
      <w:pPr>
        <w:spacing w:line="360" w:lineRule="auto"/>
        <w:jc w:val="both"/>
        <w:rPr>
          <w:rFonts w:ascii="Tahoma" w:hAnsi="Tahoma" w:cs="Arial"/>
        </w:rPr>
      </w:pPr>
    </w:p>
    <w:p w14:paraId="3A32CB27" w14:textId="77777777" w:rsidR="003F200F" w:rsidRPr="00E75412" w:rsidRDefault="003F200F" w:rsidP="003F200F">
      <w:pPr>
        <w:pStyle w:val="Normal1"/>
        <w:rPr>
          <w:rFonts w:asciiTheme="minorHAnsi" w:hAnsiTheme="minorHAnsi" w:cstheme="minorHAnsi"/>
          <w:b/>
          <w:bCs/>
          <w:color w:val="000000"/>
        </w:rPr>
      </w:pPr>
      <w:bookmarkStart w:id="4" w:name="_Toc110019596"/>
      <w:r w:rsidRPr="00E75412">
        <w:rPr>
          <w:rFonts w:asciiTheme="minorHAnsi" w:hAnsiTheme="minorHAnsi" w:cstheme="minorHAnsi"/>
          <w:b/>
          <w:bCs/>
          <w:color w:val="000000"/>
        </w:rPr>
        <w:t>Presentation Layer</w:t>
      </w:r>
      <w:bookmarkEnd w:id="4"/>
    </w:p>
    <w:p w14:paraId="49A8641E" w14:textId="77777777" w:rsidR="003F200F" w:rsidRPr="00AA7C43" w:rsidRDefault="003F200F" w:rsidP="00E75412">
      <w:pPr>
        <w:pStyle w:val="Normal1"/>
        <w:spacing w:after="0" w:line="276" w:lineRule="auto"/>
        <w:rPr>
          <w:rFonts w:asciiTheme="minorHAnsi" w:hAnsiTheme="minorHAnsi" w:cstheme="minorHAnsi"/>
          <w:color w:val="000000"/>
          <w:sz w:val="22"/>
          <w:szCs w:val="22"/>
        </w:rPr>
      </w:pPr>
      <w:r w:rsidRPr="00AA7C43">
        <w:rPr>
          <w:rFonts w:asciiTheme="minorHAnsi" w:hAnsiTheme="minorHAnsi" w:cstheme="minorHAnsi"/>
          <w:color w:val="000000"/>
          <w:sz w:val="22"/>
          <w:szCs w:val="22"/>
        </w:rPr>
        <w:t xml:space="preserve">This presentation layer </w:t>
      </w:r>
      <w:r w:rsidR="001614B4" w:rsidRPr="00AA7C43">
        <w:rPr>
          <w:rFonts w:asciiTheme="minorHAnsi" w:hAnsiTheme="minorHAnsi" w:cstheme="minorHAnsi"/>
          <w:color w:val="000000"/>
          <w:sz w:val="22"/>
          <w:szCs w:val="22"/>
        </w:rPr>
        <w:t xml:space="preserve">will be a kind of offline native mobile application which will run on its own process. Java for Android and XCODE will be used to develop the presentation layer </w:t>
      </w:r>
      <w:r w:rsidR="00392A0E" w:rsidRPr="00AA7C43">
        <w:rPr>
          <w:rFonts w:asciiTheme="minorHAnsi" w:hAnsiTheme="minorHAnsi" w:cstheme="minorHAnsi"/>
          <w:color w:val="000000"/>
          <w:sz w:val="22"/>
          <w:szCs w:val="22"/>
        </w:rPr>
        <w:t>for Android &amp; iOS respectively with combination of</w:t>
      </w:r>
      <w:r w:rsidR="001614B4" w:rsidRPr="00AA7C43">
        <w:rPr>
          <w:rFonts w:asciiTheme="minorHAnsi" w:hAnsiTheme="minorHAnsi" w:cstheme="minorHAnsi"/>
          <w:color w:val="000000"/>
          <w:sz w:val="22"/>
          <w:szCs w:val="22"/>
        </w:rPr>
        <w:t xml:space="preserve"> ArcGIS ArcGIS Runtime SDK for Android and ArcGIS Runtime SDK for iOS </w:t>
      </w:r>
      <w:r w:rsidR="00392A0E" w:rsidRPr="00AA7C43">
        <w:rPr>
          <w:rFonts w:asciiTheme="minorHAnsi" w:hAnsiTheme="minorHAnsi" w:cstheme="minorHAnsi"/>
          <w:color w:val="000000"/>
          <w:sz w:val="22"/>
          <w:szCs w:val="22"/>
        </w:rPr>
        <w:t xml:space="preserve">to communicating with ArcGIS Server. As no specific API/SDK available for Blackberry platform from ESRI so combination of HTML5, </w:t>
      </w:r>
      <w:r w:rsidR="00E1459D">
        <w:rPr>
          <w:rFonts w:asciiTheme="minorHAnsi" w:hAnsiTheme="minorHAnsi" w:cstheme="minorHAnsi"/>
          <w:color w:val="000000"/>
          <w:sz w:val="22"/>
          <w:szCs w:val="22"/>
        </w:rPr>
        <w:t xml:space="preserve">Jquery Mobile, </w:t>
      </w:r>
      <w:r w:rsidR="00392A0E" w:rsidRPr="00AA7C43">
        <w:rPr>
          <w:rFonts w:asciiTheme="minorHAnsi" w:hAnsiTheme="minorHAnsi" w:cstheme="minorHAnsi"/>
          <w:color w:val="000000"/>
          <w:sz w:val="22"/>
          <w:szCs w:val="22"/>
        </w:rPr>
        <w:t xml:space="preserve">PhoneGap &amp; ArcGIS Javascript API will be used to target Blackberry devices. This presentation layer will also communicate with </w:t>
      </w:r>
      <w:r w:rsidR="00BF42A6">
        <w:rPr>
          <w:rFonts w:asciiTheme="minorHAnsi" w:hAnsiTheme="minorHAnsi" w:cstheme="minorHAnsi"/>
          <w:color w:val="000000"/>
          <w:sz w:val="22"/>
          <w:szCs w:val="22"/>
        </w:rPr>
        <w:t xml:space="preserve">secured </w:t>
      </w:r>
      <w:r w:rsidR="00392A0E" w:rsidRPr="00AA7C43">
        <w:rPr>
          <w:rFonts w:asciiTheme="minorHAnsi" w:hAnsiTheme="minorHAnsi" w:cstheme="minorHAnsi"/>
          <w:color w:val="000000"/>
          <w:sz w:val="22"/>
          <w:szCs w:val="22"/>
        </w:rPr>
        <w:t>ASP.NET web services for user authentication, taking map service credentials and e-mail communication or any other non-GIS stuff over the HTTPS</w:t>
      </w:r>
      <w:r w:rsidRPr="00AA7C43">
        <w:rPr>
          <w:rFonts w:asciiTheme="minorHAnsi" w:hAnsiTheme="minorHAnsi" w:cstheme="minorHAnsi"/>
          <w:color w:val="000000"/>
          <w:sz w:val="22"/>
          <w:szCs w:val="22"/>
        </w:rPr>
        <w:t xml:space="preserve">. The presentation layer will have pages and forms responsible for displaying the content in a user-friendly manners and invoking appropriate Business Service calls </w:t>
      </w:r>
      <w:r w:rsidR="00392A0E" w:rsidRPr="00AA7C43">
        <w:rPr>
          <w:rFonts w:asciiTheme="minorHAnsi" w:hAnsiTheme="minorHAnsi" w:cstheme="minorHAnsi"/>
          <w:color w:val="000000"/>
          <w:sz w:val="22"/>
          <w:szCs w:val="22"/>
        </w:rPr>
        <w:t xml:space="preserve">/ REST Service call </w:t>
      </w:r>
      <w:r w:rsidRPr="00AA7C43">
        <w:rPr>
          <w:rFonts w:asciiTheme="minorHAnsi" w:hAnsiTheme="minorHAnsi" w:cstheme="minorHAnsi"/>
          <w:color w:val="000000"/>
          <w:sz w:val="22"/>
          <w:szCs w:val="22"/>
        </w:rPr>
        <w:t>to perform business activity.</w:t>
      </w:r>
    </w:p>
    <w:p w14:paraId="5C15C1A4" w14:textId="77777777" w:rsidR="003F200F" w:rsidRPr="003F200F" w:rsidRDefault="003F200F" w:rsidP="003F200F">
      <w:pPr>
        <w:pStyle w:val="Normal1"/>
        <w:rPr>
          <w:rFonts w:ascii="Tahoma" w:hAnsi="Tahoma" w:cs="Arial"/>
          <w:b/>
          <w:bCs/>
          <w:color w:val="000000"/>
        </w:rPr>
      </w:pPr>
      <w:bookmarkStart w:id="5" w:name="_Toc110019597"/>
      <w:r w:rsidRPr="003F200F">
        <w:rPr>
          <w:rFonts w:ascii="Tahoma" w:hAnsi="Tahoma" w:cs="Arial"/>
          <w:b/>
          <w:bCs/>
          <w:color w:val="000000"/>
        </w:rPr>
        <w:br/>
      </w:r>
      <w:r w:rsidRPr="00E75412">
        <w:rPr>
          <w:rFonts w:asciiTheme="minorHAnsi" w:hAnsiTheme="minorHAnsi" w:cstheme="minorHAnsi"/>
          <w:b/>
          <w:bCs/>
          <w:color w:val="000000"/>
        </w:rPr>
        <w:t>Design Considerations</w:t>
      </w:r>
      <w:bookmarkEnd w:id="5"/>
    </w:p>
    <w:p w14:paraId="49B29C40" w14:textId="77777777" w:rsidR="003F200F" w:rsidRPr="00AA7C43" w:rsidRDefault="003F200F" w:rsidP="00E75412">
      <w:pPr>
        <w:spacing w:line="276" w:lineRule="auto"/>
        <w:jc w:val="both"/>
        <w:rPr>
          <w:rFonts w:asciiTheme="majorHAnsi" w:hAnsiTheme="majorHAnsi" w:cs="Arial"/>
          <w:sz w:val="22"/>
        </w:rPr>
      </w:pPr>
      <w:r w:rsidRPr="00AA7C43">
        <w:rPr>
          <w:rFonts w:asciiTheme="majorHAnsi" w:hAnsiTheme="majorHAnsi" w:cs="Arial"/>
          <w:sz w:val="22"/>
        </w:rPr>
        <w:t>The design considerations for this layer are:</w:t>
      </w:r>
    </w:p>
    <w:p w14:paraId="64211DC3" w14:textId="77777777" w:rsidR="003F200F" w:rsidRPr="00AA7C43" w:rsidRDefault="00392A0E"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Appropriate and high quality images/ icons suitable for mobile devices</w:t>
      </w:r>
      <w:r w:rsidR="003F200F" w:rsidRPr="00AA7C43">
        <w:rPr>
          <w:rFonts w:asciiTheme="majorHAnsi" w:hAnsiTheme="majorHAnsi" w:cs="Arial"/>
          <w:i w:val="0"/>
          <w:color w:val="auto"/>
          <w:sz w:val="22"/>
        </w:rPr>
        <w:t>.</w:t>
      </w:r>
    </w:p>
    <w:p w14:paraId="657FABDD" w14:textId="77777777" w:rsidR="003F200F" w:rsidRPr="00AA7C43" w:rsidRDefault="00392A0E"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Home screen navigation on single tap</w:t>
      </w:r>
      <w:r w:rsidR="003F200F" w:rsidRPr="00AA7C43">
        <w:rPr>
          <w:rFonts w:asciiTheme="majorHAnsi" w:hAnsiTheme="majorHAnsi" w:cs="Arial"/>
          <w:i w:val="0"/>
          <w:color w:val="auto"/>
          <w:sz w:val="22"/>
        </w:rPr>
        <w:t>.</w:t>
      </w:r>
    </w:p>
    <w:p w14:paraId="6DF117F2" w14:textId="77777777" w:rsidR="003F200F" w:rsidRPr="00AA7C43" w:rsidRDefault="003F200F"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User friendly viewing of maps.</w:t>
      </w:r>
    </w:p>
    <w:p w14:paraId="553096E0" w14:textId="77777777" w:rsidR="003F200F" w:rsidRPr="00AA7C43" w:rsidRDefault="003F200F"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User Interface and form validations.</w:t>
      </w:r>
    </w:p>
    <w:p w14:paraId="4418E1DF" w14:textId="77777777" w:rsidR="003F200F" w:rsidRPr="00AA7C43" w:rsidRDefault="003F200F"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Alerts, Confirmation and Error message display.</w:t>
      </w:r>
    </w:p>
    <w:p w14:paraId="099E0154" w14:textId="77777777" w:rsidR="003F200F" w:rsidRPr="00AA7C43" w:rsidRDefault="003F200F" w:rsidP="00E75412">
      <w:pPr>
        <w:pStyle w:val="Explanation"/>
        <w:numPr>
          <w:ilvl w:val="0"/>
          <w:numId w:val="4"/>
        </w:numPr>
        <w:tabs>
          <w:tab w:val="left" w:pos="0"/>
        </w:tabs>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Separation of presentation and business layer to emphasis on presentation.</w:t>
      </w:r>
    </w:p>
    <w:p w14:paraId="0DA5BAC7" w14:textId="77777777" w:rsidR="003F200F" w:rsidRPr="00AA7C43" w:rsidRDefault="003F200F" w:rsidP="00E75412">
      <w:pPr>
        <w:pStyle w:val="Explanation"/>
        <w:numPr>
          <w:ilvl w:val="0"/>
          <w:numId w:val="4"/>
        </w:numPr>
        <w:spacing w:line="276" w:lineRule="auto"/>
        <w:jc w:val="both"/>
        <w:rPr>
          <w:rFonts w:asciiTheme="majorHAnsi" w:hAnsiTheme="majorHAnsi" w:cs="Arial"/>
          <w:i w:val="0"/>
          <w:color w:val="auto"/>
          <w:sz w:val="22"/>
        </w:rPr>
      </w:pPr>
      <w:r w:rsidRPr="00AA7C43">
        <w:rPr>
          <w:rFonts w:asciiTheme="majorHAnsi" w:hAnsiTheme="majorHAnsi" w:cs="Arial"/>
          <w:i w:val="0"/>
          <w:color w:val="auto"/>
          <w:sz w:val="22"/>
        </w:rPr>
        <w:t xml:space="preserve">Display of dynamic form fields based on user role. </w:t>
      </w:r>
    </w:p>
    <w:p w14:paraId="29FB0DCE" w14:textId="77777777" w:rsidR="00F4434B" w:rsidRDefault="00F4434B" w:rsidP="003F200F">
      <w:pPr>
        <w:pStyle w:val="Normal1"/>
        <w:rPr>
          <w:rFonts w:ascii="Tahoma" w:hAnsi="Tahoma" w:cs="Arial"/>
          <w:b/>
          <w:bCs/>
          <w:color w:val="000000"/>
        </w:rPr>
      </w:pPr>
      <w:bookmarkStart w:id="6" w:name="_Toc110019598"/>
    </w:p>
    <w:p w14:paraId="1F4D6371" w14:textId="77777777" w:rsidR="003F200F" w:rsidRPr="00E75412" w:rsidRDefault="003F200F" w:rsidP="003F200F">
      <w:pPr>
        <w:pStyle w:val="Normal1"/>
        <w:rPr>
          <w:rFonts w:asciiTheme="minorHAnsi" w:hAnsiTheme="minorHAnsi" w:cstheme="minorHAnsi"/>
          <w:b/>
          <w:bCs/>
          <w:color w:val="000000"/>
        </w:rPr>
      </w:pPr>
      <w:r w:rsidRPr="00E75412">
        <w:rPr>
          <w:rFonts w:asciiTheme="minorHAnsi" w:hAnsiTheme="minorHAnsi" w:cstheme="minorHAnsi"/>
          <w:b/>
          <w:bCs/>
          <w:color w:val="000000"/>
        </w:rPr>
        <w:t>Design Decisions</w:t>
      </w:r>
      <w:bookmarkEnd w:id="6"/>
    </w:p>
    <w:p w14:paraId="76ECA417" w14:textId="77777777" w:rsidR="003F200F" w:rsidRPr="00E75412" w:rsidRDefault="003F200F" w:rsidP="003F200F">
      <w:pPr>
        <w:pStyle w:val="Explanation"/>
        <w:spacing w:line="360"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The following table summarizes the decisions made for the presentation layer: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0"/>
        <w:gridCol w:w="4650"/>
      </w:tblGrid>
      <w:tr w:rsidR="003F200F" w:rsidRPr="00E75412" w14:paraId="300DBFC6" w14:textId="77777777" w:rsidTr="00416A88">
        <w:tc>
          <w:tcPr>
            <w:tcW w:w="3510" w:type="dxa"/>
          </w:tcPr>
          <w:p w14:paraId="6F5FEF7A" w14:textId="77777777" w:rsidR="003F200F" w:rsidRPr="00E75412" w:rsidRDefault="003F200F" w:rsidP="00416A88">
            <w:pPr>
              <w:pStyle w:val="Explanation"/>
              <w:spacing w:line="360" w:lineRule="auto"/>
              <w:jc w:val="both"/>
              <w:rPr>
                <w:rFonts w:asciiTheme="minorHAnsi" w:hAnsiTheme="minorHAnsi" w:cstheme="minorHAnsi"/>
                <w:b/>
                <w:i w:val="0"/>
                <w:color w:val="000000"/>
                <w:sz w:val="22"/>
                <w:szCs w:val="22"/>
                <w:lang w:val="en-GB"/>
              </w:rPr>
            </w:pPr>
            <w:r w:rsidRPr="00E75412">
              <w:rPr>
                <w:rFonts w:asciiTheme="minorHAnsi" w:hAnsiTheme="minorHAnsi" w:cstheme="minorHAnsi"/>
                <w:b/>
                <w:i w:val="0"/>
                <w:color w:val="000000"/>
                <w:sz w:val="22"/>
                <w:szCs w:val="22"/>
                <w:lang w:val="en-GB"/>
              </w:rPr>
              <w:t xml:space="preserve">Design Consideration </w:t>
            </w:r>
          </w:p>
        </w:tc>
        <w:tc>
          <w:tcPr>
            <w:tcW w:w="4650" w:type="dxa"/>
          </w:tcPr>
          <w:p w14:paraId="4E731587" w14:textId="77777777" w:rsidR="003F200F" w:rsidRPr="00E75412" w:rsidRDefault="003F200F" w:rsidP="00416A88">
            <w:pPr>
              <w:pStyle w:val="Explanation"/>
              <w:spacing w:line="360" w:lineRule="auto"/>
              <w:jc w:val="both"/>
              <w:rPr>
                <w:rFonts w:asciiTheme="minorHAnsi" w:hAnsiTheme="minorHAnsi" w:cstheme="minorHAnsi"/>
                <w:b/>
                <w:i w:val="0"/>
                <w:color w:val="000000"/>
                <w:sz w:val="22"/>
                <w:szCs w:val="22"/>
                <w:lang w:val="en-GB"/>
              </w:rPr>
            </w:pPr>
            <w:r w:rsidRPr="00E75412">
              <w:rPr>
                <w:rFonts w:asciiTheme="minorHAnsi" w:hAnsiTheme="minorHAnsi" w:cstheme="minorHAnsi"/>
                <w:b/>
                <w:i w:val="0"/>
                <w:color w:val="000000"/>
                <w:sz w:val="22"/>
                <w:szCs w:val="22"/>
                <w:lang w:val="en-GB"/>
              </w:rPr>
              <w:t>Design Decision</w:t>
            </w:r>
          </w:p>
        </w:tc>
      </w:tr>
      <w:tr w:rsidR="003F200F" w:rsidRPr="00E75412" w14:paraId="3129B3C8" w14:textId="77777777" w:rsidTr="00416A88">
        <w:tc>
          <w:tcPr>
            <w:tcW w:w="3510" w:type="dxa"/>
          </w:tcPr>
          <w:p w14:paraId="1A82DFB4"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Rendering and viewing of maps</w:t>
            </w:r>
          </w:p>
        </w:tc>
        <w:tc>
          <w:tcPr>
            <w:tcW w:w="4650" w:type="dxa"/>
          </w:tcPr>
          <w:p w14:paraId="29CCCEE3"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 xml:space="preserve">Use </w:t>
            </w:r>
            <w:r w:rsidR="00F4434B" w:rsidRPr="00E75412">
              <w:rPr>
                <w:rFonts w:asciiTheme="minorHAnsi" w:hAnsiTheme="minorHAnsi" w:cstheme="minorHAnsi"/>
                <w:i w:val="0"/>
                <w:color w:val="000000"/>
                <w:sz w:val="22"/>
                <w:szCs w:val="22"/>
                <w:lang w:val="en-GB"/>
              </w:rPr>
              <w:t xml:space="preserve">of ArcGIS Map Control  </w:t>
            </w:r>
          </w:p>
        </w:tc>
      </w:tr>
      <w:tr w:rsidR="003F200F" w:rsidRPr="00E75412" w14:paraId="0E0E7FB5" w14:textId="77777777" w:rsidTr="00416A88">
        <w:tc>
          <w:tcPr>
            <w:tcW w:w="3510" w:type="dxa"/>
          </w:tcPr>
          <w:p w14:paraId="27E2C6EA" w14:textId="77777777" w:rsidR="003F200F" w:rsidRPr="00E75412" w:rsidRDefault="00F4434B"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Data display</w:t>
            </w:r>
          </w:p>
        </w:tc>
        <w:tc>
          <w:tcPr>
            <w:tcW w:w="4650" w:type="dxa"/>
          </w:tcPr>
          <w:p w14:paraId="41F5CEE2" w14:textId="77777777" w:rsidR="003F200F" w:rsidRPr="00E75412" w:rsidRDefault="00F4434B"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Listview with combination of images</w:t>
            </w:r>
          </w:p>
        </w:tc>
      </w:tr>
      <w:tr w:rsidR="003F200F" w:rsidRPr="00E75412" w14:paraId="5259C2C8" w14:textId="77777777" w:rsidTr="00416A88">
        <w:tc>
          <w:tcPr>
            <w:tcW w:w="3510" w:type="dxa"/>
          </w:tcPr>
          <w:p w14:paraId="5D4600CB"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UI and form validations</w:t>
            </w:r>
          </w:p>
        </w:tc>
        <w:tc>
          <w:tcPr>
            <w:tcW w:w="4650" w:type="dxa"/>
          </w:tcPr>
          <w:p w14:paraId="619954DE" w14:textId="77777777" w:rsidR="003F200F" w:rsidRPr="00E75412" w:rsidRDefault="00F4434B"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Using native language; Java of Android, Objective C for iOS and JavaScript for Blackberry.</w:t>
            </w:r>
          </w:p>
        </w:tc>
      </w:tr>
      <w:tr w:rsidR="003F200F" w:rsidRPr="00E75412" w14:paraId="4F61176F" w14:textId="77777777" w:rsidTr="00416A88">
        <w:tc>
          <w:tcPr>
            <w:tcW w:w="3510" w:type="dxa"/>
          </w:tcPr>
          <w:p w14:paraId="58924F57"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 xml:space="preserve">Alert, </w:t>
            </w:r>
            <w:r w:rsidR="00F4434B" w:rsidRPr="00E75412">
              <w:rPr>
                <w:rFonts w:asciiTheme="minorHAnsi" w:hAnsiTheme="minorHAnsi" w:cstheme="minorHAnsi"/>
                <w:i w:val="0"/>
                <w:color w:val="000000"/>
                <w:sz w:val="22"/>
                <w:szCs w:val="22"/>
                <w:lang w:val="en-GB"/>
              </w:rPr>
              <w:t>Notification</w:t>
            </w:r>
            <w:r w:rsidRPr="00E75412">
              <w:rPr>
                <w:rFonts w:asciiTheme="minorHAnsi" w:hAnsiTheme="minorHAnsi" w:cstheme="minorHAnsi"/>
                <w:i w:val="0"/>
                <w:color w:val="000000"/>
                <w:sz w:val="22"/>
                <w:szCs w:val="22"/>
                <w:lang w:val="en-GB"/>
              </w:rPr>
              <w:t>, Message, and Error message Display</w:t>
            </w:r>
          </w:p>
        </w:tc>
        <w:tc>
          <w:tcPr>
            <w:tcW w:w="4650" w:type="dxa"/>
          </w:tcPr>
          <w:p w14:paraId="7FFAB0E4"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Embedde</w:t>
            </w:r>
            <w:r w:rsidR="00F4434B" w:rsidRPr="00E75412">
              <w:rPr>
                <w:rFonts w:asciiTheme="minorHAnsi" w:hAnsiTheme="minorHAnsi" w:cstheme="minorHAnsi"/>
                <w:i w:val="0"/>
                <w:color w:val="000000"/>
                <w:sz w:val="22"/>
                <w:szCs w:val="22"/>
                <w:lang w:val="en-GB"/>
              </w:rPr>
              <w:t>d text in the form or popup message box.</w:t>
            </w:r>
            <w:r w:rsidRPr="00E75412">
              <w:rPr>
                <w:rFonts w:asciiTheme="minorHAnsi" w:hAnsiTheme="minorHAnsi" w:cstheme="minorHAnsi"/>
                <w:i w:val="0"/>
                <w:color w:val="000000"/>
                <w:sz w:val="22"/>
                <w:szCs w:val="22"/>
                <w:lang w:val="en-GB"/>
              </w:rPr>
              <w:t xml:space="preserve"> </w:t>
            </w:r>
          </w:p>
        </w:tc>
      </w:tr>
      <w:tr w:rsidR="003F200F" w:rsidRPr="00E75412" w14:paraId="37C062EA" w14:textId="77777777" w:rsidTr="00416A88">
        <w:tc>
          <w:tcPr>
            <w:tcW w:w="3510" w:type="dxa"/>
          </w:tcPr>
          <w:p w14:paraId="5ACCD9DC"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Separation of Presentation Logic</w:t>
            </w:r>
          </w:p>
        </w:tc>
        <w:tc>
          <w:tcPr>
            <w:tcW w:w="4650" w:type="dxa"/>
          </w:tcPr>
          <w:p w14:paraId="7FCEB345"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 xml:space="preserve">All the requests to process business logic and manage data access objects </w:t>
            </w:r>
            <w:r w:rsidR="00F4434B" w:rsidRPr="00E75412">
              <w:rPr>
                <w:rFonts w:asciiTheme="minorHAnsi" w:hAnsiTheme="minorHAnsi" w:cstheme="minorHAnsi"/>
                <w:i w:val="0"/>
                <w:color w:val="000000"/>
                <w:sz w:val="22"/>
                <w:szCs w:val="22"/>
                <w:lang w:val="en-GB"/>
              </w:rPr>
              <w:t>will be routed through either WebAdapter or asp.net web services hosted on IIS</w:t>
            </w:r>
            <w:r w:rsidRPr="00E75412">
              <w:rPr>
                <w:rFonts w:asciiTheme="minorHAnsi" w:hAnsiTheme="minorHAnsi" w:cstheme="minorHAnsi"/>
                <w:i w:val="0"/>
                <w:color w:val="000000"/>
                <w:sz w:val="22"/>
                <w:szCs w:val="22"/>
                <w:lang w:val="en-GB"/>
              </w:rPr>
              <w:t>.</w:t>
            </w:r>
            <w:r w:rsidR="00416A88" w:rsidRPr="00E75412">
              <w:rPr>
                <w:rFonts w:asciiTheme="minorHAnsi" w:hAnsiTheme="minorHAnsi" w:cstheme="minorHAnsi"/>
                <w:i w:val="0"/>
                <w:color w:val="000000"/>
                <w:sz w:val="22"/>
                <w:szCs w:val="22"/>
                <w:lang w:val="en-GB"/>
              </w:rPr>
              <w:t xml:space="preserve">  </w:t>
            </w:r>
          </w:p>
        </w:tc>
      </w:tr>
    </w:tbl>
    <w:p w14:paraId="6A9F86CB" w14:textId="77777777" w:rsidR="003F200F" w:rsidRPr="003F200F" w:rsidRDefault="003F200F" w:rsidP="003F200F">
      <w:pPr>
        <w:spacing w:line="360" w:lineRule="auto"/>
        <w:jc w:val="both"/>
        <w:rPr>
          <w:rFonts w:ascii="Tahoma" w:hAnsi="Tahoma" w:cs="Arial"/>
          <w:sz w:val="20"/>
        </w:rPr>
      </w:pPr>
    </w:p>
    <w:p w14:paraId="05030725" w14:textId="77777777" w:rsidR="003F200F" w:rsidRPr="003F200F" w:rsidRDefault="003F200F" w:rsidP="003F200F">
      <w:pPr>
        <w:pStyle w:val="Explanation"/>
        <w:spacing w:line="360" w:lineRule="auto"/>
        <w:jc w:val="both"/>
        <w:rPr>
          <w:rFonts w:ascii="Tahoma" w:hAnsi="Tahoma" w:cs="Arial"/>
          <w:b/>
          <w:i w:val="0"/>
          <w:color w:val="auto"/>
          <w:sz w:val="20"/>
        </w:rPr>
      </w:pPr>
    </w:p>
    <w:p w14:paraId="6035D169" w14:textId="77777777" w:rsidR="003F200F" w:rsidRPr="00E75412" w:rsidRDefault="00762D18" w:rsidP="003F200F">
      <w:pPr>
        <w:pStyle w:val="Normal1"/>
        <w:rPr>
          <w:rFonts w:asciiTheme="minorHAnsi" w:hAnsiTheme="minorHAnsi" w:cstheme="minorHAnsi"/>
          <w:b/>
          <w:bCs/>
          <w:color w:val="000000"/>
        </w:rPr>
      </w:pPr>
      <w:bookmarkStart w:id="7" w:name="_Toc110019599"/>
      <w:r w:rsidRPr="00E75412">
        <w:rPr>
          <w:rFonts w:asciiTheme="minorHAnsi" w:hAnsiTheme="minorHAnsi" w:cstheme="minorHAnsi"/>
          <w:b/>
          <w:bCs/>
          <w:color w:val="000000"/>
        </w:rPr>
        <w:t>Web</w:t>
      </w:r>
      <w:r w:rsidR="009841EE" w:rsidRPr="00E75412">
        <w:rPr>
          <w:rFonts w:asciiTheme="minorHAnsi" w:hAnsiTheme="minorHAnsi" w:cstheme="minorHAnsi"/>
          <w:b/>
          <w:bCs/>
          <w:color w:val="000000"/>
        </w:rPr>
        <w:t xml:space="preserve"> Service</w:t>
      </w:r>
      <w:r w:rsidR="003F200F" w:rsidRPr="00E75412">
        <w:rPr>
          <w:rFonts w:asciiTheme="minorHAnsi" w:hAnsiTheme="minorHAnsi" w:cstheme="minorHAnsi"/>
          <w:b/>
          <w:bCs/>
          <w:color w:val="000000"/>
        </w:rPr>
        <w:t xml:space="preserve"> Layer</w:t>
      </w:r>
      <w:bookmarkEnd w:id="7"/>
    </w:p>
    <w:p w14:paraId="0BAF811D" w14:textId="77777777" w:rsidR="003F200F" w:rsidRPr="00E75412" w:rsidRDefault="003F200F" w:rsidP="00E75412">
      <w:pPr>
        <w:pStyle w:val="Explanation"/>
        <w:spacing w:line="276" w:lineRule="auto"/>
        <w:jc w:val="both"/>
        <w:rPr>
          <w:rFonts w:asciiTheme="minorHAnsi" w:hAnsiTheme="minorHAnsi" w:cstheme="minorHAnsi"/>
          <w:i w:val="0"/>
          <w:color w:val="000000"/>
          <w:sz w:val="22"/>
          <w:szCs w:val="22"/>
          <w:lang w:val="en-GB"/>
        </w:rPr>
      </w:pPr>
      <w:r w:rsidRPr="00E75412">
        <w:rPr>
          <w:rFonts w:asciiTheme="minorHAnsi" w:hAnsiTheme="minorHAnsi" w:cstheme="minorHAnsi"/>
          <w:i w:val="0"/>
          <w:color w:val="000000"/>
          <w:sz w:val="22"/>
          <w:szCs w:val="22"/>
          <w:lang w:val="en-GB"/>
        </w:rPr>
        <w:t xml:space="preserve">This layer consists of </w:t>
      </w:r>
      <w:r w:rsidR="00416A88" w:rsidRPr="00E75412">
        <w:rPr>
          <w:rFonts w:asciiTheme="minorHAnsi" w:hAnsiTheme="minorHAnsi" w:cstheme="minorHAnsi"/>
          <w:i w:val="0"/>
          <w:color w:val="000000"/>
          <w:sz w:val="22"/>
          <w:szCs w:val="22"/>
          <w:lang w:val="en-GB"/>
        </w:rPr>
        <w:t xml:space="preserve">web methods to </w:t>
      </w:r>
      <w:r w:rsidRPr="00E75412">
        <w:rPr>
          <w:rFonts w:asciiTheme="minorHAnsi" w:hAnsiTheme="minorHAnsi" w:cstheme="minorHAnsi"/>
          <w:i w:val="0"/>
          <w:color w:val="000000"/>
          <w:sz w:val="22"/>
          <w:szCs w:val="22"/>
          <w:lang w:val="en-GB"/>
        </w:rPr>
        <w:t xml:space="preserve">handle client request </w:t>
      </w:r>
      <w:r w:rsidR="00416A88" w:rsidRPr="00E75412">
        <w:rPr>
          <w:rFonts w:asciiTheme="minorHAnsi" w:hAnsiTheme="minorHAnsi" w:cstheme="minorHAnsi"/>
          <w:i w:val="0"/>
          <w:color w:val="000000"/>
          <w:sz w:val="22"/>
          <w:szCs w:val="22"/>
          <w:lang w:val="en-GB"/>
        </w:rPr>
        <w:t>related to user administration, map queries and data updation (both spatia</w:t>
      </w:r>
      <w:r w:rsidR="005F7691" w:rsidRPr="00E75412">
        <w:rPr>
          <w:rFonts w:asciiTheme="minorHAnsi" w:hAnsiTheme="minorHAnsi" w:cstheme="minorHAnsi"/>
          <w:i w:val="0"/>
          <w:color w:val="000000"/>
          <w:sz w:val="22"/>
          <w:szCs w:val="22"/>
          <w:lang w:val="en-GB"/>
        </w:rPr>
        <w:t xml:space="preserve">l &amp; non-spatial) related tasks. The map related processes will be handled through REST services and other processes will be handled through asp.net web services. The business class shall make calls to various other components of the application to authenticate, authorize user request and execute a sequence of activity to accomplish a business process. </w:t>
      </w:r>
      <w:r w:rsidRPr="00E75412">
        <w:rPr>
          <w:rFonts w:asciiTheme="minorHAnsi" w:hAnsiTheme="minorHAnsi" w:cstheme="minorHAnsi"/>
          <w:i w:val="0"/>
          <w:color w:val="000000"/>
          <w:sz w:val="22"/>
          <w:szCs w:val="22"/>
          <w:lang w:val="en-GB"/>
        </w:rPr>
        <w:t>After business pro</w:t>
      </w:r>
      <w:r w:rsidR="00416A88" w:rsidRPr="00E75412">
        <w:rPr>
          <w:rFonts w:asciiTheme="minorHAnsi" w:hAnsiTheme="minorHAnsi" w:cstheme="minorHAnsi"/>
          <w:i w:val="0"/>
          <w:color w:val="000000"/>
          <w:sz w:val="22"/>
          <w:szCs w:val="22"/>
          <w:lang w:val="en-GB"/>
        </w:rPr>
        <w:t>cessing is done this layer returns the data objects to the caller mobile application.</w:t>
      </w:r>
      <w:r w:rsidRPr="00E75412">
        <w:rPr>
          <w:rFonts w:asciiTheme="minorHAnsi" w:hAnsiTheme="minorHAnsi" w:cstheme="minorHAnsi"/>
          <w:i w:val="0"/>
          <w:color w:val="000000"/>
          <w:sz w:val="22"/>
          <w:szCs w:val="22"/>
          <w:lang w:val="en-GB"/>
        </w:rPr>
        <w:t xml:space="preserve"> </w:t>
      </w:r>
      <w:r w:rsidR="005F7691" w:rsidRPr="00E75412">
        <w:rPr>
          <w:rFonts w:asciiTheme="minorHAnsi" w:hAnsiTheme="minorHAnsi" w:cstheme="minorHAnsi"/>
          <w:i w:val="0"/>
          <w:color w:val="000000"/>
          <w:sz w:val="22"/>
          <w:szCs w:val="22"/>
          <w:lang w:val="en-GB"/>
        </w:rPr>
        <w:t xml:space="preserve"> </w:t>
      </w:r>
      <w:r w:rsidR="00F87954" w:rsidRPr="00E75412">
        <w:rPr>
          <w:rFonts w:asciiTheme="minorHAnsi" w:hAnsiTheme="minorHAnsi" w:cstheme="minorHAnsi"/>
          <w:i w:val="0"/>
          <w:color w:val="000000"/>
          <w:sz w:val="22"/>
          <w:szCs w:val="22"/>
          <w:lang w:val="en-GB"/>
        </w:rPr>
        <w:t xml:space="preserve">To access non-spatial data this layer will not establish direct connection to database; the data will accessed through data access layer and to access spatial data ArcGIS Web Adapter will be used at middle tier. </w:t>
      </w:r>
    </w:p>
    <w:p w14:paraId="66F8F273" w14:textId="77777777" w:rsidR="005F7691" w:rsidRPr="003F200F" w:rsidRDefault="005F7691" w:rsidP="003F200F">
      <w:pPr>
        <w:spacing w:line="360" w:lineRule="auto"/>
        <w:jc w:val="both"/>
        <w:rPr>
          <w:rFonts w:ascii="Tahoma" w:hAnsi="Tahoma" w:cs="Arial"/>
          <w:sz w:val="20"/>
        </w:rPr>
      </w:pPr>
    </w:p>
    <w:p w14:paraId="777A1977" w14:textId="77777777" w:rsidR="003F200F" w:rsidRPr="00E75412" w:rsidRDefault="003F200F" w:rsidP="005F7691">
      <w:pPr>
        <w:spacing w:line="360" w:lineRule="auto"/>
        <w:jc w:val="both"/>
        <w:rPr>
          <w:rFonts w:asciiTheme="minorHAnsi" w:hAnsiTheme="minorHAnsi" w:cstheme="minorHAnsi"/>
          <w:b/>
          <w:bCs/>
          <w:color w:val="000000"/>
        </w:rPr>
      </w:pPr>
      <w:bookmarkStart w:id="8" w:name="_Toc110019600"/>
      <w:r w:rsidRPr="00E75412">
        <w:rPr>
          <w:rFonts w:asciiTheme="minorHAnsi" w:hAnsiTheme="minorHAnsi" w:cstheme="minorHAnsi"/>
          <w:b/>
          <w:bCs/>
          <w:color w:val="000000"/>
        </w:rPr>
        <w:t>Design Considerations</w:t>
      </w:r>
      <w:bookmarkEnd w:id="8"/>
    </w:p>
    <w:p w14:paraId="222FD574" w14:textId="77777777" w:rsidR="003F200F" w:rsidRPr="00E75412" w:rsidRDefault="003F200F" w:rsidP="003F200F">
      <w:pPr>
        <w:spacing w:line="360" w:lineRule="auto"/>
        <w:jc w:val="both"/>
        <w:rPr>
          <w:rFonts w:asciiTheme="minorHAnsi" w:hAnsiTheme="minorHAnsi" w:cstheme="minorHAnsi"/>
          <w:sz w:val="22"/>
        </w:rPr>
      </w:pPr>
      <w:r w:rsidRPr="00E75412">
        <w:rPr>
          <w:rFonts w:asciiTheme="minorHAnsi" w:hAnsiTheme="minorHAnsi" w:cstheme="minorHAnsi"/>
          <w:sz w:val="22"/>
        </w:rPr>
        <w:t>The design considerations for this layer are:</w:t>
      </w:r>
    </w:p>
    <w:p w14:paraId="201C9A49" w14:textId="77777777" w:rsidR="003F200F" w:rsidRPr="00E75412" w:rsidRDefault="003F200F" w:rsidP="00E75412">
      <w:pPr>
        <w:pStyle w:val="Explanation"/>
        <w:numPr>
          <w:ilvl w:val="0"/>
          <w:numId w:val="4"/>
        </w:numPr>
        <w:spacing w:line="276" w:lineRule="auto"/>
        <w:jc w:val="both"/>
        <w:rPr>
          <w:rFonts w:asciiTheme="minorHAnsi" w:hAnsiTheme="minorHAnsi" w:cstheme="minorHAnsi"/>
          <w:i w:val="0"/>
          <w:iCs/>
          <w:color w:val="auto"/>
          <w:sz w:val="22"/>
        </w:rPr>
      </w:pPr>
      <w:r w:rsidRPr="00E75412">
        <w:rPr>
          <w:rFonts w:asciiTheme="minorHAnsi" w:hAnsiTheme="minorHAnsi" w:cstheme="minorHAnsi"/>
          <w:i w:val="0"/>
          <w:iCs/>
          <w:color w:val="auto"/>
          <w:sz w:val="22"/>
        </w:rPr>
        <w:t xml:space="preserve">This layer is maintained as thin as possible for better performance. </w:t>
      </w:r>
    </w:p>
    <w:p w14:paraId="04579F84" w14:textId="77777777" w:rsidR="003F200F" w:rsidRPr="00E75412" w:rsidRDefault="003F200F" w:rsidP="00E75412">
      <w:pPr>
        <w:pStyle w:val="Explanation"/>
        <w:numPr>
          <w:ilvl w:val="0"/>
          <w:numId w:val="4"/>
        </w:numPr>
        <w:spacing w:line="276"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Application security like SSL.</w:t>
      </w:r>
    </w:p>
    <w:p w14:paraId="308F38E3" w14:textId="77777777" w:rsidR="005F7691" w:rsidRPr="00E75412" w:rsidRDefault="005F7691" w:rsidP="00E75412">
      <w:pPr>
        <w:pStyle w:val="Explanation"/>
        <w:numPr>
          <w:ilvl w:val="0"/>
          <w:numId w:val="4"/>
        </w:numPr>
        <w:spacing w:line="276"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Invoke various integrated components of the application (like authentication, authorization, making calls to database).</w:t>
      </w:r>
    </w:p>
    <w:p w14:paraId="01861D35" w14:textId="77777777" w:rsidR="005F7691" w:rsidRPr="00E75412" w:rsidRDefault="005F7691" w:rsidP="00E75412">
      <w:pPr>
        <w:pStyle w:val="Explanation"/>
        <w:numPr>
          <w:ilvl w:val="0"/>
          <w:numId w:val="4"/>
        </w:numPr>
        <w:spacing w:line="276"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Embed all the business logic to accomplish business rules.</w:t>
      </w:r>
    </w:p>
    <w:p w14:paraId="111B2B56" w14:textId="77777777" w:rsidR="005F7691" w:rsidRPr="00E75412" w:rsidRDefault="005F7691" w:rsidP="00E75412">
      <w:pPr>
        <w:pStyle w:val="Explanation"/>
        <w:numPr>
          <w:ilvl w:val="0"/>
          <w:numId w:val="4"/>
        </w:numPr>
        <w:spacing w:line="276"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Act as a middle tier layer for the entire application.</w:t>
      </w:r>
    </w:p>
    <w:p w14:paraId="5A5A34BE" w14:textId="77777777" w:rsidR="003F200F" w:rsidRPr="00E75412" w:rsidRDefault="003F200F" w:rsidP="00E75412">
      <w:pPr>
        <w:pStyle w:val="Explanation"/>
        <w:numPr>
          <w:ilvl w:val="0"/>
          <w:numId w:val="4"/>
        </w:numPr>
        <w:spacing w:line="276"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Exceptio</w:t>
      </w:r>
      <w:r w:rsidR="00416A88" w:rsidRPr="00E75412">
        <w:rPr>
          <w:rFonts w:asciiTheme="minorHAnsi" w:hAnsiTheme="minorHAnsi" w:cstheme="minorHAnsi"/>
          <w:i w:val="0"/>
          <w:color w:val="auto"/>
          <w:sz w:val="22"/>
        </w:rPr>
        <w:t xml:space="preserve">n Handling, tracing and Logging for asp.net web services. The map query &amp; map operation related logging will be handled by GIS Application Server.  </w:t>
      </w:r>
    </w:p>
    <w:p w14:paraId="51A652B3" w14:textId="77777777" w:rsidR="003F200F" w:rsidRPr="00E75412" w:rsidRDefault="003F200F" w:rsidP="003F200F">
      <w:pPr>
        <w:pStyle w:val="Normal1"/>
        <w:rPr>
          <w:rFonts w:asciiTheme="minorHAnsi" w:hAnsiTheme="minorHAnsi" w:cstheme="minorHAnsi"/>
          <w:b/>
          <w:bCs/>
          <w:color w:val="000000"/>
          <w:sz w:val="22"/>
          <w:lang w:eastAsia="ar-SA"/>
        </w:rPr>
      </w:pPr>
      <w:r w:rsidRPr="00E75412">
        <w:rPr>
          <w:rFonts w:asciiTheme="minorHAnsi" w:hAnsiTheme="minorHAnsi" w:cstheme="minorHAnsi"/>
          <w:b/>
          <w:bCs/>
          <w:color w:val="000000"/>
          <w:lang w:eastAsia="ar-SA"/>
        </w:rPr>
        <w:t xml:space="preserve"> </w:t>
      </w:r>
      <w:bookmarkStart w:id="9" w:name="_Toc110019601"/>
      <w:r w:rsidRPr="00E75412">
        <w:rPr>
          <w:rFonts w:asciiTheme="minorHAnsi" w:hAnsiTheme="minorHAnsi" w:cstheme="minorHAnsi"/>
          <w:b/>
          <w:bCs/>
          <w:color w:val="000000"/>
          <w:lang w:eastAsia="ar-SA"/>
        </w:rPr>
        <w:t>Design Decisions</w:t>
      </w:r>
      <w:bookmarkEnd w:id="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3348"/>
        <w:gridCol w:w="4066"/>
      </w:tblGrid>
      <w:tr w:rsidR="003F200F" w:rsidRPr="003F200F" w14:paraId="0B4B95C2" w14:textId="77777777" w:rsidTr="005F7691">
        <w:tc>
          <w:tcPr>
            <w:tcW w:w="892" w:type="dxa"/>
          </w:tcPr>
          <w:p w14:paraId="74BF6DF2" w14:textId="77777777" w:rsidR="003F200F" w:rsidRPr="00E75412" w:rsidRDefault="003F200F" w:rsidP="00416A88">
            <w:pPr>
              <w:pStyle w:val="Explanation"/>
              <w:spacing w:line="360" w:lineRule="auto"/>
              <w:jc w:val="both"/>
              <w:rPr>
                <w:rFonts w:asciiTheme="minorHAnsi" w:hAnsiTheme="minorHAnsi" w:cstheme="minorHAnsi"/>
                <w:b/>
                <w:i w:val="0"/>
                <w:color w:val="auto"/>
                <w:sz w:val="22"/>
              </w:rPr>
            </w:pPr>
            <w:r w:rsidRPr="00E75412">
              <w:rPr>
                <w:rFonts w:asciiTheme="minorHAnsi" w:hAnsiTheme="minorHAnsi" w:cstheme="minorHAnsi"/>
                <w:b/>
                <w:i w:val="0"/>
                <w:color w:val="auto"/>
                <w:sz w:val="22"/>
              </w:rPr>
              <w:t>S.No</w:t>
            </w:r>
          </w:p>
        </w:tc>
        <w:tc>
          <w:tcPr>
            <w:tcW w:w="3434" w:type="dxa"/>
          </w:tcPr>
          <w:p w14:paraId="6EE9E3B5" w14:textId="77777777" w:rsidR="003F200F" w:rsidRPr="00E75412" w:rsidRDefault="003F200F" w:rsidP="00416A88">
            <w:pPr>
              <w:pStyle w:val="Explanation"/>
              <w:spacing w:line="360" w:lineRule="auto"/>
              <w:jc w:val="both"/>
              <w:rPr>
                <w:rFonts w:asciiTheme="minorHAnsi" w:hAnsiTheme="minorHAnsi" w:cstheme="minorHAnsi"/>
                <w:b/>
                <w:i w:val="0"/>
                <w:color w:val="auto"/>
                <w:sz w:val="22"/>
              </w:rPr>
            </w:pPr>
            <w:r w:rsidRPr="00E75412">
              <w:rPr>
                <w:rFonts w:asciiTheme="minorHAnsi" w:hAnsiTheme="minorHAnsi" w:cstheme="minorHAnsi"/>
                <w:b/>
                <w:i w:val="0"/>
                <w:color w:val="auto"/>
                <w:sz w:val="22"/>
              </w:rPr>
              <w:t xml:space="preserve">Design Consideration </w:t>
            </w:r>
          </w:p>
        </w:tc>
        <w:tc>
          <w:tcPr>
            <w:tcW w:w="4196" w:type="dxa"/>
          </w:tcPr>
          <w:p w14:paraId="1DD18E44" w14:textId="77777777" w:rsidR="003F200F" w:rsidRPr="00E75412" w:rsidRDefault="003F200F" w:rsidP="00416A88">
            <w:pPr>
              <w:pStyle w:val="Explanation"/>
              <w:spacing w:line="360" w:lineRule="auto"/>
              <w:jc w:val="both"/>
              <w:rPr>
                <w:rFonts w:asciiTheme="minorHAnsi" w:hAnsiTheme="minorHAnsi" w:cstheme="minorHAnsi"/>
                <w:b/>
                <w:i w:val="0"/>
                <w:color w:val="auto"/>
                <w:sz w:val="22"/>
              </w:rPr>
            </w:pPr>
            <w:r w:rsidRPr="00E75412">
              <w:rPr>
                <w:rFonts w:asciiTheme="minorHAnsi" w:hAnsiTheme="minorHAnsi" w:cstheme="minorHAnsi"/>
                <w:b/>
                <w:i w:val="0"/>
                <w:color w:val="auto"/>
                <w:sz w:val="22"/>
              </w:rPr>
              <w:t>Design Decision</w:t>
            </w:r>
          </w:p>
        </w:tc>
      </w:tr>
      <w:tr w:rsidR="003F200F" w:rsidRPr="003F200F" w14:paraId="6B1407EA" w14:textId="77777777" w:rsidTr="005F7691">
        <w:tc>
          <w:tcPr>
            <w:tcW w:w="892" w:type="dxa"/>
          </w:tcPr>
          <w:p w14:paraId="6DBCD8CA" w14:textId="77777777" w:rsidR="003F200F" w:rsidRPr="00E75412" w:rsidRDefault="003F200F" w:rsidP="00416A88">
            <w:pPr>
              <w:pStyle w:val="Explanation"/>
              <w:spacing w:line="360" w:lineRule="auto"/>
              <w:ind w:left="360"/>
              <w:jc w:val="both"/>
              <w:rPr>
                <w:rFonts w:asciiTheme="minorHAnsi" w:hAnsiTheme="minorHAnsi" w:cstheme="minorHAnsi"/>
                <w:i w:val="0"/>
                <w:color w:val="auto"/>
                <w:sz w:val="22"/>
              </w:rPr>
            </w:pPr>
            <w:r w:rsidRPr="00E75412">
              <w:rPr>
                <w:rFonts w:asciiTheme="minorHAnsi" w:hAnsiTheme="minorHAnsi" w:cstheme="minorHAnsi"/>
                <w:i w:val="0"/>
                <w:color w:val="auto"/>
                <w:sz w:val="22"/>
              </w:rPr>
              <w:t>1</w:t>
            </w:r>
          </w:p>
        </w:tc>
        <w:tc>
          <w:tcPr>
            <w:tcW w:w="3434" w:type="dxa"/>
          </w:tcPr>
          <w:p w14:paraId="00D5A8C2" w14:textId="77777777" w:rsidR="003F200F" w:rsidRPr="00E75412" w:rsidRDefault="003F200F" w:rsidP="00416A88">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Handling of client Request and Response</w:t>
            </w:r>
          </w:p>
        </w:tc>
        <w:tc>
          <w:tcPr>
            <w:tcW w:w="4196" w:type="dxa"/>
          </w:tcPr>
          <w:p w14:paraId="1FB7D932" w14:textId="77777777" w:rsidR="003F200F" w:rsidRPr="00E75412" w:rsidRDefault="003F200F" w:rsidP="00416A88">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Maintain the layer thin.</w:t>
            </w:r>
          </w:p>
        </w:tc>
      </w:tr>
      <w:tr w:rsidR="005F7691" w:rsidRPr="003F200F" w14:paraId="713699B1" w14:textId="77777777" w:rsidTr="005F7691">
        <w:tc>
          <w:tcPr>
            <w:tcW w:w="892" w:type="dxa"/>
            <w:tcBorders>
              <w:top w:val="single" w:sz="4" w:space="0" w:color="auto"/>
              <w:left w:val="single" w:sz="4" w:space="0" w:color="auto"/>
              <w:bottom w:val="single" w:sz="4" w:space="0" w:color="auto"/>
              <w:right w:val="single" w:sz="4" w:space="0" w:color="auto"/>
            </w:tcBorders>
          </w:tcPr>
          <w:p w14:paraId="7A807C8D" w14:textId="77777777" w:rsidR="005F7691" w:rsidRPr="00E75412" w:rsidRDefault="005F7691" w:rsidP="00375DF4">
            <w:pPr>
              <w:pStyle w:val="Explanation"/>
              <w:spacing w:line="360" w:lineRule="auto"/>
              <w:ind w:left="360"/>
              <w:jc w:val="both"/>
              <w:rPr>
                <w:rFonts w:asciiTheme="minorHAnsi" w:hAnsiTheme="minorHAnsi" w:cstheme="minorHAnsi"/>
                <w:i w:val="0"/>
                <w:color w:val="auto"/>
                <w:sz w:val="22"/>
              </w:rPr>
            </w:pPr>
            <w:r w:rsidRPr="00E75412">
              <w:rPr>
                <w:rFonts w:asciiTheme="minorHAnsi" w:hAnsiTheme="minorHAnsi" w:cstheme="minorHAnsi"/>
                <w:i w:val="0"/>
                <w:color w:val="auto"/>
                <w:sz w:val="22"/>
              </w:rPr>
              <w:t>2</w:t>
            </w:r>
          </w:p>
        </w:tc>
        <w:tc>
          <w:tcPr>
            <w:tcW w:w="3434" w:type="dxa"/>
            <w:tcBorders>
              <w:top w:val="single" w:sz="4" w:space="0" w:color="auto"/>
              <w:left w:val="single" w:sz="4" w:space="0" w:color="auto"/>
              <w:bottom w:val="single" w:sz="4" w:space="0" w:color="auto"/>
              <w:right w:val="single" w:sz="4" w:space="0" w:color="auto"/>
            </w:tcBorders>
          </w:tcPr>
          <w:p w14:paraId="2E371C0B"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Exception Handling and Logging</w:t>
            </w:r>
          </w:p>
        </w:tc>
        <w:tc>
          <w:tcPr>
            <w:tcW w:w="4196" w:type="dxa"/>
            <w:tcBorders>
              <w:top w:val="single" w:sz="4" w:space="0" w:color="auto"/>
              <w:left w:val="single" w:sz="4" w:space="0" w:color="auto"/>
              <w:bottom w:val="single" w:sz="4" w:space="0" w:color="auto"/>
              <w:right w:val="single" w:sz="4" w:space="0" w:color="auto"/>
            </w:tcBorders>
          </w:tcPr>
          <w:p w14:paraId="133B9E5A"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 xml:space="preserve">Develop application exception framework. </w:t>
            </w:r>
          </w:p>
        </w:tc>
      </w:tr>
      <w:tr w:rsidR="005F7691" w:rsidRPr="003F200F" w14:paraId="259E90DB" w14:textId="77777777" w:rsidTr="005F7691">
        <w:tc>
          <w:tcPr>
            <w:tcW w:w="892" w:type="dxa"/>
            <w:tcBorders>
              <w:top w:val="single" w:sz="4" w:space="0" w:color="auto"/>
              <w:left w:val="single" w:sz="4" w:space="0" w:color="auto"/>
              <w:bottom w:val="single" w:sz="4" w:space="0" w:color="auto"/>
              <w:right w:val="single" w:sz="4" w:space="0" w:color="auto"/>
            </w:tcBorders>
          </w:tcPr>
          <w:p w14:paraId="56B30194" w14:textId="77777777" w:rsidR="005F7691" w:rsidRPr="00E75412" w:rsidRDefault="005F7691" w:rsidP="00375DF4">
            <w:pPr>
              <w:pStyle w:val="Explanation"/>
              <w:spacing w:line="360" w:lineRule="auto"/>
              <w:ind w:left="360"/>
              <w:jc w:val="both"/>
              <w:rPr>
                <w:rFonts w:asciiTheme="minorHAnsi" w:hAnsiTheme="minorHAnsi" w:cstheme="minorHAnsi"/>
                <w:i w:val="0"/>
                <w:color w:val="auto"/>
                <w:sz w:val="22"/>
              </w:rPr>
            </w:pPr>
            <w:r w:rsidRPr="00E75412">
              <w:rPr>
                <w:rFonts w:asciiTheme="minorHAnsi" w:hAnsiTheme="minorHAnsi" w:cstheme="minorHAnsi"/>
                <w:i w:val="0"/>
                <w:color w:val="auto"/>
                <w:sz w:val="22"/>
              </w:rPr>
              <w:t>3</w:t>
            </w:r>
          </w:p>
        </w:tc>
        <w:tc>
          <w:tcPr>
            <w:tcW w:w="3434" w:type="dxa"/>
            <w:tcBorders>
              <w:top w:val="single" w:sz="4" w:space="0" w:color="auto"/>
              <w:left w:val="single" w:sz="4" w:space="0" w:color="auto"/>
              <w:bottom w:val="single" w:sz="4" w:space="0" w:color="auto"/>
              <w:right w:val="single" w:sz="4" w:space="0" w:color="auto"/>
            </w:tcBorders>
          </w:tcPr>
          <w:p w14:paraId="2C50625C"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 xml:space="preserve">Embed all the business logic </w:t>
            </w:r>
          </w:p>
        </w:tc>
        <w:tc>
          <w:tcPr>
            <w:tcW w:w="4196" w:type="dxa"/>
            <w:tcBorders>
              <w:top w:val="single" w:sz="4" w:space="0" w:color="auto"/>
              <w:left w:val="single" w:sz="4" w:space="0" w:color="auto"/>
              <w:bottom w:val="single" w:sz="4" w:space="0" w:color="auto"/>
              <w:right w:val="single" w:sz="4" w:space="0" w:color="auto"/>
            </w:tcBorders>
          </w:tcPr>
          <w:p w14:paraId="22DA23DD"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Easy to manage business logic.</w:t>
            </w:r>
          </w:p>
        </w:tc>
      </w:tr>
      <w:tr w:rsidR="005F7691" w:rsidRPr="003F200F" w14:paraId="2D8346C0" w14:textId="77777777" w:rsidTr="005F7691">
        <w:tc>
          <w:tcPr>
            <w:tcW w:w="892" w:type="dxa"/>
            <w:tcBorders>
              <w:top w:val="single" w:sz="4" w:space="0" w:color="auto"/>
              <w:left w:val="single" w:sz="4" w:space="0" w:color="auto"/>
              <w:bottom w:val="single" w:sz="4" w:space="0" w:color="auto"/>
              <w:right w:val="single" w:sz="4" w:space="0" w:color="auto"/>
            </w:tcBorders>
          </w:tcPr>
          <w:p w14:paraId="4F27E48B" w14:textId="77777777" w:rsidR="005F7691" w:rsidRPr="00E75412" w:rsidRDefault="005F7691" w:rsidP="00375DF4">
            <w:pPr>
              <w:pStyle w:val="Explanation"/>
              <w:spacing w:line="360" w:lineRule="auto"/>
              <w:ind w:left="360"/>
              <w:jc w:val="both"/>
              <w:rPr>
                <w:rFonts w:asciiTheme="minorHAnsi" w:hAnsiTheme="minorHAnsi" w:cstheme="minorHAnsi"/>
                <w:i w:val="0"/>
                <w:color w:val="auto"/>
                <w:sz w:val="22"/>
              </w:rPr>
            </w:pPr>
            <w:r w:rsidRPr="00E75412">
              <w:rPr>
                <w:rFonts w:asciiTheme="minorHAnsi" w:hAnsiTheme="minorHAnsi" w:cstheme="minorHAnsi"/>
                <w:i w:val="0"/>
                <w:color w:val="auto"/>
                <w:sz w:val="22"/>
              </w:rPr>
              <w:t>4</w:t>
            </w:r>
          </w:p>
        </w:tc>
        <w:tc>
          <w:tcPr>
            <w:tcW w:w="3434" w:type="dxa"/>
            <w:tcBorders>
              <w:top w:val="single" w:sz="4" w:space="0" w:color="auto"/>
              <w:left w:val="single" w:sz="4" w:space="0" w:color="auto"/>
              <w:bottom w:val="single" w:sz="4" w:space="0" w:color="auto"/>
              <w:right w:val="single" w:sz="4" w:space="0" w:color="auto"/>
            </w:tcBorders>
          </w:tcPr>
          <w:p w14:paraId="4877912C"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Initialize application and environment variables</w:t>
            </w:r>
          </w:p>
        </w:tc>
        <w:tc>
          <w:tcPr>
            <w:tcW w:w="4196" w:type="dxa"/>
            <w:tcBorders>
              <w:top w:val="single" w:sz="4" w:space="0" w:color="auto"/>
              <w:left w:val="single" w:sz="4" w:space="0" w:color="auto"/>
              <w:bottom w:val="single" w:sz="4" w:space="0" w:color="auto"/>
              <w:right w:val="single" w:sz="4" w:space="0" w:color="auto"/>
            </w:tcBorders>
          </w:tcPr>
          <w:p w14:paraId="2E09154F" w14:textId="77777777" w:rsidR="005F7691" w:rsidRPr="00E75412" w:rsidRDefault="005F7691" w:rsidP="00375DF4">
            <w:pPr>
              <w:pStyle w:val="Explanation"/>
              <w:spacing w:line="360" w:lineRule="auto"/>
              <w:jc w:val="both"/>
              <w:rPr>
                <w:rFonts w:asciiTheme="minorHAnsi" w:hAnsiTheme="minorHAnsi" w:cstheme="minorHAnsi"/>
                <w:i w:val="0"/>
                <w:color w:val="auto"/>
                <w:sz w:val="22"/>
              </w:rPr>
            </w:pPr>
            <w:r w:rsidRPr="00E75412">
              <w:rPr>
                <w:rFonts w:asciiTheme="minorHAnsi" w:hAnsiTheme="minorHAnsi" w:cstheme="minorHAnsi"/>
                <w:i w:val="0"/>
                <w:color w:val="auto"/>
                <w:sz w:val="22"/>
              </w:rPr>
              <w:t>Read Application settings files.</w:t>
            </w:r>
          </w:p>
        </w:tc>
      </w:tr>
    </w:tbl>
    <w:p w14:paraId="203DFF6E" w14:textId="77777777" w:rsidR="003F200F" w:rsidRPr="003F200F" w:rsidRDefault="003F200F" w:rsidP="003F200F">
      <w:pPr>
        <w:pStyle w:val="Explanation"/>
        <w:spacing w:line="360" w:lineRule="auto"/>
        <w:jc w:val="both"/>
        <w:rPr>
          <w:rFonts w:ascii="Tahoma" w:hAnsi="Tahoma" w:cs="Arial"/>
          <w:b/>
          <w:i w:val="0"/>
          <w:color w:val="auto"/>
          <w:sz w:val="20"/>
        </w:rPr>
      </w:pPr>
    </w:p>
    <w:p w14:paraId="057CE3F9" w14:textId="77777777" w:rsidR="003F200F" w:rsidRPr="00E75412" w:rsidRDefault="005F7691" w:rsidP="00E75412">
      <w:pPr>
        <w:spacing w:line="360" w:lineRule="auto"/>
        <w:jc w:val="both"/>
        <w:rPr>
          <w:rFonts w:asciiTheme="minorHAnsi" w:hAnsiTheme="minorHAnsi" w:cstheme="minorHAnsi"/>
          <w:b/>
          <w:bCs/>
          <w:color w:val="000000"/>
        </w:rPr>
      </w:pPr>
      <w:r w:rsidRPr="00E75412">
        <w:rPr>
          <w:rFonts w:asciiTheme="minorHAnsi" w:hAnsiTheme="minorHAnsi" w:cstheme="minorHAnsi"/>
          <w:sz w:val="20"/>
        </w:rPr>
        <w:t xml:space="preserve"> </w:t>
      </w:r>
      <w:bookmarkStart w:id="10" w:name="_Toc84072889"/>
      <w:bookmarkEnd w:id="10"/>
      <w:r w:rsidR="00F87954" w:rsidRPr="00E75412">
        <w:rPr>
          <w:rFonts w:asciiTheme="minorHAnsi" w:hAnsiTheme="minorHAnsi" w:cstheme="minorHAnsi"/>
          <w:b/>
          <w:bCs/>
          <w:color w:val="000000"/>
        </w:rPr>
        <w:t>Data Access Layer</w:t>
      </w:r>
    </w:p>
    <w:p w14:paraId="23428619" w14:textId="77777777" w:rsidR="003F200F" w:rsidRPr="00E75412" w:rsidRDefault="00F87954" w:rsidP="00E75412">
      <w:pPr>
        <w:spacing w:line="276" w:lineRule="auto"/>
        <w:jc w:val="both"/>
        <w:rPr>
          <w:rFonts w:asciiTheme="minorHAnsi" w:hAnsiTheme="minorHAnsi" w:cstheme="minorHAnsi"/>
          <w:sz w:val="22"/>
        </w:rPr>
      </w:pPr>
      <w:r w:rsidRPr="00E75412">
        <w:rPr>
          <w:rFonts w:asciiTheme="minorHAnsi" w:hAnsiTheme="minorHAnsi" w:cstheme="minorHAnsi"/>
          <w:sz w:val="22"/>
        </w:rPr>
        <w:lastRenderedPageBreak/>
        <w:t>The physical connection with database will be accomplished through this layer and it will comprises by class objects. It will be available to BAL as compiled class library</w:t>
      </w:r>
      <w:r w:rsidR="00762D18" w:rsidRPr="00E75412">
        <w:rPr>
          <w:rFonts w:asciiTheme="minorHAnsi" w:hAnsiTheme="minorHAnsi" w:cstheme="minorHAnsi"/>
          <w:sz w:val="22"/>
        </w:rPr>
        <w:t xml:space="preserve">. </w:t>
      </w:r>
      <w:r w:rsidR="003F200F" w:rsidRPr="00E75412">
        <w:rPr>
          <w:rFonts w:asciiTheme="minorHAnsi" w:hAnsiTheme="minorHAnsi" w:cstheme="minorHAnsi"/>
          <w:sz w:val="22"/>
        </w:rPr>
        <w:t xml:space="preserve"> </w:t>
      </w:r>
      <w:r w:rsidR="00762D18" w:rsidRPr="00E75412">
        <w:rPr>
          <w:rFonts w:asciiTheme="minorHAnsi" w:hAnsiTheme="minorHAnsi" w:cstheme="minorHAnsi"/>
          <w:sz w:val="22"/>
        </w:rPr>
        <w:t xml:space="preserve">It </w:t>
      </w:r>
      <w:r w:rsidR="003F200F" w:rsidRPr="00E75412">
        <w:rPr>
          <w:rFonts w:asciiTheme="minorHAnsi" w:hAnsiTheme="minorHAnsi" w:cstheme="minorHAnsi"/>
          <w:sz w:val="22"/>
        </w:rPr>
        <w:t>regulates access to database and manage database connection efficiently.</w:t>
      </w:r>
      <w:r w:rsidR="00762D18" w:rsidRPr="00E75412">
        <w:rPr>
          <w:rFonts w:asciiTheme="minorHAnsi" w:hAnsiTheme="minorHAnsi" w:cstheme="minorHAnsi"/>
          <w:sz w:val="22"/>
        </w:rPr>
        <w:t xml:space="preserve"> But it will be limited for non-spatial data operations. All the spatial data access will be done through ArcGIS REST services via web adapter.</w:t>
      </w:r>
    </w:p>
    <w:p w14:paraId="4A1F413A" w14:textId="77777777" w:rsidR="003F200F" w:rsidRPr="00E75412" w:rsidRDefault="003F200F" w:rsidP="00E75412">
      <w:pPr>
        <w:spacing w:line="360" w:lineRule="auto"/>
        <w:jc w:val="both"/>
        <w:rPr>
          <w:rFonts w:asciiTheme="minorHAnsi" w:hAnsiTheme="minorHAnsi" w:cstheme="minorHAnsi"/>
          <w:b/>
        </w:rPr>
      </w:pPr>
      <w:bookmarkStart w:id="11" w:name="_Toc110019606"/>
      <w:r w:rsidRPr="00E75412">
        <w:rPr>
          <w:rFonts w:asciiTheme="minorHAnsi" w:hAnsiTheme="minorHAnsi" w:cstheme="minorHAnsi"/>
          <w:b/>
        </w:rPr>
        <w:t>Design Considerations</w:t>
      </w:r>
      <w:bookmarkEnd w:id="11"/>
    </w:p>
    <w:p w14:paraId="2C16273D" w14:textId="77777777" w:rsidR="003F200F" w:rsidRPr="00E75412" w:rsidRDefault="003F200F" w:rsidP="00E75412">
      <w:pPr>
        <w:spacing w:line="276" w:lineRule="auto"/>
        <w:jc w:val="both"/>
        <w:rPr>
          <w:rFonts w:asciiTheme="minorHAnsi" w:hAnsiTheme="minorHAnsi" w:cstheme="minorHAnsi"/>
          <w:sz w:val="22"/>
        </w:rPr>
      </w:pPr>
      <w:r w:rsidRPr="00E75412">
        <w:rPr>
          <w:rFonts w:asciiTheme="minorHAnsi" w:hAnsiTheme="minorHAnsi" w:cstheme="minorHAnsi"/>
          <w:sz w:val="22"/>
        </w:rPr>
        <w:t>The design considerations for this layer are:</w:t>
      </w:r>
    </w:p>
    <w:p w14:paraId="68EC087A" w14:textId="77777777" w:rsidR="003F200F" w:rsidRPr="00E75412" w:rsidRDefault="003F200F" w:rsidP="00E75412">
      <w:pPr>
        <w:numPr>
          <w:ilvl w:val="0"/>
          <w:numId w:val="5"/>
        </w:numPr>
        <w:spacing w:line="276" w:lineRule="auto"/>
        <w:jc w:val="both"/>
        <w:rPr>
          <w:rFonts w:asciiTheme="minorHAnsi" w:hAnsiTheme="minorHAnsi" w:cstheme="minorHAnsi"/>
          <w:sz w:val="22"/>
        </w:rPr>
      </w:pPr>
      <w:r w:rsidRPr="00E75412">
        <w:rPr>
          <w:rFonts w:asciiTheme="minorHAnsi" w:hAnsiTheme="minorHAnsi" w:cstheme="minorHAnsi"/>
          <w:sz w:val="22"/>
        </w:rPr>
        <w:t xml:space="preserve">Establishing and releasing database pooled connections.  </w:t>
      </w:r>
    </w:p>
    <w:p w14:paraId="420E2ECD" w14:textId="77777777" w:rsidR="003F200F" w:rsidRPr="00E75412" w:rsidRDefault="003F200F" w:rsidP="00E75412">
      <w:pPr>
        <w:numPr>
          <w:ilvl w:val="0"/>
          <w:numId w:val="5"/>
        </w:numPr>
        <w:spacing w:line="276" w:lineRule="auto"/>
        <w:jc w:val="both"/>
        <w:rPr>
          <w:rFonts w:asciiTheme="minorHAnsi" w:hAnsiTheme="minorHAnsi" w:cstheme="minorHAnsi"/>
          <w:sz w:val="22"/>
        </w:rPr>
      </w:pPr>
      <w:r w:rsidRPr="00E75412">
        <w:rPr>
          <w:rFonts w:asciiTheme="minorHAnsi" w:hAnsiTheme="minorHAnsi" w:cstheme="minorHAnsi"/>
          <w:sz w:val="22"/>
        </w:rPr>
        <w:t>Minimum impact of changes in the data provider</w:t>
      </w:r>
    </w:p>
    <w:p w14:paraId="35263954" w14:textId="77777777" w:rsidR="003F200F" w:rsidRPr="00E75412" w:rsidRDefault="003F200F" w:rsidP="003F200F">
      <w:pPr>
        <w:pStyle w:val="Normal1"/>
        <w:rPr>
          <w:rFonts w:asciiTheme="minorHAnsi" w:hAnsiTheme="minorHAnsi" w:cstheme="minorHAnsi"/>
          <w:b/>
          <w:bCs/>
          <w:color w:val="000000"/>
          <w:lang w:eastAsia="ar-SA"/>
        </w:rPr>
      </w:pPr>
      <w:bookmarkStart w:id="12" w:name="_Toc110019607"/>
      <w:r w:rsidRPr="00E75412">
        <w:rPr>
          <w:rFonts w:asciiTheme="minorHAnsi" w:hAnsiTheme="minorHAnsi" w:cstheme="minorHAnsi"/>
          <w:b/>
          <w:bCs/>
          <w:color w:val="000000"/>
          <w:lang w:eastAsia="ar-SA"/>
        </w:rPr>
        <w:t>Design Decisions</w:t>
      </w:r>
      <w:bookmarkStart w:id="13" w:name="_Toc84072896"/>
      <w:bookmarkEnd w:id="12"/>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3512"/>
        <w:gridCol w:w="4066"/>
      </w:tblGrid>
      <w:tr w:rsidR="003F200F" w:rsidRPr="003F200F" w14:paraId="70054635" w14:textId="77777777" w:rsidTr="008439B1">
        <w:tc>
          <w:tcPr>
            <w:tcW w:w="720" w:type="dxa"/>
          </w:tcPr>
          <w:p w14:paraId="1672109A" w14:textId="77777777" w:rsidR="003F200F" w:rsidRPr="008C14B2" w:rsidRDefault="003F200F" w:rsidP="00416A88">
            <w:pPr>
              <w:pStyle w:val="Explanation"/>
              <w:spacing w:line="360" w:lineRule="auto"/>
              <w:jc w:val="both"/>
              <w:rPr>
                <w:rFonts w:asciiTheme="minorHAnsi" w:hAnsiTheme="minorHAnsi" w:cstheme="minorHAnsi"/>
                <w:b/>
                <w:i w:val="0"/>
                <w:color w:val="auto"/>
                <w:sz w:val="24"/>
              </w:rPr>
            </w:pPr>
            <w:r w:rsidRPr="008C14B2">
              <w:rPr>
                <w:rFonts w:asciiTheme="minorHAnsi" w:hAnsiTheme="minorHAnsi" w:cstheme="minorHAnsi"/>
                <w:b/>
                <w:i w:val="0"/>
                <w:color w:val="auto"/>
                <w:sz w:val="24"/>
              </w:rPr>
              <w:t>S.No</w:t>
            </w:r>
          </w:p>
        </w:tc>
        <w:tc>
          <w:tcPr>
            <w:tcW w:w="3512" w:type="dxa"/>
          </w:tcPr>
          <w:p w14:paraId="30F3A98E" w14:textId="77777777" w:rsidR="003F200F" w:rsidRPr="008C14B2" w:rsidRDefault="003F200F" w:rsidP="00416A88">
            <w:pPr>
              <w:pStyle w:val="Explanation"/>
              <w:spacing w:line="360" w:lineRule="auto"/>
              <w:jc w:val="both"/>
              <w:rPr>
                <w:rFonts w:asciiTheme="minorHAnsi" w:hAnsiTheme="minorHAnsi" w:cstheme="minorHAnsi"/>
                <w:b/>
                <w:i w:val="0"/>
                <w:color w:val="auto"/>
                <w:sz w:val="24"/>
              </w:rPr>
            </w:pPr>
            <w:r w:rsidRPr="008C14B2">
              <w:rPr>
                <w:rFonts w:asciiTheme="minorHAnsi" w:hAnsiTheme="minorHAnsi" w:cstheme="minorHAnsi"/>
                <w:b/>
                <w:i w:val="0"/>
                <w:color w:val="auto"/>
                <w:sz w:val="24"/>
              </w:rPr>
              <w:t xml:space="preserve">Design Consideration </w:t>
            </w:r>
          </w:p>
        </w:tc>
        <w:tc>
          <w:tcPr>
            <w:tcW w:w="4066" w:type="dxa"/>
          </w:tcPr>
          <w:p w14:paraId="0EBC7C9D" w14:textId="77777777" w:rsidR="003F200F" w:rsidRPr="008C14B2" w:rsidRDefault="003F200F" w:rsidP="00416A88">
            <w:pPr>
              <w:pStyle w:val="Explanation"/>
              <w:spacing w:line="360" w:lineRule="auto"/>
              <w:jc w:val="both"/>
              <w:rPr>
                <w:rFonts w:asciiTheme="minorHAnsi" w:hAnsiTheme="minorHAnsi" w:cstheme="minorHAnsi"/>
                <w:b/>
                <w:i w:val="0"/>
                <w:color w:val="auto"/>
                <w:sz w:val="24"/>
              </w:rPr>
            </w:pPr>
            <w:r w:rsidRPr="008C14B2">
              <w:rPr>
                <w:rFonts w:asciiTheme="minorHAnsi" w:hAnsiTheme="minorHAnsi" w:cstheme="minorHAnsi"/>
                <w:b/>
                <w:i w:val="0"/>
                <w:color w:val="auto"/>
                <w:sz w:val="24"/>
              </w:rPr>
              <w:t>Design Decision</w:t>
            </w:r>
          </w:p>
        </w:tc>
      </w:tr>
      <w:tr w:rsidR="003F200F" w:rsidRPr="003F200F" w14:paraId="4FEB0AF4" w14:textId="77777777" w:rsidTr="008439B1">
        <w:tc>
          <w:tcPr>
            <w:tcW w:w="720" w:type="dxa"/>
          </w:tcPr>
          <w:p w14:paraId="156361C8" w14:textId="77777777" w:rsidR="003F200F" w:rsidRPr="008C14B2" w:rsidRDefault="003F200F" w:rsidP="008C14B2">
            <w:pPr>
              <w:pStyle w:val="Explanation"/>
              <w:spacing w:line="276" w:lineRule="auto"/>
              <w:ind w:left="360"/>
              <w:jc w:val="both"/>
              <w:rPr>
                <w:rFonts w:asciiTheme="minorHAnsi" w:hAnsiTheme="minorHAnsi" w:cstheme="minorHAnsi"/>
                <w:i w:val="0"/>
                <w:color w:val="auto"/>
                <w:sz w:val="22"/>
              </w:rPr>
            </w:pPr>
            <w:r w:rsidRPr="008C14B2">
              <w:rPr>
                <w:rFonts w:asciiTheme="minorHAnsi" w:hAnsiTheme="minorHAnsi" w:cstheme="minorHAnsi"/>
                <w:i w:val="0"/>
                <w:color w:val="auto"/>
                <w:sz w:val="22"/>
              </w:rPr>
              <w:t>1</w:t>
            </w:r>
          </w:p>
        </w:tc>
        <w:tc>
          <w:tcPr>
            <w:tcW w:w="3512" w:type="dxa"/>
          </w:tcPr>
          <w:p w14:paraId="20AAF952" w14:textId="77777777" w:rsidR="003F200F" w:rsidRPr="008C14B2" w:rsidRDefault="003F200F" w:rsidP="008C14B2">
            <w:pPr>
              <w:pStyle w:val="Explanation"/>
              <w:spacing w:line="276" w:lineRule="auto"/>
              <w:jc w:val="both"/>
              <w:rPr>
                <w:rFonts w:asciiTheme="minorHAnsi" w:hAnsiTheme="minorHAnsi" w:cstheme="minorHAnsi"/>
                <w:i w:val="0"/>
                <w:color w:val="auto"/>
                <w:sz w:val="22"/>
              </w:rPr>
            </w:pPr>
            <w:r w:rsidRPr="008C14B2">
              <w:rPr>
                <w:rFonts w:asciiTheme="minorHAnsi" w:hAnsiTheme="minorHAnsi" w:cstheme="minorHAnsi"/>
                <w:i w:val="0"/>
                <w:color w:val="auto"/>
                <w:sz w:val="22"/>
              </w:rPr>
              <w:t>Minimum impact of changes in the data provider</w:t>
            </w:r>
          </w:p>
        </w:tc>
        <w:tc>
          <w:tcPr>
            <w:tcW w:w="4066" w:type="dxa"/>
          </w:tcPr>
          <w:p w14:paraId="5A2B7316" w14:textId="77777777" w:rsidR="003F200F" w:rsidRPr="008C14B2" w:rsidRDefault="003F200F" w:rsidP="008C14B2">
            <w:pPr>
              <w:pStyle w:val="Explanation"/>
              <w:spacing w:line="276" w:lineRule="auto"/>
              <w:jc w:val="both"/>
              <w:rPr>
                <w:rFonts w:asciiTheme="minorHAnsi" w:hAnsiTheme="minorHAnsi" w:cstheme="minorHAnsi"/>
                <w:i w:val="0"/>
                <w:color w:val="auto"/>
                <w:sz w:val="22"/>
              </w:rPr>
            </w:pPr>
            <w:r w:rsidRPr="008C14B2">
              <w:rPr>
                <w:rFonts w:asciiTheme="minorHAnsi" w:hAnsiTheme="minorHAnsi" w:cstheme="minorHAnsi"/>
                <w:i w:val="0"/>
                <w:color w:val="auto"/>
                <w:sz w:val="22"/>
              </w:rPr>
              <w:t>Database calls to be made through the Interface provided by the data access layer.</w:t>
            </w:r>
          </w:p>
        </w:tc>
      </w:tr>
      <w:tr w:rsidR="003F200F" w:rsidRPr="003F200F" w14:paraId="4A1B8DEE" w14:textId="77777777" w:rsidTr="008439B1">
        <w:tc>
          <w:tcPr>
            <w:tcW w:w="720" w:type="dxa"/>
          </w:tcPr>
          <w:p w14:paraId="07100511" w14:textId="77777777" w:rsidR="003F200F" w:rsidRPr="008C14B2" w:rsidRDefault="003F200F" w:rsidP="008C14B2">
            <w:pPr>
              <w:pStyle w:val="Explanation"/>
              <w:spacing w:line="276" w:lineRule="auto"/>
              <w:ind w:left="360"/>
              <w:jc w:val="both"/>
              <w:rPr>
                <w:rFonts w:asciiTheme="minorHAnsi" w:hAnsiTheme="minorHAnsi" w:cstheme="minorHAnsi"/>
                <w:i w:val="0"/>
                <w:color w:val="auto"/>
                <w:sz w:val="22"/>
              </w:rPr>
            </w:pPr>
            <w:r w:rsidRPr="008C14B2">
              <w:rPr>
                <w:rFonts w:asciiTheme="minorHAnsi" w:hAnsiTheme="minorHAnsi" w:cstheme="minorHAnsi"/>
                <w:i w:val="0"/>
                <w:color w:val="auto"/>
                <w:sz w:val="22"/>
              </w:rPr>
              <w:t>2</w:t>
            </w:r>
          </w:p>
        </w:tc>
        <w:tc>
          <w:tcPr>
            <w:tcW w:w="3512" w:type="dxa"/>
          </w:tcPr>
          <w:p w14:paraId="0C9F092A" w14:textId="77777777" w:rsidR="003F200F" w:rsidRPr="008C14B2" w:rsidRDefault="003F200F" w:rsidP="008C14B2">
            <w:pPr>
              <w:pStyle w:val="Explanation"/>
              <w:spacing w:line="276" w:lineRule="auto"/>
              <w:jc w:val="both"/>
              <w:rPr>
                <w:rFonts w:asciiTheme="minorHAnsi" w:hAnsiTheme="minorHAnsi" w:cstheme="minorHAnsi"/>
                <w:i w:val="0"/>
                <w:color w:val="auto"/>
                <w:sz w:val="22"/>
              </w:rPr>
            </w:pPr>
            <w:r w:rsidRPr="008C14B2">
              <w:rPr>
                <w:rFonts w:asciiTheme="minorHAnsi" w:hAnsiTheme="minorHAnsi" w:cstheme="minorHAnsi"/>
                <w:i w:val="0"/>
                <w:color w:val="auto"/>
                <w:sz w:val="22"/>
              </w:rPr>
              <w:t>Increase speed of database transactions</w:t>
            </w:r>
          </w:p>
        </w:tc>
        <w:tc>
          <w:tcPr>
            <w:tcW w:w="4066" w:type="dxa"/>
          </w:tcPr>
          <w:p w14:paraId="4C2F3546" w14:textId="77777777" w:rsidR="003F200F" w:rsidRPr="008C14B2" w:rsidRDefault="003F200F" w:rsidP="008C14B2">
            <w:pPr>
              <w:pStyle w:val="Explanation"/>
              <w:spacing w:line="276" w:lineRule="auto"/>
              <w:jc w:val="both"/>
              <w:rPr>
                <w:rFonts w:asciiTheme="minorHAnsi" w:hAnsiTheme="minorHAnsi" w:cstheme="minorHAnsi"/>
                <w:i w:val="0"/>
                <w:color w:val="auto"/>
                <w:sz w:val="22"/>
              </w:rPr>
            </w:pPr>
            <w:r w:rsidRPr="008C14B2">
              <w:rPr>
                <w:rFonts w:asciiTheme="minorHAnsi" w:hAnsiTheme="minorHAnsi" w:cstheme="minorHAnsi"/>
                <w:i w:val="0"/>
                <w:color w:val="auto"/>
                <w:sz w:val="22"/>
              </w:rPr>
              <w:t>Pooled database connections and Releasing Resources after every transaction.</w:t>
            </w:r>
          </w:p>
        </w:tc>
      </w:tr>
    </w:tbl>
    <w:p w14:paraId="1E20B296" w14:textId="77777777" w:rsidR="003F200F" w:rsidRPr="003F200F" w:rsidRDefault="003F200F" w:rsidP="003F200F">
      <w:pPr>
        <w:pStyle w:val="Normal1"/>
        <w:rPr>
          <w:rFonts w:ascii="Tahoma" w:hAnsi="Tahoma" w:cs="Arial"/>
          <w:b/>
          <w:bCs/>
          <w:color w:val="000000"/>
        </w:rPr>
      </w:pPr>
      <w:bookmarkStart w:id="14" w:name="_Toc110019608"/>
    </w:p>
    <w:p w14:paraId="676FF723" w14:textId="77777777" w:rsidR="003F200F" w:rsidRPr="00E75412" w:rsidRDefault="003F200F" w:rsidP="00E75412">
      <w:pPr>
        <w:spacing w:line="360" w:lineRule="auto"/>
        <w:jc w:val="both"/>
        <w:rPr>
          <w:rFonts w:asciiTheme="minorHAnsi" w:hAnsiTheme="minorHAnsi" w:cstheme="minorHAnsi"/>
          <w:b/>
        </w:rPr>
      </w:pPr>
      <w:bookmarkStart w:id="15" w:name="_Toc110019609"/>
      <w:bookmarkEnd w:id="14"/>
      <w:r w:rsidRPr="00E75412">
        <w:rPr>
          <w:rFonts w:asciiTheme="minorHAnsi" w:hAnsiTheme="minorHAnsi" w:cstheme="minorHAnsi"/>
          <w:b/>
        </w:rPr>
        <w:t>Logging</w:t>
      </w:r>
      <w:bookmarkEnd w:id="15"/>
    </w:p>
    <w:p w14:paraId="4D68E0F7" w14:textId="77777777" w:rsidR="003F200F" w:rsidRPr="008C14B2" w:rsidRDefault="00762D18" w:rsidP="008C14B2">
      <w:pPr>
        <w:spacing w:line="276" w:lineRule="auto"/>
        <w:jc w:val="both"/>
        <w:rPr>
          <w:rFonts w:asciiTheme="minorHAnsi" w:hAnsiTheme="minorHAnsi" w:cstheme="minorHAnsi"/>
          <w:sz w:val="22"/>
        </w:rPr>
      </w:pPr>
      <w:r w:rsidRPr="008C14B2">
        <w:rPr>
          <w:rFonts w:asciiTheme="minorHAnsi" w:hAnsiTheme="minorHAnsi" w:cstheme="minorHAnsi"/>
          <w:sz w:val="22"/>
        </w:rPr>
        <w:t xml:space="preserve">All the service requests (limited upto non-spatial data operations) will be logged at Service Layer.  </w:t>
      </w:r>
      <w:r w:rsidR="003F200F" w:rsidRPr="008C14B2">
        <w:rPr>
          <w:rFonts w:asciiTheme="minorHAnsi" w:hAnsiTheme="minorHAnsi" w:cstheme="minorHAnsi"/>
          <w:sz w:val="22"/>
        </w:rPr>
        <w:t>Log trace can be set to different severity level. This is to help maintain consistent logging; instrumentation practices in the application and provides implementations to solve common application logging and he</w:t>
      </w:r>
      <w:r w:rsidR="00C24E6E" w:rsidRPr="008C14B2">
        <w:rPr>
          <w:rFonts w:asciiTheme="minorHAnsi" w:hAnsiTheme="minorHAnsi" w:cstheme="minorHAnsi"/>
          <w:sz w:val="22"/>
        </w:rPr>
        <w:t xml:space="preserve">lps in debugging. Administrator </w:t>
      </w:r>
      <w:r w:rsidR="003F200F" w:rsidRPr="008C14B2">
        <w:rPr>
          <w:rFonts w:asciiTheme="minorHAnsi" w:hAnsiTheme="minorHAnsi" w:cstheme="minorHAnsi"/>
          <w:sz w:val="22"/>
        </w:rPr>
        <w:t xml:space="preserve">should set the logs level in the Application Settings file for changing the trace to desired level depending on the environment and debugging needs of the developers. </w:t>
      </w:r>
    </w:p>
    <w:p w14:paraId="4B8B491C" w14:textId="77777777" w:rsidR="003F200F" w:rsidRPr="003F200F" w:rsidRDefault="003F200F" w:rsidP="008C14B2">
      <w:pPr>
        <w:spacing w:line="360" w:lineRule="auto"/>
        <w:jc w:val="center"/>
        <w:rPr>
          <w:rFonts w:ascii="Tahoma" w:hAnsi="Tahoma" w:cs="Arial"/>
          <w:b/>
          <w:sz w:val="20"/>
          <w:szCs w:val="28"/>
        </w:rPr>
      </w:pPr>
    </w:p>
    <w:p w14:paraId="398087CC" w14:textId="77777777" w:rsidR="003F200F" w:rsidRPr="008C14B2" w:rsidRDefault="003F200F" w:rsidP="003F200F">
      <w:pPr>
        <w:pStyle w:val="Normal1"/>
        <w:rPr>
          <w:rFonts w:asciiTheme="minorHAnsi" w:hAnsiTheme="minorHAnsi" w:cstheme="minorHAnsi"/>
          <w:b/>
          <w:iCs/>
          <w:szCs w:val="24"/>
          <w:lang w:eastAsia="ar-SA"/>
        </w:rPr>
      </w:pPr>
      <w:bookmarkStart w:id="16" w:name="_Toc80440128"/>
      <w:bookmarkStart w:id="17" w:name="_Toc80443970"/>
      <w:bookmarkStart w:id="18" w:name="_Toc80440129"/>
      <w:bookmarkStart w:id="19" w:name="_Toc80443971"/>
      <w:bookmarkStart w:id="20" w:name="_Toc109537407"/>
      <w:bookmarkStart w:id="21" w:name="_Toc109537485"/>
      <w:bookmarkStart w:id="22" w:name="_Toc109537564"/>
      <w:bookmarkStart w:id="23" w:name="_Toc109537409"/>
      <w:bookmarkStart w:id="24" w:name="_Toc109537487"/>
      <w:bookmarkStart w:id="25" w:name="_Toc109537566"/>
      <w:bookmarkStart w:id="26" w:name="_Toc109537411"/>
      <w:bookmarkStart w:id="27" w:name="_Toc109537489"/>
      <w:bookmarkStart w:id="28" w:name="_Toc109537568"/>
      <w:bookmarkStart w:id="29" w:name="_Toc109537427"/>
      <w:bookmarkStart w:id="30" w:name="_Toc109537505"/>
      <w:bookmarkStart w:id="31" w:name="_Toc109537584"/>
      <w:bookmarkStart w:id="32" w:name="_Toc109537430"/>
      <w:bookmarkStart w:id="33" w:name="_Toc109537508"/>
      <w:bookmarkStart w:id="34" w:name="_Toc109537587"/>
      <w:bookmarkStart w:id="35" w:name="_Toc109537432"/>
      <w:bookmarkStart w:id="36" w:name="_Toc109537510"/>
      <w:bookmarkStart w:id="37" w:name="_Toc109537589"/>
      <w:bookmarkStart w:id="38" w:name="_Toc110019610"/>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8C14B2">
        <w:rPr>
          <w:rFonts w:asciiTheme="minorHAnsi" w:hAnsiTheme="minorHAnsi" w:cstheme="minorHAnsi"/>
          <w:b/>
          <w:bCs/>
          <w:color w:val="000000"/>
        </w:rPr>
        <w:t>Exception Handling</w:t>
      </w:r>
      <w:bookmarkEnd w:id="38"/>
    </w:p>
    <w:p w14:paraId="12E661AC" w14:textId="77777777" w:rsidR="003F200F" w:rsidRPr="008C14B2" w:rsidRDefault="003F200F" w:rsidP="008C14B2">
      <w:pPr>
        <w:spacing w:line="276" w:lineRule="auto"/>
        <w:jc w:val="both"/>
        <w:rPr>
          <w:rFonts w:asciiTheme="minorHAnsi" w:hAnsiTheme="minorHAnsi" w:cstheme="minorHAnsi"/>
          <w:sz w:val="22"/>
          <w:szCs w:val="32"/>
        </w:rPr>
      </w:pPr>
      <w:r w:rsidRPr="008C14B2">
        <w:rPr>
          <w:rFonts w:asciiTheme="minorHAnsi" w:hAnsiTheme="minorHAnsi" w:cstheme="minorHAnsi"/>
          <w:sz w:val="22"/>
        </w:rPr>
        <w:t>Exception Handling Framework lets developers to efficiently handle processing exceptions that are thrown by t</w:t>
      </w:r>
      <w:r w:rsidR="00CC455C" w:rsidRPr="008C14B2">
        <w:rPr>
          <w:rFonts w:asciiTheme="minorHAnsi" w:hAnsiTheme="minorHAnsi" w:cstheme="minorHAnsi"/>
          <w:sz w:val="22"/>
        </w:rPr>
        <w:t xml:space="preserve">he applications during runtime. </w:t>
      </w:r>
      <w:r w:rsidRPr="008C14B2">
        <w:rPr>
          <w:rFonts w:asciiTheme="minorHAnsi" w:hAnsiTheme="minorHAnsi" w:cstheme="minorHAnsi"/>
          <w:sz w:val="22"/>
        </w:rPr>
        <w:t>C</w:t>
      </w:r>
      <w:r w:rsidRPr="008C14B2">
        <w:rPr>
          <w:rFonts w:asciiTheme="minorHAnsi" w:hAnsiTheme="minorHAnsi" w:cstheme="minorHAnsi"/>
          <w:sz w:val="22"/>
          <w:szCs w:val="32"/>
        </w:rPr>
        <w:t xml:space="preserve">ommonly used exception-handling functions will be provided to catch user defined exception as well as fatal system exceptions. </w:t>
      </w:r>
    </w:p>
    <w:p w14:paraId="2B3DBEAE" w14:textId="77777777" w:rsidR="003F200F" w:rsidRPr="008C14B2" w:rsidRDefault="003F200F" w:rsidP="008C14B2">
      <w:pPr>
        <w:numPr>
          <w:ilvl w:val="0"/>
          <w:numId w:val="6"/>
        </w:numPr>
        <w:tabs>
          <w:tab w:val="num" w:pos="540"/>
        </w:tabs>
        <w:spacing w:line="276" w:lineRule="auto"/>
        <w:jc w:val="both"/>
        <w:rPr>
          <w:rFonts w:asciiTheme="minorHAnsi" w:hAnsiTheme="minorHAnsi" w:cstheme="minorHAnsi"/>
          <w:sz w:val="22"/>
          <w:szCs w:val="32"/>
        </w:rPr>
      </w:pPr>
      <w:r w:rsidRPr="008C14B2">
        <w:rPr>
          <w:rFonts w:asciiTheme="minorHAnsi" w:hAnsiTheme="minorHAnsi" w:cstheme="minorHAnsi"/>
          <w:sz w:val="22"/>
          <w:szCs w:val="32"/>
        </w:rPr>
        <w:t>Custom exception handlers will be created.</w:t>
      </w:r>
    </w:p>
    <w:p w14:paraId="7AC8DFB7" w14:textId="77777777" w:rsidR="003F200F" w:rsidRPr="008C14B2" w:rsidRDefault="003F200F" w:rsidP="008C14B2">
      <w:pPr>
        <w:numPr>
          <w:ilvl w:val="0"/>
          <w:numId w:val="6"/>
        </w:numPr>
        <w:tabs>
          <w:tab w:val="num" w:pos="540"/>
        </w:tabs>
        <w:spacing w:line="276" w:lineRule="auto"/>
        <w:ind w:left="540" w:hanging="396"/>
        <w:jc w:val="both"/>
        <w:rPr>
          <w:rFonts w:asciiTheme="minorHAnsi" w:hAnsiTheme="minorHAnsi" w:cstheme="minorHAnsi"/>
          <w:b/>
          <w:sz w:val="22"/>
          <w:szCs w:val="28"/>
        </w:rPr>
      </w:pPr>
      <w:r w:rsidRPr="008C14B2">
        <w:rPr>
          <w:rFonts w:asciiTheme="minorHAnsi" w:hAnsiTheme="minorHAnsi" w:cstheme="minorHAnsi"/>
          <w:sz w:val="22"/>
          <w:szCs w:val="32"/>
        </w:rPr>
        <w:t xml:space="preserve">Exception Handler will be used to handle exception in a consistent manner across the entire application. </w:t>
      </w:r>
    </w:p>
    <w:p w14:paraId="073B6CC4" w14:textId="77777777" w:rsidR="00CC455C" w:rsidRPr="008C14B2" w:rsidRDefault="00CC455C" w:rsidP="008C14B2">
      <w:pPr>
        <w:numPr>
          <w:ilvl w:val="0"/>
          <w:numId w:val="6"/>
        </w:numPr>
        <w:tabs>
          <w:tab w:val="num" w:pos="540"/>
        </w:tabs>
        <w:spacing w:line="276" w:lineRule="auto"/>
        <w:ind w:left="540" w:hanging="396"/>
        <w:jc w:val="both"/>
        <w:rPr>
          <w:rFonts w:asciiTheme="minorHAnsi" w:hAnsiTheme="minorHAnsi" w:cstheme="minorHAnsi"/>
          <w:b/>
          <w:sz w:val="22"/>
          <w:szCs w:val="28"/>
        </w:rPr>
      </w:pPr>
      <w:r w:rsidRPr="008C14B2">
        <w:rPr>
          <w:rFonts w:asciiTheme="minorHAnsi" w:hAnsiTheme="minorHAnsi" w:cstheme="minorHAnsi"/>
          <w:sz w:val="22"/>
          <w:szCs w:val="32"/>
        </w:rPr>
        <w:t xml:space="preserve">The exception occurred at mobile devices will be logged and can be submitted to the server if user permits it. </w:t>
      </w:r>
    </w:p>
    <w:p w14:paraId="0DC8434B" w14:textId="77777777" w:rsidR="003F200F" w:rsidRDefault="003F200F" w:rsidP="003F200F">
      <w:pPr>
        <w:spacing w:line="360" w:lineRule="auto"/>
        <w:jc w:val="both"/>
        <w:rPr>
          <w:rFonts w:ascii="Tahoma" w:hAnsi="Tahoma" w:cs="Arial"/>
          <w:sz w:val="20"/>
        </w:rPr>
      </w:pPr>
    </w:p>
    <w:p w14:paraId="6F57A75D" w14:textId="77777777" w:rsidR="00E6301B" w:rsidRPr="008C14B2" w:rsidRDefault="00E6301B" w:rsidP="00E6301B">
      <w:pPr>
        <w:pStyle w:val="Normal1"/>
        <w:rPr>
          <w:rFonts w:asciiTheme="minorHAnsi" w:hAnsiTheme="minorHAnsi" w:cstheme="minorHAnsi"/>
          <w:b/>
          <w:bCs/>
          <w:color w:val="000000"/>
        </w:rPr>
      </w:pPr>
      <w:bookmarkStart w:id="39" w:name="_Toc387391713"/>
      <w:r w:rsidRPr="008C14B2">
        <w:rPr>
          <w:rFonts w:asciiTheme="minorHAnsi" w:hAnsiTheme="minorHAnsi" w:cstheme="minorHAnsi"/>
          <w:b/>
          <w:bCs/>
          <w:color w:val="000000"/>
        </w:rPr>
        <w:lastRenderedPageBreak/>
        <w:t>User Groups &amp; Characteristics</w:t>
      </w:r>
      <w:bookmarkEnd w:id="39"/>
    </w:p>
    <w:p w14:paraId="10BC9E96" w14:textId="77777777" w:rsidR="00E6301B" w:rsidRPr="008C14B2" w:rsidRDefault="00E6301B" w:rsidP="008C14B2">
      <w:pPr>
        <w:spacing w:line="276" w:lineRule="auto"/>
        <w:jc w:val="both"/>
        <w:rPr>
          <w:rFonts w:asciiTheme="minorHAnsi" w:hAnsiTheme="minorHAnsi" w:cstheme="minorHAnsi"/>
          <w:sz w:val="22"/>
          <w:szCs w:val="36"/>
        </w:rPr>
      </w:pPr>
      <w:r w:rsidRPr="008C14B2">
        <w:rPr>
          <w:rFonts w:asciiTheme="minorHAnsi" w:hAnsiTheme="minorHAnsi" w:cstheme="minorHAnsi"/>
          <w:sz w:val="22"/>
          <w:szCs w:val="36"/>
        </w:rPr>
        <w:t>Primarily three user groups will use the application, the details of the users and its privileges are given in the below table.</w:t>
      </w:r>
    </w:p>
    <w:p w14:paraId="2F1CA773" w14:textId="77777777" w:rsidR="00E6301B" w:rsidRPr="002C4B56" w:rsidRDefault="00E6301B" w:rsidP="00E6301B">
      <w:pPr>
        <w:rPr>
          <w:lang w:val="en-AU"/>
        </w:rPr>
      </w:pPr>
    </w:p>
    <w:tbl>
      <w:tblPr>
        <w:tblStyle w:val="TableGrid"/>
        <w:tblW w:w="8730" w:type="dxa"/>
        <w:jc w:val="center"/>
        <w:tblLayout w:type="fixed"/>
        <w:tblLook w:val="04A0" w:firstRow="1" w:lastRow="0" w:firstColumn="1" w:lastColumn="0" w:noHBand="0" w:noVBand="1"/>
      </w:tblPr>
      <w:tblGrid>
        <w:gridCol w:w="988"/>
        <w:gridCol w:w="2522"/>
        <w:gridCol w:w="5220"/>
      </w:tblGrid>
      <w:tr w:rsidR="00E6301B" w:rsidRPr="00E6301B" w14:paraId="0C8F7FFB" w14:textId="77777777" w:rsidTr="006A1BB2">
        <w:trPr>
          <w:trHeight w:val="201"/>
          <w:jc w:val="center"/>
        </w:trPr>
        <w:tc>
          <w:tcPr>
            <w:tcW w:w="988" w:type="dxa"/>
            <w:shd w:val="clear" w:color="auto" w:fill="AEAAAA" w:themeFill="background2" w:themeFillShade="BF"/>
          </w:tcPr>
          <w:p w14:paraId="7950C123" w14:textId="77777777" w:rsidR="00E6301B" w:rsidRPr="00E6301B" w:rsidRDefault="00E6301B" w:rsidP="006A1BB2">
            <w:pPr>
              <w:jc w:val="center"/>
              <w:rPr>
                <w:rFonts w:asciiTheme="minorHAnsi" w:hAnsiTheme="minorHAnsi"/>
                <w:b/>
              </w:rPr>
            </w:pPr>
            <w:r w:rsidRPr="00E6301B">
              <w:rPr>
                <w:rFonts w:asciiTheme="minorHAnsi" w:hAnsiTheme="minorHAnsi"/>
                <w:b/>
              </w:rPr>
              <w:t>S No.</w:t>
            </w:r>
          </w:p>
        </w:tc>
        <w:tc>
          <w:tcPr>
            <w:tcW w:w="2522" w:type="dxa"/>
            <w:shd w:val="clear" w:color="auto" w:fill="AEAAAA" w:themeFill="background2" w:themeFillShade="BF"/>
          </w:tcPr>
          <w:p w14:paraId="2A0E5E2B" w14:textId="77777777" w:rsidR="00E6301B" w:rsidRPr="00E6301B" w:rsidRDefault="00E6301B" w:rsidP="006A1BB2">
            <w:pPr>
              <w:jc w:val="center"/>
              <w:rPr>
                <w:rFonts w:asciiTheme="minorHAnsi" w:hAnsiTheme="minorHAnsi"/>
                <w:b/>
              </w:rPr>
            </w:pPr>
            <w:r w:rsidRPr="00E6301B">
              <w:rPr>
                <w:rFonts w:asciiTheme="minorHAnsi" w:hAnsiTheme="minorHAnsi"/>
                <w:b/>
              </w:rPr>
              <w:t>Actor</w:t>
            </w:r>
          </w:p>
        </w:tc>
        <w:tc>
          <w:tcPr>
            <w:tcW w:w="5220" w:type="dxa"/>
            <w:shd w:val="clear" w:color="auto" w:fill="AEAAAA" w:themeFill="background2" w:themeFillShade="BF"/>
          </w:tcPr>
          <w:p w14:paraId="043F543E" w14:textId="77777777" w:rsidR="00E6301B" w:rsidRPr="00E6301B" w:rsidRDefault="00E6301B" w:rsidP="006A1BB2">
            <w:pPr>
              <w:jc w:val="center"/>
              <w:rPr>
                <w:rFonts w:asciiTheme="minorHAnsi" w:hAnsiTheme="minorHAnsi"/>
                <w:b/>
              </w:rPr>
            </w:pPr>
            <w:r w:rsidRPr="00E6301B">
              <w:rPr>
                <w:rFonts w:asciiTheme="minorHAnsi" w:hAnsiTheme="minorHAnsi"/>
                <w:b/>
              </w:rPr>
              <w:t>Description</w:t>
            </w:r>
          </w:p>
        </w:tc>
      </w:tr>
      <w:tr w:rsidR="00E6301B" w:rsidRPr="00E6301B" w14:paraId="77732B63" w14:textId="77777777" w:rsidTr="006A1BB2">
        <w:trPr>
          <w:trHeight w:val="1018"/>
          <w:jc w:val="center"/>
        </w:trPr>
        <w:tc>
          <w:tcPr>
            <w:tcW w:w="988" w:type="dxa"/>
            <w:shd w:val="clear" w:color="auto" w:fill="FFF2CC" w:themeFill="accent4" w:themeFillTint="33"/>
          </w:tcPr>
          <w:p w14:paraId="782D6F29" w14:textId="77777777" w:rsidR="00E6301B" w:rsidRPr="008C14B2" w:rsidRDefault="00E6301B" w:rsidP="006A1BB2">
            <w:pPr>
              <w:rPr>
                <w:rFonts w:asciiTheme="minorHAnsi" w:hAnsiTheme="minorHAnsi"/>
                <w:sz w:val="22"/>
                <w:szCs w:val="22"/>
              </w:rPr>
            </w:pPr>
            <w:r w:rsidRPr="008C14B2">
              <w:rPr>
                <w:rFonts w:asciiTheme="minorHAnsi" w:hAnsiTheme="minorHAnsi"/>
                <w:sz w:val="22"/>
                <w:szCs w:val="22"/>
              </w:rPr>
              <w:t>1</w:t>
            </w:r>
          </w:p>
        </w:tc>
        <w:tc>
          <w:tcPr>
            <w:tcW w:w="2522" w:type="dxa"/>
            <w:shd w:val="clear" w:color="auto" w:fill="FFF2CC" w:themeFill="accent4" w:themeFillTint="33"/>
          </w:tcPr>
          <w:p w14:paraId="020E73D4" w14:textId="77777777" w:rsidR="00E6301B" w:rsidRPr="008C14B2" w:rsidRDefault="00E6301B" w:rsidP="006A1BB2">
            <w:pPr>
              <w:jc w:val="center"/>
              <w:rPr>
                <w:rFonts w:asciiTheme="minorHAnsi" w:hAnsiTheme="minorHAnsi"/>
                <w:sz w:val="22"/>
                <w:szCs w:val="22"/>
              </w:rPr>
            </w:pPr>
          </w:p>
          <w:p w14:paraId="7F7E5046" w14:textId="77777777" w:rsidR="00E6301B" w:rsidRPr="008C14B2" w:rsidRDefault="00E6301B" w:rsidP="00E6301B">
            <w:pPr>
              <w:rPr>
                <w:rFonts w:asciiTheme="minorHAnsi" w:hAnsiTheme="minorHAnsi"/>
                <w:sz w:val="22"/>
                <w:szCs w:val="22"/>
              </w:rPr>
            </w:pPr>
            <w:r w:rsidRPr="008C14B2">
              <w:rPr>
                <w:rFonts w:asciiTheme="minorHAnsi" w:hAnsiTheme="minorHAnsi"/>
                <w:sz w:val="22"/>
                <w:szCs w:val="22"/>
              </w:rPr>
              <w:object w:dxaOrig="864" w:dyaOrig="2589" w14:anchorId="7F924D20">
                <v:shape id="_x0000_i1026" type="#_x0000_t75" style="width:14.25pt;height:41.45pt" o:ole="">
                  <v:imagedata r:id="rId13" o:title=""/>
                </v:shape>
                <o:OLEObject Type="Embed" ProgID="Visio.Drawing.11" ShapeID="_x0000_i1026" DrawAspect="Content" ObjectID="_1465042158" r:id="rId14"/>
              </w:object>
            </w:r>
            <w:r w:rsidRPr="008C14B2">
              <w:rPr>
                <w:rFonts w:asciiTheme="minorHAnsi" w:hAnsiTheme="minorHAnsi"/>
                <w:sz w:val="22"/>
                <w:szCs w:val="22"/>
              </w:rPr>
              <w:t>Citizen User</w:t>
            </w:r>
          </w:p>
        </w:tc>
        <w:tc>
          <w:tcPr>
            <w:tcW w:w="5220" w:type="dxa"/>
            <w:shd w:val="clear" w:color="auto" w:fill="FFF2CC" w:themeFill="accent4" w:themeFillTint="33"/>
          </w:tcPr>
          <w:p w14:paraId="2BDA797B" w14:textId="77777777" w:rsidR="00E6301B" w:rsidRPr="008C14B2" w:rsidRDefault="00E6301B" w:rsidP="00E6301B">
            <w:pPr>
              <w:jc w:val="both"/>
              <w:rPr>
                <w:rFonts w:asciiTheme="minorHAnsi" w:hAnsiTheme="minorHAnsi"/>
                <w:sz w:val="22"/>
                <w:szCs w:val="22"/>
              </w:rPr>
            </w:pPr>
            <w:r w:rsidRPr="008C14B2">
              <w:rPr>
                <w:rFonts w:asciiTheme="minorHAnsi" w:hAnsiTheme="minorHAnsi"/>
                <w:sz w:val="22"/>
                <w:szCs w:val="22"/>
              </w:rPr>
              <w:t xml:space="preserve">The citizen user can view and query the map, make routing request with or without login to the system. If user logged-in into the system then he/she can also add his/her favorite points. </w:t>
            </w:r>
          </w:p>
        </w:tc>
      </w:tr>
      <w:tr w:rsidR="00E6301B" w:rsidRPr="00E6301B" w14:paraId="7AA8D270" w14:textId="77777777" w:rsidTr="00E6301B">
        <w:trPr>
          <w:trHeight w:val="1088"/>
          <w:jc w:val="center"/>
        </w:trPr>
        <w:tc>
          <w:tcPr>
            <w:tcW w:w="988" w:type="dxa"/>
            <w:shd w:val="clear" w:color="auto" w:fill="FBE4D5" w:themeFill="accent2" w:themeFillTint="33"/>
          </w:tcPr>
          <w:p w14:paraId="18546EA7" w14:textId="77777777" w:rsidR="00E6301B" w:rsidRPr="00E6301B" w:rsidRDefault="00E6301B" w:rsidP="006A1BB2">
            <w:pPr>
              <w:rPr>
                <w:rFonts w:asciiTheme="minorHAnsi" w:hAnsiTheme="minorHAnsi"/>
              </w:rPr>
            </w:pPr>
            <w:r w:rsidRPr="00E6301B">
              <w:rPr>
                <w:rFonts w:asciiTheme="minorHAnsi" w:hAnsiTheme="minorHAnsi"/>
              </w:rPr>
              <w:t>2</w:t>
            </w:r>
          </w:p>
        </w:tc>
        <w:tc>
          <w:tcPr>
            <w:tcW w:w="2522" w:type="dxa"/>
            <w:shd w:val="clear" w:color="auto" w:fill="FBE4D5" w:themeFill="accent2" w:themeFillTint="33"/>
          </w:tcPr>
          <w:p w14:paraId="7A25AF8B" w14:textId="77777777" w:rsidR="00E6301B" w:rsidRPr="00E6301B" w:rsidRDefault="00E6301B" w:rsidP="006A1BB2">
            <w:pPr>
              <w:jc w:val="center"/>
              <w:rPr>
                <w:rFonts w:asciiTheme="minorHAnsi" w:hAnsiTheme="minorHAnsi"/>
                <w:sz w:val="22"/>
                <w:szCs w:val="22"/>
              </w:rPr>
            </w:pPr>
          </w:p>
          <w:p w14:paraId="12CC4E27" w14:textId="77777777" w:rsidR="00E6301B" w:rsidRPr="00E6301B" w:rsidRDefault="00E6301B" w:rsidP="00E6301B">
            <w:pPr>
              <w:rPr>
                <w:rFonts w:asciiTheme="minorHAnsi" w:hAnsiTheme="minorHAnsi"/>
                <w:sz w:val="22"/>
                <w:szCs w:val="22"/>
              </w:rPr>
            </w:pPr>
            <w:r w:rsidRPr="00E6301B">
              <w:rPr>
                <w:rFonts w:asciiTheme="minorHAnsi" w:hAnsiTheme="minorHAnsi"/>
                <w:sz w:val="22"/>
                <w:szCs w:val="22"/>
              </w:rPr>
              <w:object w:dxaOrig="864" w:dyaOrig="2589" w14:anchorId="2AA5B133">
                <v:shape id="_x0000_i1027" type="#_x0000_t75" style="width:14.25pt;height:41.45pt" o:ole="">
                  <v:imagedata r:id="rId13" o:title=""/>
                </v:shape>
                <o:OLEObject Type="Embed" ProgID="Visio.Drawing.11" ShapeID="_x0000_i1027" DrawAspect="Content" ObjectID="_1465042159" r:id="rId15"/>
              </w:object>
            </w:r>
            <w:r w:rsidRPr="00E6301B">
              <w:rPr>
                <w:rFonts w:asciiTheme="minorHAnsi" w:hAnsiTheme="minorHAnsi"/>
                <w:sz w:val="22"/>
                <w:szCs w:val="22"/>
              </w:rPr>
              <w:t>CIO  User</w:t>
            </w:r>
          </w:p>
        </w:tc>
        <w:tc>
          <w:tcPr>
            <w:tcW w:w="5220" w:type="dxa"/>
            <w:shd w:val="clear" w:color="auto" w:fill="FBE4D5" w:themeFill="accent2" w:themeFillTint="33"/>
          </w:tcPr>
          <w:p w14:paraId="42DEDBF3" w14:textId="77777777" w:rsidR="00E6301B" w:rsidRPr="00E6301B" w:rsidRDefault="00E6301B" w:rsidP="00E6301B">
            <w:pPr>
              <w:jc w:val="both"/>
              <w:rPr>
                <w:rFonts w:asciiTheme="minorHAnsi" w:hAnsiTheme="minorHAnsi"/>
                <w:sz w:val="22"/>
                <w:szCs w:val="22"/>
              </w:rPr>
            </w:pPr>
            <w:r w:rsidRPr="00E6301B">
              <w:rPr>
                <w:rFonts w:asciiTheme="minorHAnsi" w:hAnsiTheme="minorHAnsi"/>
                <w:sz w:val="22"/>
                <w:szCs w:val="22"/>
              </w:rPr>
              <w:t xml:space="preserve">The CIO user will have all the privileges available with citizen user with additional facilities to see </w:t>
            </w:r>
            <w:r w:rsidR="00BB414F">
              <w:rPr>
                <w:rFonts w:asciiTheme="minorHAnsi" w:hAnsiTheme="minorHAnsi"/>
                <w:sz w:val="22"/>
                <w:szCs w:val="22"/>
              </w:rPr>
              <w:t xml:space="preserve">and update </w:t>
            </w:r>
            <w:r w:rsidRPr="00E6301B">
              <w:rPr>
                <w:rFonts w:asciiTheme="minorHAnsi" w:hAnsiTheme="minorHAnsi"/>
                <w:sz w:val="22"/>
                <w:szCs w:val="22"/>
              </w:rPr>
              <w:t xml:space="preserve">more attributes related to POI and citizens favorite points. </w:t>
            </w:r>
          </w:p>
        </w:tc>
      </w:tr>
      <w:tr w:rsidR="00E6301B" w:rsidRPr="00E6301B" w14:paraId="7AC9716F" w14:textId="77777777" w:rsidTr="006A1BB2">
        <w:trPr>
          <w:trHeight w:val="1223"/>
          <w:jc w:val="center"/>
        </w:trPr>
        <w:tc>
          <w:tcPr>
            <w:tcW w:w="988" w:type="dxa"/>
            <w:shd w:val="clear" w:color="auto" w:fill="EDEDED" w:themeFill="accent3" w:themeFillTint="33"/>
          </w:tcPr>
          <w:p w14:paraId="399E18BC" w14:textId="77777777" w:rsidR="00E6301B" w:rsidRPr="00E6301B" w:rsidRDefault="00E6301B" w:rsidP="00E6301B">
            <w:pPr>
              <w:rPr>
                <w:rFonts w:asciiTheme="minorHAnsi" w:hAnsiTheme="minorHAnsi"/>
              </w:rPr>
            </w:pPr>
            <w:r w:rsidRPr="00E6301B">
              <w:rPr>
                <w:rFonts w:asciiTheme="minorHAnsi" w:hAnsiTheme="minorHAnsi"/>
              </w:rPr>
              <w:t>3</w:t>
            </w:r>
          </w:p>
        </w:tc>
        <w:tc>
          <w:tcPr>
            <w:tcW w:w="2522" w:type="dxa"/>
            <w:shd w:val="clear" w:color="auto" w:fill="EDEDED" w:themeFill="accent3" w:themeFillTint="33"/>
          </w:tcPr>
          <w:p w14:paraId="0127BC7E" w14:textId="77777777" w:rsidR="00E6301B" w:rsidRPr="00E6301B" w:rsidRDefault="00E6301B" w:rsidP="00E6301B">
            <w:pPr>
              <w:jc w:val="center"/>
              <w:rPr>
                <w:rFonts w:asciiTheme="minorHAnsi" w:hAnsiTheme="minorHAnsi"/>
                <w:sz w:val="22"/>
                <w:szCs w:val="22"/>
              </w:rPr>
            </w:pPr>
          </w:p>
          <w:p w14:paraId="6C76D93B" w14:textId="77777777" w:rsidR="00E6301B" w:rsidRPr="00E6301B" w:rsidRDefault="00E6301B" w:rsidP="00E6301B">
            <w:pPr>
              <w:rPr>
                <w:rFonts w:asciiTheme="minorHAnsi" w:hAnsiTheme="minorHAnsi"/>
                <w:sz w:val="22"/>
                <w:szCs w:val="22"/>
              </w:rPr>
            </w:pPr>
            <w:r w:rsidRPr="00E6301B">
              <w:rPr>
                <w:rFonts w:asciiTheme="minorHAnsi" w:hAnsiTheme="minorHAnsi"/>
                <w:sz w:val="22"/>
                <w:szCs w:val="22"/>
              </w:rPr>
              <w:object w:dxaOrig="864" w:dyaOrig="2589" w14:anchorId="318BACA6">
                <v:shape id="_x0000_i1028" type="#_x0000_t75" style="width:14.25pt;height:41.45pt" o:ole="">
                  <v:imagedata r:id="rId13" o:title=""/>
                </v:shape>
                <o:OLEObject Type="Embed" ProgID="Visio.Drawing.11" ShapeID="_x0000_i1028" DrawAspect="Content" ObjectID="_1465042160" r:id="rId16"/>
              </w:object>
            </w:r>
            <w:r w:rsidRPr="00E6301B">
              <w:rPr>
                <w:rFonts w:asciiTheme="minorHAnsi" w:hAnsiTheme="minorHAnsi"/>
                <w:sz w:val="22"/>
                <w:szCs w:val="22"/>
              </w:rPr>
              <w:t>Admin User</w:t>
            </w:r>
          </w:p>
        </w:tc>
        <w:tc>
          <w:tcPr>
            <w:tcW w:w="5220" w:type="dxa"/>
            <w:shd w:val="clear" w:color="auto" w:fill="EDEDED" w:themeFill="accent3" w:themeFillTint="33"/>
          </w:tcPr>
          <w:p w14:paraId="267893C3" w14:textId="77777777" w:rsidR="00E6301B" w:rsidRPr="00E6301B" w:rsidRDefault="00E6301B" w:rsidP="00E6301B">
            <w:pPr>
              <w:jc w:val="both"/>
              <w:rPr>
                <w:rFonts w:asciiTheme="minorHAnsi" w:hAnsiTheme="minorHAnsi"/>
                <w:sz w:val="22"/>
                <w:szCs w:val="22"/>
              </w:rPr>
            </w:pPr>
            <w:r w:rsidRPr="00E6301B">
              <w:rPr>
                <w:rFonts w:asciiTheme="minorHAnsi" w:hAnsiTheme="minorHAnsi"/>
                <w:sz w:val="22"/>
                <w:szCs w:val="22"/>
              </w:rPr>
              <w:t xml:space="preserve">The admin user is responsible for user request management and web service configuration management. </w:t>
            </w:r>
          </w:p>
        </w:tc>
      </w:tr>
    </w:tbl>
    <w:p w14:paraId="1D11A81C" w14:textId="77777777" w:rsidR="00E6301B" w:rsidRDefault="00E6301B" w:rsidP="00E6301B">
      <w:pPr>
        <w:tabs>
          <w:tab w:val="left" w:pos="-720"/>
          <w:tab w:val="left" w:pos="540"/>
        </w:tabs>
        <w:suppressAutoHyphens/>
        <w:spacing w:after="20"/>
        <w:rPr>
          <w:b/>
          <w:spacing w:val="-2"/>
          <w:kern w:val="1"/>
          <w:lang w:val="en-AU"/>
        </w:rPr>
      </w:pPr>
    </w:p>
    <w:p w14:paraId="496B0C85" w14:textId="77777777" w:rsidR="00375DF4" w:rsidRPr="008C14B2" w:rsidRDefault="003F200F" w:rsidP="00F14154">
      <w:pPr>
        <w:pStyle w:val="Heading1"/>
        <w:rPr>
          <w:rFonts w:asciiTheme="minorHAnsi" w:hAnsiTheme="minorHAnsi" w:cstheme="minorHAnsi"/>
        </w:rPr>
      </w:pPr>
      <w:bookmarkStart w:id="40" w:name="_Toc390785202"/>
      <w:bookmarkStart w:id="41" w:name="_Toc391199372"/>
      <w:r w:rsidRPr="008C14B2">
        <w:rPr>
          <w:rFonts w:asciiTheme="minorHAnsi" w:hAnsiTheme="minorHAnsi" w:cstheme="minorHAnsi"/>
        </w:rPr>
        <w:t>Global Data Structures and Shared Data Functions</w:t>
      </w:r>
      <w:r w:rsidR="003D3258" w:rsidRPr="008C14B2">
        <w:rPr>
          <w:rFonts w:asciiTheme="minorHAnsi" w:hAnsiTheme="minorHAnsi" w:cstheme="minorHAnsi"/>
        </w:rPr>
        <w:t xml:space="preserve"> /Services</w:t>
      </w:r>
      <w:bookmarkEnd w:id="40"/>
      <w:bookmarkEnd w:id="41"/>
    </w:p>
    <w:p w14:paraId="2ACC15B2" w14:textId="77777777" w:rsidR="00145311" w:rsidRPr="00145311" w:rsidRDefault="00145311" w:rsidP="00145311"/>
    <w:p w14:paraId="72691D29" w14:textId="77777777" w:rsidR="00145311" w:rsidRPr="008C14B2" w:rsidRDefault="0083057B" w:rsidP="00145311">
      <w:pPr>
        <w:jc w:val="both"/>
        <w:rPr>
          <w:rFonts w:asciiTheme="minorHAnsi" w:hAnsiTheme="minorHAnsi"/>
          <w:sz w:val="22"/>
          <w:szCs w:val="22"/>
        </w:rPr>
      </w:pPr>
      <w:r w:rsidRPr="008C14B2">
        <w:rPr>
          <w:rFonts w:asciiTheme="minorHAnsi" w:hAnsiTheme="minorHAnsi"/>
          <w:sz w:val="22"/>
          <w:szCs w:val="22"/>
        </w:rPr>
        <w:t xml:space="preserve">Broadly the data structures are categorized in two part (1) Spatial Data (2) Non-Spatial / MIS Data. The spatial data is served through </w:t>
      </w:r>
      <w:r w:rsidR="00B8571A" w:rsidRPr="008C14B2">
        <w:rPr>
          <w:rFonts w:asciiTheme="minorHAnsi" w:hAnsiTheme="minorHAnsi"/>
          <w:sz w:val="22"/>
          <w:szCs w:val="22"/>
        </w:rPr>
        <w:t xml:space="preserve">secured </w:t>
      </w:r>
      <w:r w:rsidRPr="008C14B2">
        <w:rPr>
          <w:rFonts w:asciiTheme="minorHAnsi" w:hAnsiTheme="minorHAnsi"/>
          <w:sz w:val="22"/>
          <w:szCs w:val="22"/>
        </w:rPr>
        <w:t xml:space="preserve">ArcGIS Map Service and mobile application shall make connection to display and query map data. </w:t>
      </w:r>
      <w:r w:rsidR="00145311" w:rsidRPr="008C14B2">
        <w:rPr>
          <w:rFonts w:asciiTheme="minorHAnsi" w:hAnsiTheme="minorHAnsi"/>
          <w:sz w:val="22"/>
          <w:szCs w:val="22"/>
        </w:rPr>
        <w:t xml:space="preserve">The application will use already published ArcGIS Map services and no separate feature layers will be created except for favorite points. </w:t>
      </w:r>
    </w:p>
    <w:p w14:paraId="4590A362" w14:textId="77777777" w:rsidR="00145311" w:rsidRDefault="00145311" w:rsidP="00145311">
      <w:pPr>
        <w:jc w:val="both"/>
      </w:pPr>
    </w:p>
    <w:p w14:paraId="58D8B93F" w14:textId="77777777" w:rsidR="003D3258" w:rsidRPr="008C14B2" w:rsidRDefault="003D3258" w:rsidP="009D775D">
      <w:pPr>
        <w:jc w:val="both"/>
        <w:rPr>
          <w:rFonts w:asciiTheme="minorHAnsi" w:hAnsiTheme="minorHAnsi"/>
          <w:sz w:val="22"/>
          <w:szCs w:val="22"/>
        </w:rPr>
      </w:pPr>
      <w:r w:rsidRPr="008C14B2">
        <w:rPr>
          <w:rFonts w:asciiTheme="minorHAnsi" w:hAnsiTheme="minorHAnsi"/>
          <w:sz w:val="22"/>
          <w:szCs w:val="22"/>
        </w:rPr>
        <w:t xml:space="preserve">Following table shows the list of </w:t>
      </w:r>
      <w:r w:rsidR="006A1BB2" w:rsidRPr="008C14B2">
        <w:rPr>
          <w:rFonts w:asciiTheme="minorHAnsi" w:hAnsiTheme="minorHAnsi"/>
          <w:sz w:val="22"/>
          <w:szCs w:val="22"/>
        </w:rPr>
        <w:t>various</w:t>
      </w:r>
      <w:r w:rsidRPr="008C14B2">
        <w:rPr>
          <w:rFonts w:asciiTheme="minorHAnsi" w:hAnsiTheme="minorHAnsi"/>
          <w:sz w:val="22"/>
          <w:szCs w:val="22"/>
        </w:rPr>
        <w:t xml:space="preserve"> services used by the mobile application – </w:t>
      </w:r>
    </w:p>
    <w:p w14:paraId="0D478D24" w14:textId="77777777" w:rsidR="003D3258" w:rsidRDefault="003D3258" w:rsidP="009D775D">
      <w:pPr>
        <w:jc w:val="both"/>
      </w:pPr>
    </w:p>
    <w:tbl>
      <w:tblPr>
        <w:tblStyle w:val="TableGrid"/>
        <w:tblW w:w="9018" w:type="dxa"/>
        <w:tblLook w:val="04A0" w:firstRow="1" w:lastRow="0" w:firstColumn="1" w:lastColumn="0" w:noHBand="0" w:noVBand="1"/>
      </w:tblPr>
      <w:tblGrid>
        <w:gridCol w:w="2576"/>
        <w:gridCol w:w="1559"/>
        <w:gridCol w:w="1350"/>
        <w:gridCol w:w="3533"/>
      </w:tblGrid>
      <w:tr w:rsidR="006A1BB2" w:rsidRPr="00361239" w14:paraId="54469474" w14:textId="77777777" w:rsidTr="004D2E89">
        <w:trPr>
          <w:tblHeader/>
        </w:trPr>
        <w:tc>
          <w:tcPr>
            <w:tcW w:w="2576" w:type="dxa"/>
            <w:shd w:val="clear" w:color="auto" w:fill="BFBFBF" w:themeFill="background1" w:themeFillShade="BF"/>
          </w:tcPr>
          <w:p w14:paraId="0CFE5D19" w14:textId="77777777" w:rsidR="006A1BB2" w:rsidRPr="008C14B2" w:rsidRDefault="006A1BB2" w:rsidP="008C14B2">
            <w:pPr>
              <w:jc w:val="center"/>
              <w:rPr>
                <w:rFonts w:asciiTheme="minorHAnsi" w:hAnsiTheme="minorHAnsi"/>
                <w:b/>
                <w:sz w:val="22"/>
                <w:szCs w:val="22"/>
              </w:rPr>
            </w:pPr>
            <w:r w:rsidRPr="008C14B2">
              <w:rPr>
                <w:rFonts w:asciiTheme="minorHAnsi" w:hAnsiTheme="minorHAnsi"/>
                <w:b/>
                <w:sz w:val="22"/>
                <w:szCs w:val="22"/>
              </w:rPr>
              <w:t>Service Name</w:t>
            </w:r>
          </w:p>
        </w:tc>
        <w:tc>
          <w:tcPr>
            <w:tcW w:w="1559" w:type="dxa"/>
            <w:shd w:val="clear" w:color="auto" w:fill="BFBFBF" w:themeFill="background1" w:themeFillShade="BF"/>
          </w:tcPr>
          <w:p w14:paraId="15463258" w14:textId="77777777" w:rsidR="006A1BB2" w:rsidRPr="008C14B2" w:rsidRDefault="006A1BB2" w:rsidP="008C14B2">
            <w:pPr>
              <w:jc w:val="center"/>
              <w:rPr>
                <w:rFonts w:asciiTheme="minorHAnsi" w:hAnsiTheme="minorHAnsi"/>
                <w:b/>
                <w:sz w:val="22"/>
                <w:szCs w:val="22"/>
              </w:rPr>
            </w:pPr>
            <w:r w:rsidRPr="008C14B2">
              <w:rPr>
                <w:rFonts w:asciiTheme="minorHAnsi" w:hAnsiTheme="minorHAnsi"/>
                <w:b/>
                <w:sz w:val="22"/>
                <w:szCs w:val="22"/>
              </w:rPr>
              <w:t>Category</w:t>
            </w:r>
          </w:p>
        </w:tc>
        <w:tc>
          <w:tcPr>
            <w:tcW w:w="1350" w:type="dxa"/>
            <w:shd w:val="clear" w:color="auto" w:fill="BFBFBF" w:themeFill="background1" w:themeFillShade="BF"/>
          </w:tcPr>
          <w:p w14:paraId="41061E87" w14:textId="77777777" w:rsidR="006A1BB2" w:rsidRPr="008C14B2" w:rsidRDefault="006A1BB2" w:rsidP="008C14B2">
            <w:pPr>
              <w:jc w:val="center"/>
              <w:rPr>
                <w:rFonts w:asciiTheme="minorHAnsi" w:hAnsiTheme="minorHAnsi"/>
                <w:b/>
                <w:sz w:val="22"/>
                <w:szCs w:val="22"/>
              </w:rPr>
            </w:pPr>
            <w:r w:rsidRPr="008C14B2">
              <w:rPr>
                <w:rFonts w:asciiTheme="minorHAnsi" w:hAnsiTheme="minorHAnsi"/>
                <w:b/>
                <w:sz w:val="22"/>
                <w:szCs w:val="22"/>
              </w:rPr>
              <w:t>Type</w:t>
            </w:r>
          </w:p>
        </w:tc>
        <w:tc>
          <w:tcPr>
            <w:tcW w:w="3533" w:type="dxa"/>
            <w:shd w:val="clear" w:color="auto" w:fill="BFBFBF" w:themeFill="background1" w:themeFillShade="BF"/>
          </w:tcPr>
          <w:p w14:paraId="22CE029A" w14:textId="77777777" w:rsidR="006A1BB2" w:rsidRPr="008C14B2" w:rsidRDefault="006A1BB2" w:rsidP="008C14B2">
            <w:pPr>
              <w:jc w:val="center"/>
              <w:rPr>
                <w:rFonts w:asciiTheme="minorHAnsi" w:hAnsiTheme="minorHAnsi"/>
                <w:b/>
                <w:sz w:val="22"/>
                <w:szCs w:val="22"/>
              </w:rPr>
            </w:pPr>
            <w:r w:rsidRPr="008C14B2">
              <w:rPr>
                <w:rFonts w:asciiTheme="minorHAnsi" w:hAnsiTheme="minorHAnsi"/>
                <w:b/>
                <w:sz w:val="22"/>
                <w:szCs w:val="22"/>
              </w:rPr>
              <w:t>Remark</w:t>
            </w:r>
          </w:p>
        </w:tc>
      </w:tr>
      <w:tr w:rsidR="006A1BB2" w14:paraId="628B7839" w14:textId="77777777" w:rsidTr="00735415">
        <w:tc>
          <w:tcPr>
            <w:tcW w:w="2576" w:type="dxa"/>
          </w:tcPr>
          <w:p w14:paraId="32B9FD0F"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MOB_ARA_SAT</w:t>
            </w:r>
          </w:p>
        </w:tc>
        <w:tc>
          <w:tcPr>
            <w:tcW w:w="1559" w:type="dxa"/>
          </w:tcPr>
          <w:p w14:paraId="242DF6E7"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Cached Map Service</w:t>
            </w:r>
          </w:p>
        </w:tc>
        <w:tc>
          <w:tcPr>
            <w:tcW w:w="1350" w:type="dxa"/>
          </w:tcPr>
          <w:p w14:paraId="1265B637"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REST</w:t>
            </w:r>
          </w:p>
        </w:tc>
        <w:tc>
          <w:tcPr>
            <w:tcW w:w="3533" w:type="dxa"/>
          </w:tcPr>
          <w:p w14:paraId="630C1B98"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To serve satellite map data in Arabic language. The cached map is created for  1000, 2000, 4000, 8000, 16000, 32000, 64000,125000, 250000, 400000 scales</w:t>
            </w:r>
          </w:p>
        </w:tc>
      </w:tr>
      <w:tr w:rsidR="006A1BB2" w14:paraId="4B7A3F32" w14:textId="77777777" w:rsidTr="00735415">
        <w:tc>
          <w:tcPr>
            <w:tcW w:w="2576" w:type="dxa"/>
          </w:tcPr>
          <w:p w14:paraId="1B901307"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MOB_ENG_SAT</w:t>
            </w:r>
          </w:p>
        </w:tc>
        <w:tc>
          <w:tcPr>
            <w:tcW w:w="1559" w:type="dxa"/>
          </w:tcPr>
          <w:p w14:paraId="0136B1BD"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Cached Map Service</w:t>
            </w:r>
          </w:p>
        </w:tc>
        <w:tc>
          <w:tcPr>
            <w:tcW w:w="1350" w:type="dxa"/>
          </w:tcPr>
          <w:p w14:paraId="2A4D49FF"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REST</w:t>
            </w:r>
          </w:p>
        </w:tc>
        <w:tc>
          <w:tcPr>
            <w:tcW w:w="3533" w:type="dxa"/>
          </w:tcPr>
          <w:p w14:paraId="721C872A" w14:textId="77777777" w:rsidR="006A1BB2" w:rsidRDefault="006A1BB2" w:rsidP="006A1BB2">
            <w:pPr>
              <w:jc w:val="both"/>
            </w:pPr>
            <w:r w:rsidRPr="008C14B2">
              <w:rPr>
                <w:rFonts w:asciiTheme="minorHAnsi" w:hAnsiTheme="minorHAnsi"/>
                <w:sz w:val="22"/>
                <w:szCs w:val="22"/>
              </w:rPr>
              <w:t>To serve satellite map data in English language. The cached map is created for  1000, 2000, 4000, 8000, 16000, 32000, 64000,125000, 250000, 400000 scales</w:t>
            </w:r>
          </w:p>
        </w:tc>
      </w:tr>
      <w:tr w:rsidR="006A1BB2" w14:paraId="093CA4BA" w14:textId="77777777" w:rsidTr="00735415">
        <w:tc>
          <w:tcPr>
            <w:tcW w:w="2576" w:type="dxa"/>
          </w:tcPr>
          <w:p w14:paraId="2BD736CF"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MOB_ENG_HYB</w:t>
            </w:r>
          </w:p>
        </w:tc>
        <w:tc>
          <w:tcPr>
            <w:tcW w:w="1559" w:type="dxa"/>
          </w:tcPr>
          <w:p w14:paraId="7A5E6E46"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Cached Map Service</w:t>
            </w:r>
          </w:p>
        </w:tc>
        <w:tc>
          <w:tcPr>
            <w:tcW w:w="1350" w:type="dxa"/>
          </w:tcPr>
          <w:p w14:paraId="13B973C9"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REST</w:t>
            </w:r>
          </w:p>
        </w:tc>
        <w:tc>
          <w:tcPr>
            <w:tcW w:w="3533" w:type="dxa"/>
          </w:tcPr>
          <w:p w14:paraId="4C9B9F57" w14:textId="77777777" w:rsidR="006A1BB2" w:rsidRDefault="006A1BB2" w:rsidP="006A1BB2">
            <w:pPr>
              <w:jc w:val="both"/>
            </w:pPr>
            <w:r w:rsidRPr="008C14B2">
              <w:rPr>
                <w:rFonts w:asciiTheme="minorHAnsi" w:hAnsiTheme="minorHAnsi"/>
                <w:sz w:val="22"/>
                <w:szCs w:val="22"/>
              </w:rPr>
              <w:t>To serve hybrid map data in English language.</w:t>
            </w:r>
            <w:r>
              <w:t xml:space="preserve"> </w:t>
            </w:r>
          </w:p>
        </w:tc>
      </w:tr>
      <w:tr w:rsidR="006A1BB2" w14:paraId="6396957A" w14:textId="77777777" w:rsidTr="00735415">
        <w:tc>
          <w:tcPr>
            <w:tcW w:w="2576" w:type="dxa"/>
          </w:tcPr>
          <w:p w14:paraId="7688180F"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MOB_ENG_VEC</w:t>
            </w:r>
          </w:p>
        </w:tc>
        <w:tc>
          <w:tcPr>
            <w:tcW w:w="1559" w:type="dxa"/>
          </w:tcPr>
          <w:p w14:paraId="5E0FE2E5"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t xml:space="preserve">Cached Map </w:t>
            </w:r>
            <w:r w:rsidRPr="008C14B2">
              <w:rPr>
                <w:rFonts w:asciiTheme="minorHAnsi" w:hAnsiTheme="minorHAnsi"/>
                <w:sz w:val="22"/>
                <w:szCs w:val="22"/>
              </w:rPr>
              <w:lastRenderedPageBreak/>
              <w:t>Service</w:t>
            </w:r>
          </w:p>
        </w:tc>
        <w:tc>
          <w:tcPr>
            <w:tcW w:w="1350" w:type="dxa"/>
          </w:tcPr>
          <w:p w14:paraId="22805751" w14:textId="77777777" w:rsidR="006A1BB2" w:rsidRPr="008C14B2" w:rsidRDefault="006A1BB2" w:rsidP="006A1BB2">
            <w:pPr>
              <w:jc w:val="both"/>
              <w:rPr>
                <w:rFonts w:asciiTheme="minorHAnsi" w:hAnsiTheme="minorHAnsi"/>
                <w:sz w:val="22"/>
                <w:szCs w:val="22"/>
              </w:rPr>
            </w:pPr>
            <w:r w:rsidRPr="008C14B2">
              <w:rPr>
                <w:rFonts w:asciiTheme="minorHAnsi" w:hAnsiTheme="minorHAnsi"/>
                <w:sz w:val="22"/>
                <w:szCs w:val="22"/>
              </w:rPr>
              <w:lastRenderedPageBreak/>
              <w:t>REST</w:t>
            </w:r>
          </w:p>
        </w:tc>
        <w:tc>
          <w:tcPr>
            <w:tcW w:w="3533" w:type="dxa"/>
          </w:tcPr>
          <w:p w14:paraId="30A27606" w14:textId="77777777" w:rsidR="006A1BB2" w:rsidRDefault="006A1BB2" w:rsidP="006A1BB2">
            <w:pPr>
              <w:jc w:val="both"/>
            </w:pPr>
            <w:r w:rsidRPr="008C14B2">
              <w:rPr>
                <w:rFonts w:asciiTheme="minorHAnsi" w:hAnsiTheme="minorHAnsi"/>
                <w:sz w:val="22"/>
                <w:szCs w:val="22"/>
              </w:rPr>
              <w:t xml:space="preserve">To serve </w:t>
            </w:r>
            <w:r w:rsidR="00BB414F">
              <w:rPr>
                <w:rFonts w:asciiTheme="minorHAnsi" w:hAnsiTheme="minorHAnsi"/>
                <w:sz w:val="22"/>
                <w:szCs w:val="22"/>
              </w:rPr>
              <w:t xml:space="preserve">English </w:t>
            </w:r>
            <w:r w:rsidRPr="008C14B2">
              <w:rPr>
                <w:rFonts w:asciiTheme="minorHAnsi" w:hAnsiTheme="minorHAnsi"/>
                <w:sz w:val="22"/>
                <w:szCs w:val="22"/>
              </w:rPr>
              <w:t xml:space="preserve">base map as cached </w:t>
            </w:r>
            <w:r w:rsidRPr="008C14B2">
              <w:rPr>
                <w:rFonts w:asciiTheme="minorHAnsi" w:hAnsiTheme="minorHAnsi"/>
                <w:sz w:val="22"/>
                <w:szCs w:val="22"/>
              </w:rPr>
              <w:lastRenderedPageBreak/>
              <w:t>map service.</w:t>
            </w:r>
            <w:r>
              <w:t xml:space="preserve"> </w:t>
            </w:r>
          </w:p>
        </w:tc>
      </w:tr>
      <w:tr w:rsidR="00BB414F" w14:paraId="1AB42060" w14:textId="77777777" w:rsidTr="00735415">
        <w:tc>
          <w:tcPr>
            <w:tcW w:w="2576" w:type="dxa"/>
          </w:tcPr>
          <w:p w14:paraId="22F1463C"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lastRenderedPageBreak/>
              <w:t>MOB_ARA_HYB</w:t>
            </w:r>
          </w:p>
        </w:tc>
        <w:tc>
          <w:tcPr>
            <w:tcW w:w="1559" w:type="dxa"/>
          </w:tcPr>
          <w:p w14:paraId="1D202844"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Cached Map Service</w:t>
            </w:r>
          </w:p>
        </w:tc>
        <w:tc>
          <w:tcPr>
            <w:tcW w:w="1350" w:type="dxa"/>
          </w:tcPr>
          <w:p w14:paraId="75B58294"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REST</w:t>
            </w:r>
          </w:p>
        </w:tc>
        <w:tc>
          <w:tcPr>
            <w:tcW w:w="3533" w:type="dxa"/>
          </w:tcPr>
          <w:p w14:paraId="4F5F6BB7" w14:textId="77777777" w:rsidR="00BB414F" w:rsidRPr="004D2E89" w:rsidRDefault="00BB414F" w:rsidP="00BB414F">
            <w:pPr>
              <w:jc w:val="both"/>
              <w:rPr>
                <w:rFonts w:asciiTheme="minorHAnsi" w:hAnsiTheme="minorHAnsi" w:cstheme="minorHAnsi"/>
                <w:sz w:val="22"/>
                <w:szCs w:val="22"/>
              </w:rPr>
            </w:pPr>
            <w:r w:rsidRPr="004D2E89">
              <w:rPr>
                <w:rFonts w:asciiTheme="minorHAnsi" w:hAnsiTheme="minorHAnsi" w:cstheme="minorHAnsi"/>
                <w:sz w:val="22"/>
                <w:szCs w:val="22"/>
              </w:rPr>
              <w:t xml:space="preserve">To serve hybrid map data in Arabic language. </w:t>
            </w:r>
          </w:p>
        </w:tc>
      </w:tr>
      <w:tr w:rsidR="00BB414F" w14:paraId="66E97A17" w14:textId="77777777" w:rsidTr="00735415">
        <w:tc>
          <w:tcPr>
            <w:tcW w:w="2576" w:type="dxa"/>
          </w:tcPr>
          <w:p w14:paraId="0B4AD500"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MOB_ARA_VEC</w:t>
            </w:r>
          </w:p>
        </w:tc>
        <w:tc>
          <w:tcPr>
            <w:tcW w:w="1559" w:type="dxa"/>
          </w:tcPr>
          <w:p w14:paraId="50DA1779"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Cached Map Service</w:t>
            </w:r>
          </w:p>
        </w:tc>
        <w:tc>
          <w:tcPr>
            <w:tcW w:w="1350" w:type="dxa"/>
          </w:tcPr>
          <w:p w14:paraId="59C358D1"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REST</w:t>
            </w:r>
          </w:p>
        </w:tc>
        <w:tc>
          <w:tcPr>
            <w:tcW w:w="3533" w:type="dxa"/>
          </w:tcPr>
          <w:p w14:paraId="36333E4A"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 xml:space="preserve">To serve Arabic base map as cached map service. </w:t>
            </w:r>
          </w:p>
        </w:tc>
      </w:tr>
      <w:tr w:rsidR="00BB414F" w14:paraId="7B667D10" w14:textId="77777777" w:rsidTr="00735415">
        <w:tc>
          <w:tcPr>
            <w:tcW w:w="2576" w:type="dxa"/>
          </w:tcPr>
          <w:p w14:paraId="25FDC310"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MOB_ENG_ROUTING</w:t>
            </w:r>
          </w:p>
        </w:tc>
        <w:tc>
          <w:tcPr>
            <w:tcW w:w="1559" w:type="dxa"/>
          </w:tcPr>
          <w:p w14:paraId="1330F636"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 xml:space="preserve">Network Analysis </w:t>
            </w:r>
          </w:p>
        </w:tc>
        <w:tc>
          <w:tcPr>
            <w:tcW w:w="1350" w:type="dxa"/>
          </w:tcPr>
          <w:p w14:paraId="58622E56"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REST</w:t>
            </w:r>
          </w:p>
        </w:tc>
        <w:tc>
          <w:tcPr>
            <w:tcW w:w="3533" w:type="dxa"/>
          </w:tcPr>
          <w:p w14:paraId="49988656"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For routing related tasks.</w:t>
            </w:r>
          </w:p>
        </w:tc>
      </w:tr>
      <w:tr w:rsidR="00BB414F" w14:paraId="558DDD65" w14:textId="77777777" w:rsidTr="00735415">
        <w:tc>
          <w:tcPr>
            <w:tcW w:w="2576" w:type="dxa"/>
          </w:tcPr>
          <w:p w14:paraId="25D8B744"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MOB_QUERY</w:t>
            </w:r>
          </w:p>
        </w:tc>
        <w:tc>
          <w:tcPr>
            <w:tcW w:w="1559" w:type="dxa"/>
          </w:tcPr>
          <w:p w14:paraId="05FB6746"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Dynamic Map Service</w:t>
            </w:r>
          </w:p>
        </w:tc>
        <w:tc>
          <w:tcPr>
            <w:tcW w:w="1350" w:type="dxa"/>
          </w:tcPr>
          <w:p w14:paraId="18B5AB6B"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REST</w:t>
            </w:r>
          </w:p>
        </w:tc>
        <w:tc>
          <w:tcPr>
            <w:tcW w:w="3533" w:type="dxa"/>
          </w:tcPr>
          <w:p w14:paraId="0C7DEA30"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 xml:space="preserve">To query (attribute &amp; spatial) various feature layers. </w:t>
            </w:r>
          </w:p>
        </w:tc>
      </w:tr>
      <w:tr w:rsidR="00BB414F" w14:paraId="39A24264" w14:textId="77777777" w:rsidTr="00735415">
        <w:tc>
          <w:tcPr>
            <w:tcW w:w="2576" w:type="dxa"/>
          </w:tcPr>
          <w:p w14:paraId="3E73611B"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MOB_GEOMETRY</w:t>
            </w:r>
          </w:p>
        </w:tc>
        <w:tc>
          <w:tcPr>
            <w:tcW w:w="1559" w:type="dxa"/>
          </w:tcPr>
          <w:p w14:paraId="6B61147C"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Geometry</w:t>
            </w:r>
          </w:p>
        </w:tc>
        <w:tc>
          <w:tcPr>
            <w:tcW w:w="1350" w:type="dxa"/>
          </w:tcPr>
          <w:p w14:paraId="065BC46C" w14:textId="77777777" w:rsidR="00BB414F" w:rsidRPr="004D2E89" w:rsidRDefault="00BB414F" w:rsidP="0004669C">
            <w:pPr>
              <w:jc w:val="both"/>
              <w:rPr>
                <w:rFonts w:asciiTheme="minorHAnsi" w:hAnsiTheme="minorHAnsi" w:cstheme="minorHAnsi"/>
                <w:sz w:val="22"/>
                <w:szCs w:val="22"/>
              </w:rPr>
            </w:pPr>
            <w:r w:rsidRPr="004D2E89">
              <w:rPr>
                <w:rFonts w:asciiTheme="minorHAnsi" w:hAnsiTheme="minorHAnsi" w:cstheme="minorHAnsi"/>
                <w:sz w:val="22"/>
                <w:szCs w:val="22"/>
              </w:rPr>
              <w:t>REST</w:t>
            </w:r>
          </w:p>
        </w:tc>
        <w:tc>
          <w:tcPr>
            <w:tcW w:w="3533" w:type="dxa"/>
          </w:tcPr>
          <w:p w14:paraId="098B21F4" w14:textId="77777777" w:rsidR="00BB414F" w:rsidRPr="004D2E89" w:rsidRDefault="00BB414F" w:rsidP="0004669C">
            <w:pPr>
              <w:jc w:val="both"/>
              <w:rPr>
                <w:rFonts w:asciiTheme="minorHAnsi" w:hAnsiTheme="minorHAnsi" w:cstheme="minorHAnsi"/>
                <w:sz w:val="22"/>
                <w:szCs w:val="22"/>
              </w:rPr>
            </w:pPr>
            <w:r w:rsidRPr="004D2E89">
              <w:rPr>
                <w:rFonts w:asciiTheme="minorHAnsi" w:hAnsiTheme="minorHAnsi" w:cstheme="minorHAnsi"/>
                <w:sz w:val="22"/>
                <w:szCs w:val="22"/>
              </w:rPr>
              <w:t>Perform buffering</w:t>
            </w:r>
          </w:p>
        </w:tc>
      </w:tr>
      <w:tr w:rsidR="00BB414F" w14:paraId="0F92B731" w14:textId="77777777" w:rsidTr="00735415">
        <w:tc>
          <w:tcPr>
            <w:tcW w:w="2576" w:type="dxa"/>
          </w:tcPr>
          <w:p w14:paraId="20D9CB60" w14:textId="77777777"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USER_AUTH</w:t>
            </w:r>
          </w:p>
        </w:tc>
        <w:tc>
          <w:tcPr>
            <w:tcW w:w="1559" w:type="dxa"/>
          </w:tcPr>
          <w:p w14:paraId="5E5BDB91" w14:textId="33CA6B5A" w:rsidR="00BB414F" w:rsidRPr="004D2E89" w:rsidRDefault="00BB414F" w:rsidP="006A1BB2">
            <w:pPr>
              <w:jc w:val="both"/>
              <w:rPr>
                <w:rFonts w:asciiTheme="minorHAnsi" w:hAnsiTheme="minorHAnsi" w:cstheme="minorHAnsi"/>
                <w:sz w:val="22"/>
                <w:szCs w:val="22"/>
              </w:rPr>
            </w:pPr>
            <w:r w:rsidRPr="004D2E89">
              <w:rPr>
                <w:rFonts w:asciiTheme="minorHAnsi" w:hAnsiTheme="minorHAnsi" w:cstheme="minorHAnsi"/>
                <w:sz w:val="22"/>
                <w:szCs w:val="22"/>
              </w:rPr>
              <w:t>Web Service</w:t>
            </w:r>
            <w:r w:rsidR="00EC0172" w:rsidRPr="004D2E89">
              <w:rPr>
                <w:rFonts w:asciiTheme="minorHAnsi" w:hAnsiTheme="minorHAnsi" w:cstheme="minorHAnsi"/>
                <w:sz w:val="22"/>
                <w:szCs w:val="22"/>
              </w:rPr>
              <w:t xml:space="preserve"> / web handler</w:t>
            </w:r>
          </w:p>
        </w:tc>
        <w:tc>
          <w:tcPr>
            <w:tcW w:w="1350" w:type="dxa"/>
          </w:tcPr>
          <w:p w14:paraId="050344A3" w14:textId="77777777" w:rsidR="00BB414F" w:rsidRPr="004D2E89" w:rsidRDefault="00BB414F" w:rsidP="0004669C">
            <w:pPr>
              <w:jc w:val="both"/>
              <w:rPr>
                <w:rFonts w:asciiTheme="minorHAnsi" w:hAnsiTheme="minorHAnsi" w:cstheme="minorHAnsi"/>
                <w:sz w:val="22"/>
                <w:szCs w:val="22"/>
              </w:rPr>
            </w:pPr>
            <w:r w:rsidRPr="004D2E89">
              <w:rPr>
                <w:rFonts w:asciiTheme="minorHAnsi" w:hAnsiTheme="minorHAnsi" w:cstheme="minorHAnsi"/>
                <w:sz w:val="22"/>
                <w:szCs w:val="22"/>
              </w:rPr>
              <w:t>WCF / ASP.NET Handler</w:t>
            </w:r>
          </w:p>
        </w:tc>
        <w:tc>
          <w:tcPr>
            <w:tcW w:w="3533" w:type="dxa"/>
          </w:tcPr>
          <w:p w14:paraId="696CD776" w14:textId="77777777" w:rsidR="00BB414F" w:rsidRPr="004D2E89" w:rsidRDefault="00BB414F" w:rsidP="006F74CD">
            <w:pPr>
              <w:jc w:val="both"/>
              <w:rPr>
                <w:rFonts w:asciiTheme="minorHAnsi" w:hAnsiTheme="minorHAnsi" w:cstheme="minorHAnsi"/>
                <w:sz w:val="22"/>
                <w:szCs w:val="22"/>
              </w:rPr>
            </w:pPr>
            <w:r w:rsidRPr="004D2E89">
              <w:rPr>
                <w:rFonts w:asciiTheme="minorHAnsi" w:hAnsiTheme="minorHAnsi" w:cstheme="minorHAnsi"/>
                <w:sz w:val="22"/>
                <w:szCs w:val="22"/>
              </w:rPr>
              <w:t xml:space="preserve">To perform user authentication, authorization, logging and getting map service credentials related task.  </w:t>
            </w:r>
          </w:p>
        </w:tc>
      </w:tr>
      <w:tr w:rsidR="00BB414F" w14:paraId="3A386352" w14:textId="77777777" w:rsidTr="00735415">
        <w:tc>
          <w:tcPr>
            <w:tcW w:w="2576" w:type="dxa"/>
          </w:tcPr>
          <w:p w14:paraId="0A8A86CE" w14:textId="77777777" w:rsidR="00BB414F" w:rsidRPr="004D2E89" w:rsidRDefault="00BB414F" w:rsidP="00A17B1F">
            <w:pPr>
              <w:jc w:val="both"/>
              <w:rPr>
                <w:rFonts w:asciiTheme="minorHAnsi" w:hAnsiTheme="minorHAnsi" w:cstheme="minorHAnsi"/>
                <w:sz w:val="22"/>
                <w:szCs w:val="22"/>
              </w:rPr>
            </w:pPr>
            <w:r w:rsidRPr="004D2E89">
              <w:rPr>
                <w:rFonts w:asciiTheme="minorHAnsi" w:hAnsiTheme="minorHAnsi" w:cstheme="minorHAnsi"/>
                <w:sz w:val="22"/>
                <w:szCs w:val="22"/>
              </w:rPr>
              <w:t>USER_MGT</w:t>
            </w:r>
          </w:p>
        </w:tc>
        <w:tc>
          <w:tcPr>
            <w:tcW w:w="1559" w:type="dxa"/>
          </w:tcPr>
          <w:p w14:paraId="7F62428E" w14:textId="4A166074" w:rsidR="00BB414F" w:rsidRPr="004D2E89" w:rsidRDefault="00BB414F" w:rsidP="00A17B1F">
            <w:pPr>
              <w:jc w:val="both"/>
              <w:rPr>
                <w:rFonts w:asciiTheme="minorHAnsi" w:hAnsiTheme="minorHAnsi" w:cstheme="minorHAnsi"/>
                <w:sz w:val="22"/>
                <w:szCs w:val="22"/>
              </w:rPr>
            </w:pPr>
            <w:r w:rsidRPr="004D2E89">
              <w:rPr>
                <w:rFonts w:asciiTheme="minorHAnsi" w:hAnsiTheme="minorHAnsi" w:cstheme="minorHAnsi"/>
                <w:sz w:val="22"/>
                <w:szCs w:val="22"/>
              </w:rPr>
              <w:t>Web Service</w:t>
            </w:r>
            <w:r w:rsidR="00EC0172" w:rsidRPr="004D2E89">
              <w:rPr>
                <w:rFonts w:asciiTheme="minorHAnsi" w:hAnsiTheme="minorHAnsi" w:cstheme="minorHAnsi"/>
                <w:sz w:val="22"/>
                <w:szCs w:val="22"/>
              </w:rPr>
              <w:t>/ web handler</w:t>
            </w:r>
          </w:p>
        </w:tc>
        <w:tc>
          <w:tcPr>
            <w:tcW w:w="1350" w:type="dxa"/>
          </w:tcPr>
          <w:p w14:paraId="77A04ADA" w14:textId="77777777" w:rsidR="00BB414F" w:rsidRPr="004D2E89" w:rsidRDefault="00BB414F" w:rsidP="00A17B1F">
            <w:pPr>
              <w:jc w:val="both"/>
              <w:rPr>
                <w:rFonts w:asciiTheme="minorHAnsi" w:hAnsiTheme="minorHAnsi" w:cstheme="minorHAnsi"/>
                <w:sz w:val="22"/>
                <w:szCs w:val="22"/>
              </w:rPr>
            </w:pPr>
            <w:r w:rsidRPr="004D2E89">
              <w:rPr>
                <w:rFonts w:asciiTheme="minorHAnsi" w:hAnsiTheme="minorHAnsi" w:cstheme="minorHAnsi"/>
                <w:sz w:val="22"/>
                <w:szCs w:val="22"/>
              </w:rPr>
              <w:t>WCF / ASP.NET Handler</w:t>
            </w:r>
          </w:p>
        </w:tc>
        <w:tc>
          <w:tcPr>
            <w:tcW w:w="3533" w:type="dxa"/>
          </w:tcPr>
          <w:p w14:paraId="5B648468" w14:textId="77777777" w:rsidR="00BB414F" w:rsidRPr="004D2E89" w:rsidRDefault="00BB414F" w:rsidP="00A17B1F">
            <w:pPr>
              <w:jc w:val="both"/>
              <w:rPr>
                <w:rFonts w:asciiTheme="minorHAnsi" w:hAnsiTheme="minorHAnsi" w:cstheme="minorHAnsi"/>
                <w:sz w:val="22"/>
                <w:szCs w:val="22"/>
              </w:rPr>
            </w:pPr>
            <w:r w:rsidRPr="004D2E89">
              <w:rPr>
                <w:rFonts w:asciiTheme="minorHAnsi" w:hAnsiTheme="minorHAnsi" w:cstheme="minorHAnsi"/>
                <w:sz w:val="22"/>
                <w:szCs w:val="22"/>
              </w:rPr>
              <w:t>To perform user management (add/ update/ recover password) task</w:t>
            </w:r>
          </w:p>
        </w:tc>
      </w:tr>
    </w:tbl>
    <w:p w14:paraId="20471CF4" w14:textId="77777777" w:rsidR="003D3258" w:rsidRDefault="001F1006" w:rsidP="009D775D">
      <w:pPr>
        <w:jc w:val="both"/>
        <w:rPr>
          <w:ins w:id="42" w:author="Indra Bisen" w:date="2014-06-21T11:14:00Z"/>
          <w:rFonts w:asciiTheme="minorHAnsi" w:hAnsiTheme="minorHAnsi"/>
          <w:sz w:val="22"/>
          <w:szCs w:val="22"/>
        </w:rPr>
      </w:pPr>
      <w:r w:rsidRPr="008C14B2">
        <w:rPr>
          <w:rFonts w:asciiTheme="minorHAnsi" w:hAnsiTheme="minorHAnsi"/>
          <w:sz w:val="22"/>
          <w:szCs w:val="22"/>
        </w:rPr>
        <w:t>* - All cached map are served at 1000, 2000, 4000, 8000, 16000, 32000, 64000,125000, 250000, 400000 scales</w:t>
      </w:r>
    </w:p>
    <w:p w14:paraId="5C07A620" w14:textId="77777777" w:rsidR="00172CE0" w:rsidRPr="008C14B2" w:rsidRDefault="00172CE0" w:rsidP="009D775D">
      <w:pPr>
        <w:jc w:val="both"/>
        <w:rPr>
          <w:rFonts w:asciiTheme="minorHAnsi" w:hAnsiTheme="minorHAnsi"/>
          <w:sz w:val="22"/>
          <w:szCs w:val="22"/>
        </w:rPr>
      </w:pPr>
    </w:p>
    <w:p w14:paraId="632E8026" w14:textId="4552FBFC" w:rsidR="003D3258" w:rsidRPr="008C14B2" w:rsidRDefault="006F74CD" w:rsidP="009D775D">
      <w:pPr>
        <w:jc w:val="both"/>
        <w:rPr>
          <w:rFonts w:asciiTheme="minorHAnsi" w:hAnsiTheme="minorHAnsi"/>
          <w:sz w:val="22"/>
          <w:szCs w:val="22"/>
        </w:rPr>
      </w:pPr>
      <w:r w:rsidRPr="008C14B2">
        <w:rPr>
          <w:rFonts w:asciiTheme="minorHAnsi" w:hAnsiTheme="minorHAnsi"/>
          <w:sz w:val="22"/>
          <w:szCs w:val="22"/>
        </w:rPr>
        <w:t>Details of operations / web</w:t>
      </w:r>
      <w:ins w:id="43" w:author="Biswatosh Roy" w:date="2014-06-22T11:21:00Z">
        <w:r w:rsidR="00735415">
          <w:rPr>
            <w:rFonts w:asciiTheme="minorHAnsi" w:hAnsiTheme="minorHAnsi"/>
            <w:sz w:val="22"/>
            <w:szCs w:val="22"/>
          </w:rPr>
          <w:t>-</w:t>
        </w:r>
      </w:ins>
      <w:r w:rsidRPr="008C14B2">
        <w:rPr>
          <w:rFonts w:asciiTheme="minorHAnsi" w:hAnsiTheme="minorHAnsi"/>
          <w:sz w:val="22"/>
          <w:szCs w:val="22"/>
        </w:rPr>
        <w:t xml:space="preserve">methods are available in </w:t>
      </w:r>
      <w:r w:rsidR="00414777">
        <w:rPr>
          <w:rFonts w:asciiTheme="minorHAnsi" w:hAnsiTheme="minorHAnsi"/>
          <w:sz w:val="22"/>
          <w:szCs w:val="22"/>
        </w:rPr>
        <w:t>annexure</w:t>
      </w:r>
      <w:r w:rsidRPr="008C14B2">
        <w:rPr>
          <w:rFonts w:asciiTheme="minorHAnsi" w:hAnsiTheme="minorHAnsi"/>
          <w:sz w:val="22"/>
          <w:szCs w:val="22"/>
        </w:rPr>
        <w:t>-I.</w:t>
      </w:r>
    </w:p>
    <w:p w14:paraId="09F724E6" w14:textId="77777777" w:rsidR="00B8571A" w:rsidRDefault="00B8571A" w:rsidP="009D775D">
      <w:pPr>
        <w:jc w:val="both"/>
      </w:pPr>
    </w:p>
    <w:p w14:paraId="694F3F07" w14:textId="77777777" w:rsidR="00B6123C" w:rsidRDefault="000D6682" w:rsidP="009D775D">
      <w:pPr>
        <w:jc w:val="both"/>
        <w:rPr>
          <w:rFonts w:asciiTheme="minorHAnsi" w:hAnsiTheme="minorHAnsi"/>
          <w:sz w:val="22"/>
          <w:szCs w:val="22"/>
        </w:rPr>
      </w:pPr>
      <w:r w:rsidRPr="008C14B2">
        <w:rPr>
          <w:rFonts w:asciiTheme="minorHAnsi" w:hAnsiTheme="minorHAnsi"/>
          <w:sz w:val="22"/>
          <w:szCs w:val="22"/>
        </w:rPr>
        <w:t>As per above table dynamic map service MOB_QUERY will be used for query operations and network service MOB_ENG_ROUTING will be used for a</w:t>
      </w:r>
      <w:r w:rsidR="003C4C20" w:rsidRPr="008C14B2">
        <w:rPr>
          <w:rFonts w:asciiTheme="minorHAnsi" w:hAnsiTheme="minorHAnsi"/>
          <w:sz w:val="22"/>
          <w:szCs w:val="22"/>
        </w:rPr>
        <w:t xml:space="preserve">ll routing relating queries. </w:t>
      </w:r>
    </w:p>
    <w:p w14:paraId="2031E795" w14:textId="77777777" w:rsidR="00B6123C" w:rsidRDefault="00B6123C" w:rsidP="009D775D">
      <w:pPr>
        <w:jc w:val="both"/>
        <w:rPr>
          <w:rFonts w:asciiTheme="minorHAnsi" w:hAnsiTheme="minorHAnsi"/>
          <w:sz w:val="22"/>
          <w:szCs w:val="22"/>
        </w:rPr>
      </w:pPr>
    </w:p>
    <w:p w14:paraId="358DF228" w14:textId="77777777" w:rsidR="003C4C20" w:rsidRPr="008C14B2" w:rsidRDefault="003C4C20" w:rsidP="009D775D">
      <w:pPr>
        <w:jc w:val="both"/>
        <w:rPr>
          <w:rFonts w:asciiTheme="minorHAnsi" w:hAnsiTheme="minorHAnsi"/>
          <w:sz w:val="22"/>
          <w:szCs w:val="22"/>
        </w:rPr>
      </w:pPr>
      <w:r w:rsidRPr="008C14B2">
        <w:rPr>
          <w:rFonts w:asciiTheme="minorHAnsi" w:hAnsiTheme="minorHAnsi"/>
          <w:sz w:val="22"/>
          <w:szCs w:val="22"/>
        </w:rPr>
        <w:t xml:space="preserve">List of entities / feature layer/ tables used in system are as below – </w:t>
      </w:r>
    </w:p>
    <w:p w14:paraId="218FB6C2" w14:textId="77777777" w:rsidR="003C4C20" w:rsidRDefault="003C4C20" w:rsidP="009D775D">
      <w:pPr>
        <w:jc w:val="both"/>
      </w:pPr>
    </w:p>
    <w:tbl>
      <w:tblPr>
        <w:tblStyle w:val="TableGrid"/>
        <w:tblW w:w="8659" w:type="dxa"/>
        <w:tblLayout w:type="fixed"/>
        <w:tblLook w:val="04A0" w:firstRow="1" w:lastRow="0" w:firstColumn="1" w:lastColumn="0" w:noHBand="0" w:noVBand="1"/>
      </w:tblPr>
      <w:tblGrid>
        <w:gridCol w:w="535"/>
        <w:gridCol w:w="2092"/>
        <w:gridCol w:w="1238"/>
        <w:gridCol w:w="2880"/>
        <w:gridCol w:w="1914"/>
      </w:tblGrid>
      <w:tr w:rsidR="00DF50B0" w:rsidRPr="00754B1D" w14:paraId="58DE2558" w14:textId="77777777" w:rsidTr="004D2E89">
        <w:trPr>
          <w:tblHeader/>
        </w:trPr>
        <w:tc>
          <w:tcPr>
            <w:tcW w:w="535" w:type="dxa"/>
            <w:shd w:val="clear" w:color="auto" w:fill="BFBFBF" w:themeFill="background1" w:themeFillShade="BF"/>
          </w:tcPr>
          <w:p w14:paraId="2162FC3B" w14:textId="77777777" w:rsidR="00DF50B0" w:rsidRPr="008C14B2" w:rsidRDefault="00DF50B0" w:rsidP="008C14B2">
            <w:pPr>
              <w:jc w:val="center"/>
              <w:rPr>
                <w:rFonts w:asciiTheme="minorHAnsi" w:hAnsiTheme="minorHAnsi"/>
                <w:b/>
                <w:sz w:val="22"/>
                <w:szCs w:val="22"/>
              </w:rPr>
            </w:pPr>
            <w:r w:rsidRPr="008C14B2">
              <w:rPr>
                <w:rFonts w:asciiTheme="minorHAnsi" w:hAnsiTheme="minorHAnsi"/>
                <w:b/>
                <w:sz w:val="22"/>
                <w:szCs w:val="22"/>
              </w:rPr>
              <w:t>Sr</w:t>
            </w:r>
          </w:p>
        </w:tc>
        <w:tc>
          <w:tcPr>
            <w:tcW w:w="2092" w:type="dxa"/>
            <w:shd w:val="clear" w:color="auto" w:fill="BFBFBF" w:themeFill="background1" w:themeFillShade="BF"/>
          </w:tcPr>
          <w:p w14:paraId="6D732F69" w14:textId="77777777" w:rsidR="00DF50B0" w:rsidRPr="008C14B2" w:rsidRDefault="00DF50B0" w:rsidP="008C14B2">
            <w:pPr>
              <w:jc w:val="center"/>
              <w:rPr>
                <w:rFonts w:asciiTheme="minorHAnsi" w:hAnsiTheme="minorHAnsi"/>
                <w:b/>
                <w:sz w:val="22"/>
                <w:szCs w:val="22"/>
              </w:rPr>
            </w:pPr>
            <w:r w:rsidRPr="008C14B2">
              <w:rPr>
                <w:rFonts w:asciiTheme="minorHAnsi" w:hAnsiTheme="minorHAnsi"/>
                <w:b/>
                <w:sz w:val="22"/>
                <w:szCs w:val="22"/>
              </w:rPr>
              <w:t>Feature Layer</w:t>
            </w:r>
          </w:p>
        </w:tc>
        <w:tc>
          <w:tcPr>
            <w:tcW w:w="1238" w:type="dxa"/>
            <w:shd w:val="clear" w:color="auto" w:fill="BFBFBF" w:themeFill="background1" w:themeFillShade="BF"/>
          </w:tcPr>
          <w:p w14:paraId="76EEB006" w14:textId="77777777" w:rsidR="00DF50B0" w:rsidRPr="008C14B2" w:rsidRDefault="00DF50B0" w:rsidP="008C14B2">
            <w:pPr>
              <w:jc w:val="center"/>
              <w:rPr>
                <w:rFonts w:asciiTheme="minorHAnsi" w:hAnsiTheme="minorHAnsi"/>
                <w:b/>
                <w:sz w:val="22"/>
                <w:szCs w:val="22"/>
              </w:rPr>
            </w:pPr>
            <w:r w:rsidRPr="008C14B2">
              <w:rPr>
                <w:rFonts w:asciiTheme="minorHAnsi" w:hAnsiTheme="minorHAnsi"/>
                <w:b/>
                <w:sz w:val="22"/>
                <w:szCs w:val="22"/>
              </w:rPr>
              <w:t>Category</w:t>
            </w:r>
          </w:p>
        </w:tc>
        <w:tc>
          <w:tcPr>
            <w:tcW w:w="2880" w:type="dxa"/>
            <w:shd w:val="clear" w:color="auto" w:fill="BFBFBF" w:themeFill="background1" w:themeFillShade="BF"/>
          </w:tcPr>
          <w:p w14:paraId="3DE3D123" w14:textId="77777777" w:rsidR="00DF50B0" w:rsidRPr="008C14B2" w:rsidRDefault="00DF50B0" w:rsidP="008C14B2">
            <w:pPr>
              <w:jc w:val="center"/>
              <w:rPr>
                <w:rFonts w:asciiTheme="minorHAnsi" w:hAnsiTheme="minorHAnsi"/>
                <w:b/>
                <w:sz w:val="22"/>
                <w:szCs w:val="22"/>
              </w:rPr>
            </w:pPr>
            <w:r w:rsidRPr="008C14B2">
              <w:rPr>
                <w:rFonts w:asciiTheme="minorHAnsi" w:hAnsiTheme="minorHAnsi"/>
                <w:b/>
                <w:sz w:val="22"/>
                <w:szCs w:val="22"/>
              </w:rPr>
              <w:t>Used In Processes</w:t>
            </w:r>
          </w:p>
        </w:tc>
        <w:tc>
          <w:tcPr>
            <w:tcW w:w="1914" w:type="dxa"/>
            <w:shd w:val="clear" w:color="auto" w:fill="BFBFBF" w:themeFill="background1" w:themeFillShade="BF"/>
          </w:tcPr>
          <w:p w14:paraId="67DB0866" w14:textId="77777777" w:rsidR="00DF50B0" w:rsidRPr="008C14B2" w:rsidRDefault="00DF50B0" w:rsidP="008C14B2">
            <w:pPr>
              <w:jc w:val="center"/>
              <w:rPr>
                <w:rFonts w:asciiTheme="minorHAnsi" w:hAnsiTheme="minorHAnsi"/>
                <w:b/>
                <w:sz w:val="22"/>
                <w:szCs w:val="22"/>
              </w:rPr>
            </w:pPr>
            <w:r w:rsidRPr="008C14B2">
              <w:rPr>
                <w:rFonts w:asciiTheme="minorHAnsi" w:hAnsiTheme="minorHAnsi"/>
                <w:b/>
                <w:sz w:val="22"/>
                <w:szCs w:val="22"/>
              </w:rPr>
              <w:t>Remark</w:t>
            </w:r>
          </w:p>
        </w:tc>
      </w:tr>
      <w:tr w:rsidR="00DF50B0" w14:paraId="49A40EEB" w14:textId="77777777" w:rsidTr="00754B1D">
        <w:tc>
          <w:tcPr>
            <w:tcW w:w="535" w:type="dxa"/>
          </w:tcPr>
          <w:p w14:paraId="5D4B7736"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33292F14"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POIs  (Point of Interest)</w:t>
            </w:r>
          </w:p>
          <w:p w14:paraId="4DFFF1A6" w14:textId="77777777" w:rsidR="00DF50B0" w:rsidRPr="008C14B2" w:rsidRDefault="00DF50B0" w:rsidP="008C14B2">
            <w:pPr>
              <w:jc w:val="both"/>
              <w:rPr>
                <w:rFonts w:asciiTheme="minorHAnsi" w:hAnsiTheme="minorHAnsi"/>
                <w:sz w:val="22"/>
                <w:szCs w:val="22"/>
              </w:rPr>
            </w:pPr>
          </w:p>
        </w:tc>
        <w:tc>
          <w:tcPr>
            <w:tcW w:w="1238" w:type="dxa"/>
          </w:tcPr>
          <w:p w14:paraId="6EE64FE8"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149478FC"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Point of Interest Search, General Search, Buffer Search</w:t>
            </w:r>
          </w:p>
        </w:tc>
        <w:tc>
          <w:tcPr>
            <w:tcW w:w="1914" w:type="dxa"/>
          </w:tcPr>
          <w:p w14:paraId="1EF21F36"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25B77BBC" w14:textId="77777777" w:rsidTr="00754B1D">
        <w:tc>
          <w:tcPr>
            <w:tcW w:w="535" w:type="dxa"/>
          </w:tcPr>
          <w:p w14:paraId="35DD1EF8"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7EF9E283"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 xml:space="preserve">Addresses </w:t>
            </w:r>
          </w:p>
          <w:p w14:paraId="5373B44C" w14:textId="77777777" w:rsidR="00DF50B0" w:rsidRPr="008C14B2" w:rsidRDefault="00DF50B0" w:rsidP="008C14B2">
            <w:pPr>
              <w:jc w:val="both"/>
              <w:rPr>
                <w:rFonts w:asciiTheme="minorHAnsi" w:hAnsiTheme="minorHAnsi"/>
                <w:sz w:val="22"/>
                <w:szCs w:val="22"/>
              </w:rPr>
            </w:pPr>
          </w:p>
        </w:tc>
        <w:tc>
          <w:tcPr>
            <w:tcW w:w="1238" w:type="dxa"/>
          </w:tcPr>
          <w:p w14:paraId="18D8B96E"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4D4E6110"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Address Search, General Search, Buffer Search</w:t>
            </w:r>
          </w:p>
        </w:tc>
        <w:tc>
          <w:tcPr>
            <w:tcW w:w="1914" w:type="dxa"/>
          </w:tcPr>
          <w:p w14:paraId="52EE942E"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4034EDF8" w14:textId="77777777" w:rsidTr="00754B1D">
        <w:tc>
          <w:tcPr>
            <w:tcW w:w="535" w:type="dxa"/>
          </w:tcPr>
          <w:p w14:paraId="0B1298AB"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63778287"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Highways</w:t>
            </w:r>
          </w:p>
          <w:p w14:paraId="7AD76DE6" w14:textId="77777777" w:rsidR="00DF50B0" w:rsidRPr="008C14B2" w:rsidRDefault="00DF50B0" w:rsidP="008C14B2">
            <w:pPr>
              <w:jc w:val="both"/>
              <w:rPr>
                <w:rFonts w:asciiTheme="minorHAnsi" w:hAnsiTheme="minorHAnsi"/>
                <w:sz w:val="22"/>
                <w:szCs w:val="22"/>
              </w:rPr>
            </w:pPr>
          </w:p>
        </w:tc>
        <w:tc>
          <w:tcPr>
            <w:tcW w:w="1238" w:type="dxa"/>
          </w:tcPr>
          <w:p w14:paraId="35A0103C"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589B950D"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Road Search</w:t>
            </w:r>
          </w:p>
        </w:tc>
        <w:tc>
          <w:tcPr>
            <w:tcW w:w="1914" w:type="dxa"/>
          </w:tcPr>
          <w:p w14:paraId="63B209F5"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59FAE15D" w14:textId="77777777" w:rsidTr="00754B1D">
        <w:tc>
          <w:tcPr>
            <w:tcW w:w="535" w:type="dxa"/>
          </w:tcPr>
          <w:p w14:paraId="499A277F"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39EA1C43"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Avenues</w:t>
            </w:r>
          </w:p>
          <w:p w14:paraId="654B0A1C" w14:textId="77777777" w:rsidR="00DF50B0" w:rsidRPr="008C14B2" w:rsidRDefault="00DF50B0" w:rsidP="008C14B2">
            <w:pPr>
              <w:jc w:val="both"/>
              <w:rPr>
                <w:rFonts w:asciiTheme="minorHAnsi" w:hAnsiTheme="minorHAnsi"/>
                <w:sz w:val="22"/>
                <w:szCs w:val="22"/>
              </w:rPr>
            </w:pPr>
          </w:p>
        </w:tc>
        <w:tc>
          <w:tcPr>
            <w:tcW w:w="1238" w:type="dxa"/>
          </w:tcPr>
          <w:p w14:paraId="0ACFB0DD"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5CC0B5D9"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Road Search</w:t>
            </w:r>
          </w:p>
        </w:tc>
        <w:tc>
          <w:tcPr>
            <w:tcW w:w="1914" w:type="dxa"/>
          </w:tcPr>
          <w:p w14:paraId="680D1C13"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3668993F" w14:textId="77777777" w:rsidTr="00754B1D">
        <w:tc>
          <w:tcPr>
            <w:tcW w:w="535" w:type="dxa"/>
          </w:tcPr>
          <w:p w14:paraId="08A48C2C"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2BA2303A"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Roads_Lanes</w:t>
            </w:r>
          </w:p>
          <w:p w14:paraId="0820FC69" w14:textId="77777777" w:rsidR="00DF50B0" w:rsidRPr="008C14B2" w:rsidRDefault="00DF50B0" w:rsidP="008C14B2">
            <w:pPr>
              <w:jc w:val="both"/>
              <w:rPr>
                <w:rFonts w:asciiTheme="minorHAnsi" w:hAnsiTheme="minorHAnsi"/>
                <w:sz w:val="22"/>
                <w:szCs w:val="22"/>
              </w:rPr>
            </w:pPr>
          </w:p>
        </w:tc>
        <w:tc>
          <w:tcPr>
            <w:tcW w:w="1238" w:type="dxa"/>
          </w:tcPr>
          <w:p w14:paraId="74800BBA"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6F4ED8A0"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Road Search</w:t>
            </w:r>
          </w:p>
        </w:tc>
        <w:tc>
          <w:tcPr>
            <w:tcW w:w="1914" w:type="dxa"/>
          </w:tcPr>
          <w:p w14:paraId="3ED96E48"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7FEDBF17" w14:textId="77777777" w:rsidTr="00754B1D">
        <w:tc>
          <w:tcPr>
            <w:tcW w:w="535" w:type="dxa"/>
          </w:tcPr>
          <w:p w14:paraId="65CBDE9A"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5927962E"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Blocks</w:t>
            </w:r>
          </w:p>
          <w:p w14:paraId="5EB9538D" w14:textId="77777777" w:rsidR="00DF50B0" w:rsidRPr="008C14B2" w:rsidRDefault="00DF50B0" w:rsidP="008C14B2">
            <w:pPr>
              <w:jc w:val="both"/>
              <w:rPr>
                <w:rFonts w:asciiTheme="minorHAnsi" w:hAnsiTheme="minorHAnsi"/>
                <w:sz w:val="22"/>
                <w:szCs w:val="22"/>
              </w:rPr>
            </w:pPr>
          </w:p>
        </w:tc>
        <w:tc>
          <w:tcPr>
            <w:tcW w:w="1238" w:type="dxa"/>
          </w:tcPr>
          <w:p w14:paraId="06C73732"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 xml:space="preserve">Spatial </w:t>
            </w:r>
          </w:p>
        </w:tc>
        <w:tc>
          <w:tcPr>
            <w:tcW w:w="2880" w:type="dxa"/>
          </w:tcPr>
          <w:p w14:paraId="239D2D04"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Administrative Boundary Search, General Search, Buffer Search</w:t>
            </w:r>
          </w:p>
        </w:tc>
        <w:tc>
          <w:tcPr>
            <w:tcW w:w="1914" w:type="dxa"/>
          </w:tcPr>
          <w:p w14:paraId="5FD4C09A"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4A1BC20A" w14:textId="77777777" w:rsidTr="00754B1D">
        <w:tc>
          <w:tcPr>
            <w:tcW w:w="535" w:type="dxa"/>
          </w:tcPr>
          <w:p w14:paraId="5EC8CBD1"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583FF182"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Areas</w:t>
            </w:r>
          </w:p>
          <w:p w14:paraId="2820E73D" w14:textId="77777777" w:rsidR="00DF50B0" w:rsidRPr="008C14B2" w:rsidRDefault="00DF50B0" w:rsidP="008C14B2">
            <w:pPr>
              <w:jc w:val="both"/>
              <w:rPr>
                <w:rFonts w:asciiTheme="minorHAnsi" w:hAnsiTheme="minorHAnsi"/>
                <w:sz w:val="22"/>
                <w:szCs w:val="22"/>
              </w:rPr>
            </w:pPr>
          </w:p>
        </w:tc>
        <w:tc>
          <w:tcPr>
            <w:tcW w:w="1238" w:type="dxa"/>
          </w:tcPr>
          <w:p w14:paraId="1153CEED"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573623AD"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Administrative Boundary Search, General Search, Buffer Search</w:t>
            </w:r>
          </w:p>
        </w:tc>
        <w:tc>
          <w:tcPr>
            <w:tcW w:w="1914" w:type="dxa"/>
          </w:tcPr>
          <w:p w14:paraId="53038BEC"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Already exist</w:t>
            </w:r>
          </w:p>
        </w:tc>
      </w:tr>
      <w:tr w:rsidR="00DF50B0" w14:paraId="2FB82DE8" w14:textId="77777777" w:rsidTr="00754B1D">
        <w:tc>
          <w:tcPr>
            <w:tcW w:w="535" w:type="dxa"/>
          </w:tcPr>
          <w:p w14:paraId="25EFC34A"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7A23B68F"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Governorate</w:t>
            </w:r>
          </w:p>
          <w:p w14:paraId="471F937F" w14:textId="77777777" w:rsidR="00DF50B0" w:rsidRPr="008C14B2" w:rsidRDefault="00DF50B0" w:rsidP="008C14B2">
            <w:pPr>
              <w:jc w:val="both"/>
              <w:rPr>
                <w:rFonts w:asciiTheme="minorHAnsi" w:hAnsiTheme="minorHAnsi"/>
                <w:sz w:val="22"/>
                <w:szCs w:val="22"/>
              </w:rPr>
            </w:pPr>
          </w:p>
        </w:tc>
        <w:tc>
          <w:tcPr>
            <w:tcW w:w="1238" w:type="dxa"/>
          </w:tcPr>
          <w:p w14:paraId="216A393E"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lastRenderedPageBreak/>
              <w:t>Spatial</w:t>
            </w:r>
          </w:p>
        </w:tc>
        <w:tc>
          <w:tcPr>
            <w:tcW w:w="2880" w:type="dxa"/>
          </w:tcPr>
          <w:p w14:paraId="0322CBA8"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t xml:space="preserve">Administrative Boundary </w:t>
            </w:r>
            <w:r w:rsidRPr="008C14B2">
              <w:rPr>
                <w:rFonts w:asciiTheme="minorHAnsi" w:hAnsiTheme="minorHAnsi"/>
                <w:sz w:val="22"/>
                <w:szCs w:val="22"/>
              </w:rPr>
              <w:lastRenderedPageBreak/>
              <w:t>Search, General Search, Buffer Search</w:t>
            </w:r>
          </w:p>
        </w:tc>
        <w:tc>
          <w:tcPr>
            <w:tcW w:w="1914" w:type="dxa"/>
          </w:tcPr>
          <w:p w14:paraId="68EB8E1F" w14:textId="77777777" w:rsidR="00DF50B0" w:rsidRPr="008C14B2" w:rsidRDefault="00DF50B0" w:rsidP="008C14B2">
            <w:pPr>
              <w:jc w:val="both"/>
              <w:rPr>
                <w:rFonts w:asciiTheme="minorHAnsi" w:hAnsiTheme="minorHAnsi"/>
                <w:sz w:val="22"/>
                <w:szCs w:val="22"/>
              </w:rPr>
            </w:pPr>
            <w:r w:rsidRPr="008C14B2">
              <w:rPr>
                <w:rFonts w:asciiTheme="minorHAnsi" w:hAnsiTheme="minorHAnsi"/>
                <w:sz w:val="22"/>
                <w:szCs w:val="22"/>
              </w:rPr>
              <w:lastRenderedPageBreak/>
              <w:t>Already exist</w:t>
            </w:r>
          </w:p>
        </w:tc>
      </w:tr>
      <w:tr w:rsidR="00B6123C" w:rsidRPr="008C14B2" w14:paraId="0AEAE731" w14:textId="77777777" w:rsidTr="00754B1D">
        <w:tc>
          <w:tcPr>
            <w:tcW w:w="535" w:type="dxa"/>
          </w:tcPr>
          <w:p w14:paraId="47C5E450" w14:textId="77777777" w:rsidR="00B6123C" w:rsidRPr="00B6123C" w:rsidRDefault="00B6123C" w:rsidP="00B6123C">
            <w:pPr>
              <w:pStyle w:val="ListParagraph"/>
              <w:numPr>
                <w:ilvl w:val="0"/>
                <w:numId w:val="24"/>
              </w:numPr>
              <w:jc w:val="both"/>
              <w:rPr>
                <w:rFonts w:asciiTheme="minorHAnsi" w:hAnsiTheme="minorHAnsi"/>
                <w:sz w:val="22"/>
                <w:szCs w:val="22"/>
              </w:rPr>
            </w:pPr>
          </w:p>
        </w:tc>
        <w:tc>
          <w:tcPr>
            <w:tcW w:w="2092" w:type="dxa"/>
          </w:tcPr>
          <w:p w14:paraId="0DD4B266" w14:textId="77777777" w:rsidR="00B6123C" w:rsidRPr="008C14B2" w:rsidRDefault="00B6123C" w:rsidP="006A1BB2">
            <w:pPr>
              <w:jc w:val="both"/>
              <w:rPr>
                <w:rFonts w:asciiTheme="minorHAnsi" w:hAnsiTheme="minorHAnsi"/>
                <w:sz w:val="22"/>
                <w:szCs w:val="22"/>
              </w:rPr>
            </w:pPr>
            <w:r w:rsidRPr="00B6123C">
              <w:rPr>
                <w:rFonts w:asciiTheme="minorHAnsi" w:hAnsiTheme="minorHAnsi"/>
                <w:sz w:val="22"/>
                <w:szCs w:val="22"/>
              </w:rPr>
              <w:t>BLK_AREA_GOV</w:t>
            </w:r>
          </w:p>
        </w:tc>
        <w:tc>
          <w:tcPr>
            <w:tcW w:w="1238" w:type="dxa"/>
          </w:tcPr>
          <w:p w14:paraId="33CCA4A9" w14:textId="77777777" w:rsidR="00B6123C" w:rsidRPr="008C14B2" w:rsidRDefault="00B6123C" w:rsidP="006A1BB2">
            <w:pPr>
              <w:jc w:val="both"/>
              <w:rPr>
                <w:rFonts w:asciiTheme="minorHAnsi" w:hAnsiTheme="minorHAnsi"/>
                <w:sz w:val="22"/>
                <w:szCs w:val="22"/>
              </w:rPr>
            </w:pPr>
            <w:r w:rsidRPr="008C14B2">
              <w:rPr>
                <w:rFonts w:asciiTheme="minorHAnsi" w:hAnsiTheme="minorHAnsi"/>
                <w:sz w:val="22"/>
                <w:szCs w:val="22"/>
              </w:rPr>
              <w:t>Non-Spatial</w:t>
            </w:r>
          </w:p>
        </w:tc>
        <w:tc>
          <w:tcPr>
            <w:tcW w:w="2880" w:type="dxa"/>
          </w:tcPr>
          <w:p w14:paraId="4CD5A450" w14:textId="77777777" w:rsidR="00B6123C" w:rsidRPr="008C14B2" w:rsidRDefault="00B6123C" w:rsidP="00B6123C">
            <w:pPr>
              <w:jc w:val="both"/>
              <w:rPr>
                <w:rFonts w:asciiTheme="minorHAnsi" w:hAnsiTheme="minorHAnsi"/>
                <w:sz w:val="22"/>
                <w:szCs w:val="22"/>
              </w:rPr>
            </w:pPr>
            <w:r>
              <w:rPr>
                <w:rFonts w:asciiTheme="minorHAnsi" w:hAnsiTheme="minorHAnsi"/>
                <w:sz w:val="22"/>
                <w:szCs w:val="22"/>
              </w:rPr>
              <w:t>Any process which uses Administrative filtering</w:t>
            </w:r>
          </w:p>
        </w:tc>
        <w:tc>
          <w:tcPr>
            <w:tcW w:w="1914" w:type="dxa"/>
          </w:tcPr>
          <w:p w14:paraId="3B0D5E64" w14:textId="77777777" w:rsidR="00B6123C" w:rsidRPr="008C14B2" w:rsidRDefault="00B6123C" w:rsidP="006A1BB2">
            <w:pPr>
              <w:jc w:val="both"/>
              <w:rPr>
                <w:rFonts w:asciiTheme="minorHAnsi" w:hAnsiTheme="minorHAnsi"/>
                <w:sz w:val="22"/>
                <w:szCs w:val="22"/>
              </w:rPr>
            </w:pPr>
            <w:r w:rsidRPr="008C14B2">
              <w:rPr>
                <w:rFonts w:asciiTheme="minorHAnsi" w:hAnsiTheme="minorHAnsi"/>
                <w:sz w:val="22"/>
                <w:szCs w:val="22"/>
              </w:rPr>
              <w:t>Already exist</w:t>
            </w:r>
          </w:p>
        </w:tc>
      </w:tr>
      <w:tr w:rsidR="00B6123C" w:rsidRPr="008C14B2" w14:paraId="5499BD79" w14:textId="77777777" w:rsidTr="00754B1D">
        <w:tc>
          <w:tcPr>
            <w:tcW w:w="535" w:type="dxa"/>
          </w:tcPr>
          <w:p w14:paraId="70B3F380" w14:textId="77777777" w:rsidR="00B6123C" w:rsidRPr="00B6123C" w:rsidRDefault="00B6123C" w:rsidP="00B6123C">
            <w:pPr>
              <w:pStyle w:val="ListParagraph"/>
              <w:numPr>
                <w:ilvl w:val="0"/>
                <w:numId w:val="24"/>
              </w:numPr>
              <w:jc w:val="both"/>
              <w:rPr>
                <w:rFonts w:asciiTheme="minorHAnsi" w:hAnsiTheme="minorHAnsi"/>
                <w:sz w:val="22"/>
                <w:szCs w:val="22"/>
              </w:rPr>
            </w:pPr>
          </w:p>
        </w:tc>
        <w:tc>
          <w:tcPr>
            <w:tcW w:w="2092" w:type="dxa"/>
          </w:tcPr>
          <w:p w14:paraId="42917840" w14:textId="77777777" w:rsidR="00B6123C" w:rsidRPr="008C14B2" w:rsidRDefault="00B6123C" w:rsidP="006A1BB2">
            <w:pPr>
              <w:jc w:val="both"/>
              <w:rPr>
                <w:rFonts w:asciiTheme="minorHAnsi" w:hAnsiTheme="minorHAnsi"/>
                <w:sz w:val="22"/>
                <w:szCs w:val="22"/>
              </w:rPr>
            </w:pPr>
            <w:r w:rsidRPr="00B6123C">
              <w:rPr>
                <w:rFonts w:asciiTheme="minorHAnsi" w:hAnsiTheme="minorHAnsi"/>
                <w:sz w:val="22"/>
                <w:szCs w:val="22"/>
              </w:rPr>
              <w:t>POI_TYPE_SUBTYPE</w:t>
            </w:r>
          </w:p>
        </w:tc>
        <w:tc>
          <w:tcPr>
            <w:tcW w:w="1238" w:type="dxa"/>
          </w:tcPr>
          <w:p w14:paraId="61BF07BD" w14:textId="77777777" w:rsidR="00B6123C" w:rsidRPr="008C14B2" w:rsidRDefault="00B6123C" w:rsidP="006A1BB2">
            <w:pPr>
              <w:jc w:val="both"/>
              <w:rPr>
                <w:rFonts w:asciiTheme="minorHAnsi" w:hAnsiTheme="minorHAnsi"/>
                <w:sz w:val="22"/>
                <w:szCs w:val="22"/>
              </w:rPr>
            </w:pPr>
            <w:r w:rsidRPr="008C14B2">
              <w:rPr>
                <w:rFonts w:asciiTheme="minorHAnsi" w:hAnsiTheme="minorHAnsi"/>
                <w:sz w:val="22"/>
                <w:szCs w:val="22"/>
              </w:rPr>
              <w:t>Non-Spatial</w:t>
            </w:r>
          </w:p>
        </w:tc>
        <w:tc>
          <w:tcPr>
            <w:tcW w:w="2880" w:type="dxa"/>
          </w:tcPr>
          <w:p w14:paraId="7898CB5A" w14:textId="77777777" w:rsidR="00B6123C" w:rsidRPr="008C14B2" w:rsidRDefault="00B6123C" w:rsidP="00B6123C">
            <w:pPr>
              <w:jc w:val="both"/>
              <w:rPr>
                <w:rFonts w:asciiTheme="minorHAnsi" w:hAnsiTheme="minorHAnsi"/>
                <w:sz w:val="22"/>
                <w:szCs w:val="22"/>
              </w:rPr>
            </w:pPr>
            <w:r>
              <w:rPr>
                <w:rFonts w:asciiTheme="minorHAnsi" w:hAnsiTheme="minorHAnsi"/>
                <w:sz w:val="22"/>
                <w:szCs w:val="22"/>
              </w:rPr>
              <w:t>Any process which uses POI filtering</w:t>
            </w:r>
          </w:p>
        </w:tc>
        <w:tc>
          <w:tcPr>
            <w:tcW w:w="1914" w:type="dxa"/>
          </w:tcPr>
          <w:p w14:paraId="18BE38E7" w14:textId="77777777" w:rsidR="00B6123C" w:rsidRPr="008C14B2" w:rsidRDefault="00B6123C" w:rsidP="006A1BB2">
            <w:pPr>
              <w:jc w:val="both"/>
              <w:rPr>
                <w:rFonts w:asciiTheme="minorHAnsi" w:hAnsiTheme="minorHAnsi"/>
                <w:sz w:val="22"/>
                <w:szCs w:val="22"/>
              </w:rPr>
            </w:pPr>
            <w:r w:rsidRPr="008C14B2">
              <w:rPr>
                <w:rFonts w:asciiTheme="minorHAnsi" w:hAnsiTheme="minorHAnsi"/>
                <w:sz w:val="22"/>
                <w:szCs w:val="22"/>
              </w:rPr>
              <w:t>Already exist</w:t>
            </w:r>
          </w:p>
        </w:tc>
      </w:tr>
      <w:tr w:rsidR="00BF42A6" w:rsidRPr="008C14B2" w14:paraId="216098B8" w14:textId="77777777" w:rsidTr="00754B1D">
        <w:tc>
          <w:tcPr>
            <w:tcW w:w="535" w:type="dxa"/>
          </w:tcPr>
          <w:p w14:paraId="2906B6B5" w14:textId="77777777" w:rsidR="00BF42A6" w:rsidRPr="00B6123C" w:rsidRDefault="00BF42A6" w:rsidP="00B6123C">
            <w:pPr>
              <w:pStyle w:val="ListParagraph"/>
              <w:numPr>
                <w:ilvl w:val="0"/>
                <w:numId w:val="24"/>
              </w:numPr>
              <w:jc w:val="both"/>
              <w:rPr>
                <w:rFonts w:asciiTheme="minorHAnsi" w:hAnsiTheme="minorHAnsi"/>
                <w:sz w:val="22"/>
                <w:szCs w:val="22"/>
              </w:rPr>
            </w:pPr>
          </w:p>
        </w:tc>
        <w:tc>
          <w:tcPr>
            <w:tcW w:w="2092" w:type="dxa"/>
          </w:tcPr>
          <w:p w14:paraId="019BF8E0" w14:textId="77777777" w:rsidR="00BF42A6" w:rsidRPr="008C14B2" w:rsidRDefault="00BF42A6" w:rsidP="006A1BB2">
            <w:pPr>
              <w:jc w:val="both"/>
              <w:rPr>
                <w:rFonts w:asciiTheme="minorHAnsi" w:hAnsiTheme="minorHAnsi"/>
                <w:sz w:val="22"/>
                <w:szCs w:val="22"/>
              </w:rPr>
            </w:pPr>
            <w:r>
              <w:rPr>
                <w:rFonts w:asciiTheme="minorHAnsi" w:hAnsiTheme="minorHAnsi"/>
                <w:sz w:val="22"/>
                <w:szCs w:val="22"/>
              </w:rPr>
              <w:t>ROADNO_ROAD_NAME</w:t>
            </w:r>
          </w:p>
        </w:tc>
        <w:tc>
          <w:tcPr>
            <w:tcW w:w="1238" w:type="dxa"/>
          </w:tcPr>
          <w:p w14:paraId="57A768EA" w14:textId="77777777" w:rsidR="00BF42A6" w:rsidRPr="008C14B2" w:rsidRDefault="00BF42A6" w:rsidP="006A1BB2">
            <w:pPr>
              <w:jc w:val="both"/>
              <w:rPr>
                <w:rFonts w:asciiTheme="minorHAnsi" w:hAnsiTheme="minorHAnsi"/>
                <w:sz w:val="22"/>
                <w:szCs w:val="22"/>
              </w:rPr>
            </w:pPr>
            <w:r w:rsidRPr="008C14B2">
              <w:rPr>
                <w:rFonts w:asciiTheme="minorHAnsi" w:hAnsiTheme="minorHAnsi"/>
                <w:sz w:val="22"/>
                <w:szCs w:val="22"/>
              </w:rPr>
              <w:t>Non-Spatial</w:t>
            </w:r>
          </w:p>
        </w:tc>
        <w:tc>
          <w:tcPr>
            <w:tcW w:w="2880" w:type="dxa"/>
          </w:tcPr>
          <w:p w14:paraId="4C70B40C" w14:textId="77777777" w:rsidR="00BF42A6" w:rsidRPr="008C14B2" w:rsidRDefault="00BF42A6" w:rsidP="006A1BB2">
            <w:pPr>
              <w:jc w:val="both"/>
              <w:rPr>
                <w:rFonts w:asciiTheme="minorHAnsi" w:hAnsiTheme="minorHAnsi"/>
                <w:sz w:val="22"/>
                <w:szCs w:val="22"/>
              </w:rPr>
            </w:pPr>
            <w:r>
              <w:rPr>
                <w:rFonts w:asciiTheme="minorHAnsi" w:hAnsiTheme="minorHAnsi"/>
                <w:sz w:val="22"/>
                <w:szCs w:val="22"/>
              </w:rPr>
              <w:t>Any process that requires Road Number Road Name mapping.</w:t>
            </w:r>
          </w:p>
        </w:tc>
        <w:tc>
          <w:tcPr>
            <w:tcW w:w="1914" w:type="dxa"/>
          </w:tcPr>
          <w:p w14:paraId="1AB809E7" w14:textId="77777777" w:rsidR="00BF42A6" w:rsidRPr="008C14B2" w:rsidRDefault="00BF42A6" w:rsidP="006A1BB2">
            <w:pPr>
              <w:jc w:val="both"/>
              <w:rPr>
                <w:rFonts w:asciiTheme="minorHAnsi" w:hAnsiTheme="minorHAnsi"/>
                <w:sz w:val="22"/>
                <w:szCs w:val="22"/>
              </w:rPr>
            </w:pPr>
          </w:p>
        </w:tc>
      </w:tr>
      <w:tr w:rsidR="00DF50B0" w:rsidRPr="008C14B2" w14:paraId="6E700CE5" w14:textId="77777777" w:rsidTr="00754B1D">
        <w:tc>
          <w:tcPr>
            <w:tcW w:w="535" w:type="dxa"/>
          </w:tcPr>
          <w:p w14:paraId="11CF8E5B"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629505C9" w14:textId="77777777" w:rsidR="00DF50B0" w:rsidRPr="008C14B2" w:rsidRDefault="00DF50B0" w:rsidP="006A1BB2">
            <w:pPr>
              <w:jc w:val="both"/>
              <w:rPr>
                <w:rFonts w:asciiTheme="minorHAnsi" w:hAnsiTheme="minorHAnsi"/>
                <w:sz w:val="22"/>
                <w:szCs w:val="22"/>
              </w:rPr>
            </w:pPr>
            <w:r w:rsidRPr="008C14B2">
              <w:rPr>
                <w:rFonts w:asciiTheme="minorHAnsi" w:hAnsiTheme="minorHAnsi"/>
                <w:sz w:val="22"/>
                <w:szCs w:val="22"/>
              </w:rPr>
              <w:t>Route</w:t>
            </w:r>
          </w:p>
        </w:tc>
        <w:tc>
          <w:tcPr>
            <w:tcW w:w="1238" w:type="dxa"/>
          </w:tcPr>
          <w:p w14:paraId="0A0BC9DD" w14:textId="77777777" w:rsidR="00DF50B0" w:rsidRPr="008C14B2" w:rsidRDefault="00DF50B0" w:rsidP="006A1BB2">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014BCE99" w14:textId="77777777" w:rsidR="00DF50B0" w:rsidRPr="008C14B2" w:rsidRDefault="00DF50B0" w:rsidP="006A1BB2">
            <w:pPr>
              <w:jc w:val="both"/>
              <w:rPr>
                <w:rFonts w:asciiTheme="minorHAnsi" w:hAnsiTheme="minorHAnsi"/>
                <w:sz w:val="22"/>
                <w:szCs w:val="22"/>
              </w:rPr>
            </w:pPr>
            <w:r w:rsidRPr="008C14B2">
              <w:rPr>
                <w:rFonts w:asciiTheme="minorHAnsi" w:hAnsiTheme="minorHAnsi"/>
                <w:sz w:val="22"/>
                <w:szCs w:val="22"/>
              </w:rPr>
              <w:t>Routing</w:t>
            </w:r>
          </w:p>
        </w:tc>
        <w:tc>
          <w:tcPr>
            <w:tcW w:w="1914" w:type="dxa"/>
          </w:tcPr>
          <w:p w14:paraId="5441769B" w14:textId="77777777" w:rsidR="00DF50B0" w:rsidRPr="008C14B2" w:rsidRDefault="00DF50B0" w:rsidP="006A1BB2">
            <w:pPr>
              <w:jc w:val="both"/>
              <w:rPr>
                <w:rFonts w:asciiTheme="minorHAnsi" w:hAnsiTheme="minorHAnsi"/>
                <w:sz w:val="22"/>
                <w:szCs w:val="22"/>
              </w:rPr>
            </w:pPr>
          </w:p>
        </w:tc>
      </w:tr>
      <w:tr w:rsidR="00DF50B0" w:rsidRPr="008C14B2" w14:paraId="684C81C8" w14:textId="77777777" w:rsidTr="00754B1D">
        <w:tc>
          <w:tcPr>
            <w:tcW w:w="535" w:type="dxa"/>
          </w:tcPr>
          <w:p w14:paraId="5BABAAC5"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63C331E3"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Favorite Point</w:t>
            </w:r>
          </w:p>
        </w:tc>
        <w:tc>
          <w:tcPr>
            <w:tcW w:w="1238" w:type="dxa"/>
          </w:tcPr>
          <w:p w14:paraId="525DC800"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Spatial</w:t>
            </w:r>
          </w:p>
        </w:tc>
        <w:tc>
          <w:tcPr>
            <w:tcW w:w="2880" w:type="dxa"/>
          </w:tcPr>
          <w:p w14:paraId="72CE8F79"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Create &amp; Search Favorite Point, General Search, Buffer Search</w:t>
            </w:r>
          </w:p>
        </w:tc>
        <w:tc>
          <w:tcPr>
            <w:tcW w:w="1914" w:type="dxa"/>
          </w:tcPr>
          <w:p w14:paraId="79630F3D"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New Feature Layer</w:t>
            </w:r>
          </w:p>
        </w:tc>
      </w:tr>
      <w:tr w:rsidR="00DF50B0" w:rsidRPr="008C14B2" w14:paraId="14EEE0A5" w14:textId="77777777" w:rsidTr="00754B1D">
        <w:tc>
          <w:tcPr>
            <w:tcW w:w="535" w:type="dxa"/>
          </w:tcPr>
          <w:p w14:paraId="5A1BC1C7"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75E5CD40"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MobileAppUser</w:t>
            </w:r>
          </w:p>
        </w:tc>
        <w:tc>
          <w:tcPr>
            <w:tcW w:w="1238" w:type="dxa"/>
          </w:tcPr>
          <w:p w14:paraId="0C0007EA"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Non-Spatial</w:t>
            </w:r>
          </w:p>
        </w:tc>
        <w:tc>
          <w:tcPr>
            <w:tcW w:w="2880" w:type="dxa"/>
          </w:tcPr>
          <w:p w14:paraId="783C52A1"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User Registration, Authentication, Authorization, Favorite Point management</w:t>
            </w:r>
          </w:p>
        </w:tc>
        <w:tc>
          <w:tcPr>
            <w:tcW w:w="1914" w:type="dxa"/>
          </w:tcPr>
          <w:p w14:paraId="3D3AD44A"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New Table</w:t>
            </w:r>
          </w:p>
        </w:tc>
      </w:tr>
      <w:tr w:rsidR="00DF50B0" w:rsidRPr="008C14B2" w14:paraId="146314EC" w14:textId="77777777" w:rsidTr="00754B1D">
        <w:tc>
          <w:tcPr>
            <w:tcW w:w="535" w:type="dxa"/>
          </w:tcPr>
          <w:p w14:paraId="2B2CD18A" w14:textId="77777777" w:rsidR="00DF50B0" w:rsidRPr="00B6123C" w:rsidRDefault="00DF50B0" w:rsidP="00B6123C">
            <w:pPr>
              <w:pStyle w:val="ListParagraph"/>
              <w:numPr>
                <w:ilvl w:val="0"/>
                <w:numId w:val="24"/>
              </w:numPr>
              <w:jc w:val="both"/>
              <w:rPr>
                <w:rFonts w:asciiTheme="minorHAnsi" w:hAnsiTheme="minorHAnsi"/>
                <w:sz w:val="22"/>
                <w:szCs w:val="22"/>
              </w:rPr>
            </w:pPr>
          </w:p>
        </w:tc>
        <w:tc>
          <w:tcPr>
            <w:tcW w:w="2092" w:type="dxa"/>
          </w:tcPr>
          <w:p w14:paraId="716F6C6D"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UserLog</w:t>
            </w:r>
          </w:p>
        </w:tc>
        <w:tc>
          <w:tcPr>
            <w:tcW w:w="1238" w:type="dxa"/>
          </w:tcPr>
          <w:p w14:paraId="5A9F94DF"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Non-Spatial</w:t>
            </w:r>
          </w:p>
        </w:tc>
        <w:tc>
          <w:tcPr>
            <w:tcW w:w="2880" w:type="dxa"/>
          </w:tcPr>
          <w:p w14:paraId="371F11D8"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To maintain user log, User authentication</w:t>
            </w:r>
          </w:p>
        </w:tc>
        <w:tc>
          <w:tcPr>
            <w:tcW w:w="1914" w:type="dxa"/>
          </w:tcPr>
          <w:p w14:paraId="3DFC5559" w14:textId="77777777" w:rsidR="00DF50B0" w:rsidRPr="008C14B2" w:rsidRDefault="00DF50B0" w:rsidP="00DF50B0">
            <w:pPr>
              <w:jc w:val="both"/>
              <w:rPr>
                <w:rFonts w:asciiTheme="minorHAnsi" w:hAnsiTheme="minorHAnsi"/>
                <w:sz w:val="22"/>
                <w:szCs w:val="22"/>
              </w:rPr>
            </w:pPr>
            <w:r w:rsidRPr="008C14B2">
              <w:rPr>
                <w:rFonts w:asciiTheme="minorHAnsi" w:hAnsiTheme="minorHAnsi"/>
                <w:sz w:val="22"/>
                <w:szCs w:val="22"/>
              </w:rPr>
              <w:t>New Table</w:t>
            </w:r>
          </w:p>
        </w:tc>
      </w:tr>
    </w:tbl>
    <w:p w14:paraId="38265031" w14:textId="77777777" w:rsidR="00873898" w:rsidRPr="008C14B2" w:rsidRDefault="00873898" w:rsidP="009D775D">
      <w:pPr>
        <w:jc w:val="both"/>
        <w:rPr>
          <w:rFonts w:asciiTheme="minorHAnsi" w:hAnsiTheme="minorHAnsi"/>
          <w:sz w:val="22"/>
          <w:szCs w:val="22"/>
        </w:rPr>
      </w:pPr>
      <w:r w:rsidRPr="008C14B2">
        <w:rPr>
          <w:rFonts w:asciiTheme="minorHAnsi" w:hAnsiTheme="minorHAnsi"/>
          <w:sz w:val="22"/>
          <w:szCs w:val="22"/>
        </w:rPr>
        <w:t xml:space="preserve">Detailed structure of feature layers/ </w:t>
      </w:r>
      <w:r w:rsidR="00D2462A" w:rsidRPr="008C14B2">
        <w:rPr>
          <w:rFonts w:asciiTheme="minorHAnsi" w:hAnsiTheme="minorHAnsi"/>
          <w:sz w:val="22"/>
          <w:szCs w:val="22"/>
        </w:rPr>
        <w:t>data tables</w:t>
      </w:r>
      <w:r w:rsidRPr="008C14B2">
        <w:rPr>
          <w:rFonts w:asciiTheme="minorHAnsi" w:hAnsiTheme="minorHAnsi"/>
          <w:sz w:val="22"/>
          <w:szCs w:val="22"/>
        </w:rPr>
        <w:t xml:space="preserve"> is attached in annexure-I</w:t>
      </w:r>
      <w:r w:rsidR="006F74CD" w:rsidRPr="008C14B2">
        <w:rPr>
          <w:rFonts w:asciiTheme="minorHAnsi" w:hAnsiTheme="minorHAnsi"/>
          <w:sz w:val="22"/>
          <w:szCs w:val="22"/>
        </w:rPr>
        <w:t>I</w:t>
      </w:r>
      <w:r w:rsidRPr="008C14B2">
        <w:rPr>
          <w:rFonts w:asciiTheme="minorHAnsi" w:hAnsiTheme="minorHAnsi"/>
          <w:sz w:val="22"/>
          <w:szCs w:val="22"/>
        </w:rPr>
        <w:t>.</w:t>
      </w:r>
    </w:p>
    <w:p w14:paraId="30DF32F5" w14:textId="77777777" w:rsidR="003F200F" w:rsidRPr="008C14B2" w:rsidRDefault="003F200F" w:rsidP="00375DF4">
      <w:pPr>
        <w:pStyle w:val="Heading1"/>
        <w:rPr>
          <w:rFonts w:asciiTheme="minorHAnsi" w:hAnsiTheme="minorHAnsi" w:cstheme="minorHAnsi"/>
        </w:rPr>
      </w:pPr>
      <w:bookmarkStart w:id="44" w:name="_Toc390785203"/>
      <w:bookmarkStart w:id="45" w:name="_Toc391199373"/>
      <w:r w:rsidRPr="008C14B2">
        <w:rPr>
          <w:rFonts w:asciiTheme="minorHAnsi" w:hAnsiTheme="minorHAnsi" w:cstheme="minorHAnsi"/>
        </w:rPr>
        <w:t>Detailed Design</w:t>
      </w:r>
      <w:bookmarkEnd w:id="44"/>
      <w:bookmarkEnd w:id="45"/>
    </w:p>
    <w:p w14:paraId="7DB29B98" w14:textId="77777777" w:rsidR="00696C84" w:rsidRPr="008C14B2" w:rsidRDefault="00696C84" w:rsidP="00696C84">
      <w:pPr>
        <w:pStyle w:val="Heading2"/>
        <w:rPr>
          <w:rFonts w:asciiTheme="minorHAnsi" w:hAnsiTheme="minorHAnsi" w:cstheme="minorHAnsi"/>
          <w:b/>
          <w:sz w:val="28"/>
          <w:szCs w:val="28"/>
        </w:rPr>
      </w:pPr>
      <w:bookmarkStart w:id="46" w:name="_Toc390785204"/>
      <w:bookmarkStart w:id="47" w:name="_Toc391199374"/>
      <w:r w:rsidRPr="008C14B2">
        <w:rPr>
          <w:rFonts w:asciiTheme="minorHAnsi" w:hAnsiTheme="minorHAnsi" w:cstheme="minorHAnsi"/>
          <w:b/>
          <w:sz w:val="28"/>
          <w:szCs w:val="28"/>
        </w:rPr>
        <w:t>Launching of Application</w:t>
      </w:r>
      <w:bookmarkEnd w:id="46"/>
      <w:bookmarkEnd w:id="47"/>
    </w:p>
    <w:p w14:paraId="48081812" w14:textId="77777777" w:rsidR="00696C84" w:rsidRPr="008C14B2" w:rsidRDefault="00696C84" w:rsidP="00696C84">
      <w:pPr>
        <w:pStyle w:val="Normal1"/>
        <w:spacing w:line="240" w:lineRule="auto"/>
        <w:rPr>
          <w:rFonts w:asciiTheme="minorHAnsi" w:hAnsiTheme="minorHAnsi" w:cstheme="minorHAnsi"/>
          <w:b/>
          <w:bCs/>
          <w:color w:val="000000"/>
        </w:rPr>
      </w:pPr>
      <w:r w:rsidRPr="008C14B2">
        <w:rPr>
          <w:rFonts w:asciiTheme="minorHAnsi" w:hAnsiTheme="minorHAnsi" w:cstheme="minorHAnsi"/>
          <w:b/>
          <w:bCs/>
          <w:color w:val="000000"/>
        </w:rPr>
        <w:t>Introduction</w:t>
      </w:r>
    </w:p>
    <w:p w14:paraId="79903C22" w14:textId="1B99C067" w:rsidR="00696C84" w:rsidRPr="008C14B2" w:rsidRDefault="00696C84" w:rsidP="008C14B2">
      <w:pPr>
        <w:autoSpaceDE w:val="0"/>
        <w:autoSpaceDN w:val="0"/>
        <w:adjustRightInd w:val="0"/>
        <w:spacing w:line="276" w:lineRule="auto"/>
        <w:jc w:val="both"/>
        <w:rPr>
          <w:rFonts w:asciiTheme="minorHAnsi" w:hAnsiTheme="minorHAnsi" w:cstheme="minorHAnsi"/>
          <w:sz w:val="22"/>
        </w:rPr>
      </w:pPr>
      <w:r w:rsidRPr="008C14B2">
        <w:rPr>
          <w:rFonts w:asciiTheme="minorHAnsi" w:hAnsiTheme="minorHAnsi" w:cstheme="minorHAnsi"/>
          <w:sz w:val="22"/>
        </w:rPr>
        <w:t xml:space="preserve">The launching of application is initiated by opening the application from device. However, application </w:t>
      </w:r>
      <w:r w:rsidR="002C15F0" w:rsidRPr="008C14B2">
        <w:rPr>
          <w:rFonts w:asciiTheme="minorHAnsi" w:hAnsiTheme="minorHAnsi" w:cstheme="minorHAnsi"/>
          <w:sz w:val="22"/>
        </w:rPr>
        <w:t xml:space="preserve">can be initiated without internet but </w:t>
      </w:r>
      <w:r w:rsidRPr="008C14B2">
        <w:rPr>
          <w:rFonts w:asciiTheme="minorHAnsi" w:hAnsiTheme="minorHAnsi" w:cstheme="minorHAnsi"/>
          <w:sz w:val="22"/>
        </w:rPr>
        <w:t>cannot be continue without internet connection. On initiation of application</w:t>
      </w:r>
      <w:r w:rsidR="00EC0172">
        <w:rPr>
          <w:rFonts w:asciiTheme="minorHAnsi" w:hAnsiTheme="minorHAnsi" w:cstheme="minorHAnsi"/>
          <w:sz w:val="22"/>
        </w:rPr>
        <w:t xml:space="preserve"> </w:t>
      </w:r>
      <w:r w:rsidRPr="008C14B2">
        <w:rPr>
          <w:rFonts w:asciiTheme="minorHAnsi" w:hAnsiTheme="minorHAnsi" w:cstheme="minorHAnsi"/>
          <w:sz w:val="22"/>
        </w:rPr>
        <w:t>user will be prompted to continue as registered user or non-registered user. If user logged in as registered user successfully then managing favorite point functionality will be available additionally.</w:t>
      </w:r>
      <w:r w:rsidR="00EC0172">
        <w:rPr>
          <w:rFonts w:asciiTheme="minorHAnsi" w:hAnsiTheme="minorHAnsi" w:cstheme="minorHAnsi"/>
          <w:sz w:val="22"/>
        </w:rPr>
        <w:t xml:space="preserve"> System will not prompt if user successfully logged in as registered user in previous attempt. </w:t>
      </w:r>
      <w:r w:rsidR="00757D97">
        <w:rPr>
          <w:rFonts w:asciiTheme="minorHAnsi" w:hAnsiTheme="minorHAnsi" w:cstheme="minorHAnsi"/>
          <w:sz w:val="22"/>
        </w:rPr>
        <w:t xml:space="preserve">Also, the preferable language selection (Arabic/English) option will be available at selection of log-in type. </w:t>
      </w:r>
    </w:p>
    <w:p w14:paraId="2D5FDD23" w14:textId="77777777" w:rsidR="00696C84" w:rsidRPr="00973538" w:rsidRDefault="00696C84" w:rsidP="004D2E89">
      <w:pPr>
        <w:pStyle w:val="Heading3"/>
        <w:tabs>
          <w:tab w:val="clear" w:pos="1980"/>
          <w:tab w:val="num" w:pos="900"/>
          <w:tab w:val="left" w:pos="1440"/>
          <w:tab w:val="left" w:pos="1530"/>
        </w:tabs>
        <w:ind w:hanging="1440"/>
        <w:rPr>
          <w:rFonts w:asciiTheme="minorHAnsi" w:hAnsiTheme="minorHAnsi" w:cstheme="minorHAnsi"/>
          <w:b/>
          <w:szCs w:val="28"/>
        </w:rPr>
      </w:pPr>
      <w:bookmarkStart w:id="48" w:name="_Toc390785205"/>
      <w:bookmarkStart w:id="49" w:name="_Toc391199375"/>
      <w:r w:rsidRPr="00973538">
        <w:rPr>
          <w:rFonts w:asciiTheme="minorHAnsi" w:hAnsiTheme="minorHAnsi" w:cstheme="minorHAnsi"/>
          <w:b/>
          <w:szCs w:val="28"/>
        </w:rPr>
        <w:t>Design Alternatives</w:t>
      </w:r>
      <w:bookmarkEnd w:id="48"/>
      <w:bookmarkEnd w:id="49"/>
    </w:p>
    <w:p w14:paraId="51B35A0F" w14:textId="77777777" w:rsidR="00696C84" w:rsidRPr="00973538" w:rsidRDefault="00696C84" w:rsidP="00696C84">
      <w:pPr>
        <w:spacing w:line="360" w:lineRule="auto"/>
        <w:jc w:val="both"/>
        <w:rPr>
          <w:rFonts w:asciiTheme="minorHAnsi" w:hAnsiTheme="minorHAnsi" w:cstheme="minorHAnsi"/>
          <w:sz w:val="22"/>
        </w:rPr>
      </w:pPr>
      <w:r w:rsidRPr="00973538">
        <w:rPr>
          <w:rFonts w:asciiTheme="minorHAnsi" w:hAnsiTheme="minorHAnsi" w:cstheme="minorHAnsi"/>
          <w:sz w:val="22"/>
        </w:rPr>
        <w:t>User can continue without login to the application.</w:t>
      </w:r>
    </w:p>
    <w:p w14:paraId="6892E330" w14:textId="77777777" w:rsidR="0024434A" w:rsidRDefault="0024434A" w:rsidP="00696C84">
      <w:pPr>
        <w:spacing w:line="360" w:lineRule="auto"/>
        <w:jc w:val="both"/>
        <w:rPr>
          <w:rFonts w:ascii="Tahoma" w:hAnsi="Tahoma" w:cs="Arial"/>
          <w:sz w:val="20"/>
        </w:rPr>
      </w:pPr>
    </w:p>
    <w:p w14:paraId="66229E4C" w14:textId="77777777" w:rsidR="0024434A" w:rsidRDefault="0024434A" w:rsidP="00696C84">
      <w:pPr>
        <w:spacing w:line="360" w:lineRule="auto"/>
        <w:jc w:val="both"/>
        <w:rPr>
          <w:rFonts w:ascii="Tahoma" w:hAnsi="Tahoma" w:cs="Arial"/>
          <w:sz w:val="20"/>
        </w:rPr>
      </w:pPr>
    </w:p>
    <w:p w14:paraId="591FBF19" w14:textId="77777777" w:rsidR="0024434A" w:rsidRDefault="0024434A" w:rsidP="00696C84">
      <w:pPr>
        <w:spacing w:line="360" w:lineRule="auto"/>
        <w:jc w:val="both"/>
        <w:rPr>
          <w:rFonts w:ascii="Tahoma" w:hAnsi="Tahoma" w:cs="Arial"/>
          <w:sz w:val="20"/>
        </w:rPr>
      </w:pPr>
    </w:p>
    <w:p w14:paraId="31F2F4BB" w14:textId="77777777" w:rsidR="0024434A" w:rsidRDefault="0024434A" w:rsidP="00696C84">
      <w:pPr>
        <w:spacing w:line="360" w:lineRule="auto"/>
        <w:jc w:val="both"/>
        <w:rPr>
          <w:rFonts w:ascii="Tahoma" w:hAnsi="Tahoma" w:cs="Arial"/>
          <w:sz w:val="20"/>
        </w:rPr>
      </w:pPr>
    </w:p>
    <w:p w14:paraId="50A36AD2" w14:textId="77777777" w:rsidR="0024434A" w:rsidRDefault="0024434A" w:rsidP="00696C84">
      <w:pPr>
        <w:spacing w:line="360" w:lineRule="auto"/>
        <w:jc w:val="both"/>
        <w:rPr>
          <w:rFonts w:ascii="Tahoma" w:hAnsi="Tahoma" w:cs="Arial"/>
          <w:sz w:val="20"/>
        </w:rPr>
      </w:pPr>
    </w:p>
    <w:p w14:paraId="2845DFAB" w14:textId="77777777" w:rsidR="0024434A" w:rsidRDefault="0024434A" w:rsidP="00696C84">
      <w:pPr>
        <w:spacing w:line="360" w:lineRule="auto"/>
        <w:jc w:val="both"/>
        <w:rPr>
          <w:rFonts w:ascii="Tahoma" w:hAnsi="Tahoma" w:cs="Arial"/>
          <w:sz w:val="20"/>
        </w:rPr>
      </w:pPr>
    </w:p>
    <w:p w14:paraId="1BA273BF" w14:textId="77777777" w:rsidR="0024434A" w:rsidRDefault="0024434A" w:rsidP="00696C84">
      <w:pPr>
        <w:spacing w:line="360" w:lineRule="auto"/>
        <w:jc w:val="both"/>
        <w:rPr>
          <w:rFonts w:ascii="Tahoma" w:hAnsi="Tahoma" w:cs="Arial"/>
          <w:sz w:val="20"/>
        </w:rPr>
      </w:pPr>
    </w:p>
    <w:p w14:paraId="0ABBD327" w14:textId="77777777" w:rsidR="00696C84" w:rsidRPr="00973538" w:rsidRDefault="00696C84" w:rsidP="00696C84">
      <w:pPr>
        <w:pStyle w:val="Heading3"/>
        <w:ind w:hanging="810"/>
        <w:rPr>
          <w:rFonts w:asciiTheme="minorHAnsi" w:hAnsiTheme="minorHAnsi" w:cstheme="minorHAnsi"/>
          <w:b/>
        </w:rPr>
      </w:pPr>
      <w:bookmarkStart w:id="50" w:name="_Toc391142441"/>
      <w:bookmarkStart w:id="51" w:name="_Toc391142442"/>
      <w:bookmarkStart w:id="52" w:name="_Toc391142443"/>
      <w:bookmarkStart w:id="53" w:name="_Toc390785206"/>
      <w:bookmarkStart w:id="54" w:name="_Toc391199376"/>
      <w:bookmarkEnd w:id="50"/>
      <w:bookmarkEnd w:id="51"/>
      <w:bookmarkEnd w:id="52"/>
      <w:r w:rsidRPr="00973538">
        <w:rPr>
          <w:rFonts w:asciiTheme="minorHAnsi" w:hAnsiTheme="minorHAnsi" w:cstheme="minorHAnsi"/>
          <w:b/>
        </w:rPr>
        <w:lastRenderedPageBreak/>
        <w:t>Design Details</w:t>
      </w:r>
      <w:bookmarkEnd w:id="53"/>
      <w:bookmarkEnd w:id="54"/>
    </w:p>
    <w:p w14:paraId="62A02741" w14:textId="77777777" w:rsidR="00696C84" w:rsidRPr="0024434A" w:rsidRDefault="00696C84" w:rsidP="00696C84">
      <w:pPr>
        <w:jc w:val="both"/>
        <w:rPr>
          <w:rFonts w:asciiTheme="minorHAnsi" w:hAnsiTheme="minorHAnsi" w:cstheme="minorHAnsi"/>
          <w:sz w:val="22"/>
        </w:rPr>
      </w:pPr>
    </w:p>
    <w:p w14:paraId="350EC946" w14:textId="77777777" w:rsidR="00696C84" w:rsidRPr="0024434A" w:rsidRDefault="00696C84" w:rsidP="00696C84">
      <w:pPr>
        <w:autoSpaceDE w:val="0"/>
        <w:autoSpaceDN w:val="0"/>
        <w:adjustRightInd w:val="0"/>
        <w:spacing w:line="360" w:lineRule="auto"/>
        <w:jc w:val="both"/>
        <w:rPr>
          <w:rFonts w:asciiTheme="minorHAnsi" w:hAnsiTheme="minorHAnsi" w:cstheme="minorHAnsi"/>
          <w:sz w:val="22"/>
        </w:rPr>
      </w:pPr>
      <w:r w:rsidRPr="0024434A">
        <w:rPr>
          <w:rFonts w:asciiTheme="minorHAnsi" w:hAnsiTheme="minorHAnsi" w:cstheme="minorHAnsi"/>
          <w:sz w:val="22"/>
        </w:rPr>
        <w:t>The process / activity flow diagram for this activity is as below –</w:t>
      </w:r>
    </w:p>
    <w:p w14:paraId="134C420C" w14:textId="1FCA5347" w:rsidR="00696C84" w:rsidRDefault="00696C84" w:rsidP="001A40D9">
      <w:pPr>
        <w:spacing w:line="360" w:lineRule="auto"/>
        <w:rPr>
          <w:rFonts w:cs="Arial"/>
        </w:rPr>
      </w:pPr>
    </w:p>
    <w:p w14:paraId="6F8E8200" w14:textId="2E4E3E5D" w:rsidR="00696C84" w:rsidRDefault="001A40D9" w:rsidP="00696C84">
      <w:pPr>
        <w:spacing w:line="360" w:lineRule="auto"/>
        <w:rPr>
          <w:rFonts w:ascii="Tahoma" w:hAnsi="Tahoma" w:cs="Arial"/>
          <w:bCs/>
          <w:color w:val="000000"/>
        </w:rPr>
      </w:pPr>
      <w:r>
        <w:object w:dxaOrig="11685" w:dyaOrig="11795" w14:anchorId="5FC1F12D">
          <v:shape id="_x0000_i1029" type="#_x0000_t75" style="width:408.9pt;height:413pt" o:ole="">
            <v:imagedata r:id="rId17" o:title=""/>
          </v:shape>
          <o:OLEObject Type="Embed" ProgID="Visio.Drawing.11" ShapeID="_x0000_i1029" DrawAspect="Content" ObjectID="_1465042161" r:id="rId18"/>
        </w:object>
      </w:r>
    </w:p>
    <w:p w14:paraId="491E2A51" w14:textId="77777777" w:rsidR="00696C84" w:rsidRPr="006D4C83" w:rsidRDefault="00696C84" w:rsidP="006D4C83">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1 – Initiate </w:t>
      </w:r>
      <w:r w:rsidR="004E6129" w:rsidRPr="006D4C83">
        <w:rPr>
          <w:rFonts w:asciiTheme="minorHAnsi" w:hAnsiTheme="minorHAnsi" w:cstheme="minorHAnsi"/>
          <w:b/>
          <w:bCs/>
          <w:color w:val="000000"/>
          <w:sz w:val="22"/>
        </w:rPr>
        <w:t>Application Launch</w:t>
      </w:r>
      <w:r w:rsidRPr="006D4C83">
        <w:rPr>
          <w:rFonts w:asciiTheme="minorHAnsi" w:hAnsiTheme="minorHAnsi" w:cstheme="minorHAnsi"/>
          <w:b/>
          <w:bCs/>
          <w:color w:val="000000"/>
          <w:sz w:val="22"/>
        </w:rPr>
        <w:t xml:space="preserve"> </w:t>
      </w:r>
    </w:p>
    <w:p w14:paraId="254A4A0E" w14:textId="3BC42A0B" w:rsidR="00696C84" w:rsidRPr="0024434A" w:rsidRDefault="00696C84" w:rsidP="0024434A">
      <w:pPr>
        <w:autoSpaceDE w:val="0"/>
        <w:autoSpaceDN w:val="0"/>
        <w:adjustRightInd w:val="0"/>
        <w:spacing w:line="276" w:lineRule="auto"/>
        <w:jc w:val="both"/>
        <w:rPr>
          <w:rFonts w:asciiTheme="minorHAnsi" w:hAnsiTheme="minorHAnsi" w:cstheme="minorHAnsi"/>
          <w:sz w:val="22"/>
        </w:rPr>
      </w:pPr>
      <w:r w:rsidRPr="0024434A">
        <w:rPr>
          <w:rFonts w:asciiTheme="minorHAnsi" w:hAnsiTheme="minorHAnsi" w:cstheme="minorHAnsi"/>
          <w:sz w:val="22"/>
        </w:rPr>
        <w:t xml:space="preserve">User initiate the </w:t>
      </w:r>
      <w:r w:rsidR="004E6129" w:rsidRPr="0024434A">
        <w:rPr>
          <w:rFonts w:asciiTheme="minorHAnsi" w:hAnsiTheme="minorHAnsi" w:cstheme="minorHAnsi"/>
          <w:sz w:val="22"/>
        </w:rPr>
        <w:t>application by tapping on app icon on mobile device</w:t>
      </w:r>
      <w:r w:rsidRPr="0024434A">
        <w:rPr>
          <w:rFonts w:asciiTheme="minorHAnsi" w:hAnsiTheme="minorHAnsi" w:cstheme="minorHAnsi"/>
          <w:sz w:val="22"/>
        </w:rPr>
        <w:t>.</w:t>
      </w:r>
      <w:r w:rsidR="004E6129" w:rsidRPr="0024434A">
        <w:rPr>
          <w:rFonts w:asciiTheme="minorHAnsi" w:hAnsiTheme="minorHAnsi" w:cstheme="minorHAnsi"/>
          <w:sz w:val="22"/>
        </w:rPr>
        <w:t xml:space="preserve"> Application loaded on mobile device memory</w:t>
      </w:r>
      <w:r w:rsidR="0069751D">
        <w:rPr>
          <w:rFonts w:asciiTheme="minorHAnsi" w:hAnsiTheme="minorHAnsi" w:cstheme="minorHAnsi"/>
          <w:sz w:val="22"/>
        </w:rPr>
        <w:t xml:space="preserve"> and splash screen come on front. </w:t>
      </w:r>
    </w:p>
    <w:p w14:paraId="2E07D2C1" w14:textId="77777777" w:rsidR="00696C84" w:rsidRPr="0024434A" w:rsidRDefault="00696C84" w:rsidP="0024434A">
      <w:pPr>
        <w:autoSpaceDE w:val="0"/>
        <w:autoSpaceDN w:val="0"/>
        <w:adjustRightInd w:val="0"/>
        <w:spacing w:line="276" w:lineRule="auto"/>
        <w:jc w:val="both"/>
        <w:rPr>
          <w:rFonts w:asciiTheme="minorHAnsi" w:hAnsiTheme="minorHAnsi" w:cstheme="minorHAnsi"/>
          <w:sz w:val="22"/>
        </w:rPr>
      </w:pPr>
    </w:p>
    <w:p w14:paraId="7D2CFD84" w14:textId="2D139DED" w:rsidR="00696C84" w:rsidRPr="006D4C83" w:rsidRDefault="00696C84" w:rsidP="006D4C83">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Step 2 –</w:t>
      </w:r>
      <w:r w:rsidR="00D959D6" w:rsidRPr="006D4C83">
        <w:rPr>
          <w:rFonts w:asciiTheme="minorHAnsi" w:hAnsiTheme="minorHAnsi" w:cstheme="minorHAnsi"/>
          <w:b/>
          <w:bCs/>
          <w:color w:val="000000"/>
          <w:sz w:val="22"/>
        </w:rPr>
        <w:t>Option for Logged in Reg/Non-Registered User</w:t>
      </w:r>
    </w:p>
    <w:p w14:paraId="4206B520" w14:textId="708F85FF" w:rsidR="00696C84" w:rsidRPr="0024434A" w:rsidRDefault="00D959D6" w:rsidP="0024434A">
      <w:pPr>
        <w:autoSpaceDE w:val="0"/>
        <w:autoSpaceDN w:val="0"/>
        <w:adjustRightInd w:val="0"/>
        <w:spacing w:line="276" w:lineRule="auto"/>
        <w:jc w:val="both"/>
        <w:rPr>
          <w:rFonts w:asciiTheme="minorHAnsi" w:hAnsiTheme="minorHAnsi" w:cstheme="minorHAnsi"/>
          <w:sz w:val="22"/>
        </w:rPr>
      </w:pPr>
      <w:r w:rsidRPr="0024434A">
        <w:rPr>
          <w:rFonts w:asciiTheme="minorHAnsi" w:hAnsiTheme="minorHAnsi" w:cstheme="minorHAnsi"/>
          <w:sz w:val="22"/>
        </w:rPr>
        <w:t xml:space="preserve">During loading of application splash screen </w:t>
      </w:r>
      <w:r w:rsidR="0069751D">
        <w:rPr>
          <w:rFonts w:asciiTheme="minorHAnsi" w:hAnsiTheme="minorHAnsi" w:cstheme="minorHAnsi"/>
          <w:sz w:val="22"/>
        </w:rPr>
        <w:t xml:space="preserve">system </w:t>
      </w:r>
      <w:r w:rsidRPr="0024434A">
        <w:rPr>
          <w:rFonts w:asciiTheme="minorHAnsi" w:hAnsiTheme="minorHAnsi" w:cstheme="minorHAnsi"/>
          <w:sz w:val="22"/>
        </w:rPr>
        <w:t xml:space="preserve">will </w:t>
      </w:r>
      <w:r w:rsidR="0069751D">
        <w:rPr>
          <w:rFonts w:asciiTheme="minorHAnsi" w:hAnsiTheme="minorHAnsi" w:cstheme="minorHAnsi"/>
          <w:sz w:val="22"/>
        </w:rPr>
        <w:t xml:space="preserve">check whether the application is opened first time or it is opened earlier. If application launched first time then system will show </w:t>
      </w:r>
      <w:r w:rsidRPr="0024434A">
        <w:rPr>
          <w:rFonts w:asciiTheme="minorHAnsi" w:hAnsiTheme="minorHAnsi" w:cstheme="minorHAnsi"/>
          <w:sz w:val="22"/>
        </w:rPr>
        <w:t xml:space="preserve">option to select log-in </w:t>
      </w:r>
      <w:r w:rsidR="0069751D">
        <w:rPr>
          <w:rFonts w:asciiTheme="minorHAnsi" w:hAnsiTheme="minorHAnsi" w:cstheme="minorHAnsi"/>
          <w:sz w:val="22"/>
        </w:rPr>
        <w:t>type and the preferred language option</w:t>
      </w:r>
      <w:r w:rsidR="002C15F0" w:rsidRPr="0024434A">
        <w:rPr>
          <w:rFonts w:asciiTheme="minorHAnsi" w:hAnsiTheme="minorHAnsi" w:cstheme="minorHAnsi"/>
          <w:sz w:val="22"/>
        </w:rPr>
        <w:t xml:space="preserve">. If user opt for </w:t>
      </w:r>
      <w:r w:rsidR="00FB25DF" w:rsidRPr="0024434A">
        <w:rPr>
          <w:rFonts w:asciiTheme="minorHAnsi" w:hAnsiTheme="minorHAnsi" w:cstheme="minorHAnsi"/>
          <w:sz w:val="22"/>
        </w:rPr>
        <w:t xml:space="preserve">log-in as </w:t>
      </w:r>
      <w:r w:rsidR="002C15F0" w:rsidRPr="0024434A">
        <w:rPr>
          <w:rFonts w:asciiTheme="minorHAnsi" w:hAnsiTheme="minorHAnsi" w:cstheme="minorHAnsi"/>
          <w:sz w:val="22"/>
        </w:rPr>
        <w:t xml:space="preserve">registered </w:t>
      </w:r>
      <w:r w:rsidR="00FB25DF" w:rsidRPr="0024434A">
        <w:rPr>
          <w:rFonts w:asciiTheme="minorHAnsi" w:hAnsiTheme="minorHAnsi" w:cstheme="minorHAnsi"/>
          <w:sz w:val="22"/>
        </w:rPr>
        <w:t>user</w:t>
      </w:r>
      <w:r w:rsidR="00645D6C" w:rsidRPr="0024434A">
        <w:rPr>
          <w:rFonts w:asciiTheme="minorHAnsi" w:hAnsiTheme="minorHAnsi" w:cstheme="minorHAnsi"/>
          <w:sz w:val="22"/>
        </w:rPr>
        <w:t xml:space="preserve"> then system</w:t>
      </w:r>
      <w:r w:rsidR="00FB25DF" w:rsidRPr="0024434A">
        <w:rPr>
          <w:rFonts w:asciiTheme="minorHAnsi" w:hAnsiTheme="minorHAnsi" w:cstheme="minorHAnsi"/>
          <w:sz w:val="22"/>
        </w:rPr>
        <w:t xml:space="preserve"> </w:t>
      </w:r>
      <w:r w:rsidR="00645D6C" w:rsidRPr="0024434A">
        <w:rPr>
          <w:rFonts w:asciiTheme="minorHAnsi" w:hAnsiTheme="minorHAnsi" w:cstheme="minorHAnsi"/>
          <w:sz w:val="22"/>
        </w:rPr>
        <w:t>will prompt</w:t>
      </w:r>
      <w:r w:rsidR="00FB25DF" w:rsidRPr="0024434A">
        <w:rPr>
          <w:rFonts w:asciiTheme="minorHAnsi" w:hAnsiTheme="minorHAnsi" w:cstheme="minorHAnsi"/>
          <w:sz w:val="22"/>
        </w:rPr>
        <w:t xml:space="preserve"> for userid/pwd otherwise </w:t>
      </w:r>
      <w:r w:rsidR="00645D6C" w:rsidRPr="0024434A">
        <w:rPr>
          <w:rFonts w:asciiTheme="minorHAnsi" w:hAnsiTheme="minorHAnsi" w:cstheme="minorHAnsi"/>
          <w:sz w:val="22"/>
        </w:rPr>
        <w:t xml:space="preserve">flow goes directly to </w:t>
      </w:r>
      <w:r w:rsidR="00645D6C" w:rsidRPr="0024434A">
        <w:rPr>
          <w:rFonts w:asciiTheme="minorHAnsi" w:hAnsiTheme="minorHAnsi" w:cstheme="minorHAnsi"/>
          <w:sz w:val="22"/>
        </w:rPr>
        <w:lastRenderedPageBreak/>
        <w:t xml:space="preserve">web service to </w:t>
      </w:r>
      <w:r w:rsidR="00B8120F" w:rsidRPr="0024434A">
        <w:rPr>
          <w:rFonts w:asciiTheme="minorHAnsi" w:hAnsiTheme="minorHAnsi" w:cstheme="minorHAnsi"/>
          <w:sz w:val="22"/>
        </w:rPr>
        <w:t>log application, then flow goes to step 4</w:t>
      </w:r>
      <w:r w:rsidR="00B833FE" w:rsidRPr="0024434A">
        <w:rPr>
          <w:rFonts w:asciiTheme="minorHAnsi" w:hAnsiTheme="minorHAnsi" w:cstheme="minorHAnsi"/>
          <w:sz w:val="22"/>
        </w:rPr>
        <w:t xml:space="preserve">. </w:t>
      </w:r>
      <w:r w:rsidR="0069751D">
        <w:rPr>
          <w:rFonts w:asciiTheme="minorHAnsi" w:hAnsiTheme="minorHAnsi" w:cstheme="minorHAnsi"/>
          <w:sz w:val="22"/>
        </w:rPr>
        <w:t xml:space="preserve"> If user logged in with application earlier then system will read earlier preferences from local cache and move ahead without showing login &amp; language selection option. However, this bypassing will be available only if last visit preferences are available in local cache. </w:t>
      </w:r>
    </w:p>
    <w:p w14:paraId="165F765A" w14:textId="77777777" w:rsidR="00696C84" w:rsidRPr="0024434A" w:rsidRDefault="00696C84" w:rsidP="0024434A">
      <w:pPr>
        <w:autoSpaceDE w:val="0"/>
        <w:autoSpaceDN w:val="0"/>
        <w:adjustRightInd w:val="0"/>
        <w:spacing w:line="276" w:lineRule="auto"/>
        <w:jc w:val="both"/>
        <w:rPr>
          <w:rFonts w:asciiTheme="minorHAnsi" w:hAnsiTheme="minorHAnsi" w:cstheme="minorHAnsi"/>
          <w:sz w:val="22"/>
        </w:rPr>
      </w:pPr>
    </w:p>
    <w:p w14:paraId="674C197C" w14:textId="77777777" w:rsidR="00696C84" w:rsidRPr="006D4C83" w:rsidRDefault="00696C84" w:rsidP="006D4C83">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3 – </w:t>
      </w:r>
      <w:r w:rsidR="00B8120F" w:rsidRPr="006D4C83">
        <w:rPr>
          <w:rFonts w:asciiTheme="minorHAnsi" w:hAnsiTheme="minorHAnsi" w:cstheme="minorHAnsi"/>
          <w:b/>
          <w:bCs/>
          <w:color w:val="000000"/>
          <w:sz w:val="22"/>
        </w:rPr>
        <w:t>Authenticate User</w:t>
      </w:r>
    </w:p>
    <w:p w14:paraId="6D7A8C20" w14:textId="269B0111" w:rsidR="00696C84" w:rsidRPr="0024434A" w:rsidRDefault="00B8120F" w:rsidP="0024434A">
      <w:pPr>
        <w:autoSpaceDE w:val="0"/>
        <w:autoSpaceDN w:val="0"/>
        <w:adjustRightInd w:val="0"/>
        <w:spacing w:line="276" w:lineRule="auto"/>
        <w:jc w:val="both"/>
        <w:rPr>
          <w:rFonts w:asciiTheme="minorHAnsi" w:hAnsiTheme="minorHAnsi" w:cstheme="minorHAnsi"/>
          <w:sz w:val="22"/>
        </w:rPr>
      </w:pPr>
      <w:r w:rsidRPr="0024434A">
        <w:rPr>
          <w:rFonts w:asciiTheme="minorHAnsi" w:hAnsiTheme="minorHAnsi" w:cstheme="minorHAnsi"/>
          <w:sz w:val="22"/>
        </w:rPr>
        <w:t>If user opt for log-in as registered user then flow will goes to this step</w:t>
      </w:r>
      <w:r w:rsidR="00696C84" w:rsidRPr="0024434A">
        <w:rPr>
          <w:rFonts w:asciiTheme="minorHAnsi" w:hAnsiTheme="minorHAnsi" w:cstheme="minorHAnsi"/>
          <w:sz w:val="22"/>
        </w:rPr>
        <w:t>.</w:t>
      </w:r>
      <w:r w:rsidRPr="0024434A">
        <w:rPr>
          <w:rFonts w:asciiTheme="minorHAnsi" w:hAnsiTheme="minorHAnsi" w:cstheme="minorHAnsi"/>
          <w:sz w:val="22"/>
        </w:rPr>
        <w:t xml:space="preserve"> Here, encrypted userid/pwd will be sent to UserAuth webservice to authenticate the user. If user authenticated then system will check whether the logging in user is a normal user or he/she is a CIO user and flag the user object. </w:t>
      </w:r>
      <w:r w:rsidR="0069751D">
        <w:rPr>
          <w:rFonts w:asciiTheme="minorHAnsi" w:hAnsiTheme="minorHAnsi" w:cstheme="minorHAnsi"/>
          <w:sz w:val="22"/>
        </w:rPr>
        <w:t xml:space="preserve">System will also provide a check box to save user preferences including credentials in local cache to avoid repetition of the login process on next visit. All these activities </w:t>
      </w:r>
      <w:r w:rsidR="0069751D" w:rsidRPr="0024434A">
        <w:rPr>
          <w:rFonts w:asciiTheme="minorHAnsi" w:hAnsiTheme="minorHAnsi" w:cstheme="minorHAnsi"/>
          <w:sz w:val="22"/>
        </w:rPr>
        <w:t>will be added in table RegisteredUserLog.</w:t>
      </w:r>
    </w:p>
    <w:p w14:paraId="115E9EEA" w14:textId="77777777" w:rsidR="00B8120F" w:rsidRPr="0024434A" w:rsidRDefault="00B8120F" w:rsidP="0024434A">
      <w:pPr>
        <w:autoSpaceDE w:val="0"/>
        <w:autoSpaceDN w:val="0"/>
        <w:adjustRightInd w:val="0"/>
        <w:spacing w:line="276" w:lineRule="auto"/>
        <w:jc w:val="both"/>
        <w:rPr>
          <w:rFonts w:asciiTheme="minorHAnsi" w:hAnsiTheme="minorHAnsi" w:cstheme="minorHAnsi"/>
          <w:sz w:val="22"/>
        </w:rPr>
      </w:pPr>
    </w:p>
    <w:p w14:paraId="76033113" w14:textId="77777777" w:rsidR="00B8120F" w:rsidRPr="006D4C83" w:rsidRDefault="00B8120F" w:rsidP="006D4C83">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Step 4 – Getting MapService Credentials</w:t>
      </w:r>
    </w:p>
    <w:p w14:paraId="737E9D56" w14:textId="77777777" w:rsidR="00696C84" w:rsidRPr="0024434A" w:rsidRDefault="00B8120F" w:rsidP="0024434A">
      <w:pPr>
        <w:autoSpaceDE w:val="0"/>
        <w:autoSpaceDN w:val="0"/>
        <w:adjustRightInd w:val="0"/>
        <w:spacing w:line="276" w:lineRule="auto"/>
        <w:jc w:val="both"/>
        <w:rPr>
          <w:rFonts w:asciiTheme="minorHAnsi" w:hAnsiTheme="minorHAnsi" w:cstheme="minorHAnsi"/>
          <w:sz w:val="22"/>
        </w:rPr>
      </w:pPr>
      <w:r w:rsidRPr="0024434A">
        <w:rPr>
          <w:rFonts w:asciiTheme="minorHAnsi" w:hAnsiTheme="minorHAnsi" w:cstheme="minorHAnsi"/>
          <w:sz w:val="22"/>
        </w:rPr>
        <w:t xml:space="preserve">Once the user visit activity logged in </w:t>
      </w:r>
      <w:r w:rsidR="006C0873" w:rsidRPr="0024434A">
        <w:rPr>
          <w:rFonts w:asciiTheme="minorHAnsi" w:hAnsiTheme="minorHAnsi" w:cstheme="minorHAnsi"/>
          <w:sz w:val="22"/>
        </w:rPr>
        <w:t>(either for logged in or for non-registered user</w:t>
      </w:r>
      <w:r w:rsidR="0050424E" w:rsidRPr="0024434A">
        <w:rPr>
          <w:rFonts w:asciiTheme="minorHAnsi" w:hAnsiTheme="minorHAnsi" w:cstheme="minorHAnsi"/>
          <w:sz w:val="22"/>
        </w:rPr>
        <w:t xml:space="preserve">), system will get map service credentials to access the map service from application or from web.config. It is required to access the map service from ArcGIS Server. The credentials will be send back to mobile device in encrypted mode and will be stored on volatile memory till the user working on the application. Once user exit from the application the credentials will be erased. </w:t>
      </w:r>
    </w:p>
    <w:p w14:paraId="5B66DAC3" w14:textId="77777777" w:rsidR="0050424E" w:rsidRPr="0024434A" w:rsidRDefault="0050424E" w:rsidP="0024434A">
      <w:pPr>
        <w:autoSpaceDE w:val="0"/>
        <w:autoSpaceDN w:val="0"/>
        <w:adjustRightInd w:val="0"/>
        <w:spacing w:line="276" w:lineRule="auto"/>
        <w:jc w:val="both"/>
        <w:rPr>
          <w:rFonts w:asciiTheme="minorHAnsi" w:hAnsiTheme="minorHAnsi" w:cstheme="minorHAnsi"/>
          <w:sz w:val="22"/>
        </w:rPr>
      </w:pPr>
    </w:p>
    <w:p w14:paraId="13E341AF" w14:textId="77777777" w:rsidR="00696C84" w:rsidRPr="0024434A" w:rsidRDefault="00696C84" w:rsidP="0024434A">
      <w:pPr>
        <w:autoSpaceDE w:val="0"/>
        <w:autoSpaceDN w:val="0"/>
        <w:adjustRightInd w:val="0"/>
        <w:spacing w:line="276" w:lineRule="auto"/>
        <w:jc w:val="both"/>
        <w:rPr>
          <w:rFonts w:asciiTheme="minorHAnsi" w:hAnsiTheme="minorHAnsi" w:cstheme="minorHAnsi"/>
          <w:sz w:val="22"/>
        </w:rPr>
      </w:pPr>
      <w:r w:rsidRPr="0024434A">
        <w:rPr>
          <w:rFonts w:asciiTheme="minorHAnsi" w:hAnsiTheme="minorHAnsi" w:cstheme="minorHAnsi"/>
          <w:sz w:val="22"/>
        </w:rPr>
        <w:t>Class Diagram – Application Launch</w:t>
      </w:r>
    </w:p>
    <w:p w14:paraId="105B9E0F" w14:textId="77777777" w:rsidR="00696C84" w:rsidRDefault="00E13B13" w:rsidP="00696C84">
      <w:pPr>
        <w:spacing w:line="360" w:lineRule="auto"/>
        <w:jc w:val="center"/>
        <w:rPr>
          <w:rFonts w:ascii="Tahoma" w:hAnsi="Tahoma" w:cs="Arial"/>
          <w:bCs/>
          <w:color w:val="000000"/>
        </w:rPr>
      </w:pPr>
      <w:r>
        <w:object w:dxaOrig="10335" w:dyaOrig="3472" w14:anchorId="66180881">
          <v:shape id="_x0000_i1030" type="#_x0000_t75" style="width:431.3pt;height:145.35pt" o:ole="">
            <v:imagedata r:id="rId19" o:title=""/>
          </v:shape>
          <o:OLEObject Type="Embed" ProgID="Visio.Drawing.11" ShapeID="_x0000_i1030" DrawAspect="Content" ObjectID="_1465042162" r:id="rId20"/>
        </w:object>
      </w:r>
    </w:p>
    <w:p w14:paraId="25CB63DE" w14:textId="77777777" w:rsidR="00696C84" w:rsidRDefault="00696C84" w:rsidP="00696C84">
      <w:pPr>
        <w:spacing w:line="360" w:lineRule="auto"/>
        <w:rPr>
          <w:rFonts w:cs="Arial"/>
        </w:rPr>
      </w:pPr>
      <w:r>
        <w:rPr>
          <w:rFonts w:cs="Arial"/>
        </w:rPr>
        <w:t xml:space="preserve"> </w:t>
      </w:r>
    </w:p>
    <w:p w14:paraId="06C2FAE4" w14:textId="77777777" w:rsidR="00696C84" w:rsidRPr="0024434A" w:rsidRDefault="00696C84" w:rsidP="00696C84">
      <w:pPr>
        <w:spacing w:line="360" w:lineRule="auto"/>
        <w:rPr>
          <w:rFonts w:asciiTheme="minorHAnsi" w:hAnsiTheme="minorHAnsi" w:cstheme="minorHAnsi"/>
          <w:bCs/>
          <w:color w:val="000000"/>
        </w:rPr>
      </w:pPr>
      <w:r w:rsidRPr="0024434A">
        <w:rPr>
          <w:rFonts w:asciiTheme="minorHAnsi" w:hAnsiTheme="minorHAnsi" w:cstheme="minorHAnsi"/>
          <w:bCs/>
          <w:color w:val="000000"/>
        </w:rPr>
        <w:t xml:space="preserve">Sequence Diagram – </w:t>
      </w:r>
      <w:r w:rsidR="00315A17" w:rsidRPr="0024434A">
        <w:rPr>
          <w:rFonts w:asciiTheme="minorHAnsi" w:hAnsiTheme="minorHAnsi" w:cstheme="minorHAnsi"/>
          <w:bCs/>
          <w:color w:val="000000"/>
        </w:rPr>
        <w:t>Application launch</w:t>
      </w:r>
    </w:p>
    <w:p w14:paraId="011FBBFF" w14:textId="77777777" w:rsidR="00696C84" w:rsidRPr="003F200F" w:rsidRDefault="00582F81" w:rsidP="00696C84">
      <w:pPr>
        <w:rPr>
          <w:rFonts w:cs="Arial"/>
        </w:rPr>
      </w:pPr>
      <w:r>
        <w:object w:dxaOrig="9476" w:dyaOrig="6300" w14:anchorId="430B314D">
          <v:shape id="_x0000_i1031" type="#_x0000_t75" style="width:417.75pt;height:277.15pt" o:ole="">
            <v:imagedata r:id="rId21" o:title=""/>
          </v:shape>
          <o:OLEObject Type="Embed" ProgID="Visio.Drawing.11" ShapeID="_x0000_i1031" DrawAspect="Content" ObjectID="_1465042163" r:id="rId22"/>
        </w:object>
      </w:r>
    </w:p>
    <w:p w14:paraId="397BDDD5" w14:textId="77777777" w:rsidR="00696C84" w:rsidRPr="0024434A" w:rsidRDefault="00696C84" w:rsidP="00696C84">
      <w:pPr>
        <w:pStyle w:val="Normal1"/>
        <w:spacing w:line="240" w:lineRule="auto"/>
        <w:rPr>
          <w:rFonts w:asciiTheme="minorHAnsi" w:hAnsiTheme="minorHAnsi" w:cstheme="minorHAnsi"/>
          <w:b/>
          <w:bCs/>
          <w:color w:val="000000"/>
        </w:rPr>
      </w:pPr>
      <w:r w:rsidRPr="0024434A">
        <w:rPr>
          <w:rFonts w:asciiTheme="minorHAnsi" w:hAnsiTheme="minorHAnsi" w:cstheme="minorHAnsi"/>
          <w:bCs/>
          <w:color w:val="000000"/>
        </w:rPr>
        <w:t>Input Parameters</w:t>
      </w:r>
      <w:r w:rsidR="009A23CF" w:rsidRPr="0024434A">
        <w:rPr>
          <w:rFonts w:asciiTheme="minorHAnsi" w:hAnsiTheme="minorHAnsi" w:cstheme="minorHAnsi"/>
          <w:bCs/>
          <w:color w:val="000000"/>
        </w:rPr>
        <w:t xml:space="preserve"> (Applicable when user opts log-in as registered user)</w:t>
      </w:r>
    </w:p>
    <w:tbl>
      <w:tblPr>
        <w:tblpPr w:leftFromText="180" w:rightFromText="180" w:vertAnchor="text" w:horzAnchor="margin" w:tblpX="126" w:tblpY="129"/>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913"/>
        <w:gridCol w:w="1800"/>
        <w:gridCol w:w="1710"/>
        <w:gridCol w:w="2160"/>
      </w:tblGrid>
      <w:tr w:rsidR="00696C84" w:rsidRPr="00973538" w14:paraId="119FCD45" w14:textId="77777777" w:rsidTr="008B6CB2">
        <w:trPr>
          <w:cantSplit/>
          <w:trHeight w:val="353"/>
        </w:trPr>
        <w:tc>
          <w:tcPr>
            <w:tcW w:w="2065" w:type="dxa"/>
            <w:tcBorders>
              <w:top w:val="single" w:sz="4" w:space="0" w:color="auto"/>
              <w:bottom w:val="single" w:sz="4" w:space="0" w:color="auto"/>
            </w:tcBorders>
            <w:shd w:val="clear" w:color="auto" w:fill="CCCCCC"/>
          </w:tcPr>
          <w:p w14:paraId="5FFA170F" w14:textId="77777777" w:rsidR="00696C84" w:rsidRPr="00973538" w:rsidRDefault="00696C84" w:rsidP="00CF3629">
            <w:pPr>
              <w:rPr>
                <w:rFonts w:asciiTheme="minorHAnsi" w:hAnsiTheme="minorHAnsi" w:cstheme="minorHAnsi"/>
                <w:b/>
                <w:bCs/>
                <w:caps/>
                <w:sz w:val="22"/>
                <w:szCs w:val="22"/>
              </w:rPr>
            </w:pPr>
            <w:r w:rsidRPr="00973538">
              <w:rPr>
                <w:rFonts w:asciiTheme="minorHAnsi" w:hAnsiTheme="minorHAnsi" w:cstheme="minorHAnsi"/>
                <w:b/>
                <w:bCs/>
                <w:caps/>
                <w:sz w:val="22"/>
                <w:szCs w:val="22"/>
              </w:rPr>
              <w:t xml:space="preserve">Field </w:t>
            </w:r>
          </w:p>
        </w:tc>
        <w:tc>
          <w:tcPr>
            <w:tcW w:w="1913" w:type="dxa"/>
            <w:tcBorders>
              <w:top w:val="single" w:sz="4" w:space="0" w:color="auto"/>
              <w:bottom w:val="single" w:sz="4" w:space="0" w:color="auto"/>
            </w:tcBorders>
            <w:shd w:val="clear" w:color="auto" w:fill="CCCCCC"/>
          </w:tcPr>
          <w:p w14:paraId="18538839" w14:textId="77777777" w:rsidR="00696C84" w:rsidRPr="00973538" w:rsidRDefault="00696C84" w:rsidP="00CF3629">
            <w:pPr>
              <w:jc w:val="both"/>
              <w:rPr>
                <w:rFonts w:asciiTheme="minorHAnsi" w:hAnsiTheme="minorHAnsi" w:cstheme="minorHAnsi"/>
                <w:b/>
                <w:bCs/>
                <w:caps/>
                <w:sz w:val="22"/>
                <w:szCs w:val="22"/>
              </w:rPr>
            </w:pPr>
            <w:r w:rsidRPr="0097353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579DAA27" w14:textId="77777777" w:rsidR="00696C84" w:rsidRPr="00973538" w:rsidRDefault="00696C84" w:rsidP="00CF3629">
            <w:pPr>
              <w:rPr>
                <w:rFonts w:asciiTheme="minorHAnsi" w:hAnsiTheme="minorHAnsi" w:cstheme="minorHAnsi"/>
                <w:b/>
                <w:bCs/>
                <w:caps/>
                <w:sz w:val="22"/>
                <w:szCs w:val="22"/>
              </w:rPr>
            </w:pPr>
            <w:r w:rsidRPr="00973538">
              <w:rPr>
                <w:rFonts w:asciiTheme="minorHAnsi" w:hAnsiTheme="minorHAnsi" w:cstheme="minorHAnsi"/>
                <w:b/>
                <w:bCs/>
                <w:caps/>
                <w:sz w:val="22"/>
                <w:szCs w:val="22"/>
              </w:rPr>
              <w:t>Validation</w:t>
            </w:r>
          </w:p>
        </w:tc>
        <w:tc>
          <w:tcPr>
            <w:tcW w:w="1710" w:type="dxa"/>
            <w:tcBorders>
              <w:top w:val="single" w:sz="4" w:space="0" w:color="auto"/>
              <w:bottom w:val="single" w:sz="4" w:space="0" w:color="auto"/>
            </w:tcBorders>
            <w:shd w:val="clear" w:color="auto" w:fill="CCCCCC"/>
          </w:tcPr>
          <w:p w14:paraId="569583E4" w14:textId="77777777" w:rsidR="00696C84" w:rsidRPr="00973538" w:rsidRDefault="00696C84" w:rsidP="00CF3629">
            <w:pPr>
              <w:jc w:val="both"/>
              <w:rPr>
                <w:rFonts w:asciiTheme="minorHAnsi" w:hAnsiTheme="minorHAnsi" w:cstheme="minorHAnsi"/>
                <w:b/>
                <w:caps/>
                <w:sz w:val="22"/>
                <w:szCs w:val="22"/>
              </w:rPr>
            </w:pPr>
            <w:r w:rsidRPr="0097353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40F1A6FB" w14:textId="77777777" w:rsidR="00696C84" w:rsidRPr="00973538" w:rsidRDefault="00696C84" w:rsidP="00CF3629">
            <w:pPr>
              <w:jc w:val="both"/>
              <w:rPr>
                <w:rFonts w:asciiTheme="minorHAnsi" w:hAnsiTheme="minorHAnsi" w:cstheme="minorHAnsi"/>
                <w:b/>
                <w:caps/>
                <w:sz w:val="22"/>
                <w:szCs w:val="22"/>
              </w:rPr>
            </w:pPr>
            <w:r w:rsidRPr="00973538">
              <w:rPr>
                <w:rFonts w:asciiTheme="minorHAnsi" w:hAnsiTheme="minorHAnsi" w:cstheme="minorHAnsi"/>
                <w:b/>
                <w:caps/>
                <w:sz w:val="22"/>
                <w:szCs w:val="22"/>
              </w:rPr>
              <w:t>Remarks</w:t>
            </w:r>
          </w:p>
        </w:tc>
      </w:tr>
      <w:tr w:rsidR="00696C84" w:rsidRPr="00973538" w14:paraId="3B8AB6D3" w14:textId="77777777" w:rsidTr="008B6CB2">
        <w:trPr>
          <w:cantSplit/>
          <w:trHeight w:val="353"/>
        </w:trPr>
        <w:tc>
          <w:tcPr>
            <w:tcW w:w="2065" w:type="dxa"/>
            <w:tcBorders>
              <w:top w:val="single" w:sz="4" w:space="0" w:color="auto"/>
              <w:bottom w:val="single" w:sz="4" w:space="0" w:color="auto"/>
            </w:tcBorders>
          </w:tcPr>
          <w:p w14:paraId="3A927AA0" w14:textId="77777777" w:rsidR="00696C84" w:rsidRPr="00973538" w:rsidRDefault="00696C84" w:rsidP="00CF3629">
            <w:pPr>
              <w:jc w:val="both"/>
              <w:rPr>
                <w:rFonts w:asciiTheme="minorHAnsi" w:hAnsiTheme="minorHAnsi" w:cstheme="minorHAnsi"/>
                <w:sz w:val="22"/>
                <w:szCs w:val="22"/>
              </w:rPr>
            </w:pPr>
            <w:r w:rsidRPr="00973538">
              <w:rPr>
                <w:rFonts w:asciiTheme="minorHAnsi" w:hAnsiTheme="minorHAnsi" w:cstheme="minorHAnsi"/>
                <w:sz w:val="22"/>
                <w:szCs w:val="22"/>
              </w:rPr>
              <w:t>USER_EMAIL</w:t>
            </w:r>
          </w:p>
        </w:tc>
        <w:tc>
          <w:tcPr>
            <w:tcW w:w="1913" w:type="dxa"/>
            <w:tcBorders>
              <w:top w:val="single" w:sz="4" w:space="0" w:color="auto"/>
              <w:bottom w:val="single" w:sz="4" w:space="0" w:color="auto"/>
            </w:tcBorders>
            <w:vAlign w:val="center"/>
          </w:tcPr>
          <w:p w14:paraId="20772C8F" w14:textId="77777777" w:rsidR="00696C84" w:rsidRPr="00973538" w:rsidRDefault="00696C84" w:rsidP="0024434A">
            <w:pPr>
              <w:jc w:val="both"/>
              <w:rPr>
                <w:rFonts w:asciiTheme="minorHAnsi" w:hAnsiTheme="minorHAnsi" w:cstheme="minorHAnsi"/>
                <w:sz w:val="22"/>
                <w:szCs w:val="22"/>
              </w:rPr>
            </w:pPr>
            <w:r w:rsidRPr="0097353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16F53B06" w14:textId="77777777" w:rsidR="00696C84" w:rsidRPr="00973538" w:rsidRDefault="009A23CF" w:rsidP="0024434A">
            <w:pPr>
              <w:jc w:val="both"/>
              <w:rPr>
                <w:rFonts w:asciiTheme="minorHAnsi" w:hAnsiTheme="minorHAnsi" w:cstheme="minorHAnsi"/>
                <w:sz w:val="22"/>
                <w:szCs w:val="22"/>
              </w:rPr>
            </w:pPr>
            <w:r w:rsidRPr="00973538">
              <w:rPr>
                <w:rFonts w:asciiTheme="minorHAnsi" w:hAnsiTheme="minorHAnsi" w:cstheme="minorHAnsi"/>
                <w:sz w:val="22"/>
                <w:szCs w:val="22"/>
              </w:rPr>
              <w:t>Valid e-mail / mandatory</w:t>
            </w:r>
          </w:p>
        </w:tc>
        <w:tc>
          <w:tcPr>
            <w:tcW w:w="1710" w:type="dxa"/>
            <w:tcBorders>
              <w:top w:val="single" w:sz="4" w:space="0" w:color="auto"/>
              <w:bottom w:val="single" w:sz="4" w:space="0" w:color="auto"/>
            </w:tcBorders>
            <w:vAlign w:val="center"/>
          </w:tcPr>
          <w:p w14:paraId="58E61D2F" w14:textId="77777777" w:rsidR="00696C84" w:rsidRPr="00973538" w:rsidRDefault="009A23CF" w:rsidP="0024434A">
            <w:pPr>
              <w:jc w:val="both"/>
              <w:rPr>
                <w:rFonts w:asciiTheme="minorHAnsi" w:hAnsiTheme="minorHAnsi" w:cstheme="minorHAnsi"/>
                <w:sz w:val="22"/>
                <w:szCs w:val="22"/>
              </w:rPr>
            </w:pPr>
            <w:r w:rsidRPr="00973538">
              <w:rPr>
                <w:rFonts w:asciiTheme="minorHAnsi" w:hAnsiTheme="minorHAnsi" w:cstheme="minorHAnsi"/>
                <w:sz w:val="22"/>
                <w:szCs w:val="22"/>
              </w:rPr>
              <w:t xml:space="preserve">User </w:t>
            </w:r>
          </w:p>
        </w:tc>
        <w:tc>
          <w:tcPr>
            <w:tcW w:w="2160" w:type="dxa"/>
            <w:tcBorders>
              <w:top w:val="single" w:sz="4" w:space="0" w:color="auto"/>
              <w:bottom w:val="single" w:sz="4" w:space="0" w:color="auto"/>
            </w:tcBorders>
            <w:vAlign w:val="center"/>
          </w:tcPr>
          <w:p w14:paraId="0EFA8345" w14:textId="77777777" w:rsidR="00696C84" w:rsidRPr="00973538" w:rsidRDefault="00696C84" w:rsidP="00CF3629">
            <w:pPr>
              <w:rPr>
                <w:rFonts w:ascii="Tahoma" w:hAnsi="Tahoma" w:cs="Arial"/>
                <w:sz w:val="22"/>
                <w:szCs w:val="22"/>
              </w:rPr>
            </w:pPr>
          </w:p>
        </w:tc>
      </w:tr>
      <w:tr w:rsidR="009A23CF" w:rsidRPr="00973538" w14:paraId="5F4C62FB" w14:textId="77777777" w:rsidTr="008B6CB2">
        <w:trPr>
          <w:cantSplit/>
          <w:trHeight w:val="353"/>
        </w:trPr>
        <w:tc>
          <w:tcPr>
            <w:tcW w:w="2065" w:type="dxa"/>
            <w:tcBorders>
              <w:top w:val="single" w:sz="4" w:space="0" w:color="auto"/>
              <w:bottom w:val="single" w:sz="4" w:space="0" w:color="auto"/>
            </w:tcBorders>
          </w:tcPr>
          <w:p w14:paraId="53947E70" w14:textId="77777777" w:rsidR="009A23CF" w:rsidRPr="00973538" w:rsidRDefault="009A23CF" w:rsidP="00CF3629">
            <w:pPr>
              <w:jc w:val="both"/>
              <w:rPr>
                <w:rFonts w:asciiTheme="minorHAnsi" w:hAnsiTheme="minorHAnsi" w:cstheme="minorHAnsi"/>
                <w:sz w:val="22"/>
                <w:szCs w:val="22"/>
              </w:rPr>
            </w:pPr>
            <w:r w:rsidRPr="00973538">
              <w:rPr>
                <w:rFonts w:asciiTheme="minorHAnsi" w:hAnsiTheme="minorHAnsi" w:cstheme="minorHAnsi"/>
                <w:sz w:val="22"/>
                <w:szCs w:val="22"/>
              </w:rPr>
              <w:t>USER_PWD</w:t>
            </w:r>
          </w:p>
        </w:tc>
        <w:tc>
          <w:tcPr>
            <w:tcW w:w="1913" w:type="dxa"/>
            <w:tcBorders>
              <w:top w:val="single" w:sz="4" w:space="0" w:color="auto"/>
              <w:bottom w:val="single" w:sz="4" w:space="0" w:color="auto"/>
            </w:tcBorders>
            <w:vAlign w:val="center"/>
          </w:tcPr>
          <w:p w14:paraId="02C37AF7" w14:textId="77777777" w:rsidR="009A23CF" w:rsidRPr="00973538" w:rsidRDefault="009A23CF" w:rsidP="0024434A">
            <w:pPr>
              <w:jc w:val="both"/>
              <w:rPr>
                <w:rFonts w:asciiTheme="minorHAnsi" w:hAnsiTheme="minorHAnsi" w:cstheme="minorHAnsi"/>
                <w:sz w:val="22"/>
                <w:szCs w:val="22"/>
              </w:rPr>
            </w:pPr>
            <w:r w:rsidRPr="0097353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2050F4E7" w14:textId="77777777" w:rsidR="009A23CF" w:rsidRPr="00973538" w:rsidRDefault="009A23CF" w:rsidP="0024434A">
            <w:pPr>
              <w:jc w:val="both"/>
              <w:rPr>
                <w:rFonts w:asciiTheme="minorHAnsi" w:hAnsiTheme="minorHAnsi" w:cstheme="minorHAnsi"/>
                <w:sz w:val="22"/>
                <w:szCs w:val="22"/>
              </w:rPr>
            </w:pPr>
            <w:r w:rsidRPr="00973538">
              <w:rPr>
                <w:rFonts w:asciiTheme="minorHAnsi" w:hAnsiTheme="minorHAnsi" w:cstheme="minorHAnsi"/>
                <w:sz w:val="22"/>
                <w:szCs w:val="22"/>
              </w:rPr>
              <w:t>Mandatory</w:t>
            </w:r>
          </w:p>
        </w:tc>
        <w:tc>
          <w:tcPr>
            <w:tcW w:w="1710" w:type="dxa"/>
            <w:tcBorders>
              <w:top w:val="single" w:sz="4" w:space="0" w:color="auto"/>
              <w:bottom w:val="single" w:sz="4" w:space="0" w:color="auto"/>
            </w:tcBorders>
            <w:vAlign w:val="center"/>
          </w:tcPr>
          <w:p w14:paraId="5CD00AF9" w14:textId="77777777" w:rsidR="009A23CF" w:rsidRPr="00973538" w:rsidRDefault="009A23CF" w:rsidP="0024434A">
            <w:pPr>
              <w:jc w:val="both"/>
              <w:rPr>
                <w:rFonts w:asciiTheme="minorHAnsi" w:hAnsiTheme="minorHAnsi" w:cstheme="minorHAnsi"/>
                <w:sz w:val="22"/>
                <w:szCs w:val="22"/>
              </w:rPr>
            </w:pPr>
            <w:r w:rsidRPr="00973538">
              <w:rPr>
                <w:rFonts w:asciiTheme="minorHAnsi" w:hAnsiTheme="minorHAnsi" w:cstheme="minorHAnsi"/>
                <w:sz w:val="22"/>
                <w:szCs w:val="22"/>
              </w:rPr>
              <w:t xml:space="preserve">User </w:t>
            </w:r>
          </w:p>
        </w:tc>
        <w:tc>
          <w:tcPr>
            <w:tcW w:w="2160" w:type="dxa"/>
            <w:tcBorders>
              <w:top w:val="single" w:sz="4" w:space="0" w:color="auto"/>
              <w:bottom w:val="single" w:sz="4" w:space="0" w:color="auto"/>
            </w:tcBorders>
            <w:vAlign w:val="center"/>
          </w:tcPr>
          <w:p w14:paraId="3441E71F" w14:textId="77777777" w:rsidR="009A23CF" w:rsidRPr="00973538" w:rsidRDefault="009A23CF" w:rsidP="00CF3629">
            <w:pPr>
              <w:rPr>
                <w:rFonts w:ascii="Tahoma" w:hAnsi="Tahoma" w:cs="Arial"/>
                <w:sz w:val="22"/>
                <w:szCs w:val="22"/>
              </w:rPr>
            </w:pPr>
          </w:p>
        </w:tc>
      </w:tr>
      <w:tr w:rsidR="001677FE" w:rsidRPr="00973538" w14:paraId="3B4D3630" w14:textId="77777777" w:rsidTr="008B6CB2">
        <w:trPr>
          <w:cantSplit/>
          <w:trHeight w:val="353"/>
        </w:trPr>
        <w:tc>
          <w:tcPr>
            <w:tcW w:w="2065" w:type="dxa"/>
            <w:tcBorders>
              <w:top w:val="single" w:sz="4" w:space="0" w:color="auto"/>
              <w:bottom w:val="single" w:sz="4" w:space="0" w:color="auto"/>
            </w:tcBorders>
          </w:tcPr>
          <w:p w14:paraId="107E2568" w14:textId="77777777" w:rsidR="001677FE" w:rsidRPr="00973538" w:rsidRDefault="001677FE" w:rsidP="00CF3629">
            <w:pPr>
              <w:jc w:val="both"/>
              <w:rPr>
                <w:rFonts w:asciiTheme="minorHAnsi" w:hAnsiTheme="minorHAnsi" w:cstheme="minorHAnsi"/>
                <w:sz w:val="22"/>
                <w:szCs w:val="22"/>
              </w:rPr>
            </w:pPr>
            <w:r w:rsidRPr="00973538">
              <w:rPr>
                <w:rFonts w:asciiTheme="minorHAnsi" w:hAnsiTheme="minorHAnsi" w:cstheme="minorHAnsi"/>
                <w:sz w:val="22"/>
                <w:szCs w:val="22"/>
              </w:rPr>
              <w:t>USER_IP</w:t>
            </w:r>
          </w:p>
        </w:tc>
        <w:tc>
          <w:tcPr>
            <w:tcW w:w="1913" w:type="dxa"/>
            <w:tcBorders>
              <w:top w:val="single" w:sz="4" w:space="0" w:color="auto"/>
              <w:bottom w:val="single" w:sz="4" w:space="0" w:color="auto"/>
            </w:tcBorders>
            <w:vAlign w:val="center"/>
          </w:tcPr>
          <w:p w14:paraId="526DC1AD"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57ABDAD8"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Mandatory</w:t>
            </w:r>
          </w:p>
        </w:tc>
        <w:tc>
          <w:tcPr>
            <w:tcW w:w="1710" w:type="dxa"/>
            <w:tcBorders>
              <w:top w:val="single" w:sz="4" w:space="0" w:color="auto"/>
              <w:bottom w:val="single" w:sz="4" w:space="0" w:color="auto"/>
            </w:tcBorders>
            <w:vAlign w:val="center"/>
          </w:tcPr>
          <w:p w14:paraId="76F777DE"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System(Mobile)</w:t>
            </w:r>
          </w:p>
        </w:tc>
        <w:tc>
          <w:tcPr>
            <w:tcW w:w="2160" w:type="dxa"/>
            <w:tcBorders>
              <w:top w:val="single" w:sz="4" w:space="0" w:color="auto"/>
              <w:bottom w:val="single" w:sz="4" w:space="0" w:color="auto"/>
            </w:tcBorders>
            <w:vAlign w:val="center"/>
          </w:tcPr>
          <w:p w14:paraId="0EBE72F7" w14:textId="77777777" w:rsidR="001677FE" w:rsidRPr="00973538" w:rsidRDefault="001677FE" w:rsidP="00CF3629">
            <w:pPr>
              <w:rPr>
                <w:rFonts w:ascii="Tahoma" w:hAnsi="Tahoma" w:cs="Arial"/>
                <w:sz w:val="22"/>
                <w:szCs w:val="22"/>
              </w:rPr>
            </w:pPr>
          </w:p>
        </w:tc>
      </w:tr>
      <w:tr w:rsidR="001677FE" w:rsidRPr="00973538" w14:paraId="3C9181AB" w14:textId="77777777" w:rsidTr="008B6CB2">
        <w:trPr>
          <w:cantSplit/>
          <w:trHeight w:val="353"/>
        </w:trPr>
        <w:tc>
          <w:tcPr>
            <w:tcW w:w="2065" w:type="dxa"/>
            <w:tcBorders>
              <w:top w:val="single" w:sz="4" w:space="0" w:color="auto"/>
              <w:bottom w:val="single" w:sz="4" w:space="0" w:color="auto"/>
            </w:tcBorders>
          </w:tcPr>
          <w:p w14:paraId="1C249BB8" w14:textId="77777777" w:rsidR="001677FE" w:rsidRPr="00973538" w:rsidRDefault="001677FE" w:rsidP="001677FE">
            <w:pPr>
              <w:jc w:val="both"/>
              <w:rPr>
                <w:rFonts w:asciiTheme="minorHAnsi" w:hAnsiTheme="minorHAnsi" w:cstheme="minorHAnsi"/>
                <w:sz w:val="22"/>
                <w:szCs w:val="22"/>
              </w:rPr>
            </w:pPr>
            <w:r w:rsidRPr="00973538">
              <w:rPr>
                <w:rFonts w:asciiTheme="minorHAnsi" w:hAnsiTheme="minorHAnsi" w:cstheme="minorHAnsi"/>
                <w:sz w:val="22"/>
                <w:szCs w:val="22"/>
              </w:rPr>
              <w:t>USER_LOC_LATD</w:t>
            </w:r>
          </w:p>
        </w:tc>
        <w:tc>
          <w:tcPr>
            <w:tcW w:w="1913" w:type="dxa"/>
            <w:tcBorders>
              <w:top w:val="single" w:sz="4" w:space="0" w:color="auto"/>
              <w:bottom w:val="single" w:sz="4" w:space="0" w:color="auto"/>
            </w:tcBorders>
            <w:vAlign w:val="center"/>
          </w:tcPr>
          <w:p w14:paraId="437691DF"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36C70269"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Mandatory</w:t>
            </w:r>
          </w:p>
        </w:tc>
        <w:tc>
          <w:tcPr>
            <w:tcW w:w="1710" w:type="dxa"/>
            <w:tcBorders>
              <w:top w:val="single" w:sz="4" w:space="0" w:color="auto"/>
              <w:bottom w:val="single" w:sz="4" w:space="0" w:color="auto"/>
            </w:tcBorders>
            <w:vAlign w:val="center"/>
          </w:tcPr>
          <w:p w14:paraId="0BB44D4A"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System(Mobile)</w:t>
            </w:r>
          </w:p>
        </w:tc>
        <w:tc>
          <w:tcPr>
            <w:tcW w:w="2160" w:type="dxa"/>
            <w:tcBorders>
              <w:top w:val="single" w:sz="4" w:space="0" w:color="auto"/>
              <w:bottom w:val="single" w:sz="4" w:space="0" w:color="auto"/>
            </w:tcBorders>
            <w:vAlign w:val="center"/>
          </w:tcPr>
          <w:p w14:paraId="1F05CCE0" w14:textId="77777777" w:rsidR="001677FE" w:rsidRPr="00973538" w:rsidRDefault="001677FE" w:rsidP="001677FE">
            <w:pPr>
              <w:rPr>
                <w:rFonts w:ascii="Tahoma" w:hAnsi="Tahoma" w:cs="Arial"/>
                <w:sz w:val="22"/>
                <w:szCs w:val="22"/>
              </w:rPr>
            </w:pPr>
          </w:p>
        </w:tc>
      </w:tr>
      <w:tr w:rsidR="001677FE" w:rsidRPr="00973538" w14:paraId="53796130" w14:textId="77777777" w:rsidTr="008B6CB2">
        <w:trPr>
          <w:cantSplit/>
          <w:trHeight w:val="353"/>
        </w:trPr>
        <w:tc>
          <w:tcPr>
            <w:tcW w:w="2065" w:type="dxa"/>
            <w:tcBorders>
              <w:top w:val="single" w:sz="4" w:space="0" w:color="auto"/>
              <w:bottom w:val="single" w:sz="4" w:space="0" w:color="auto"/>
            </w:tcBorders>
          </w:tcPr>
          <w:p w14:paraId="35286439" w14:textId="77777777" w:rsidR="001677FE" w:rsidRPr="00973538" w:rsidRDefault="001677FE" w:rsidP="001677FE">
            <w:pPr>
              <w:jc w:val="both"/>
              <w:rPr>
                <w:rFonts w:asciiTheme="minorHAnsi" w:hAnsiTheme="minorHAnsi" w:cstheme="minorHAnsi"/>
                <w:sz w:val="22"/>
                <w:szCs w:val="22"/>
              </w:rPr>
            </w:pPr>
            <w:r w:rsidRPr="00973538">
              <w:rPr>
                <w:rFonts w:asciiTheme="minorHAnsi" w:hAnsiTheme="minorHAnsi" w:cstheme="minorHAnsi"/>
                <w:sz w:val="22"/>
                <w:szCs w:val="22"/>
              </w:rPr>
              <w:t>USER_LOC_LONGT</w:t>
            </w:r>
          </w:p>
        </w:tc>
        <w:tc>
          <w:tcPr>
            <w:tcW w:w="1913" w:type="dxa"/>
            <w:tcBorders>
              <w:top w:val="single" w:sz="4" w:space="0" w:color="auto"/>
              <w:bottom w:val="single" w:sz="4" w:space="0" w:color="auto"/>
            </w:tcBorders>
            <w:vAlign w:val="center"/>
          </w:tcPr>
          <w:p w14:paraId="6999B625"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48EDA8AB"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Mandatory</w:t>
            </w:r>
          </w:p>
        </w:tc>
        <w:tc>
          <w:tcPr>
            <w:tcW w:w="1710" w:type="dxa"/>
            <w:tcBorders>
              <w:top w:val="single" w:sz="4" w:space="0" w:color="auto"/>
              <w:bottom w:val="single" w:sz="4" w:space="0" w:color="auto"/>
            </w:tcBorders>
            <w:vAlign w:val="center"/>
          </w:tcPr>
          <w:p w14:paraId="606C924B"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System (Mobile)</w:t>
            </w:r>
          </w:p>
        </w:tc>
        <w:tc>
          <w:tcPr>
            <w:tcW w:w="2160" w:type="dxa"/>
            <w:tcBorders>
              <w:top w:val="single" w:sz="4" w:space="0" w:color="auto"/>
              <w:bottom w:val="single" w:sz="4" w:space="0" w:color="auto"/>
            </w:tcBorders>
            <w:vAlign w:val="center"/>
          </w:tcPr>
          <w:p w14:paraId="40352FD9" w14:textId="77777777" w:rsidR="001677FE" w:rsidRPr="00973538" w:rsidRDefault="001677FE" w:rsidP="001677FE">
            <w:pPr>
              <w:rPr>
                <w:rFonts w:ascii="Tahoma" w:hAnsi="Tahoma" w:cs="Arial"/>
                <w:sz w:val="22"/>
                <w:szCs w:val="22"/>
              </w:rPr>
            </w:pPr>
          </w:p>
        </w:tc>
      </w:tr>
      <w:tr w:rsidR="001677FE" w:rsidRPr="00973538" w14:paraId="49247A28" w14:textId="77777777" w:rsidTr="008B6CB2">
        <w:trPr>
          <w:cantSplit/>
          <w:trHeight w:val="353"/>
        </w:trPr>
        <w:tc>
          <w:tcPr>
            <w:tcW w:w="2065" w:type="dxa"/>
            <w:tcBorders>
              <w:top w:val="single" w:sz="4" w:space="0" w:color="auto"/>
              <w:bottom w:val="single" w:sz="4" w:space="0" w:color="auto"/>
            </w:tcBorders>
          </w:tcPr>
          <w:p w14:paraId="7292419B" w14:textId="77777777" w:rsidR="001677FE" w:rsidRPr="00973538" w:rsidRDefault="001677FE" w:rsidP="001677FE">
            <w:pPr>
              <w:jc w:val="both"/>
              <w:rPr>
                <w:rFonts w:asciiTheme="minorHAnsi" w:hAnsiTheme="minorHAnsi" w:cstheme="minorHAnsi"/>
                <w:sz w:val="22"/>
                <w:szCs w:val="22"/>
              </w:rPr>
            </w:pPr>
            <w:r w:rsidRPr="00973538">
              <w:rPr>
                <w:rFonts w:asciiTheme="minorHAnsi" w:hAnsiTheme="minorHAnsi" w:cstheme="minorHAnsi"/>
                <w:sz w:val="22"/>
                <w:szCs w:val="22"/>
              </w:rPr>
              <w:t>LOGGING_IN_AT</w:t>
            </w:r>
          </w:p>
        </w:tc>
        <w:tc>
          <w:tcPr>
            <w:tcW w:w="1913" w:type="dxa"/>
            <w:tcBorders>
              <w:top w:val="single" w:sz="4" w:space="0" w:color="auto"/>
              <w:bottom w:val="single" w:sz="4" w:space="0" w:color="auto"/>
            </w:tcBorders>
            <w:vAlign w:val="center"/>
          </w:tcPr>
          <w:p w14:paraId="6FEBC8F9"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4389E76D"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Mandatory</w:t>
            </w:r>
          </w:p>
        </w:tc>
        <w:tc>
          <w:tcPr>
            <w:tcW w:w="1710" w:type="dxa"/>
            <w:tcBorders>
              <w:top w:val="single" w:sz="4" w:space="0" w:color="auto"/>
              <w:bottom w:val="single" w:sz="4" w:space="0" w:color="auto"/>
            </w:tcBorders>
            <w:vAlign w:val="center"/>
          </w:tcPr>
          <w:p w14:paraId="1C801AE4"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System</w:t>
            </w:r>
          </w:p>
        </w:tc>
        <w:tc>
          <w:tcPr>
            <w:tcW w:w="2160" w:type="dxa"/>
            <w:tcBorders>
              <w:top w:val="single" w:sz="4" w:space="0" w:color="auto"/>
              <w:bottom w:val="single" w:sz="4" w:space="0" w:color="auto"/>
            </w:tcBorders>
            <w:vAlign w:val="center"/>
          </w:tcPr>
          <w:p w14:paraId="79944B95" w14:textId="77777777" w:rsidR="001677FE" w:rsidRPr="00973538" w:rsidRDefault="001677FE" w:rsidP="001677FE">
            <w:pPr>
              <w:rPr>
                <w:rFonts w:ascii="Tahoma" w:hAnsi="Tahoma" w:cs="Arial"/>
                <w:sz w:val="22"/>
                <w:szCs w:val="22"/>
              </w:rPr>
            </w:pPr>
          </w:p>
        </w:tc>
      </w:tr>
    </w:tbl>
    <w:p w14:paraId="176F2115" w14:textId="77777777" w:rsidR="00696C84" w:rsidRDefault="00696C84" w:rsidP="00696C84">
      <w:pPr>
        <w:spacing w:line="360" w:lineRule="auto"/>
        <w:jc w:val="both"/>
        <w:rPr>
          <w:rFonts w:ascii="Tahoma" w:hAnsi="Tahoma" w:cs="Arial"/>
          <w:sz w:val="20"/>
          <w:szCs w:val="32"/>
        </w:rPr>
      </w:pPr>
    </w:p>
    <w:p w14:paraId="1D54E039" w14:textId="77777777" w:rsidR="00696C84" w:rsidRPr="0024434A" w:rsidRDefault="00696C84" w:rsidP="0024434A">
      <w:pPr>
        <w:jc w:val="both"/>
        <w:rPr>
          <w:rFonts w:asciiTheme="minorHAnsi" w:hAnsiTheme="minorHAnsi" w:cstheme="minorHAnsi"/>
          <w:sz w:val="22"/>
        </w:rPr>
      </w:pPr>
    </w:p>
    <w:p w14:paraId="5C2AAA05" w14:textId="77777777" w:rsidR="001677FE" w:rsidRPr="00973538" w:rsidRDefault="001677FE" w:rsidP="0024434A">
      <w:pPr>
        <w:jc w:val="both"/>
        <w:rPr>
          <w:rFonts w:asciiTheme="minorHAnsi" w:hAnsiTheme="minorHAnsi" w:cstheme="minorHAnsi"/>
          <w:sz w:val="22"/>
          <w:szCs w:val="22"/>
        </w:rPr>
      </w:pPr>
      <w:r w:rsidRPr="00973538">
        <w:rPr>
          <w:rFonts w:asciiTheme="minorHAnsi" w:hAnsiTheme="minorHAnsi" w:cstheme="minorHAnsi"/>
          <w:sz w:val="22"/>
          <w:szCs w:val="22"/>
        </w:rPr>
        <w:t>Input Parameters (Applicable when user opts log-in as non-registered user)</w:t>
      </w:r>
    </w:p>
    <w:tbl>
      <w:tblPr>
        <w:tblpPr w:leftFromText="180" w:rightFromText="180" w:vertAnchor="text" w:horzAnchor="margin" w:tblpX="126" w:tblpY="129"/>
        <w:tblW w:w="97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913"/>
        <w:gridCol w:w="1800"/>
        <w:gridCol w:w="1823"/>
        <w:gridCol w:w="2160"/>
      </w:tblGrid>
      <w:tr w:rsidR="001677FE" w:rsidRPr="00973538" w14:paraId="69089371" w14:textId="77777777" w:rsidTr="00412825">
        <w:trPr>
          <w:cantSplit/>
          <w:trHeight w:val="353"/>
        </w:trPr>
        <w:tc>
          <w:tcPr>
            <w:tcW w:w="2065" w:type="dxa"/>
            <w:tcBorders>
              <w:top w:val="single" w:sz="4" w:space="0" w:color="auto"/>
              <w:bottom w:val="single" w:sz="4" w:space="0" w:color="auto"/>
            </w:tcBorders>
            <w:shd w:val="clear" w:color="auto" w:fill="CCCCCC"/>
          </w:tcPr>
          <w:p w14:paraId="6BC96E4F" w14:textId="77777777" w:rsidR="001677FE" w:rsidRPr="00973538" w:rsidRDefault="001677FE" w:rsidP="00CF3629">
            <w:pPr>
              <w:rPr>
                <w:rFonts w:asciiTheme="minorHAnsi" w:hAnsiTheme="minorHAnsi" w:cstheme="minorHAnsi"/>
                <w:b/>
                <w:bCs/>
                <w:caps/>
                <w:sz w:val="22"/>
                <w:szCs w:val="22"/>
              </w:rPr>
            </w:pPr>
            <w:r w:rsidRPr="00973538">
              <w:rPr>
                <w:rFonts w:asciiTheme="minorHAnsi" w:hAnsiTheme="minorHAnsi" w:cstheme="minorHAnsi"/>
                <w:b/>
                <w:bCs/>
                <w:caps/>
                <w:sz w:val="22"/>
                <w:szCs w:val="22"/>
              </w:rPr>
              <w:t xml:space="preserve">Field </w:t>
            </w:r>
          </w:p>
        </w:tc>
        <w:tc>
          <w:tcPr>
            <w:tcW w:w="1913" w:type="dxa"/>
            <w:tcBorders>
              <w:top w:val="single" w:sz="4" w:space="0" w:color="auto"/>
              <w:bottom w:val="single" w:sz="4" w:space="0" w:color="auto"/>
            </w:tcBorders>
            <w:shd w:val="clear" w:color="auto" w:fill="CCCCCC"/>
          </w:tcPr>
          <w:p w14:paraId="2999CD81" w14:textId="77777777" w:rsidR="001677FE" w:rsidRPr="00973538" w:rsidRDefault="001677FE" w:rsidP="00CF3629">
            <w:pPr>
              <w:jc w:val="both"/>
              <w:rPr>
                <w:rFonts w:asciiTheme="minorHAnsi" w:hAnsiTheme="minorHAnsi" w:cstheme="minorHAnsi"/>
                <w:b/>
                <w:bCs/>
                <w:caps/>
                <w:sz w:val="22"/>
                <w:szCs w:val="22"/>
              </w:rPr>
            </w:pPr>
            <w:r w:rsidRPr="0097353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0C6D8AA2" w14:textId="77777777" w:rsidR="001677FE" w:rsidRPr="00973538" w:rsidRDefault="001677FE" w:rsidP="00CF3629">
            <w:pPr>
              <w:rPr>
                <w:rFonts w:asciiTheme="minorHAnsi" w:hAnsiTheme="minorHAnsi" w:cstheme="minorHAnsi"/>
                <w:b/>
                <w:bCs/>
                <w:caps/>
                <w:sz w:val="22"/>
                <w:szCs w:val="22"/>
              </w:rPr>
            </w:pPr>
            <w:r w:rsidRPr="00973538">
              <w:rPr>
                <w:rFonts w:asciiTheme="minorHAnsi" w:hAnsiTheme="minorHAnsi" w:cstheme="minorHAnsi"/>
                <w:b/>
                <w:bCs/>
                <w:caps/>
                <w:sz w:val="22"/>
                <w:szCs w:val="22"/>
              </w:rPr>
              <w:t>Validation</w:t>
            </w:r>
          </w:p>
        </w:tc>
        <w:tc>
          <w:tcPr>
            <w:tcW w:w="1823" w:type="dxa"/>
            <w:tcBorders>
              <w:top w:val="single" w:sz="4" w:space="0" w:color="auto"/>
              <w:bottom w:val="single" w:sz="4" w:space="0" w:color="auto"/>
            </w:tcBorders>
            <w:shd w:val="clear" w:color="auto" w:fill="CCCCCC"/>
          </w:tcPr>
          <w:p w14:paraId="616C283D" w14:textId="77777777" w:rsidR="001677FE" w:rsidRPr="00973538" w:rsidRDefault="001677FE" w:rsidP="00CF3629">
            <w:pPr>
              <w:jc w:val="both"/>
              <w:rPr>
                <w:rFonts w:asciiTheme="minorHAnsi" w:hAnsiTheme="minorHAnsi" w:cstheme="minorHAnsi"/>
                <w:b/>
                <w:caps/>
                <w:sz w:val="22"/>
                <w:szCs w:val="22"/>
              </w:rPr>
            </w:pPr>
            <w:r w:rsidRPr="0097353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0D509FA1" w14:textId="77777777" w:rsidR="001677FE" w:rsidRPr="00973538" w:rsidRDefault="001677FE" w:rsidP="00CF3629">
            <w:pPr>
              <w:jc w:val="both"/>
              <w:rPr>
                <w:rFonts w:asciiTheme="minorHAnsi" w:hAnsiTheme="minorHAnsi" w:cstheme="minorHAnsi"/>
                <w:b/>
                <w:caps/>
                <w:sz w:val="22"/>
                <w:szCs w:val="22"/>
              </w:rPr>
            </w:pPr>
            <w:r w:rsidRPr="00973538">
              <w:rPr>
                <w:rFonts w:asciiTheme="minorHAnsi" w:hAnsiTheme="minorHAnsi" w:cstheme="minorHAnsi"/>
                <w:b/>
                <w:caps/>
                <w:sz w:val="22"/>
                <w:szCs w:val="22"/>
              </w:rPr>
              <w:t>Remarks</w:t>
            </w:r>
          </w:p>
        </w:tc>
      </w:tr>
      <w:tr w:rsidR="001677FE" w:rsidRPr="00973538" w14:paraId="11D62F1C" w14:textId="77777777" w:rsidTr="00412825">
        <w:trPr>
          <w:cantSplit/>
          <w:trHeight w:val="353"/>
        </w:trPr>
        <w:tc>
          <w:tcPr>
            <w:tcW w:w="2065" w:type="dxa"/>
            <w:tcBorders>
              <w:top w:val="single" w:sz="4" w:space="0" w:color="auto"/>
              <w:bottom w:val="single" w:sz="4" w:space="0" w:color="auto"/>
            </w:tcBorders>
          </w:tcPr>
          <w:p w14:paraId="090D397C" w14:textId="77777777" w:rsidR="001677FE" w:rsidRPr="00973538" w:rsidRDefault="001677FE" w:rsidP="00CF3629">
            <w:pPr>
              <w:jc w:val="both"/>
              <w:rPr>
                <w:rFonts w:asciiTheme="minorHAnsi" w:hAnsiTheme="minorHAnsi" w:cstheme="minorHAnsi"/>
                <w:sz w:val="22"/>
                <w:szCs w:val="22"/>
              </w:rPr>
            </w:pPr>
            <w:r w:rsidRPr="00973538">
              <w:rPr>
                <w:rFonts w:asciiTheme="minorHAnsi" w:hAnsiTheme="minorHAnsi" w:cstheme="minorHAnsi"/>
                <w:sz w:val="22"/>
                <w:szCs w:val="22"/>
              </w:rPr>
              <w:t>USER_IP</w:t>
            </w:r>
          </w:p>
        </w:tc>
        <w:tc>
          <w:tcPr>
            <w:tcW w:w="1913" w:type="dxa"/>
            <w:tcBorders>
              <w:top w:val="single" w:sz="4" w:space="0" w:color="auto"/>
              <w:bottom w:val="single" w:sz="4" w:space="0" w:color="auto"/>
            </w:tcBorders>
            <w:vAlign w:val="center"/>
          </w:tcPr>
          <w:p w14:paraId="5B62FEF2"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7FDB6CE4"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Mandatory</w:t>
            </w:r>
          </w:p>
        </w:tc>
        <w:tc>
          <w:tcPr>
            <w:tcW w:w="1823" w:type="dxa"/>
            <w:tcBorders>
              <w:top w:val="single" w:sz="4" w:space="0" w:color="auto"/>
              <w:bottom w:val="single" w:sz="4" w:space="0" w:color="auto"/>
            </w:tcBorders>
            <w:vAlign w:val="center"/>
          </w:tcPr>
          <w:p w14:paraId="1FED6502"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System(Mobile)</w:t>
            </w:r>
          </w:p>
        </w:tc>
        <w:tc>
          <w:tcPr>
            <w:tcW w:w="2160" w:type="dxa"/>
            <w:tcBorders>
              <w:top w:val="single" w:sz="4" w:space="0" w:color="auto"/>
              <w:bottom w:val="single" w:sz="4" w:space="0" w:color="auto"/>
            </w:tcBorders>
            <w:vAlign w:val="center"/>
          </w:tcPr>
          <w:p w14:paraId="7148D311" w14:textId="77777777" w:rsidR="001677FE" w:rsidRPr="00973538" w:rsidRDefault="001677FE" w:rsidP="00CF3629">
            <w:pPr>
              <w:rPr>
                <w:rFonts w:asciiTheme="minorHAnsi" w:hAnsiTheme="minorHAnsi" w:cstheme="minorHAnsi"/>
                <w:sz w:val="22"/>
                <w:szCs w:val="22"/>
              </w:rPr>
            </w:pPr>
          </w:p>
        </w:tc>
      </w:tr>
      <w:tr w:rsidR="001677FE" w:rsidRPr="00973538" w14:paraId="1A0F99BB" w14:textId="77777777" w:rsidTr="00412825">
        <w:trPr>
          <w:cantSplit/>
          <w:trHeight w:val="353"/>
        </w:trPr>
        <w:tc>
          <w:tcPr>
            <w:tcW w:w="2065" w:type="dxa"/>
            <w:tcBorders>
              <w:top w:val="single" w:sz="4" w:space="0" w:color="auto"/>
              <w:bottom w:val="single" w:sz="4" w:space="0" w:color="auto"/>
            </w:tcBorders>
          </w:tcPr>
          <w:p w14:paraId="60DA096E" w14:textId="77777777" w:rsidR="001677FE" w:rsidRPr="00973538" w:rsidRDefault="001677FE" w:rsidP="00CF3629">
            <w:pPr>
              <w:jc w:val="both"/>
              <w:rPr>
                <w:rFonts w:asciiTheme="minorHAnsi" w:hAnsiTheme="minorHAnsi" w:cstheme="minorHAnsi"/>
                <w:sz w:val="22"/>
                <w:szCs w:val="22"/>
              </w:rPr>
            </w:pPr>
            <w:r w:rsidRPr="00973538">
              <w:rPr>
                <w:rFonts w:asciiTheme="minorHAnsi" w:hAnsiTheme="minorHAnsi" w:cstheme="minorHAnsi"/>
                <w:sz w:val="22"/>
                <w:szCs w:val="22"/>
              </w:rPr>
              <w:t>USER_LOC_LATD</w:t>
            </w:r>
          </w:p>
        </w:tc>
        <w:tc>
          <w:tcPr>
            <w:tcW w:w="1913" w:type="dxa"/>
            <w:tcBorders>
              <w:top w:val="single" w:sz="4" w:space="0" w:color="auto"/>
              <w:bottom w:val="single" w:sz="4" w:space="0" w:color="auto"/>
            </w:tcBorders>
            <w:vAlign w:val="center"/>
          </w:tcPr>
          <w:p w14:paraId="27A8AD02"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0D01FCB9"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Mandatory</w:t>
            </w:r>
          </w:p>
        </w:tc>
        <w:tc>
          <w:tcPr>
            <w:tcW w:w="1823" w:type="dxa"/>
            <w:tcBorders>
              <w:top w:val="single" w:sz="4" w:space="0" w:color="auto"/>
              <w:bottom w:val="single" w:sz="4" w:space="0" w:color="auto"/>
            </w:tcBorders>
            <w:vAlign w:val="center"/>
          </w:tcPr>
          <w:p w14:paraId="2048F444"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System(Mobile)</w:t>
            </w:r>
          </w:p>
        </w:tc>
        <w:tc>
          <w:tcPr>
            <w:tcW w:w="2160" w:type="dxa"/>
            <w:tcBorders>
              <w:top w:val="single" w:sz="4" w:space="0" w:color="auto"/>
              <w:bottom w:val="single" w:sz="4" w:space="0" w:color="auto"/>
            </w:tcBorders>
            <w:vAlign w:val="center"/>
          </w:tcPr>
          <w:p w14:paraId="29CF8AE1" w14:textId="77777777" w:rsidR="001677FE" w:rsidRPr="00973538" w:rsidRDefault="001677FE" w:rsidP="00CF3629">
            <w:pPr>
              <w:rPr>
                <w:rFonts w:asciiTheme="minorHAnsi" w:hAnsiTheme="minorHAnsi" w:cstheme="minorHAnsi"/>
                <w:sz w:val="22"/>
                <w:szCs w:val="22"/>
              </w:rPr>
            </w:pPr>
          </w:p>
        </w:tc>
      </w:tr>
      <w:tr w:rsidR="001677FE" w:rsidRPr="00973538" w14:paraId="5630DC69" w14:textId="77777777" w:rsidTr="00412825">
        <w:trPr>
          <w:cantSplit/>
          <w:trHeight w:val="353"/>
        </w:trPr>
        <w:tc>
          <w:tcPr>
            <w:tcW w:w="2065" w:type="dxa"/>
            <w:tcBorders>
              <w:top w:val="single" w:sz="4" w:space="0" w:color="auto"/>
              <w:bottom w:val="single" w:sz="4" w:space="0" w:color="auto"/>
            </w:tcBorders>
          </w:tcPr>
          <w:p w14:paraId="6389530E" w14:textId="77777777" w:rsidR="001677FE" w:rsidRPr="00973538" w:rsidRDefault="001677FE" w:rsidP="00CF3629">
            <w:pPr>
              <w:jc w:val="both"/>
              <w:rPr>
                <w:rFonts w:asciiTheme="minorHAnsi" w:hAnsiTheme="minorHAnsi" w:cstheme="minorHAnsi"/>
                <w:sz w:val="22"/>
                <w:szCs w:val="22"/>
              </w:rPr>
            </w:pPr>
            <w:r w:rsidRPr="00973538">
              <w:rPr>
                <w:rFonts w:asciiTheme="minorHAnsi" w:hAnsiTheme="minorHAnsi" w:cstheme="minorHAnsi"/>
                <w:sz w:val="22"/>
                <w:szCs w:val="22"/>
              </w:rPr>
              <w:t>USER_LOC_LONGT</w:t>
            </w:r>
          </w:p>
        </w:tc>
        <w:tc>
          <w:tcPr>
            <w:tcW w:w="1913" w:type="dxa"/>
            <w:tcBorders>
              <w:top w:val="single" w:sz="4" w:space="0" w:color="auto"/>
              <w:bottom w:val="single" w:sz="4" w:space="0" w:color="auto"/>
            </w:tcBorders>
            <w:vAlign w:val="center"/>
          </w:tcPr>
          <w:p w14:paraId="26441BCD"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1DEB478A"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Mandatory</w:t>
            </w:r>
          </w:p>
        </w:tc>
        <w:tc>
          <w:tcPr>
            <w:tcW w:w="1823" w:type="dxa"/>
            <w:tcBorders>
              <w:top w:val="single" w:sz="4" w:space="0" w:color="auto"/>
              <w:bottom w:val="single" w:sz="4" w:space="0" w:color="auto"/>
            </w:tcBorders>
            <w:vAlign w:val="center"/>
          </w:tcPr>
          <w:p w14:paraId="66243838"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System (Mobile)</w:t>
            </w:r>
          </w:p>
        </w:tc>
        <w:tc>
          <w:tcPr>
            <w:tcW w:w="2160" w:type="dxa"/>
            <w:tcBorders>
              <w:top w:val="single" w:sz="4" w:space="0" w:color="auto"/>
              <w:bottom w:val="single" w:sz="4" w:space="0" w:color="auto"/>
            </w:tcBorders>
            <w:vAlign w:val="center"/>
          </w:tcPr>
          <w:p w14:paraId="168DBA4D" w14:textId="77777777" w:rsidR="001677FE" w:rsidRPr="00973538" w:rsidRDefault="001677FE" w:rsidP="00CF3629">
            <w:pPr>
              <w:rPr>
                <w:rFonts w:asciiTheme="minorHAnsi" w:hAnsiTheme="minorHAnsi" w:cstheme="minorHAnsi"/>
                <w:sz w:val="22"/>
                <w:szCs w:val="22"/>
              </w:rPr>
            </w:pPr>
          </w:p>
        </w:tc>
      </w:tr>
      <w:tr w:rsidR="001677FE" w:rsidRPr="00973538" w14:paraId="56E99532" w14:textId="77777777" w:rsidTr="00412825">
        <w:trPr>
          <w:cantSplit/>
          <w:trHeight w:val="353"/>
        </w:trPr>
        <w:tc>
          <w:tcPr>
            <w:tcW w:w="2065" w:type="dxa"/>
            <w:tcBorders>
              <w:top w:val="single" w:sz="4" w:space="0" w:color="auto"/>
              <w:bottom w:val="single" w:sz="4" w:space="0" w:color="auto"/>
            </w:tcBorders>
          </w:tcPr>
          <w:p w14:paraId="2B848A14" w14:textId="77777777" w:rsidR="001677FE" w:rsidRPr="00973538" w:rsidRDefault="001677FE" w:rsidP="00CF3629">
            <w:pPr>
              <w:jc w:val="both"/>
              <w:rPr>
                <w:rFonts w:asciiTheme="minorHAnsi" w:hAnsiTheme="minorHAnsi" w:cstheme="minorHAnsi"/>
                <w:sz w:val="22"/>
                <w:szCs w:val="22"/>
              </w:rPr>
            </w:pPr>
            <w:r w:rsidRPr="00973538">
              <w:rPr>
                <w:rFonts w:asciiTheme="minorHAnsi" w:hAnsiTheme="minorHAnsi" w:cstheme="minorHAnsi"/>
                <w:sz w:val="22"/>
                <w:szCs w:val="22"/>
              </w:rPr>
              <w:t>LOGGING_IN_AT</w:t>
            </w:r>
          </w:p>
        </w:tc>
        <w:tc>
          <w:tcPr>
            <w:tcW w:w="1913" w:type="dxa"/>
            <w:tcBorders>
              <w:top w:val="single" w:sz="4" w:space="0" w:color="auto"/>
              <w:bottom w:val="single" w:sz="4" w:space="0" w:color="auto"/>
            </w:tcBorders>
            <w:vAlign w:val="center"/>
          </w:tcPr>
          <w:p w14:paraId="16B1E441"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RegisteredUserLog</w:t>
            </w:r>
          </w:p>
        </w:tc>
        <w:tc>
          <w:tcPr>
            <w:tcW w:w="1800" w:type="dxa"/>
            <w:tcBorders>
              <w:top w:val="single" w:sz="4" w:space="0" w:color="auto"/>
              <w:bottom w:val="single" w:sz="4" w:space="0" w:color="auto"/>
            </w:tcBorders>
            <w:vAlign w:val="center"/>
          </w:tcPr>
          <w:p w14:paraId="418E53ED"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Mandatory</w:t>
            </w:r>
          </w:p>
        </w:tc>
        <w:tc>
          <w:tcPr>
            <w:tcW w:w="1823" w:type="dxa"/>
            <w:tcBorders>
              <w:top w:val="single" w:sz="4" w:space="0" w:color="auto"/>
              <w:bottom w:val="single" w:sz="4" w:space="0" w:color="auto"/>
            </w:tcBorders>
            <w:vAlign w:val="center"/>
          </w:tcPr>
          <w:p w14:paraId="0C367B6D" w14:textId="77777777" w:rsidR="001677FE" w:rsidRPr="00973538" w:rsidRDefault="001677FE" w:rsidP="00CF3629">
            <w:pPr>
              <w:rPr>
                <w:rFonts w:asciiTheme="minorHAnsi" w:hAnsiTheme="minorHAnsi" w:cstheme="minorHAnsi"/>
                <w:sz w:val="22"/>
                <w:szCs w:val="22"/>
              </w:rPr>
            </w:pPr>
            <w:r w:rsidRPr="00973538">
              <w:rPr>
                <w:rFonts w:asciiTheme="minorHAnsi" w:hAnsiTheme="minorHAnsi" w:cstheme="minorHAnsi"/>
                <w:sz w:val="22"/>
                <w:szCs w:val="22"/>
              </w:rPr>
              <w:t>System</w:t>
            </w:r>
          </w:p>
        </w:tc>
        <w:tc>
          <w:tcPr>
            <w:tcW w:w="2160" w:type="dxa"/>
            <w:tcBorders>
              <w:top w:val="single" w:sz="4" w:space="0" w:color="auto"/>
              <w:bottom w:val="single" w:sz="4" w:space="0" w:color="auto"/>
            </w:tcBorders>
            <w:vAlign w:val="center"/>
          </w:tcPr>
          <w:p w14:paraId="2129AD49" w14:textId="77777777" w:rsidR="001677FE" w:rsidRPr="00973538" w:rsidRDefault="001677FE" w:rsidP="00CF3629">
            <w:pPr>
              <w:rPr>
                <w:rFonts w:asciiTheme="minorHAnsi" w:hAnsiTheme="minorHAnsi" w:cstheme="minorHAnsi"/>
                <w:sz w:val="22"/>
                <w:szCs w:val="22"/>
              </w:rPr>
            </w:pPr>
          </w:p>
        </w:tc>
      </w:tr>
    </w:tbl>
    <w:p w14:paraId="7B37760D" w14:textId="77777777" w:rsidR="00D37AA4" w:rsidRDefault="00D37AA4" w:rsidP="001677FE">
      <w:pPr>
        <w:rPr>
          <w:rFonts w:asciiTheme="minorHAnsi" w:hAnsiTheme="minorHAnsi" w:cstheme="minorHAnsi"/>
          <w:bCs/>
          <w:color w:val="000000"/>
        </w:rPr>
      </w:pPr>
    </w:p>
    <w:p w14:paraId="19B8C8AF" w14:textId="77777777" w:rsidR="00D37AA4" w:rsidRDefault="00D37AA4" w:rsidP="001677FE">
      <w:pPr>
        <w:rPr>
          <w:rFonts w:asciiTheme="minorHAnsi" w:hAnsiTheme="minorHAnsi" w:cstheme="minorHAnsi"/>
          <w:bCs/>
          <w:color w:val="000000"/>
        </w:rPr>
      </w:pPr>
    </w:p>
    <w:p w14:paraId="5A0D8A89" w14:textId="77777777" w:rsidR="001677FE" w:rsidRPr="00141C2D" w:rsidRDefault="001677FE" w:rsidP="001677FE">
      <w:pPr>
        <w:rPr>
          <w:rFonts w:asciiTheme="minorHAnsi" w:hAnsiTheme="minorHAnsi" w:cstheme="minorHAnsi"/>
          <w:bCs/>
          <w:color w:val="000000"/>
        </w:rPr>
      </w:pPr>
      <w:r w:rsidRPr="00141C2D">
        <w:rPr>
          <w:rFonts w:asciiTheme="minorHAnsi" w:hAnsiTheme="minorHAnsi" w:cstheme="minorHAnsi"/>
          <w:bCs/>
          <w:color w:val="000000"/>
        </w:rPr>
        <w:lastRenderedPageBreak/>
        <w:t xml:space="preserve">Output Parameters </w:t>
      </w:r>
    </w:p>
    <w:p w14:paraId="54888EC6" w14:textId="77777777" w:rsidR="001677FE" w:rsidRPr="003F200F" w:rsidRDefault="001677FE" w:rsidP="001677FE">
      <w:pPr>
        <w:rPr>
          <w:rFonts w:ascii="Tahoma" w:hAnsi="Tahoma" w:cs="Arial"/>
          <w:bCs/>
          <w:color w:val="000000"/>
        </w:rPr>
      </w:pPr>
    </w:p>
    <w:p w14:paraId="15DA1614" w14:textId="77777777" w:rsidR="001677FE" w:rsidRPr="00141C2D" w:rsidRDefault="001677FE" w:rsidP="001677FE">
      <w:pPr>
        <w:spacing w:line="360" w:lineRule="auto"/>
        <w:jc w:val="both"/>
        <w:rPr>
          <w:rFonts w:asciiTheme="minorHAnsi" w:hAnsiTheme="minorHAnsi" w:cstheme="minorHAnsi"/>
          <w:sz w:val="22"/>
          <w:szCs w:val="32"/>
        </w:rPr>
      </w:pPr>
      <w:r w:rsidRPr="00141C2D">
        <w:rPr>
          <w:rFonts w:asciiTheme="minorHAnsi" w:hAnsiTheme="minorHAnsi" w:cstheme="minorHAnsi"/>
          <w:sz w:val="22"/>
          <w:szCs w:val="32"/>
        </w:rPr>
        <w:t xml:space="preserve">At the end of process mobile application will get map service credentials.  </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1677FE" w:rsidRPr="003F200F" w14:paraId="63DFC2BE" w14:textId="77777777" w:rsidTr="00CF3629">
        <w:trPr>
          <w:cantSplit/>
          <w:trHeight w:val="353"/>
        </w:trPr>
        <w:tc>
          <w:tcPr>
            <w:tcW w:w="1728" w:type="dxa"/>
            <w:tcBorders>
              <w:top w:val="single" w:sz="4" w:space="0" w:color="auto"/>
              <w:bottom w:val="single" w:sz="4" w:space="0" w:color="auto"/>
            </w:tcBorders>
            <w:shd w:val="clear" w:color="auto" w:fill="CCCCCC"/>
          </w:tcPr>
          <w:p w14:paraId="6A8DB011" w14:textId="77777777" w:rsidR="001677FE" w:rsidRPr="00141C2D" w:rsidRDefault="001677FE" w:rsidP="00CF3629">
            <w:pPr>
              <w:rPr>
                <w:rFonts w:asciiTheme="minorHAnsi" w:hAnsiTheme="minorHAnsi" w:cstheme="minorHAnsi"/>
                <w:b/>
                <w:bCs/>
                <w:caps/>
                <w:sz w:val="22"/>
                <w:szCs w:val="22"/>
              </w:rPr>
            </w:pPr>
            <w:r w:rsidRPr="00141C2D">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58A85BDC" w14:textId="77777777" w:rsidR="001677FE" w:rsidRPr="00141C2D" w:rsidRDefault="001677FE" w:rsidP="00CF3629">
            <w:pPr>
              <w:jc w:val="both"/>
              <w:rPr>
                <w:rFonts w:asciiTheme="minorHAnsi" w:hAnsiTheme="minorHAnsi" w:cstheme="minorHAnsi"/>
                <w:b/>
                <w:bCs/>
                <w:caps/>
                <w:sz w:val="22"/>
                <w:szCs w:val="22"/>
              </w:rPr>
            </w:pPr>
            <w:r w:rsidRPr="00141C2D">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4DD8DF09" w14:textId="77777777" w:rsidR="001677FE" w:rsidRPr="00141C2D" w:rsidRDefault="001677FE" w:rsidP="00CF3629">
            <w:pPr>
              <w:rPr>
                <w:rFonts w:asciiTheme="minorHAnsi" w:hAnsiTheme="minorHAnsi" w:cstheme="minorHAnsi"/>
                <w:b/>
                <w:bCs/>
                <w:caps/>
                <w:sz w:val="22"/>
                <w:szCs w:val="22"/>
              </w:rPr>
            </w:pPr>
            <w:r w:rsidRPr="00141C2D">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13F14D7D" w14:textId="77777777" w:rsidR="001677FE" w:rsidRPr="00141C2D" w:rsidRDefault="001677FE" w:rsidP="00CF3629">
            <w:pPr>
              <w:jc w:val="both"/>
              <w:rPr>
                <w:rFonts w:asciiTheme="minorHAnsi" w:hAnsiTheme="minorHAnsi" w:cstheme="minorHAnsi"/>
                <w:b/>
                <w:caps/>
                <w:sz w:val="22"/>
                <w:szCs w:val="22"/>
              </w:rPr>
            </w:pPr>
            <w:r w:rsidRPr="00141C2D">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2B36797F" w14:textId="77777777" w:rsidR="001677FE" w:rsidRPr="00141C2D" w:rsidRDefault="001677FE" w:rsidP="00CF3629">
            <w:pPr>
              <w:jc w:val="both"/>
              <w:rPr>
                <w:rFonts w:asciiTheme="minorHAnsi" w:hAnsiTheme="minorHAnsi" w:cstheme="minorHAnsi"/>
                <w:b/>
                <w:caps/>
                <w:sz w:val="22"/>
                <w:szCs w:val="22"/>
              </w:rPr>
            </w:pPr>
            <w:r w:rsidRPr="00141C2D">
              <w:rPr>
                <w:rFonts w:asciiTheme="minorHAnsi" w:hAnsiTheme="minorHAnsi" w:cstheme="minorHAnsi"/>
                <w:b/>
                <w:caps/>
                <w:sz w:val="22"/>
                <w:szCs w:val="22"/>
              </w:rPr>
              <w:t>Remarks</w:t>
            </w:r>
          </w:p>
        </w:tc>
      </w:tr>
      <w:tr w:rsidR="001677FE" w:rsidRPr="003F200F" w14:paraId="3FE650BD" w14:textId="77777777" w:rsidTr="00CF3629">
        <w:trPr>
          <w:cantSplit/>
          <w:trHeight w:val="353"/>
        </w:trPr>
        <w:tc>
          <w:tcPr>
            <w:tcW w:w="1728" w:type="dxa"/>
            <w:tcBorders>
              <w:top w:val="single" w:sz="4" w:space="0" w:color="auto"/>
              <w:bottom w:val="single" w:sz="4" w:space="0" w:color="auto"/>
            </w:tcBorders>
          </w:tcPr>
          <w:p w14:paraId="1A3EE96A" w14:textId="77777777" w:rsidR="001677FE" w:rsidRPr="00141C2D" w:rsidRDefault="001677FE" w:rsidP="00CF3629">
            <w:pPr>
              <w:jc w:val="both"/>
              <w:rPr>
                <w:rFonts w:asciiTheme="minorHAnsi" w:hAnsiTheme="minorHAnsi" w:cstheme="minorHAnsi"/>
                <w:sz w:val="22"/>
                <w:szCs w:val="22"/>
              </w:rPr>
            </w:pPr>
            <w:r w:rsidRPr="00141C2D">
              <w:rPr>
                <w:rFonts w:asciiTheme="minorHAnsi" w:hAnsiTheme="minorHAnsi" w:cstheme="minorHAnsi"/>
                <w:sz w:val="22"/>
                <w:szCs w:val="22"/>
              </w:rPr>
              <w:t>MAP_SERVICE_CREDENTIAL</w:t>
            </w:r>
          </w:p>
        </w:tc>
        <w:tc>
          <w:tcPr>
            <w:tcW w:w="1800" w:type="dxa"/>
            <w:tcBorders>
              <w:top w:val="single" w:sz="4" w:space="0" w:color="auto"/>
              <w:bottom w:val="single" w:sz="4" w:space="0" w:color="auto"/>
            </w:tcBorders>
            <w:vAlign w:val="center"/>
          </w:tcPr>
          <w:p w14:paraId="7A8D3AAE" w14:textId="77777777" w:rsidR="001677FE" w:rsidRPr="00141C2D" w:rsidRDefault="001677FE" w:rsidP="00CF3629">
            <w:pPr>
              <w:rPr>
                <w:rFonts w:asciiTheme="minorHAnsi" w:hAnsiTheme="minorHAnsi" w:cstheme="minorHAnsi"/>
                <w:caps/>
                <w:sz w:val="22"/>
                <w:szCs w:val="22"/>
              </w:rPr>
            </w:pPr>
            <w:r w:rsidRPr="00141C2D">
              <w:rPr>
                <w:rFonts w:asciiTheme="minorHAnsi" w:hAnsiTheme="minorHAnsi" w:cstheme="minorHAnsi"/>
                <w:caps/>
                <w:sz w:val="22"/>
                <w:szCs w:val="22"/>
              </w:rPr>
              <w:t>IN-MEMORY VARIABLE</w:t>
            </w:r>
          </w:p>
        </w:tc>
        <w:tc>
          <w:tcPr>
            <w:tcW w:w="1800" w:type="dxa"/>
            <w:tcBorders>
              <w:top w:val="single" w:sz="4" w:space="0" w:color="auto"/>
              <w:bottom w:val="single" w:sz="4" w:space="0" w:color="auto"/>
            </w:tcBorders>
            <w:vAlign w:val="center"/>
          </w:tcPr>
          <w:p w14:paraId="171127BD" w14:textId="77777777" w:rsidR="001677FE" w:rsidRPr="00141C2D" w:rsidRDefault="001677FE" w:rsidP="00CF3629">
            <w:pPr>
              <w:rPr>
                <w:rFonts w:asciiTheme="minorHAnsi" w:hAnsiTheme="minorHAnsi" w:cstheme="minorHAnsi"/>
                <w:bCs/>
                <w:sz w:val="22"/>
                <w:szCs w:val="22"/>
              </w:rPr>
            </w:pPr>
            <w:r w:rsidRPr="00141C2D">
              <w:rPr>
                <w:rFonts w:asciiTheme="minorHAnsi" w:hAnsiTheme="minorHAnsi" w:cstheme="minorHAnsi"/>
                <w:bCs/>
                <w:sz w:val="22"/>
                <w:szCs w:val="22"/>
              </w:rPr>
              <w:t>NA</w:t>
            </w:r>
          </w:p>
        </w:tc>
        <w:tc>
          <w:tcPr>
            <w:tcW w:w="1440" w:type="dxa"/>
            <w:tcBorders>
              <w:top w:val="single" w:sz="4" w:space="0" w:color="auto"/>
              <w:bottom w:val="single" w:sz="4" w:space="0" w:color="auto"/>
            </w:tcBorders>
            <w:vAlign w:val="center"/>
          </w:tcPr>
          <w:p w14:paraId="082E4153" w14:textId="77777777" w:rsidR="001677FE" w:rsidRPr="00141C2D" w:rsidRDefault="001677FE" w:rsidP="00CF3629">
            <w:pPr>
              <w:rPr>
                <w:rFonts w:asciiTheme="minorHAnsi" w:hAnsiTheme="minorHAnsi" w:cstheme="minorHAnsi"/>
                <w:sz w:val="22"/>
                <w:szCs w:val="22"/>
              </w:rPr>
            </w:pPr>
            <w:r w:rsidRPr="00141C2D">
              <w:rPr>
                <w:rFonts w:asciiTheme="minorHAnsi" w:hAnsiTheme="minorHAnsi" w:cstheme="minorHAnsi"/>
                <w:sz w:val="22"/>
                <w:szCs w:val="22"/>
              </w:rPr>
              <w:t>WEB.CONFIG</w:t>
            </w:r>
          </w:p>
        </w:tc>
        <w:tc>
          <w:tcPr>
            <w:tcW w:w="2160" w:type="dxa"/>
            <w:tcBorders>
              <w:top w:val="single" w:sz="4" w:space="0" w:color="auto"/>
              <w:bottom w:val="single" w:sz="4" w:space="0" w:color="auto"/>
            </w:tcBorders>
            <w:vAlign w:val="center"/>
          </w:tcPr>
          <w:p w14:paraId="718CC173" w14:textId="77777777" w:rsidR="001677FE" w:rsidRPr="00141C2D" w:rsidRDefault="001677FE" w:rsidP="00CF3629">
            <w:pPr>
              <w:rPr>
                <w:rFonts w:asciiTheme="minorHAnsi" w:hAnsiTheme="minorHAnsi" w:cstheme="minorHAnsi"/>
                <w:sz w:val="22"/>
                <w:szCs w:val="22"/>
              </w:rPr>
            </w:pPr>
            <w:r w:rsidRPr="00141C2D">
              <w:rPr>
                <w:rFonts w:asciiTheme="minorHAnsi" w:hAnsiTheme="minorHAnsi" w:cstheme="minorHAnsi"/>
                <w:sz w:val="22"/>
                <w:szCs w:val="22"/>
              </w:rPr>
              <w:t>Map service credentials are required to communicate with server</w:t>
            </w:r>
          </w:p>
        </w:tc>
      </w:tr>
    </w:tbl>
    <w:p w14:paraId="01B43529" w14:textId="77777777" w:rsidR="00696C84" w:rsidRPr="003F200F" w:rsidRDefault="001677FE" w:rsidP="00696C84">
      <w:pPr>
        <w:jc w:val="both"/>
        <w:rPr>
          <w:rFonts w:ascii="Tahoma" w:hAnsi="Tahoma" w:cs="Arial"/>
          <w:sz w:val="20"/>
        </w:rPr>
      </w:pPr>
      <w:r>
        <w:rPr>
          <w:rFonts w:ascii="Tahoma" w:hAnsi="Tahoma" w:cs="Arial"/>
          <w:bCs/>
          <w:color w:val="000000"/>
        </w:rPr>
        <w:t xml:space="preserve"> </w:t>
      </w:r>
    </w:p>
    <w:p w14:paraId="796818D8" w14:textId="77777777" w:rsidR="00696C84" w:rsidRPr="003F200F" w:rsidRDefault="00696C84" w:rsidP="00696C84">
      <w:pPr>
        <w:jc w:val="both"/>
        <w:rPr>
          <w:rFonts w:ascii="Tahoma" w:hAnsi="Tahoma" w:cs="Arial"/>
          <w:sz w:val="20"/>
        </w:rPr>
      </w:pPr>
      <w:r w:rsidRPr="003F200F">
        <w:rPr>
          <w:rFonts w:ascii="Tahoma" w:hAnsi="Tahoma" w:cs="Arial"/>
          <w:sz w:val="20"/>
        </w:rPr>
        <w:t xml:space="preserve"> </w:t>
      </w:r>
    </w:p>
    <w:p w14:paraId="298E0418" w14:textId="77777777" w:rsidR="00696C84" w:rsidRPr="00416698" w:rsidRDefault="00696C84" w:rsidP="004D2E89">
      <w:pPr>
        <w:pStyle w:val="Heading3"/>
        <w:tabs>
          <w:tab w:val="clear" w:pos="1980"/>
          <w:tab w:val="num" w:pos="1080"/>
        </w:tabs>
        <w:ind w:hanging="1530"/>
        <w:rPr>
          <w:rFonts w:asciiTheme="minorHAnsi" w:hAnsiTheme="minorHAnsi" w:cstheme="minorHAnsi"/>
          <w:b/>
        </w:rPr>
      </w:pPr>
      <w:bookmarkStart w:id="55" w:name="_Toc390785207"/>
      <w:bookmarkStart w:id="56" w:name="_Toc391199377"/>
      <w:r w:rsidRPr="00416698">
        <w:rPr>
          <w:rFonts w:asciiTheme="minorHAnsi" w:hAnsiTheme="minorHAnsi" w:cstheme="minorHAnsi"/>
          <w:b/>
        </w:rPr>
        <w:t>External Interfaces</w:t>
      </w:r>
      <w:bookmarkEnd w:id="55"/>
      <w:bookmarkEnd w:id="56"/>
    </w:p>
    <w:p w14:paraId="483FCD3B" w14:textId="58198EB4" w:rsidR="00696C84" w:rsidRPr="003F200F" w:rsidRDefault="004D2E89" w:rsidP="00696C84">
      <w:pPr>
        <w:spacing w:line="360" w:lineRule="auto"/>
        <w:jc w:val="both"/>
        <w:rPr>
          <w:rFonts w:ascii="Tahoma" w:hAnsi="Tahoma" w:cs="Arial"/>
          <w:sz w:val="20"/>
        </w:rPr>
      </w:pPr>
      <w:r>
        <w:rPr>
          <w:rFonts w:ascii="Tahoma" w:hAnsi="Tahoma" w:cs="Arial"/>
          <w:sz w:val="20"/>
        </w:rPr>
        <w:t xml:space="preserve">                 </w:t>
      </w:r>
      <w:r w:rsidR="00696C84">
        <w:rPr>
          <w:rFonts w:ascii="Tahoma" w:hAnsi="Tahoma" w:cs="Arial"/>
          <w:sz w:val="20"/>
        </w:rPr>
        <w:t xml:space="preserve"> </w:t>
      </w:r>
      <w:r w:rsidR="001677FE">
        <w:rPr>
          <w:rFonts w:ascii="Tahoma" w:hAnsi="Tahoma" w:cs="Arial"/>
          <w:sz w:val="20"/>
        </w:rPr>
        <w:t>NA</w:t>
      </w:r>
    </w:p>
    <w:p w14:paraId="52B13955" w14:textId="77777777" w:rsidR="00696C84" w:rsidRPr="00416698" w:rsidRDefault="00696C84" w:rsidP="004D2E89">
      <w:pPr>
        <w:pStyle w:val="Heading3"/>
        <w:tabs>
          <w:tab w:val="clear" w:pos="1980"/>
          <w:tab w:val="left" w:pos="1080"/>
          <w:tab w:val="num" w:pos="1170"/>
        </w:tabs>
        <w:ind w:hanging="1530"/>
        <w:rPr>
          <w:rFonts w:asciiTheme="minorHAnsi" w:hAnsiTheme="minorHAnsi" w:cstheme="minorHAnsi"/>
          <w:b/>
        </w:rPr>
      </w:pPr>
      <w:bookmarkStart w:id="57" w:name="_Toc390785208"/>
      <w:bookmarkStart w:id="58" w:name="_Toc391199378"/>
      <w:r w:rsidRPr="00416698">
        <w:rPr>
          <w:rFonts w:asciiTheme="minorHAnsi" w:hAnsiTheme="minorHAnsi" w:cstheme="minorHAnsi"/>
          <w:b/>
        </w:rPr>
        <w:t>Assumptions</w:t>
      </w:r>
      <w:bookmarkEnd w:id="57"/>
      <w:bookmarkEnd w:id="58"/>
    </w:p>
    <w:p w14:paraId="73F1571B" w14:textId="77777777" w:rsidR="004E6129" w:rsidRPr="00141C2D" w:rsidRDefault="004E6129" w:rsidP="004E6129">
      <w:pPr>
        <w:rPr>
          <w:rFonts w:asciiTheme="minorHAnsi" w:hAnsiTheme="minorHAnsi" w:cstheme="minorHAnsi"/>
        </w:rPr>
      </w:pPr>
      <w:r w:rsidRPr="00141C2D">
        <w:rPr>
          <w:rFonts w:asciiTheme="minorHAnsi" w:hAnsiTheme="minorHAnsi" w:cstheme="minorHAnsi"/>
        </w:rPr>
        <w:t xml:space="preserve">It is assumed that mobile device is connected with internet. </w:t>
      </w:r>
    </w:p>
    <w:p w14:paraId="0CA78FDD" w14:textId="77777777" w:rsidR="003F200F" w:rsidRPr="003F0A46" w:rsidRDefault="00602218" w:rsidP="003F200F">
      <w:pPr>
        <w:pStyle w:val="Heading2"/>
        <w:rPr>
          <w:rFonts w:asciiTheme="minorHAnsi" w:hAnsiTheme="minorHAnsi" w:cstheme="minorHAnsi"/>
          <w:b/>
          <w:sz w:val="28"/>
          <w:szCs w:val="28"/>
        </w:rPr>
      </w:pPr>
      <w:bookmarkStart w:id="59" w:name="_Toc390785209"/>
      <w:bookmarkStart w:id="60" w:name="_Toc391199379"/>
      <w:r w:rsidRPr="003F0A46">
        <w:rPr>
          <w:rFonts w:asciiTheme="minorHAnsi" w:hAnsiTheme="minorHAnsi" w:cstheme="minorHAnsi"/>
          <w:b/>
          <w:sz w:val="28"/>
          <w:szCs w:val="28"/>
        </w:rPr>
        <w:t>User Registration</w:t>
      </w:r>
      <w:bookmarkEnd w:id="59"/>
      <w:bookmarkEnd w:id="60"/>
    </w:p>
    <w:p w14:paraId="1346B7E0" w14:textId="77777777" w:rsidR="003F200F" w:rsidRPr="003F0A46" w:rsidRDefault="003F200F" w:rsidP="003F200F">
      <w:pPr>
        <w:pStyle w:val="Normal1"/>
        <w:spacing w:line="240" w:lineRule="auto"/>
        <w:rPr>
          <w:rFonts w:asciiTheme="minorHAnsi" w:hAnsiTheme="minorHAnsi" w:cstheme="minorHAnsi"/>
          <w:b/>
          <w:bCs/>
          <w:color w:val="000000"/>
        </w:rPr>
      </w:pPr>
      <w:r w:rsidRPr="003F200F">
        <w:rPr>
          <w:rFonts w:ascii="Tahoma" w:hAnsi="Tahoma" w:cs="Arial"/>
          <w:b/>
          <w:bCs/>
          <w:color w:val="000000"/>
        </w:rPr>
        <w:br/>
      </w:r>
      <w:r w:rsidRPr="003F0A46">
        <w:rPr>
          <w:rFonts w:asciiTheme="minorHAnsi" w:hAnsiTheme="minorHAnsi" w:cstheme="minorHAnsi"/>
          <w:b/>
          <w:bCs/>
          <w:color w:val="000000"/>
        </w:rPr>
        <w:t>Introduction</w:t>
      </w:r>
    </w:p>
    <w:p w14:paraId="1B08D4C2" w14:textId="77777777" w:rsidR="00F42EE8" w:rsidRPr="003F0A46" w:rsidRDefault="00F42EE8" w:rsidP="003F0A46">
      <w:pPr>
        <w:autoSpaceDE w:val="0"/>
        <w:autoSpaceDN w:val="0"/>
        <w:adjustRightInd w:val="0"/>
        <w:spacing w:line="276" w:lineRule="auto"/>
        <w:jc w:val="both"/>
        <w:rPr>
          <w:rFonts w:asciiTheme="minorHAnsi" w:hAnsiTheme="minorHAnsi" w:cstheme="minorHAnsi"/>
          <w:sz w:val="22"/>
        </w:rPr>
      </w:pPr>
      <w:r w:rsidRPr="003F0A46">
        <w:rPr>
          <w:rFonts w:asciiTheme="minorHAnsi" w:hAnsiTheme="minorHAnsi" w:cstheme="minorHAnsi"/>
          <w:sz w:val="22"/>
        </w:rPr>
        <w:t xml:space="preserve">The user registration is the optional activity which may be performed by the application user. The user interface will be designed in mobile native application and all the business logics will be residing on web service layer. Once the user registered the activation e-mail will be sent to the user to activate it.  </w:t>
      </w:r>
    </w:p>
    <w:p w14:paraId="3CD6DBC9" w14:textId="77777777" w:rsidR="00F42EE8" w:rsidRDefault="00F42EE8" w:rsidP="006A1BB2">
      <w:pPr>
        <w:autoSpaceDE w:val="0"/>
        <w:autoSpaceDN w:val="0"/>
        <w:adjustRightInd w:val="0"/>
        <w:spacing w:line="360" w:lineRule="auto"/>
        <w:jc w:val="both"/>
        <w:rPr>
          <w:rFonts w:ascii="Tahoma" w:hAnsi="Tahoma" w:cs="Arial"/>
          <w:sz w:val="20"/>
        </w:rPr>
      </w:pPr>
    </w:p>
    <w:p w14:paraId="19BA8889" w14:textId="77777777" w:rsidR="003F200F" w:rsidRPr="003F0A46" w:rsidRDefault="003F200F" w:rsidP="003F200F">
      <w:pPr>
        <w:pStyle w:val="Heading3"/>
        <w:ind w:hanging="810"/>
        <w:rPr>
          <w:rFonts w:asciiTheme="minorHAnsi" w:hAnsiTheme="minorHAnsi" w:cstheme="minorHAnsi"/>
          <w:b/>
        </w:rPr>
      </w:pPr>
      <w:bookmarkStart w:id="61" w:name="_Toc390785210"/>
      <w:bookmarkStart w:id="62" w:name="_Toc391199380"/>
      <w:r w:rsidRPr="003F0A46">
        <w:rPr>
          <w:rFonts w:asciiTheme="minorHAnsi" w:hAnsiTheme="minorHAnsi" w:cstheme="minorHAnsi"/>
          <w:b/>
        </w:rPr>
        <w:t>Design Alternatives</w:t>
      </w:r>
      <w:bookmarkEnd w:id="61"/>
      <w:bookmarkEnd w:id="62"/>
    </w:p>
    <w:p w14:paraId="2414B36F" w14:textId="77777777" w:rsidR="003F200F" w:rsidRDefault="00F42EE8" w:rsidP="003F200F">
      <w:pPr>
        <w:spacing w:line="360" w:lineRule="auto"/>
        <w:jc w:val="both"/>
        <w:rPr>
          <w:rFonts w:ascii="Tahoma" w:hAnsi="Tahoma" w:cs="Arial"/>
          <w:sz w:val="20"/>
        </w:rPr>
      </w:pPr>
      <w:r>
        <w:rPr>
          <w:rFonts w:ascii="Tahoma" w:hAnsi="Tahoma" w:cs="Arial"/>
          <w:sz w:val="20"/>
        </w:rPr>
        <w:t>Not applicable.</w:t>
      </w:r>
      <w:r w:rsidR="003F200F" w:rsidRPr="003F200F">
        <w:rPr>
          <w:rFonts w:ascii="Tahoma" w:hAnsi="Tahoma" w:cs="Arial"/>
          <w:sz w:val="20"/>
        </w:rPr>
        <w:t xml:space="preserve"> </w:t>
      </w:r>
    </w:p>
    <w:p w14:paraId="678461E2" w14:textId="5CAC1AC7" w:rsidR="004D2E89" w:rsidRDefault="004D2E89">
      <w:pPr>
        <w:spacing w:after="160" w:line="259" w:lineRule="auto"/>
        <w:rPr>
          <w:rFonts w:ascii="Tahoma" w:hAnsi="Tahoma" w:cs="Arial"/>
          <w:sz w:val="20"/>
        </w:rPr>
      </w:pPr>
      <w:r>
        <w:rPr>
          <w:rFonts w:ascii="Tahoma" w:hAnsi="Tahoma" w:cs="Arial"/>
          <w:sz w:val="20"/>
        </w:rPr>
        <w:br w:type="page"/>
      </w:r>
    </w:p>
    <w:p w14:paraId="518C31EA" w14:textId="77777777" w:rsidR="004D2E89" w:rsidRDefault="004D2E89" w:rsidP="003F200F">
      <w:pPr>
        <w:spacing w:line="360" w:lineRule="auto"/>
        <w:jc w:val="both"/>
        <w:rPr>
          <w:rFonts w:ascii="Tahoma" w:hAnsi="Tahoma" w:cs="Arial"/>
          <w:sz w:val="20"/>
        </w:rPr>
      </w:pPr>
    </w:p>
    <w:p w14:paraId="2BB6A447" w14:textId="77777777" w:rsidR="003F200F" w:rsidRPr="003F0A46" w:rsidRDefault="003F200F" w:rsidP="003F200F">
      <w:pPr>
        <w:pStyle w:val="Heading3"/>
        <w:ind w:hanging="810"/>
        <w:rPr>
          <w:rFonts w:ascii="Tahoma" w:hAnsi="Tahoma" w:cs="Arial"/>
          <w:b/>
        </w:rPr>
      </w:pPr>
      <w:bookmarkStart w:id="63" w:name="_Toc390785211"/>
      <w:bookmarkStart w:id="64" w:name="_Toc391199381"/>
      <w:r w:rsidRPr="003F0A46">
        <w:rPr>
          <w:rFonts w:asciiTheme="minorHAnsi" w:hAnsiTheme="minorHAnsi" w:cstheme="minorHAnsi"/>
          <w:b/>
        </w:rPr>
        <w:t>Design Details</w:t>
      </w:r>
      <w:bookmarkEnd w:id="63"/>
      <w:bookmarkEnd w:id="64"/>
    </w:p>
    <w:p w14:paraId="18C90965" w14:textId="77777777" w:rsidR="003F200F" w:rsidRPr="003F200F" w:rsidRDefault="003F200F" w:rsidP="003F200F">
      <w:pPr>
        <w:jc w:val="both"/>
        <w:rPr>
          <w:rFonts w:ascii="Tahoma" w:hAnsi="Tahoma" w:cs="Arial"/>
          <w:sz w:val="20"/>
        </w:rPr>
      </w:pPr>
    </w:p>
    <w:p w14:paraId="737A13BF" w14:textId="77777777" w:rsidR="003F200F" w:rsidRPr="003F0A46" w:rsidRDefault="009450F2" w:rsidP="003F200F">
      <w:pPr>
        <w:autoSpaceDE w:val="0"/>
        <w:autoSpaceDN w:val="0"/>
        <w:adjustRightInd w:val="0"/>
        <w:spacing w:line="360" w:lineRule="auto"/>
        <w:jc w:val="both"/>
        <w:rPr>
          <w:rFonts w:asciiTheme="minorHAnsi" w:hAnsiTheme="minorHAnsi" w:cstheme="minorHAnsi"/>
          <w:sz w:val="20"/>
        </w:rPr>
      </w:pPr>
      <w:r>
        <w:rPr>
          <w:rFonts w:asciiTheme="minorHAnsi" w:hAnsiTheme="minorHAnsi" w:cstheme="minorHAnsi"/>
          <w:noProof/>
          <w:sz w:val="28"/>
        </w:rPr>
        <w:pict w14:anchorId="1F6F3B27">
          <v:shape id="_x0000_s1030" type="#_x0000_t75" style="position:absolute;left:0;text-align:left;margin-left:98.05pt;margin-top:16.85pt;width:262.45pt;height:324.15pt;z-index:251659264" wrapcoords="-62 100 0 21500 21538 21500 21600 100 -62 100">
            <v:imagedata r:id="rId23" o:title=""/>
            <w10:wrap type="tight"/>
          </v:shape>
          <o:OLEObject Type="Embed" ProgID="Visio.Drawing.11" ShapeID="_x0000_s1030" DrawAspect="Content" ObjectID="_1465042210" r:id="rId24"/>
        </w:pict>
      </w:r>
      <w:r w:rsidR="003F200F" w:rsidRPr="003F0A46">
        <w:rPr>
          <w:rFonts w:asciiTheme="minorHAnsi" w:hAnsiTheme="minorHAnsi" w:cstheme="minorHAnsi"/>
          <w:sz w:val="22"/>
        </w:rPr>
        <w:t xml:space="preserve">The </w:t>
      </w:r>
      <w:r w:rsidR="00F42EE8" w:rsidRPr="003F0A46">
        <w:rPr>
          <w:rFonts w:asciiTheme="minorHAnsi" w:hAnsiTheme="minorHAnsi" w:cstheme="minorHAnsi"/>
          <w:sz w:val="22"/>
        </w:rPr>
        <w:t>process</w:t>
      </w:r>
      <w:r w:rsidR="00D41BD7" w:rsidRPr="003F0A46">
        <w:rPr>
          <w:rFonts w:asciiTheme="minorHAnsi" w:hAnsiTheme="minorHAnsi" w:cstheme="minorHAnsi"/>
          <w:sz w:val="22"/>
        </w:rPr>
        <w:t xml:space="preserve"> / activity</w:t>
      </w:r>
      <w:r w:rsidR="00F42EE8" w:rsidRPr="003F0A46">
        <w:rPr>
          <w:rFonts w:asciiTheme="minorHAnsi" w:hAnsiTheme="minorHAnsi" w:cstheme="minorHAnsi"/>
          <w:sz w:val="22"/>
        </w:rPr>
        <w:t xml:space="preserve"> flow diagram for this activity is as below –</w:t>
      </w:r>
    </w:p>
    <w:p w14:paraId="2D547F19" w14:textId="77777777" w:rsidR="00A7051D" w:rsidRDefault="003F200F" w:rsidP="003F200F">
      <w:pPr>
        <w:spacing w:line="360" w:lineRule="auto"/>
        <w:rPr>
          <w:rFonts w:cs="Arial"/>
        </w:rPr>
      </w:pPr>
      <w:r w:rsidRPr="003F200F">
        <w:rPr>
          <w:rFonts w:cs="Arial"/>
        </w:rPr>
        <w:br/>
      </w:r>
      <w:r w:rsidRPr="003F200F">
        <w:rPr>
          <w:rFonts w:cs="Arial"/>
        </w:rPr>
        <w:br w:type="page"/>
      </w:r>
    </w:p>
    <w:p w14:paraId="1D9CAD8A" w14:textId="77777777" w:rsidR="00A7051D" w:rsidRPr="00BB466E" w:rsidRDefault="00A7051D" w:rsidP="003F0A46">
      <w:pPr>
        <w:autoSpaceDE w:val="0"/>
        <w:autoSpaceDN w:val="0"/>
        <w:adjustRightInd w:val="0"/>
        <w:spacing w:line="276" w:lineRule="auto"/>
        <w:jc w:val="both"/>
        <w:rPr>
          <w:rFonts w:asciiTheme="minorHAnsi" w:hAnsiTheme="minorHAnsi" w:cstheme="minorHAnsi"/>
          <w:b/>
          <w:sz w:val="22"/>
        </w:rPr>
      </w:pPr>
      <w:r w:rsidRPr="00BB466E">
        <w:rPr>
          <w:rFonts w:asciiTheme="minorHAnsi" w:hAnsiTheme="minorHAnsi" w:cstheme="minorHAnsi"/>
          <w:b/>
          <w:sz w:val="22"/>
        </w:rPr>
        <w:lastRenderedPageBreak/>
        <w:t xml:space="preserve">Step 1 – Initiate User Registration </w:t>
      </w:r>
    </w:p>
    <w:p w14:paraId="1EBA373D" w14:textId="77777777" w:rsidR="00A7051D" w:rsidRPr="003F0A46" w:rsidRDefault="00A7051D" w:rsidP="003F0A46">
      <w:pPr>
        <w:autoSpaceDE w:val="0"/>
        <w:autoSpaceDN w:val="0"/>
        <w:adjustRightInd w:val="0"/>
        <w:spacing w:line="276" w:lineRule="auto"/>
        <w:jc w:val="both"/>
        <w:rPr>
          <w:rFonts w:asciiTheme="minorHAnsi" w:hAnsiTheme="minorHAnsi" w:cstheme="minorHAnsi"/>
          <w:sz w:val="22"/>
        </w:rPr>
      </w:pPr>
      <w:r w:rsidRPr="003F0A46">
        <w:rPr>
          <w:rFonts w:asciiTheme="minorHAnsi" w:hAnsiTheme="minorHAnsi" w:cstheme="minorHAnsi"/>
          <w:sz w:val="22"/>
        </w:rPr>
        <w:t xml:space="preserve">This is to start the user registration process. It will be initiated </w:t>
      </w:r>
      <w:r w:rsidR="00A91F9A" w:rsidRPr="003F0A46">
        <w:rPr>
          <w:rFonts w:asciiTheme="minorHAnsi" w:hAnsiTheme="minorHAnsi" w:cstheme="minorHAnsi"/>
          <w:sz w:val="22"/>
        </w:rPr>
        <w:t xml:space="preserve">at mobile native application, as output user registration form will be open to capture user details. </w:t>
      </w:r>
    </w:p>
    <w:p w14:paraId="68E5EA29" w14:textId="77777777" w:rsidR="00A7051D" w:rsidRPr="003F0A46" w:rsidRDefault="00A7051D" w:rsidP="003F0A46">
      <w:pPr>
        <w:autoSpaceDE w:val="0"/>
        <w:autoSpaceDN w:val="0"/>
        <w:adjustRightInd w:val="0"/>
        <w:spacing w:line="276" w:lineRule="auto"/>
        <w:jc w:val="both"/>
        <w:rPr>
          <w:rFonts w:asciiTheme="minorHAnsi" w:hAnsiTheme="minorHAnsi" w:cstheme="minorHAnsi"/>
          <w:sz w:val="22"/>
        </w:rPr>
      </w:pPr>
    </w:p>
    <w:p w14:paraId="57552047" w14:textId="77777777" w:rsidR="00A7051D" w:rsidRPr="00BB466E" w:rsidRDefault="00A7051D" w:rsidP="003F0A46">
      <w:pPr>
        <w:autoSpaceDE w:val="0"/>
        <w:autoSpaceDN w:val="0"/>
        <w:adjustRightInd w:val="0"/>
        <w:spacing w:line="276" w:lineRule="auto"/>
        <w:jc w:val="both"/>
        <w:rPr>
          <w:rFonts w:asciiTheme="minorHAnsi" w:hAnsiTheme="minorHAnsi" w:cstheme="minorHAnsi"/>
          <w:b/>
          <w:sz w:val="22"/>
        </w:rPr>
      </w:pPr>
      <w:r w:rsidRPr="00BB466E">
        <w:rPr>
          <w:rFonts w:asciiTheme="minorHAnsi" w:hAnsiTheme="minorHAnsi" w:cstheme="minorHAnsi"/>
          <w:b/>
          <w:sz w:val="22"/>
        </w:rPr>
        <w:t>Step 2 – Fill registration form</w:t>
      </w:r>
    </w:p>
    <w:p w14:paraId="77C42785" w14:textId="77777777" w:rsidR="00A7051D" w:rsidRPr="003F0A46" w:rsidRDefault="00A91F9A" w:rsidP="003F0A46">
      <w:pPr>
        <w:autoSpaceDE w:val="0"/>
        <w:autoSpaceDN w:val="0"/>
        <w:adjustRightInd w:val="0"/>
        <w:spacing w:line="276" w:lineRule="auto"/>
        <w:jc w:val="both"/>
        <w:rPr>
          <w:rFonts w:asciiTheme="minorHAnsi" w:hAnsiTheme="minorHAnsi" w:cstheme="minorHAnsi"/>
          <w:sz w:val="22"/>
        </w:rPr>
      </w:pPr>
      <w:r w:rsidRPr="003F0A46">
        <w:rPr>
          <w:rFonts w:asciiTheme="minorHAnsi" w:hAnsiTheme="minorHAnsi" w:cstheme="minorHAnsi"/>
          <w:sz w:val="22"/>
        </w:rPr>
        <w:t>Users fills the registration form, client side validation will be done here like valid e-mail address, minimum passwords length, valid CPR number etc. At the end user submits the form to web method published on asp.net web service.</w:t>
      </w:r>
    </w:p>
    <w:p w14:paraId="3B2D1074" w14:textId="77777777" w:rsidR="00A91F9A" w:rsidRDefault="00A91F9A" w:rsidP="00A91F9A">
      <w:pPr>
        <w:spacing w:line="360" w:lineRule="auto"/>
        <w:jc w:val="both"/>
        <w:rPr>
          <w:rFonts w:ascii="Tahoma" w:hAnsi="Tahoma" w:cs="Arial"/>
          <w:bCs/>
          <w:color w:val="000000"/>
        </w:rPr>
      </w:pPr>
    </w:p>
    <w:p w14:paraId="4ADD04C9" w14:textId="77777777" w:rsidR="00D032E0" w:rsidRPr="00BB466E" w:rsidRDefault="00D032E0" w:rsidP="00B5734B">
      <w:pPr>
        <w:spacing w:line="276" w:lineRule="auto"/>
        <w:rPr>
          <w:rFonts w:asciiTheme="minorHAnsi" w:hAnsiTheme="minorHAnsi" w:cstheme="minorHAnsi"/>
          <w:b/>
          <w:bCs/>
          <w:color w:val="000000"/>
        </w:rPr>
      </w:pPr>
      <w:r w:rsidRPr="00BB466E">
        <w:rPr>
          <w:rFonts w:asciiTheme="minorHAnsi" w:hAnsiTheme="minorHAnsi" w:cstheme="minorHAnsi"/>
          <w:b/>
          <w:bCs/>
          <w:color w:val="000000"/>
        </w:rPr>
        <w:t xml:space="preserve">Step 3 – Submit to Web Service </w:t>
      </w:r>
    </w:p>
    <w:p w14:paraId="1C0D7A46" w14:textId="2A46B022" w:rsidR="008A6BD8" w:rsidRPr="00BB466E" w:rsidRDefault="00A20AFB" w:rsidP="00B5734B">
      <w:pPr>
        <w:spacing w:line="276" w:lineRule="auto"/>
        <w:jc w:val="both"/>
        <w:rPr>
          <w:rFonts w:asciiTheme="minorHAnsi" w:hAnsiTheme="minorHAnsi" w:cstheme="minorHAnsi"/>
          <w:bCs/>
          <w:color w:val="000000"/>
          <w:sz w:val="22"/>
          <w:szCs w:val="22"/>
        </w:rPr>
      </w:pPr>
      <w:r w:rsidRPr="00BB466E">
        <w:rPr>
          <w:rFonts w:asciiTheme="minorHAnsi" w:hAnsiTheme="minorHAnsi" w:cstheme="minorHAnsi"/>
          <w:bCs/>
          <w:color w:val="000000"/>
          <w:sz w:val="22"/>
          <w:szCs w:val="22"/>
        </w:rPr>
        <w:t xml:space="preserve">On the form submission, mobile </w:t>
      </w:r>
      <w:r w:rsidR="0056091C" w:rsidRPr="00BB466E">
        <w:rPr>
          <w:rFonts w:asciiTheme="minorHAnsi" w:hAnsiTheme="minorHAnsi" w:cstheme="minorHAnsi"/>
          <w:bCs/>
          <w:color w:val="000000"/>
          <w:sz w:val="22"/>
          <w:szCs w:val="22"/>
        </w:rPr>
        <w:t>application establishes</w:t>
      </w:r>
      <w:r w:rsidRPr="00BB466E">
        <w:rPr>
          <w:rFonts w:asciiTheme="minorHAnsi" w:hAnsiTheme="minorHAnsi" w:cstheme="minorHAnsi"/>
          <w:bCs/>
          <w:color w:val="000000"/>
          <w:sz w:val="22"/>
          <w:szCs w:val="22"/>
        </w:rPr>
        <w:t xml:space="preserve"> connection with </w:t>
      </w:r>
      <w:r w:rsidR="00A43F95" w:rsidRPr="00BB466E">
        <w:rPr>
          <w:rFonts w:asciiTheme="minorHAnsi" w:hAnsiTheme="minorHAnsi" w:cstheme="minorHAnsi"/>
          <w:bCs/>
          <w:color w:val="000000"/>
          <w:sz w:val="22"/>
          <w:szCs w:val="22"/>
        </w:rPr>
        <w:t>web handler</w:t>
      </w:r>
      <w:r w:rsidRPr="00BB466E">
        <w:rPr>
          <w:rFonts w:asciiTheme="minorHAnsi" w:hAnsiTheme="minorHAnsi" w:cstheme="minorHAnsi"/>
          <w:bCs/>
          <w:color w:val="000000"/>
          <w:sz w:val="22"/>
          <w:szCs w:val="22"/>
        </w:rPr>
        <w:t xml:space="preserve"> </w:t>
      </w:r>
      <w:r w:rsidR="008A6BD8" w:rsidRPr="00BB466E">
        <w:rPr>
          <w:rFonts w:asciiTheme="minorHAnsi" w:hAnsiTheme="minorHAnsi" w:cstheme="minorHAnsi"/>
          <w:bCs/>
          <w:color w:val="000000"/>
          <w:sz w:val="22"/>
          <w:szCs w:val="22"/>
        </w:rPr>
        <w:t xml:space="preserve">and made synchronous call to </w:t>
      </w:r>
      <w:r w:rsidR="00A43F95" w:rsidRPr="00BB466E">
        <w:rPr>
          <w:rFonts w:asciiTheme="minorHAnsi" w:hAnsiTheme="minorHAnsi" w:cstheme="minorHAnsi"/>
          <w:b/>
          <w:bCs/>
          <w:sz w:val="22"/>
          <w:szCs w:val="22"/>
          <w:u w:val="single"/>
        </w:rPr>
        <w:t>Authenticate</w:t>
      </w:r>
      <w:r w:rsidR="00A43F95" w:rsidRPr="00BB466E" w:rsidDel="00A43F95">
        <w:rPr>
          <w:rFonts w:asciiTheme="minorHAnsi" w:hAnsiTheme="minorHAnsi" w:cstheme="minorHAnsi"/>
          <w:b/>
          <w:i/>
          <w:iCs/>
          <w:color w:val="000000"/>
          <w:sz w:val="22"/>
          <w:szCs w:val="22"/>
          <w:u w:val="single"/>
        </w:rPr>
        <w:t xml:space="preserve"> </w:t>
      </w:r>
      <w:r w:rsidR="008A6BD8" w:rsidRPr="00BB466E">
        <w:rPr>
          <w:rFonts w:asciiTheme="minorHAnsi" w:hAnsiTheme="minorHAnsi" w:cstheme="minorHAnsi"/>
          <w:bCs/>
          <w:color w:val="000000"/>
          <w:sz w:val="22"/>
          <w:szCs w:val="22"/>
        </w:rPr>
        <w:t xml:space="preserve">web </w:t>
      </w:r>
      <w:r w:rsidR="00A43F95" w:rsidRPr="00BB466E">
        <w:rPr>
          <w:rFonts w:asciiTheme="minorHAnsi" w:hAnsiTheme="minorHAnsi" w:cstheme="minorHAnsi"/>
          <w:bCs/>
          <w:color w:val="000000"/>
          <w:sz w:val="22"/>
          <w:szCs w:val="22"/>
        </w:rPr>
        <w:t>operation of USER_AUTH web handler</w:t>
      </w:r>
      <w:r w:rsidRPr="00BB466E">
        <w:rPr>
          <w:rFonts w:asciiTheme="minorHAnsi" w:hAnsiTheme="minorHAnsi" w:cstheme="minorHAnsi"/>
          <w:bCs/>
          <w:color w:val="000000"/>
          <w:sz w:val="22"/>
          <w:szCs w:val="22"/>
        </w:rPr>
        <w:t xml:space="preserve">. </w:t>
      </w:r>
      <w:r w:rsidR="008A6BD8" w:rsidRPr="00BB466E">
        <w:rPr>
          <w:rFonts w:asciiTheme="minorHAnsi" w:hAnsiTheme="minorHAnsi" w:cstheme="minorHAnsi"/>
          <w:bCs/>
          <w:color w:val="000000"/>
          <w:sz w:val="22"/>
          <w:szCs w:val="22"/>
        </w:rPr>
        <w:t xml:space="preserve">At this level following processes will be started in given sequence – </w:t>
      </w:r>
    </w:p>
    <w:p w14:paraId="4C188E72" w14:textId="77777777" w:rsidR="00A91F9A" w:rsidRPr="00BB466E" w:rsidRDefault="008A6BD8" w:rsidP="006C1FB1">
      <w:pPr>
        <w:pStyle w:val="ListParagraph"/>
        <w:numPr>
          <w:ilvl w:val="0"/>
          <w:numId w:val="11"/>
        </w:numPr>
        <w:spacing w:line="276" w:lineRule="auto"/>
        <w:jc w:val="both"/>
        <w:rPr>
          <w:rFonts w:asciiTheme="minorHAnsi" w:hAnsiTheme="minorHAnsi" w:cstheme="minorHAnsi"/>
          <w:bCs/>
          <w:color w:val="000000"/>
          <w:sz w:val="22"/>
          <w:szCs w:val="22"/>
        </w:rPr>
      </w:pPr>
      <w:r w:rsidRPr="00BB466E">
        <w:rPr>
          <w:rFonts w:asciiTheme="minorHAnsi" w:hAnsiTheme="minorHAnsi" w:cstheme="minorHAnsi"/>
          <w:bCs/>
          <w:color w:val="000000"/>
          <w:sz w:val="22"/>
          <w:szCs w:val="22"/>
        </w:rPr>
        <w:t xml:space="preserve">Adding User - First of all </w:t>
      </w:r>
      <w:r w:rsidR="00A20AFB" w:rsidRPr="00BB466E">
        <w:rPr>
          <w:rFonts w:asciiTheme="minorHAnsi" w:hAnsiTheme="minorHAnsi" w:cstheme="minorHAnsi"/>
          <w:bCs/>
          <w:color w:val="000000"/>
          <w:sz w:val="22"/>
          <w:szCs w:val="22"/>
        </w:rPr>
        <w:t>user registration procedure called th</w:t>
      </w:r>
      <w:r w:rsidRPr="00BB466E">
        <w:rPr>
          <w:rFonts w:asciiTheme="minorHAnsi" w:hAnsiTheme="minorHAnsi" w:cstheme="minorHAnsi"/>
          <w:bCs/>
          <w:color w:val="000000"/>
          <w:sz w:val="22"/>
          <w:szCs w:val="22"/>
        </w:rPr>
        <w:t>rough DAL to register the user and user added if all input data found valid and e-mail registered earlier then back to control with success / failed flag.</w:t>
      </w:r>
      <w:r w:rsidR="00885335" w:rsidRPr="00BB466E">
        <w:rPr>
          <w:rFonts w:asciiTheme="minorHAnsi" w:hAnsiTheme="minorHAnsi" w:cstheme="minorHAnsi"/>
          <w:bCs/>
          <w:color w:val="000000"/>
          <w:sz w:val="22"/>
          <w:szCs w:val="22"/>
        </w:rPr>
        <w:t xml:space="preserve"> </w:t>
      </w:r>
      <w:r w:rsidR="00482B63" w:rsidRPr="00BB466E">
        <w:rPr>
          <w:rFonts w:asciiTheme="minorHAnsi" w:hAnsiTheme="minorHAnsi" w:cstheme="minorHAnsi"/>
          <w:bCs/>
          <w:color w:val="000000"/>
          <w:sz w:val="22"/>
          <w:szCs w:val="22"/>
        </w:rPr>
        <w:t>Also, if user registered with CIO official e-mail then user will be marked as CIO user otherwise user will be marked as citizen user.</w:t>
      </w:r>
      <w:r w:rsidR="00885335" w:rsidRPr="00BB466E">
        <w:rPr>
          <w:rFonts w:asciiTheme="minorHAnsi" w:hAnsiTheme="minorHAnsi" w:cstheme="minorHAnsi"/>
          <w:bCs/>
          <w:color w:val="000000"/>
          <w:sz w:val="22"/>
          <w:szCs w:val="22"/>
        </w:rPr>
        <w:t xml:space="preserve"> </w:t>
      </w:r>
    </w:p>
    <w:p w14:paraId="651D7C09" w14:textId="77777777" w:rsidR="008A6BD8" w:rsidRPr="00BB466E" w:rsidRDefault="008A6BD8" w:rsidP="006C1FB1">
      <w:pPr>
        <w:pStyle w:val="ListParagraph"/>
        <w:numPr>
          <w:ilvl w:val="0"/>
          <w:numId w:val="11"/>
        </w:numPr>
        <w:spacing w:line="276" w:lineRule="auto"/>
        <w:jc w:val="both"/>
        <w:rPr>
          <w:rFonts w:asciiTheme="minorHAnsi" w:hAnsiTheme="minorHAnsi" w:cstheme="minorHAnsi"/>
          <w:bCs/>
          <w:color w:val="000000"/>
          <w:sz w:val="22"/>
          <w:szCs w:val="22"/>
        </w:rPr>
      </w:pPr>
      <w:r w:rsidRPr="00BB466E">
        <w:rPr>
          <w:rFonts w:asciiTheme="minorHAnsi" w:hAnsiTheme="minorHAnsi" w:cstheme="minorHAnsi"/>
          <w:bCs/>
          <w:color w:val="000000"/>
          <w:sz w:val="22"/>
          <w:szCs w:val="22"/>
        </w:rPr>
        <w:t xml:space="preserve">Sending Verification e-mail – If user registered successfully then verification e-mail will be sent to user for activating user.  </w:t>
      </w:r>
    </w:p>
    <w:p w14:paraId="372C5031" w14:textId="70E23BF6" w:rsidR="008A6BD8" w:rsidRPr="00BB466E" w:rsidRDefault="008A6BD8" w:rsidP="006C1FB1">
      <w:pPr>
        <w:pStyle w:val="ListParagraph"/>
        <w:numPr>
          <w:ilvl w:val="0"/>
          <w:numId w:val="11"/>
        </w:numPr>
        <w:spacing w:line="360" w:lineRule="auto"/>
        <w:jc w:val="both"/>
        <w:rPr>
          <w:rFonts w:asciiTheme="minorHAnsi" w:hAnsiTheme="minorHAnsi" w:cstheme="minorHAnsi"/>
          <w:bCs/>
          <w:color w:val="000000"/>
          <w:sz w:val="22"/>
          <w:szCs w:val="22"/>
        </w:rPr>
      </w:pPr>
      <w:r w:rsidRPr="00BB466E">
        <w:rPr>
          <w:rFonts w:asciiTheme="minorHAnsi" w:hAnsiTheme="minorHAnsi" w:cstheme="minorHAnsi"/>
          <w:bCs/>
          <w:color w:val="000000"/>
          <w:sz w:val="22"/>
          <w:szCs w:val="22"/>
        </w:rPr>
        <w:t xml:space="preserve">Returning success/ fail message as response text. </w:t>
      </w:r>
    </w:p>
    <w:p w14:paraId="3A0D495C" w14:textId="77777777" w:rsidR="00A91F9A" w:rsidRDefault="008A6BD8" w:rsidP="00A91F9A">
      <w:pPr>
        <w:spacing w:line="360" w:lineRule="auto"/>
        <w:jc w:val="both"/>
        <w:rPr>
          <w:rFonts w:ascii="Tahoma" w:hAnsi="Tahoma" w:cs="Arial"/>
          <w:bCs/>
          <w:color w:val="000000"/>
        </w:rPr>
      </w:pPr>
      <w:r>
        <w:rPr>
          <w:rFonts w:ascii="Tahoma" w:hAnsi="Tahoma" w:cs="Arial"/>
          <w:bCs/>
          <w:color w:val="000000"/>
        </w:rPr>
        <w:t xml:space="preserve"> </w:t>
      </w:r>
    </w:p>
    <w:p w14:paraId="2AC414EE" w14:textId="77777777" w:rsidR="00D032E0" w:rsidRDefault="00D032E0" w:rsidP="00A91F9A">
      <w:pPr>
        <w:spacing w:line="360" w:lineRule="auto"/>
        <w:jc w:val="both"/>
        <w:rPr>
          <w:rFonts w:ascii="Tahoma" w:hAnsi="Tahoma" w:cs="Arial"/>
          <w:bCs/>
          <w:color w:val="000000"/>
        </w:rPr>
      </w:pPr>
    </w:p>
    <w:p w14:paraId="3F63C561" w14:textId="77777777" w:rsidR="00A7051D" w:rsidRPr="00EA6D6C" w:rsidRDefault="003F200F" w:rsidP="003F200F">
      <w:pPr>
        <w:spacing w:line="360" w:lineRule="auto"/>
        <w:rPr>
          <w:rFonts w:asciiTheme="minorHAnsi" w:hAnsiTheme="minorHAnsi" w:cstheme="minorHAnsi"/>
          <w:bCs/>
          <w:color w:val="000000"/>
        </w:rPr>
      </w:pPr>
      <w:r w:rsidRPr="00EA6D6C">
        <w:rPr>
          <w:rFonts w:asciiTheme="minorHAnsi" w:hAnsiTheme="minorHAnsi" w:cstheme="minorHAnsi"/>
          <w:bCs/>
          <w:color w:val="000000"/>
        </w:rPr>
        <w:t xml:space="preserve">Class Diagram – </w:t>
      </w:r>
      <w:r w:rsidR="00C62553" w:rsidRPr="00EA6D6C">
        <w:rPr>
          <w:rFonts w:asciiTheme="minorHAnsi" w:hAnsiTheme="minorHAnsi" w:cstheme="minorHAnsi"/>
          <w:bCs/>
          <w:color w:val="000000"/>
        </w:rPr>
        <w:t>User Registration</w:t>
      </w:r>
    </w:p>
    <w:p w14:paraId="7197E8AF" w14:textId="77777777" w:rsidR="00C62553" w:rsidRDefault="001B6B18" w:rsidP="00C62553">
      <w:pPr>
        <w:spacing w:line="360" w:lineRule="auto"/>
        <w:jc w:val="center"/>
        <w:rPr>
          <w:rFonts w:ascii="Tahoma" w:hAnsi="Tahoma" w:cs="Arial"/>
          <w:bCs/>
          <w:color w:val="000000"/>
        </w:rPr>
      </w:pPr>
      <w:r>
        <w:object w:dxaOrig="9502" w:dyaOrig="3552" w14:anchorId="093D1B64">
          <v:shape id="_x0000_i1032" type="#_x0000_t75" style="width:6in;height:161pt" o:ole="">
            <v:imagedata r:id="rId25" o:title=""/>
          </v:shape>
          <o:OLEObject Type="Embed" ProgID="Visio.Drawing.11" ShapeID="_x0000_i1032" DrawAspect="Content" ObjectID="_1465042164" r:id="rId26"/>
        </w:object>
      </w:r>
    </w:p>
    <w:p w14:paraId="6BC68898" w14:textId="77777777" w:rsidR="003F200F" w:rsidRPr="0032053E" w:rsidRDefault="00C62553" w:rsidP="00C62553">
      <w:pPr>
        <w:spacing w:line="360" w:lineRule="auto"/>
        <w:rPr>
          <w:rFonts w:asciiTheme="minorHAnsi" w:hAnsiTheme="minorHAnsi" w:cstheme="minorHAnsi"/>
          <w:bCs/>
          <w:color w:val="000000"/>
        </w:rPr>
      </w:pPr>
      <w:r>
        <w:rPr>
          <w:rFonts w:cs="Arial"/>
        </w:rPr>
        <w:t xml:space="preserve"> </w:t>
      </w:r>
      <w:r w:rsidR="003F200F" w:rsidRPr="0032053E">
        <w:rPr>
          <w:rFonts w:asciiTheme="minorHAnsi" w:hAnsiTheme="minorHAnsi" w:cstheme="minorHAnsi"/>
          <w:bCs/>
          <w:color w:val="000000"/>
          <w:sz w:val="22"/>
        </w:rPr>
        <w:t xml:space="preserve">Sequence Diagram – </w:t>
      </w:r>
      <w:r w:rsidR="00C87E52" w:rsidRPr="0032053E">
        <w:rPr>
          <w:rFonts w:asciiTheme="minorHAnsi" w:hAnsiTheme="minorHAnsi" w:cstheme="minorHAnsi"/>
          <w:bCs/>
          <w:color w:val="000000"/>
          <w:sz w:val="22"/>
        </w:rPr>
        <w:t>User Registration</w:t>
      </w:r>
    </w:p>
    <w:p w14:paraId="3A731559" w14:textId="77777777" w:rsidR="003F200F" w:rsidRPr="003F200F" w:rsidRDefault="00A43F95" w:rsidP="003F200F">
      <w:pPr>
        <w:rPr>
          <w:rFonts w:cs="Arial"/>
        </w:rPr>
      </w:pPr>
      <w:r>
        <w:object w:dxaOrig="9976" w:dyaOrig="6300" w14:anchorId="0850851A">
          <v:shape id="_x0000_i1033" type="#_x0000_t75" style="width:430.65pt;height:272.4pt" o:ole="" o:bordertopcolor="this" o:borderleftcolor="this" o:borderbottomcolor="this" o:borderrightcolor="this">
            <v:imagedata r:id="rId27" o:title=""/>
            <w10:bordertop type="single" width="4"/>
            <w10:borderleft type="single" width="4"/>
            <w10:borderbottom type="single" width="4"/>
            <w10:borderright type="single" width="4"/>
          </v:shape>
          <o:OLEObject Type="Embed" ProgID="Visio.Drawing.11" ShapeID="_x0000_i1033" DrawAspect="Content" ObjectID="_1465042165" r:id="rId28"/>
        </w:object>
      </w:r>
    </w:p>
    <w:p w14:paraId="6C06C0FC" w14:textId="77777777" w:rsidR="003F200F" w:rsidRPr="0032053E" w:rsidRDefault="003F200F" w:rsidP="0032053E">
      <w:pPr>
        <w:spacing w:line="360" w:lineRule="auto"/>
        <w:rPr>
          <w:rFonts w:asciiTheme="minorHAnsi" w:hAnsiTheme="minorHAnsi" w:cstheme="minorHAnsi"/>
          <w:bCs/>
          <w:color w:val="000000"/>
          <w:sz w:val="22"/>
        </w:rPr>
      </w:pPr>
      <w:r w:rsidRPr="0032053E">
        <w:rPr>
          <w:rFonts w:asciiTheme="minorHAnsi" w:hAnsiTheme="minorHAnsi" w:cstheme="minorHAnsi"/>
          <w:bCs/>
          <w:color w:val="000000"/>
          <w:sz w:val="22"/>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3F200F" w:rsidRPr="003F200F" w14:paraId="320FA2CA" w14:textId="77777777" w:rsidTr="00416A88">
        <w:trPr>
          <w:cantSplit/>
          <w:trHeight w:val="353"/>
        </w:trPr>
        <w:tc>
          <w:tcPr>
            <w:tcW w:w="1728" w:type="dxa"/>
            <w:tcBorders>
              <w:top w:val="single" w:sz="4" w:space="0" w:color="auto"/>
              <w:bottom w:val="single" w:sz="4" w:space="0" w:color="auto"/>
            </w:tcBorders>
            <w:shd w:val="clear" w:color="auto" w:fill="CCCCCC"/>
          </w:tcPr>
          <w:p w14:paraId="5A267297" w14:textId="77777777" w:rsidR="003F200F" w:rsidRPr="003F200F" w:rsidRDefault="003F200F" w:rsidP="00416A88">
            <w:pPr>
              <w:rPr>
                <w:rFonts w:ascii="Tahoma" w:hAnsi="Tahoma" w:cs="Arial"/>
                <w:b/>
                <w:bCs/>
                <w:caps/>
                <w:sz w:val="16"/>
                <w:szCs w:val="16"/>
              </w:rPr>
            </w:pPr>
            <w:r w:rsidRPr="003F200F">
              <w:rPr>
                <w:rFonts w:ascii="Tahoma" w:hAnsi="Tahoma" w:cs="Arial"/>
                <w:b/>
                <w:bCs/>
                <w:caps/>
                <w:sz w:val="16"/>
                <w:szCs w:val="16"/>
              </w:rPr>
              <w:t xml:space="preserve">Field </w:t>
            </w:r>
          </w:p>
        </w:tc>
        <w:tc>
          <w:tcPr>
            <w:tcW w:w="1800" w:type="dxa"/>
            <w:tcBorders>
              <w:top w:val="single" w:sz="4" w:space="0" w:color="auto"/>
              <w:bottom w:val="single" w:sz="4" w:space="0" w:color="auto"/>
            </w:tcBorders>
            <w:shd w:val="clear" w:color="auto" w:fill="CCCCCC"/>
          </w:tcPr>
          <w:p w14:paraId="1006EC31" w14:textId="77777777" w:rsidR="003F200F" w:rsidRPr="003F200F" w:rsidRDefault="003F200F" w:rsidP="00416A88">
            <w:pPr>
              <w:jc w:val="both"/>
              <w:rPr>
                <w:rFonts w:ascii="Tahoma" w:hAnsi="Tahoma" w:cs="Arial"/>
                <w:b/>
                <w:bCs/>
                <w:caps/>
                <w:sz w:val="16"/>
                <w:szCs w:val="16"/>
              </w:rPr>
            </w:pPr>
            <w:r w:rsidRPr="003F200F">
              <w:rPr>
                <w:rFonts w:ascii="Tahoma" w:hAnsi="Tahoma" w:cs="Arial"/>
                <w:b/>
                <w:bCs/>
                <w:caps/>
                <w:sz w:val="16"/>
                <w:szCs w:val="16"/>
              </w:rPr>
              <w:t>reference table</w:t>
            </w:r>
          </w:p>
        </w:tc>
        <w:tc>
          <w:tcPr>
            <w:tcW w:w="1800" w:type="dxa"/>
            <w:tcBorders>
              <w:top w:val="single" w:sz="4" w:space="0" w:color="auto"/>
              <w:bottom w:val="single" w:sz="4" w:space="0" w:color="auto"/>
            </w:tcBorders>
            <w:shd w:val="clear" w:color="auto" w:fill="CCCCCC"/>
          </w:tcPr>
          <w:p w14:paraId="749FC567" w14:textId="77777777" w:rsidR="003F200F" w:rsidRPr="003F200F" w:rsidRDefault="003F200F" w:rsidP="00416A88">
            <w:pPr>
              <w:rPr>
                <w:rFonts w:ascii="Tahoma" w:hAnsi="Tahoma" w:cs="Arial"/>
                <w:b/>
                <w:bCs/>
                <w:caps/>
                <w:sz w:val="16"/>
                <w:szCs w:val="16"/>
              </w:rPr>
            </w:pPr>
            <w:r w:rsidRPr="003F200F">
              <w:rPr>
                <w:rFonts w:ascii="Tahoma" w:hAnsi="Tahoma" w:cs="Arial"/>
                <w:b/>
                <w:bCs/>
                <w:caps/>
                <w:sz w:val="16"/>
                <w:szCs w:val="16"/>
              </w:rPr>
              <w:t>Validation</w:t>
            </w:r>
          </w:p>
        </w:tc>
        <w:tc>
          <w:tcPr>
            <w:tcW w:w="1440" w:type="dxa"/>
            <w:tcBorders>
              <w:top w:val="single" w:sz="4" w:space="0" w:color="auto"/>
              <w:bottom w:val="single" w:sz="4" w:space="0" w:color="auto"/>
            </w:tcBorders>
            <w:shd w:val="clear" w:color="auto" w:fill="CCCCCC"/>
          </w:tcPr>
          <w:p w14:paraId="3064E3B3" w14:textId="77777777" w:rsidR="003F200F" w:rsidRPr="003F200F" w:rsidRDefault="003F200F" w:rsidP="00416A88">
            <w:pPr>
              <w:jc w:val="both"/>
              <w:rPr>
                <w:rFonts w:ascii="Tahoma" w:hAnsi="Tahoma" w:cs="Arial"/>
                <w:b/>
                <w:caps/>
                <w:sz w:val="16"/>
                <w:szCs w:val="16"/>
              </w:rPr>
            </w:pPr>
            <w:r w:rsidRPr="003F200F">
              <w:rPr>
                <w:rFonts w:ascii="Tahoma" w:hAnsi="Tahoma" w:cs="Arial"/>
                <w:b/>
                <w:caps/>
                <w:sz w:val="16"/>
                <w:szCs w:val="16"/>
              </w:rPr>
              <w:t>Data Source</w:t>
            </w:r>
          </w:p>
        </w:tc>
        <w:tc>
          <w:tcPr>
            <w:tcW w:w="2160" w:type="dxa"/>
            <w:tcBorders>
              <w:top w:val="single" w:sz="4" w:space="0" w:color="auto"/>
              <w:bottom w:val="single" w:sz="4" w:space="0" w:color="auto"/>
            </w:tcBorders>
            <w:shd w:val="clear" w:color="auto" w:fill="CCCCCC"/>
          </w:tcPr>
          <w:p w14:paraId="2980176E" w14:textId="77777777" w:rsidR="003F200F" w:rsidRPr="003F200F" w:rsidRDefault="003F200F" w:rsidP="00416A88">
            <w:pPr>
              <w:jc w:val="both"/>
              <w:rPr>
                <w:rFonts w:ascii="Tahoma" w:hAnsi="Tahoma" w:cs="Arial"/>
                <w:b/>
                <w:caps/>
                <w:sz w:val="16"/>
                <w:szCs w:val="16"/>
              </w:rPr>
            </w:pPr>
            <w:r w:rsidRPr="003F200F">
              <w:rPr>
                <w:rFonts w:ascii="Tahoma" w:hAnsi="Tahoma" w:cs="Arial"/>
                <w:b/>
                <w:caps/>
                <w:sz w:val="16"/>
                <w:szCs w:val="16"/>
              </w:rPr>
              <w:t>Remarks</w:t>
            </w:r>
          </w:p>
        </w:tc>
      </w:tr>
      <w:tr w:rsidR="00C87E52" w:rsidRPr="003F200F" w14:paraId="1D5A7F62" w14:textId="77777777" w:rsidTr="009D7145">
        <w:trPr>
          <w:cantSplit/>
          <w:trHeight w:val="353"/>
        </w:trPr>
        <w:tc>
          <w:tcPr>
            <w:tcW w:w="1728" w:type="dxa"/>
            <w:tcBorders>
              <w:top w:val="single" w:sz="4" w:space="0" w:color="auto"/>
              <w:bottom w:val="single" w:sz="4" w:space="0" w:color="auto"/>
            </w:tcBorders>
          </w:tcPr>
          <w:p w14:paraId="1CE4F255"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USER_EMAIL</w:t>
            </w:r>
          </w:p>
        </w:tc>
        <w:tc>
          <w:tcPr>
            <w:tcW w:w="1800" w:type="dxa"/>
            <w:tcBorders>
              <w:top w:val="single" w:sz="4" w:space="0" w:color="auto"/>
              <w:bottom w:val="single" w:sz="4" w:space="0" w:color="auto"/>
            </w:tcBorders>
            <w:vAlign w:val="center"/>
          </w:tcPr>
          <w:p w14:paraId="16315D48"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7ED441AF"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Text Field/Not Null/ Valid e-mail</w:t>
            </w:r>
          </w:p>
        </w:tc>
        <w:tc>
          <w:tcPr>
            <w:tcW w:w="1440" w:type="dxa"/>
            <w:tcBorders>
              <w:top w:val="single" w:sz="4" w:space="0" w:color="auto"/>
              <w:bottom w:val="single" w:sz="4" w:space="0" w:color="auto"/>
            </w:tcBorders>
            <w:vAlign w:val="center"/>
          </w:tcPr>
          <w:p w14:paraId="2FE8CF0F"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115C4F4A" w14:textId="77777777" w:rsidR="00C87E52" w:rsidRPr="0032053E" w:rsidRDefault="00C87E52" w:rsidP="0032053E">
            <w:pPr>
              <w:spacing w:line="276" w:lineRule="auto"/>
              <w:rPr>
                <w:rFonts w:asciiTheme="minorHAnsi" w:hAnsiTheme="minorHAnsi" w:cstheme="minorHAnsi"/>
                <w:bCs/>
                <w:color w:val="000000"/>
                <w:sz w:val="22"/>
              </w:rPr>
            </w:pPr>
          </w:p>
        </w:tc>
      </w:tr>
      <w:tr w:rsidR="00C87E52" w:rsidRPr="003F200F" w14:paraId="7B804A66" w14:textId="77777777" w:rsidTr="009D7145">
        <w:trPr>
          <w:cantSplit/>
          <w:trHeight w:val="353"/>
        </w:trPr>
        <w:tc>
          <w:tcPr>
            <w:tcW w:w="1728" w:type="dxa"/>
            <w:tcBorders>
              <w:top w:val="single" w:sz="4" w:space="0" w:color="auto"/>
              <w:bottom w:val="single" w:sz="4" w:space="0" w:color="auto"/>
            </w:tcBorders>
          </w:tcPr>
          <w:p w14:paraId="33D5A09A"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USER_DISP_NAME</w:t>
            </w:r>
          </w:p>
        </w:tc>
        <w:tc>
          <w:tcPr>
            <w:tcW w:w="1800" w:type="dxa"/>
            <w:tcBorders>
              <w:top w:val="single" w:sz="4" w:space="0" w:color="auto"/>
              <w:bottom w:val="single" w:sz="4" w:space="0" w:color="auto"/>
            </w:tcBorders>
            <w:vAlign w:val="center"/>
          </w:tcPr>
          <w:p w14:paraId="257F1128"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16C203E0"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Text Field / not null</w:t>
            </w:r>
          </w:p>
        </w:tc>
        <w:tc>
          <w:tcPr>
            <w:tcW w:w="1440" w:type="dxa"/>
            <w:tcBorders>
              <w:top w:val="single" w:sz="4" w:space="0" w:color="auto"/>
              <w:bottom w:val="single" w:sz="4" w:space="0" w:color="auto"/>
            </w:tcBorders>
            <w:vAlign w:val="center"/>
          </w:tcPr>
          <w:p w14:paraId="2C1B61C6"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3182A1A7" w14:textId="77777777" w:rsidR="00C87E52" w:rsidRPr="0032053E" w:rsidRDefault="00C87E52" w:rsidP="0032053E">
            <w:pPr>
              <w:spacing w:line="276" w:lineRule="auto"/>
              <w:rPr>
                <w:rFonts w:asciiTheme="minorHAnsi" w:hAnsiTheme="minorHAnsi" w:cstheme="minorHAnsi"/>
                <w:bCs/>
                <w:color w:val="000000"/>
                <w:sz w:val="22"/>
              </w:rPr>
            </w:pPr>
          </w:p>
        </w:tc>
      </w:tr>
      <w:tr w:rsidR="00C87E52" w:rsidRPr="003F200F" w14:paraId="20D539ED" w14:textId="77777777" w:rsidTr="009D7145">
        <w:trPr>
          <w:cantSplit/>
          <w:trHeight w:val="353"/>
        </w:trPr>
        <w:tc>
          <w:tcPr>
            <w:tcW w:w="1728" w:type="dxa"/>
            <w:tcBorders>
              <w:top w:val="single" w:sz="4" w:space="0" w:color="auto"/>
              <w:bottom w:val="single" w:sz="4" w:space="0" w:color="auto"/>
            </w:tcBorders>
          </w:tcPr>
          <w:p w14:paraId="03B316E1"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USER_PWD</w:t>
            </w:r>
          </w:p>
        </w:tc>
        <w:tc>
          <w:tcPr>
            <w:tcW w:w="1800" w:type="dxa"/>
            <w:tcBorders>
              <w:top w:val="single" w:sz="4" w:space="0" w:color="auto"/>
              <w:bottom w:val="single" w:sz="4" w:space="0" w:color="auto"/>
            </w:tcBorders>
            <w:vAlign w:val="center"/>
          </w:tcPr>
          <w:p w14:paraId="088177E7"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69E19B4D"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Text Field / not null / not less than 6 char</w:t>
            </w:r>
          </w:p>
        </w:tc>
        <w:tc>
          <w:tcPr>
            <w:tcW w:w="1440" w:type="dxa"/>
            <w:tcBorders>
              <w:top w:val="single" w:sz="4" w:space="0" w:color="auto"/>
              <w:bottom w:val="single" w:sz="4" w:space="0" w:color="auto"/>
            </w:tcBorders>
            <w:vAlign w:val="center"/>
          </w:tcPr>
          <w:p w14:paraId="0F0FD6A1"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6DA9A96A" w14:textId="77777777" w:rsidR="00C87E52" w:rsidRPr="0032053E" w:rsidRDefault="00C87E52" w:rsidP="0032053E">
            <w:pPr>
              <w:spacing w:line="276" w:lineRule="auto"/>
              <w:rPr>
                <w:rFonts w:asciiTheme="minorHAnsi" w:hAnsiTheme="minorHAnsi" w:cstheme="minorHAnsi"/>
                <w:bCs/>
                <w:color w:val="000000"/>
                <w:sz w:val="22"/>
              </w:rPr>
            </w:pPr>
          </w:p>
        </w:tc>
      </w:tr>
      <w:tr w:rsidR="00C87E52" w:rsidRPr="003F200F" w14:paraId="45F50F81" w14:textId="77777777" w:rsidTr="009D7145">
        <w:trPr>
          <w:cantSplit/>
          <w:trHeight w:val="353"/>
        </w:trPr>
        <w:tc>
          <w:tcPr>
            <w:tcW w:w="1728" w:type="dxa"/>
            <w:tcBorders>
              <w:top w:val="single" w:sz="4" w:space="0" w:color="auto"/>
              <w:bottom w:val="single" w:sz="4" w:space="0" w:color="auto"/>
            </w:tcBorders>
          </w:tcPr>
          <w:p w14:paraId="2F1BFAA9"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CPR_NO</w:t>
            </w:r>
          </w:p>
        </w:tc>
        <w:tc>
          <w:tcPr>
            <w:tcW w:w="1800" w:type="dxa"/>
            <w:tcBorders>
              <w:top w:val="single" w:sz="4" w:space="0" w:color="auto"/>
              <w:bottom w:val="single" w:sz="4" w:space="0" w:color="auto"/>
            </w:tcBorders>
            <w:vAlign w:val="center"/>
          </w:tcPr>
          <w:p w14:paraId="5F6BFCC2"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4CCC96BC"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Text Field</w:t>
            </w:r>
          </w:p>
        </w:tc>
        <w:tc>
          <w:tcPr>
            <w:tcW w:w="1440" w:type="dxa"/>
            <w:tcBorders>
              <w:top w:val="single" w:sz="4" w:space="0" w:color="auto"/>
              <w:bottom w:val="single" w:sz="4" w:space="0" w:color="auto"/>
            </w:tcBorders>
            <w:vAlign w:val="center"/>
          </w:tcPr>
          <w:p w14:paraId="5FBF9897"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544DC114" w14:textId="77777777" w:rsidR="00C87E52" w:rsidRPr="0032053E" w:rsidRDefault="00A460C8" w:rsidP="0032053E">
            <w:pPr>
              <w:spacing w:line="276" w:lineRule="auto"/>
              <w:rPr>
                <w:rFonts w:asciiTheme="minorHAnsi" w:hAnsiTheme="minorHAnsi" w:cstheme="minorHAnsi"/>
                <w:bCs/>
                <w:color w:val="000000"/>
                <w:sz w:val="22"/>
              </w:rPr>
            </w:pPr>
            <w:r>
              <w:rPr>
                <w:rFonts w:asciiTheme="minorHAnsi" w:hAnsiTheme="minorHAnsi" w:cstheme="minorHAnsi"/>
                <w:bCs/>
                <w:color w:val="000000"/>
                <w:sz w:val="22"/>
              </w:rPr>
              <w:t>optional</w:t>
            </w:r>
          </w:p>
        </w:tc>
      </w:tr>
      <w:tr w:rsidR="00C87E52" w:rsidRPr="003F200F" w14:paraId="65367551" w14:textId="77777777" w:rsidTr="009D7145">
        <w:trPr>
          <w:cantSplit/>
          <w:trHeight w:val="353"/>
        </w:trPr>
        <w:tc>
          <w:tcPr>
            <w:tcW w:w="1728" w:type="dxa"/>
            <w:tcBorders>
              <w:top w:val="single" w:sz="4" w:space="0" w:color="auto"/>
              <w:bottom w:val="single" w:sz="4" w:space="0" w:color="auto"/>
            </w:tcBorders>
          </w:tcPr>
          <w:p w14:paraId="6560AFA3"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USER_COUNTRY</w:t>
            </w:r>
          </w:p>
        </w:tc>
        <w:tc>
          <w:tcPr>
            <w:tcW w:w="1800" w:type="dxa"/>
            <w:tcBorders>
              <w:top w:val="single" w:sz="4" w:space="0" w:color="auto"/>
              <w:bottom w:val="single" w:sz="4" w:space="0" w:color="auto"/>
            </w:tcBorders>
            <w:vAlign w:val="center"/>
          </w:tcPr>
          <w:p w14:paraId="493EF002"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0E8A56DE"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 xml:space="preserve">Drop Down </w:t>
            </w:r>
          </w:p>
        </w:tc>
        <w:tc>
          <w:tcPr>
            <w:tcW w:w="1440" w:type="dxa"/>
            <w:tcBorders>
              <w:top w:val="single" w:sz="4" w:space="0" w:color="auto"/>
              <w:bottom w:val="single" w:sz="4" w:space="0" w:color="auto"/>
            </w:tcBorders>
            <w:vAlign w:val="center"/>
          </w:tcPr>
          <w:p w14:paraId="6C3349D4"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06A4394A"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Drop down should be filled with all countries name, default should Bahrain</w:t>
            </w:r>
          </w:p>
        </w:tc>
      </w:tr>
      <w:tr w:rsidR="00C87E52" w:rsidRPr="003F200F" w14:paraId="66E1B38D" w14:textId="77777777" w:rsidTr="009D7145">
        <w:trPr>
          <w:cantSplit/>
          <w:trHeight w:val="353"/>
        </w:trPr>
        <w:tc>
          <w:tcPr>
            <w:tcW w:w="1728" w:type="dxa"/>
            <w:tcBorders>
              <w:top w:val="single" w:sz="4" w:space="0" w:color="auto"/>
              <w:bottom w:val="single" w:sz="4" w:space="0" w:color="auto"/>
            </w:tcBorders>
          </w:tcPr>
          <w:p w14:paraId="753F8F6C"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MOBILE_NO</w:t>
            </w:r>
          </w:p>
        </w:tc>
        <w:tc>
          <w:tcPr>
            <w:tcW w:w="1800" w:type="dxa"/>
            <w:tcBorders>
              <w:top w:val="single" w:sz="4" w:space="0" w:color="auto"/>
              <w:bottom w:val="single" w:sz="4" w:space="0" w:color="auto"/>
            </w:tcBorders>
            <w:vAlign w:val="center"/>
          </w:tcPr>
          <w:p w14:paraId="226E0AC3"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729F9D4C"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Text Field</w:t>
            </w:r>
          </w:p>
        </w:tc>
        <w:tc>
          <w:tcPr>
            <w:tcW w:w="1440" w:type="dxa"/>
            <w:tcBorders>
              <w:top w:val="single" w:sz="4" w:space="0" w:color="auto"/>
              <w:bottom w:val="single" w:sz="4" w:space="0" w:color="auto"/>
            </w:tcBorders>
            <w:vAlign w:val="center"/>
          </w:tcPr>
          <w:p w14:paraId="7062713B"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w:t>
            </w:r>
          </w:p>
        </w:tc>
        <w:tc>
          <w:tcPr>
            <w:tcW w:w="2160" w:type="dxa"/>
            <w:tcBorders>
              <w:top w:val="single" w:sz="4" w:space="0" w:color="auto"/>
              <w:bottom w:val="single" w:sz="4" w:space="0" w:color="auto"/>
            </w:tcBorders>
            <w:vAlign w:val="center"/>
          </w:tcPr>
          <w:p w14:paraId="0B9ED1C2" w14:textId="77777777" w:rsidR="00C87E52" w:rsidRPr="0032053E" w:rsidRDefault="00A460C8" w:rsidP="0032053E">
            <w:pPr>
              <w:spacing w:line="276" w:lineRule="auto"/>
              <w:rPr>
                <w:rFonts w:asciiTheme="minorHAnsi" w:hAnsiTheme="minorHAnsi" w:cstheme="minorHAnsi"/>
                <w:bCs/>
                <w:color w:val="000000"/>
                <w:sz w:val="22"/>
              </w:rPr>
            </w:pPr>
            <w:r>
              <w:rPr>
                <w:rFonts w:asciiTheme="minorHAnsi" w:hAnsiTheme="minorHAnsi" w:cstheme="minorHAnsi"/>
                <w:bCs/>
                <w:color w:val="000000"/>
                <w:sz w:val="22"/>
              </w:rPr>
              <w:t>optional</w:t>
            </w:r>
          </w:p>
        </w:tc>
      </w:tr>
      <w:tr w:rsidR="00C87E52" w:rsidRPr="003F200F" w14:paraId="4C407D67" w14:textId="77777777" w:rsidTr="009D7145">
        <w:trPr>
          <w:cantSplit/>
          <w:trHeight w:val="353"/>
        </w:trPr>
        <w:tc>
          <w:tcPr>
            <w:tcW w:w="1728" w:type="dxa"/>
            <w:tcBorders>
              <w:top w:val="single" w:sz="4" w:space="0" w:color="auto"/>
              <w:bottom w:val="single" w:sz="4" w:space="0" w:color="auto"/>
            </w:tcBorders>
          </w:tcPr>
          <w:p w14:paraId="7BB20B46"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USER_CREATED_ON</w:t>
            </w:r>
          </w:p>
        </w:tc>
        <w:tc>
          <w:tcPr>
            <w:tcW w:w="1800" w:type="dxa"/>
            <w:tcBorders>
              <w:top w:val="single" w:sz="4" w:space="0" w:color="auto"/>
              <w:bottom w:val="single" w:sz="4" w:space="0" w:color="auto"/>
            </w:tcBorders>
            <w:vAlign w:val="center"/>
          </w:tcPr>
          <w:p w14:paraId="78678193"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35E2DC10"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NA</w:t>
            </w:r>
          </w:p>
        </w:tc>
        <w:tc>
          <w:tcPr>
            <w:tcW w:w="1440" w:type="dxa"/>
            <w:tcBorders>
              <w:top w:val="single" w:sz="4" w:space="0" w:color="auto"/>
              <w:bottom w:val="single" w:sz="4" w:space="0" w:color="auto"/>
            </w:tcBorders>
            <w:vAlign w:val="center"/>
          </w:tcPr>
          <w:p w14:paraId="5B212ECC"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System</w:t>
            </w:r>
          </w:p>
        </w:tc>
        <w:tc>
          <w:tcPr>
            <w:tcW w:w="2160" w:type="dxa"/>
            <w:tcBorders>
              <w:top w:val="single" w:sz="4" w:space="0" w:color="auto"/>
              <w:bottom w:val="single" w:sz="4" w:space="0" w:color="auto"/>
            </w:tcBorders>
            <w:vAlign w:val="center"/>
          </w:tcPr>
          <w:p w14:paraId="230D31E9"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Date time stamp of user creation should be captured automatically</w:t>
            </w:r>
          </w:p>
        </w:tc>
      </w:tr>
      <w:tr w:rsidR="00C87E52" w:rsidRPr="003F200F" w14:paraId="2008D41D" w14:textId="77777777" w:rsidTr="009D7145">
        <w:trPr>
          <w:cantSplit/>
          <w:trHeight w:val="353"/>
        </w:trPr>
        <w:tc>
          <w:tcPr>
            <w:tcW w:w="1728" w:type="dxa"/>
            <w:tcBorders>
              <w:top w:val="single" w:sz="4" w:space="0" w:color="auto"/>
              <w:bottom w:val="single" w:sz="4" w:space="0" w:color="auto"/>
            </w:tcBorders>
          </w:tcPr>
          <w:p w14:paraId="6117B660"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lastRenderedPageBreak/>
              <w:t>USER_IP</w:t>
            </w:r>
          </w:p>
        </w:tc>
        <w:tc>
          <w:tcPr>
            <w:tcW w:w="1800" w:type="dxa"/>
            <w:tcBorders>
              <w:top w:val="single" w:sz="4" w:space="0" w:color="auto"/>
              <w:bottom w:val="single" w:sz="4" w:space="0" w:color="auto"/>
            </w:tcBorders>
            <w:vAlign w:val="center"/>
          </w:tcPr>
          <w:p w14:paraId="65BC7889" w14:textId="77777777" w:rsidR="00C87E52" w:rsidRPr="0032053E" w:rsidRDefault="00C87E52"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0A68FCAF" w14:textId="77777777" w:rsidR="00C87E52"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NA</w:t>
            </w:r>
          </w:p>
        </w:tc>
        <w:tc>
          <w:tcPr>
            <w:tcW w:w="1440" w:type="dxa"/>
            <w:tcBorders>
              <w:top w:val="single" w:sz="4" w:space="0" w:color="auto"/>
              <w:bottom w:val="single" w:sz="4" w:space="0" w:color="auto"/>
            </w:tcBorders>
            <w:vAlign w:val="center"/>
          </w:tcPr>
          <w:p w14:paraId="78B2820A" w14:textId="77777777" w:rsidR="00C87E52"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System</w:t>
            </w:r>
          </w:p>
        </w:tc>
        <w:tc>
          <w:tcPr>
            <w:tcW w:w="2160" w:type="dxa"/>
            <w:tcBorders>
              <w:top w:val="single" w:sz="4" w:space="0" w:color="auto"/>
              <w:bottom w:val="single" w:sz="4" w:space="0" w:color="auto"/>
            </w:tcBorders>
            <w:vAlign w:val="center"/>
          </w:tcPr>
          <w:p w14:paraId="7333A9DF" w14:textId="77777777" w:rsidR="00C87E52"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IP of user’s mobile device</w:t>
            </w:r>
          </w:p>
        </w:tc>
      </w:tr>
      <w:tr w:rsidR="009D7145" w:rsidRPr="003F200F" w14:paraId="3F0C58A1" w14:textId="77777777" w:rsidTr="009D7145">
        <w:trPr>
          <w:cantSplit/>
          <w:trHeight w:val="353"/>
        </w:trPr>
        <w:tc>
          <w:tcPr>
            <w:tcW w:w="1728" w:type="dxa"/>
            <w:tcBorders>
              <w:top w:val="single" w:sz="4" w:space="0" w:color="auto"/>
              <w:bottom w:val="single" w:sz="4" w:space="0" w:color="auto"/>
            </w:tcBorders>
          </w:tcPr>
          <w:p w14:paraId="0DBE1901" w14:textId="77777777" w:rsidR="009D7145"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STATUS</w:t>
            </w:r>
          </w:p>
        </w:tc>
        <w:tc>
          <w:tcPr>
            <w:tcW w:w="1800" w:type="dxa"/>
            <w:tcBorders>
              <w:top w:val="single" w:sz="4" w:space="0" w:color="auto"/>
              <w:bottom w:val="single" w:sz="4" w:space="0" w:color="auto"/>
            </w:tcBorders>
            <w:vAlign w:val="center"/>
          </w:tcPr>
          <w:p w14:paraId="50D2053E" w14:textId="77777777" w:rsidR="009D7145"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241FF91C" w14:textId="77777777" w:rsidR="009D7145"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NA</w:t>
            </w:r>
          </w:p>
        </w:tc>
        <w:tc>
          <w:tcPr>
            <w:tcW w:w="1440" w:type="dxa"/>
            <w:tcBorders>
              <w:top w:val="single" w:sz="4" w:space="0" w:color="auto"/>
              <w:bottom w:val="single" w:sz="4" w:space="0" w:color="auto"/>
            </w:tcBorders>
            <w:vAlign w:val="center"/>
          </w:tcPr>
          <w:p w14:paraId="79A47BFD" w14:textId="77777777" w:rsidR="009D7145"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System / Database</w:t>
            </w:r>
          </w:p>
        </w:tc>
        <w:tc>
          <w:tcPr>
            <w:tcW w:w="2160" w:type="dxa"/>
            <w:tcBorders>
              <w:top w:val="single" w:sz="4" w:space="0" w:color="auto"/>
              <w:bottom w:val="single" w:sz="4" w:space="0" w:color="auto"/>
            </w:tcBorders>
            <w:vAlign w:val="center"/>
          </w:tcPr>
          <w:p w14:paraId="36358A6D" w14:textId="77777777" w:rsidR="009D7145" w:rsidRPr="0032053E" w:rsidRDefault="009D7145"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Default value will be “N” (N-Not activated)</w:t>
            </w:r>
          </w:p>
        </w:tc>
      </w:tr>
      <w:tr w:rsidR="001231E6" w:rsidRPr="003F200F" w14:paraId="0D2A0B2A" w14:textId="77777777" w:rsidTr="009D7145">
        <w:trPr>
          <w:cantSplit/>
          <w:trHeight w:val="353"/>
        </w:trPr>
        <w:tc>
          <w:tcPr>
            <w:tcW w:w="1728" w:type="dxa"/>
            <w:tcBorders>
              <w:top w:val="single" w:sz="4" w:space="0" w:color="auto"/>
              <w:bottom w:val="single" w:sz="4" w:space="0" w:color="auto"/>
            </w:tcBorders>
          </w:tcPr>
          <w:p w14:paraId="57B0FAF1" w14:textId="77777777" w:rsidR="001231E6" w:rsidRPr="0032053E" w:rsidRDefault="001231E6"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IS_CIO_USER</w:t>
            </w:r>
          </w:p>
        </w:tc>
        <w:tc>
          <w:tcPr>
            <w:tcW w:w="1800" w:type="dxa"/>
            <w:tcBorders>
              <w:top w:val="single" w:sz="4" w:space="0" w:color="auto"/>
              <w:bottom w:val="single" w:sz="4" w:space="0" w:color="auto"/>
            </w:tcBorders>
            <w:vAlign w:val="center"/>
          </w:tcPr>
          <w:p w14:paraId="3B97E351" w14:textId="77777777" w:rsidR="001231E6" w:rsidRPr="0032053E" w:rsidRDefault="001231E6"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MobileAppUser</w:t>
            </w:r>
          </w:p>
        </w:tc>
        <w:tc>
          <w:tcPr>
            <w:tcW w:w="1800" w:type="dxa"/>
            <w:tcBorders>
              <w:top w:val="single" w:sz="4" w:space="0" w:color="auto"/>
              <w:bottom w:val="single" w:sz="4" w:space="0" w:color="auto"/>
            </w:tcBorders>
            <w:vAlign w:val="center"/>
          </w:tcPr>
          <w:p w14:paraId="4CF86641" w14:textId="77777777" w:rsidR="001231E6" w:rsidRPr="0032053E" w:rsidRDefault="001231E6"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NA</w:t>
            </w:r>
          </w:p>
        </w:tc>
        <w:tc>
          <w:tcPr>
            <w:tcW w:w="1440" w:type="dxa"/>
            <w:tcBorders>
              <w:top w:val="single" w:sz="4" w:space="0" w:color="auto"/>
              <w:bottom w:val="single" w:sz="4" w:space="0" w:color="auto"/>
            </w:tcBorders>
            <w:vAlign w:val="center"/>
          </w:tcPr>
          <w:p w14:paraId="70779E8E" w14:textId="77777777" w:rsidR="001231E6" w:rsidRPr="0032053E" w:rsidRDefault="001231E6"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 xml:space="preserve">System </w:t>
            </w:r>
          </w:p>
        </w:tc>
        <w:tc>
          <w:tcPr>
            <w:tcW w:w="2160" w:type="dxa"/>
            <w:tcBorders>
              <w:top w:val="single" w:sz="4" w:space="0" w:color="auto"/>
              <w:bottom w:val="single" w:sz="4" w:space="0" w:color="auto"/>
            </w:tcBorders>
            <w:vAlign w:val="center"/>
          </w:tcPr>
          <w:p w14:paraId="380AB0B6" w14:textId="77777777" w:rsidR="001231E6" w:rsidRPr="0032053E" w:rsidRDefault="001231E6" w:rsidP="0032053E">
            <w:pPr>
              <w:spacing w:line="276" w:lineRule="auto"/>
              <w:rPr>
                <w:rFonts w:asciiTheme="minorHAnsi" w:hAnsiTheme="minorHAnsi" w:cstheme="minorHAnsi"/>
                <w:bCs/>
                <w:color w:val="000000"/>
                <w:sz w:val="22"/>
              </w:rPr>
            </w:pPr>
            <w:r w:rsidRPr="0032053E">
              <w:rPr>
                <w:rFonts w:asciiTheme="minorHAnsi" w:hAnsiTheme="minorHAnsi" w:cstheme="minorHAnsi"/>
                <w:bCs/>
                <w:color w:val="000000"/>
                <w:sz w:val="22"/>
              </w:rPr>
              <w:t>If user registering with CIO official e-mail then he/she will be marked as CIO User.</w:t>
            </w:r>
          </w:p>
        </w:tc>
      </w:tr>
    </w:tbl>
    <w:p w14:paraId="20FB03F4" w14:textId="77777777" w:rsidR="00C87E52" w:rsidRDefault="00C87E52" w:rsidP="003F200F">
      <w:pPr>
        <w:spacing w:line="360" w:lineRule="auto"/>
        <w:jc w:val="both"/>
        <w:rPr>
          <w:rFonts w:ascii="Tahoma" w:hAnsi="Tahoma" w:cs="Arial"/>
          <w:sz w:val="20"/>
          <w:szCs w:val="32"/>
        </w:rPr>
      </w:pPr>
    </w:p>
    <w:p w14:paraId="58D37C3C" w14:textId="77777777" w:rsidR="003F200F" w:rsidRPr="00973538" w:rsidRDefault="003F200F" w:rsidP="003F200F">
      <w:pPr>
        <w:rPr>
          <w:rFonts w:asciiTheme="minorHAnsi" w:hAnsiTheme="minorHAnsi" w:cstheme="minorHAnsi"/>
          <w:bCs/>
          <w:color w:val="000000"/>
        </w:rPr>
      </w:pPr>
      <w:r w:rsidRPr="00973538">
        <w:rPr>
          <w:rFonts w:asciiTheme="minorHAnsi" w:hAnsiTheme="minorHAnsi" w:cstheme="minorHAnsi"/>
          <w:bCs/>
          <w:color w:val="000000"/>
        </w:rPr>
        <w:t xml:space="preserve">Output Parameters </w:t>
      </w:r>
    </w:p>
    <w:p w14:paraId="4451E669" w14:textId="77777777" w:rsidR="003F200F" w:rsidRPr="003F200F" w:rsidRDefault="003F200F" w:rsidP="003F200F">
      <w:pPr>
        <w:rPr>
          <w:rFonts w:ascii="Tahoma" w:hAnsi="Tahoma" w:cs="Arial"/>
          <w:bCs/>
          <w:color w:val="000000"/>
        </w:rPr>
      </w:pPr>
    </w:p>
    <w:p w14:paraId="1501111B" w14:textId="77777777" w:rsidR="00111FED" w:rsidRDefault="009D7145" w:rsidP="00973538">
      <w:pPr>
        <w:spacing w:line="276" w:lineRule="auto"/>
        <w:rPr>
          <w:rFonts w:asciiTheme="minorHAnsi" w:hAnsiTheme="minorHAnsi" w:cstheme="minorHAnsi"/>
          <w:bCs/>
          <w:color w:val="000000"/>
          <w:sz w:val="22"/>
        </w:rPr>
      </w:pPr>
      <w:r w:rsidRPr="00973538">
        <w:rPr>
          <w:rFonts w:asciiTheme="minorHAnsi" w:hAnsiTheme="minorHAnsi" w:cstheme="minorHAnsi"/>
          <w:bCs/>
          <w:color w:val="000000"/>
          <w:sz w:val="22"/>
        </w:rPr>
        <w:t xml:space="preserve">At the end of process user will be notified whether he/she has been registered or not. If registered then </w:t>
      </w:r>
      <w:r w:rsidR="00111FED">
        <w:rPr>
          <w:rFonts w:asciiTheme="minorHAnsi" w:hAnsiTheme="minorHAnsi" w:cstheme="minorHAnsi"/>
          <w:bCs/>
          <w:color w:val="000000"/>
          <w:sz w:val="22"/>
        </w:rPr>
        <w:t>application will display the login page &amp; allow the user to login.</w:t>
      </w:r>
    </w:p>
    <w:p w14:paraId="64F9ECCF" w14:textId="77777777" w:rsidR="009D7145" w:rsidRPr="00973538" w:rsidRDefault="00111FED" w:rsidP="00973538">
      <w:pPr>
        <w:spacing w:line="276" w:lineRule="auto"/>
        <w:rPr>
          <w:rFonts w:asciiTheme="minorHAnsi" w:hAnsiTheme="minorHAnsi" w:cstheme="minorHAnsi"/>
          <w:bCs/>
          <w:color w:val="000000"/>
          <w:sz w:val="22"/>
        </w:rPr>
      </w:pPr>
      <w:r>
        <w:rPr>
          <w:rFonts w:asciiTheme="minorHAnsi" w:hAnsiTheme="minorHAnsi" w:cstheme="minorHAnsi"/>
          <w:bCs/>
          <w:color w:val="000000"/>
          <w:sz w:val="22"/>
        </w:rPr>
        <w:t xml:space="preserve"> </w:t>
      </w:r>
    </w:p>
    <w:p w14:paraId="62FE9D49" w14:textId="77777777" w:rsidR="003F200F" w:rsidRPr="00416698" w:rsidRDefault="003F200F" w:rsidP="00BB466E">
      <w:pPr>
        <w:pStyle w:val="Heading3"/>
        <w:tabs>
          <w:tab w:val="clear" w:pos="1980"/>
          <w:tab w:val="num" w:pos="1260"/>
        </w:tabs>
        <w:ind w:hanging="1440"/>
        <w:rPr>
          <w:rFonts w:asciiTheme="minorHAnsi" w:hAnsiTheme="minorHAnsi" w:cstheme="minorHAnsi"/>
          <w:b/>
        </w:rPr>
      </w:pPr>
      <w:bookmarkStart w:id="65" w:name="_Toc390785212"/>
      <w:bookmarkStart w:id="66" w:name="_Toc391199382"/>
      <w:r w:rsidRPr="00416698">
        <w:rPr>
          <w:rFonts w:asciiTheme="minorHAnsi" w:hAnsiTheme="minorHAnsi" w:cstheme="minorHAnsi"/>
          <w:b/>
        </w:rPr>
        <w:t>External Interfaces</w:t>
      </w:r>
      <w:bookmarkEnd w:id="65"/>
      <w:bookmarkEnd w:id="66"/>
    </w:p>
    <w:p w14:paraId="5CE4DC6C" w14:textId="77777777" w:rsidR="003F200F" w:rsidRPr="003F200F" w:rsidRDefault="009D7145" w:rsidP="003F200F">
      <w:pPr>
        <w:spacing w:line="360" w:lineRule="auto"/>
        <w:jc w:val="both"/>
        <w:rPr>
          <w:rFonts w:ascii="Tahoma" w:hAnsi="Tahoma" w:cs="Arial"/>
          <w:sz w:val="20"/>
        </w:rPr>
      </w:pPr>
      <w:r>
        <w:rPr>
          <w:rFonts w:ascii="Tahoma" w:hAnsi="Tahoma" w:cs="Arial"/>
          <w:sz w:val="20"/>
        </w:rPr>
        <w:t xml:space="preserve"> </w:t>
      </w:r>
      <w:r w:rsidR="00111FED">
        <w:rPr>
          <w:rFonts w:ascii="Tahoma" w:hAnsi="Tahoma" w:cs="Arial"/>
          <w:sz w:val="20"/>
        </w:rPr>
        <w:t>NA</w:t>
      </w:r>
    </w:p>
    <w:p w14:paraId="52E91272" w14:textId="77777777" w:rsidR="003F200F" w:rsidRPr="00416698" w:rsidRDefault="003F200F" w:rsidP="00BB466E">
      <w:pPr>
        <w:pStyle w:val="Heading3"/>
        <w:tabs>
          <w:tab w:val="clear" w:pos="1980"/>
        </w:tabs>
        <w:ind w:left="1350" w:hanging="810"/>
        <w:rPr>
          <w:rFonts w:asciiTheme="minorHAnsi" w:hAnsiTheme="minorHAnsi" w:cstheme="minorHAnsi"/>
          <w:b/>
        </w:rPr>
      </w:pPr>
      <w:bookmarkStart w:id="67" w:name="_Toc390785213"/>
      <w:bookmarkStart w:id="68" w:name="_Toc391199383"/>
      <w:r w:rsidRPr="00416698">
        <w:rPr>
          <w:rFonts w:asciiTheme="minorHAnsi" w:hAnsiTheme="minorHAnsi" w:cstheme="minorHAnsi"/>
          <w:b/>
        </w:rPr>
        <w:t>Assumptions</w:t>
      </w:r>
      <w:bookmarkEnd w:id="67"/>
      <w:bookmarkEnd w:id="68"/>
    </w:p>
    <w:p w14:paraId="527578E1" w14:textId="77777777" w:rsidR="000735BE" w:rsidRPr="00B552E9" w:rsidRDefault="000735BE" w:rsidP="000735BE">
      <w:pPr>
        <w:spacing w:line="276" w:lineRule="auto"/>
        <w:jc w:val="both"/>
        <w:rPr>
          <w:rFonts w:asciiTheme="majorHAnsi" w:hAnsiTheme="majorHAnsi" w:cs="Calibri"/>
          <w:sz w:val="22"/>
        </w:rPr>
      </w:pPr>
      <w:r w:rsidRPr="00B552E9">
        <w:rPr>
          <w:rFonts w:asciiTheme="majorHAnsi" w:hAnsiTheme="majorHAnsi" w:cs="Calibri"/>
          <w:sz w:val="22"/>
        </w:rPr>
        <w:t>Application should be connecting to the internet.</w:t>
      </w:r>
    </w:p>
    <w:p w14:paraId="7FAB24EE" w14:textId="77777777" w:rsidR="009D7145" w:rsidRPr="00973538" w:rsidRDefault="009D7145" w:rsidP="009D7145">
      <w:pPr>
        <w:pStyle w:val="Heading2"/>
        <w:rPr>
          <w:rFonts w:asciiTheme="minorHAnsi" w:hAnsiTheme="minorHAnsi" w:cstheme="minorHAnsi"/>
          <w:b/>
          <w:sz w:val="28"/>
          <w:szCs w:val="28"/>
        </w:rPr>
      </w:pPr>
      <w:bookmarkStart w:id="69" w:name="_Toc390785214"/>
      <w:bookmarkStart w:id="70" w:name="_Toc391199384"/>
      <w:r w:rsidRPr="00973538">
        <w:rPr>
          <w:rFonts w:asciiTheme="minorHAnsi" w:hAnsiTheme="minorHAnsi" w:cstheme="minorHAnsi"/>
          <w:b/>
          <w:sz w:val="28"/>
          <w:szCs w:val="28"/>
        </w:rPr>
        <w:t>User Activation</w:t>
      </w:r>
      <w:bookmarkEnd w:id="69"/>
      <w:bookmarkEnd w:id="70"/>
    </w:p>
    <w:p w14:paraId="63B4AC74" w14:textId="77777777" w:rsidR="009D7145" w:rsidRPr="00973538" w:rsidRDefault="009D7145" w:rsidP="009D7145">
      <w:pPr>
        <w:pStyle w:val="Normal1"/>
        <w:spacing w:line="240" w:lineRule="auto"/>
        <w:rPr>
          <w:rFonts w:asciiTheme="minorHAnsi" w:hAnsiTheme="minorHAnsi" w:cstheme="minorHAnsi"/>
          <w:b/>
          <w:bCs/>
          <w:color w:val="000000"/>
        </w:rPr>
      </w:pPr>
      <w:r w:rsidRPr="003F200F">
        <w:rPr>
          <w:rFonts w:ascii="Tahoma" w:hAnsi="Tahoma" w:cs="Arial"/>
          <w:b/>
          <w:bCs/>
          <w:color w:val="000000"/>
        </w:rPr>
        <w:br/>
      </w:r>
      <w:r w:rsidRPr="00973538">
        <w:rPr>
          <w:rFonts w:asciiTheme="minorHAnsi" w:hAnsiTheme="minorHAnsi" w:cstheme="minorHAnsi"/>
          <w:b/>
          <w:bCs/>
          <w:color w:val="000000"/>
        </w:rPr>
        <w:t>Introduction</w:t>
      </w:r>
    </w:p>
    <w:p w14:paraId="2548D0DC" w14:textId="77777777" w:rsidR="009D7145" w:rsidRPr="00973538" w:rsidRDefault="009D7145" w:rsidP="00973538">
      <w:pPr>
        <w:autoSpaceDE w:val="0"/>
        <w:autoSpaceDN w:val="0"/>
        <w:adjustRightInd w:val="0"/>
        <w:spacing w:line="276" w:lineRule="auto"/>
        <w:jc w:val="both"/>
        <w:rPr>
          <w:rFonts w:asciiTheme="minorHAnsi" w:hAnsiTheme="minorHAnsi" w:cstheme="minorHAnsi"/>
          <w:sz w:val="22"/>
        </w:rPr>
      </w:pPr>
      <w:r w:rsidRPr="00973538">
        <w:rPr>
          <w:rFonts w:asciiTheme="minorHAnsi" w:hAnsiTheme="minorHAnsi" w:cstheme="minorHAnsi"/>
          <w:sz w:val="22"/>
        </w:rPr>
        <w:t>The user activation process is required to activate the user. This process will be performed by the user by clicking on hyperlink sent through user activation mail.</w:t>
      </w:r>
    </w:p>
    <w:p w14:paraId="75813EEB" w14:textId="77777777" w:rsidR="009D7145" w:rsidRPr="00973538" w:rsidRDefault="009D7145" w:rsidP="009D7145">
      <w:pPr>
        <w:autoSpaceDE w:val="0"/>
        <w:autoSpaceDN w:val="0"/>
        <w:adjustRightInd w:val="0"/>
        <w:spacing w:line="360" w:lineRule="auto"/>
        <w:jc w:val="both"/>
        <w:rPr>
          <w:rFonts w:ascii="Tahoma" w:hAnsi="Tahoma" w:cs="Arial"/>
          <w:sz w:val="22"/>
        </w:rPr>
      </w:pPr>
    </w:p>
    <w:p w14:paraId="7A57A3A5" w14:textId="77777777" w:rsidR="009D7145" w:rsidRPr="00973538" w:rsidRDefault="009D7145" w:rsidP="009D7145">
      <w:pPr>
        <w:pStyle w:val="Heading3"/>
        <w:ind w:hanging="810"/>
        <w:rPr>
          <w:rFonts w:asciiTheme="minorHAnsi" w:hAnsiTheme="minorHAnsi" w:cstheme="minorHAnsi"/>
          <w:b/>
          <w:szCs w:val="28"/>
        </w:rPr>
      </w:pPr>
      <w:bookmarkStart w:id="71" w:name="_Toc390785215"/>
      <w:bookmarkStart w:id="72" w:name="_Toc391199385"/>
      <w:r w:rsidRPr="00973538">
        <w:rPr>
          <w:rFonts w:asciiTheme="minorHAnsi" w:hAnsiTheme="minorHAnsi" w:cstheme="minorHAnsi"/>
          <w:b/>
          <w:szCs w:val="28"/>
        </w:rPr>
        <w:t>Design Alternatives</w:t>
      </w:r>
      <w:bookmarkEnd w:id="71"/>
      <w:bookmarkEnd w:id="72"/>
    </w:p>
    <w:p w14:paraId="0F2DEEE6" w14:textId="77777777" w:rsidR="009D7145" w:rsidRDefault="009D7145" w:rsidP="009D7145">
      <w:pPr>
        <w:spacing w:line="360" w:lineRule="auto"/>
        <w:jc w:val="both"/>
        <w:rPr>
          <w:rFonts w:asciiTheme="minorHAnsi" w:hAnsiTheme="minorHAnsi" w:cstheme="minorHAnsi"/>
          <w:sz w:val="20"/>
        </w:rPr>
      </w:pPr>
      <w:r w:rsidRPr="00973538">
        <w:rPr>
          <w:rFonts w:asciiTheme="minorHAnsi" w:hAnsiTheme="minorHAnsi" w:cstheme="minorHAnsi"/>
          <w:sz w:val="20"/>
        </w:rPr>
        <w:t xml:space="preserve">Not applicable. </w:t>
      </w:r>
    </w:p>
    <w:p w14:paraId="7032AE11" w14:textId="77777777" w:rsidR="00973538" w:rsidRDefault="00973538" w:rsidP="009D7145">
      <w:pPr>
        <w:spacing w:line="360" w:lineRule="auto"/>
        <w:jc w:val="both"/>
        <w:rPr>
          <w:rFonts w:asciiTheme="minorHAnsi" w:hAnsiTheme="minorHAnsi" w:cstheme="minorHAnsi"/>
          <w:sz w:val="20"/>
        </w:rPr>
      </w:pPr>
      <w:r>
        <w:rPr>
          <w:rFonts w:asciiTheme="minorHAnsi" w:hAnsiTheme="minorHAnsi" w:cstheme="minorHAnsi"/>
          <w:sz w:val="20"/>
        </w:rPr>
        <w:br/>
      </w:r>
    </w:p>
    <w:p w14:paraId="634CAB13" w14:textId="77777777" w:rsidR="00973538" w:rsidRDefault="00973538" w:rsidP="009D7145">
      <w:pPr>
        <w:spacing w:line="360" w:lineRule="auto"/>
        <w:jc w:val="both"/>
        <w:rPr>
          <w:rFonts w:asciiTheme="minorHAnsi" w:hAnsiTheme="minorHAnsi" w:cstheme="minorHAnsi"/>
          <w:sz w:val="20"/>
        </w:rPr>
      </w:pPr>
    </w:p>
    <w:p w14:paraId="0F4BDD22" w14:textId="77777777" w:rsidR="00973538" w:rsidRDefault="00973538" w:rsidP="009D7145">
      <w:pPr>
        <w:spacing w:line="360" w:lineRule="auto"/>
        <w:jc w:val="both"/>
        <w:rPr>
          <w:rFonts w:asciiTheme="minorHAnsi" w:hAnsiTheme="minorHAnsi" w:cstheme="minorHAnsi"/>
          <w:sz w:val="20"/>
        </w:rPr>
      </w:pPr>
    </w:p>
    <w:p w14:paraId="6C6F2409" w14:textId="77777777" w:rsidR="00973538" w:rsidRDefault="00973538" w:rsidP="009D7145">
      <w:pPr>
        <w:spacing w:line="360" w:lineRule="auto"/>
        <w:jc w:val="both"/>
        <w:rPr>
          <w:rFonts w:asciiTheme="minorHAnsi" w:hAnsiTheme="minorHAnsi" w:cstheme="minorHAnsi"/>
          <w:sz w:val="20"/>
        </w:rPr>
      </w:pPr>
    </w:p>
    <w:p w14:paraId="7EC6606E" w14:textId="77777777" w:rsidR="00111FED" w:rsidRDefault="00111FED" w:rsidP="009D7145">
      <w:pPr>
        <w:spacing w:line="360" w:lineRule="auto"/>
        <w:jc w:val="both"/>
        <w:rPr>
          <w:rFonts w:asciiTheme="minorHAnsi" w:hAnsiTheme="minorHAnsi" w:cstheme="minorHAnsi"/>
          <w:sz w:val="20"/>
        </w:rPr>
      </w:pPr>
    </w:p>
    <w:p w14:paraId="1B6E6336" w14:textId="77777777" w:rsidR="00973538" w:rsidRDefault="00973538" w:rsidP="009D7145">
      <w:pPr>
        <w:spacing w:line="360" w:lineRule="auto"/>
        <w:jc w:val="both"/>
        <w:rPr>
          <w:rFonts w:asciiTheme="minorHAnsi" w:hAnsiTheme="minorHAnsi" w:cstheme="minorHAnsi"/>
          <w:sz w:val="20"/>
        </w:rPr>
      </w:pPr>
    </w:p>
    <w:p w14:paraId="74E0BCD8" w14:textId="77777777" w:rsidR="00973538" w:rsidRDefault="00973538" w:rsidP="009D7145">
      <w:pPr>
        <w:spacing w:line="360" w:lineRule="auto"/>
        <w:jc w:val="both"/>
        <w:rPr>
          <w:rFonts w:asciiTheme="minorHAnsi" w:hAnsiTheme="minorHAnsi" w:cstheme="minorHAnsi"/>
          <w:sz w:val="20"/>
        </w:rPr>
      </w:pPr>
    </w:p>
    <w:p w14:paraId="6CB9AD71" w14:textId="77777777" w:rsidR="00973538" w:rsidRPr="00973538" w:rsidRDefault="00973538" w:rsidP="009D7145">
      <w:pPr>
        <w:spacing w:line="360" w:lineRule="auto"/>
        <w:jc w:val="both"/>
        <w:rPr>
          <w:rFonts w:asciiTheme="minorHAnsi" w:hAnsiTheme="minorHAnsi" w:cstheme="minorHAnsi"/>
          <w:sz w:val="20"/>
        </w:rPr>
      </w:pPr>
    </w:p>
    <w:p w14:paraId="2A3FB55F" w14:textId="77777777" w:rsidR="009D7145" w:rsidRPr="00973538" w:rsidRDefault="009D7145" w:rsidP="009D7145">
      <w:pPr>
        <w:pStyle w:val="Heading3"/>
        <w:ind w:hanging="810"/>
        <w:rPr>
          <w:rFonts w:asciiTheme="minorHAnsi" w:hAnsiTheme="minorHAnsi" w:cstheme="minorHAnsi"/>
          <w:b/>
        </w:rPr>
      </w:pPr>
      <w:bookmarkStart w:id="73" w:name="_Toc390785216"/>
      <w:bookmarkStart w:id="74" w:name="_Toc391199386"/>
      <w:r w:rsidRPr="00973538">
        <w:rPr>
          <w:rFonts w:asciiTheme="minorHAnsi" w:hAnsiTheme="minorHAnsi" w:cstheme="minorHAnsi"/>
          <w:b/>
        </w:rPr>
        <w:t>Design Details</w:t>
      </w:r>
      <w:bookmarkEnd w:id="73"/>
      <w:bookmarkEnd w:id="74"/>
    </w:p>
    <w:p w14:paraId="691DD7F3" w14:textId="77777777" w:rsidR="009D7145" w:rsidRPr="003F200F" w:rsidRDefault="009D7145" w:rsidP="009D7145">
      <w:pPr>
        <w:jc w:val="both"/>
        <w:rPr>
          <w:rFonts w:ascii="Tahoma" w:hAnsi="Tahoma" w:cs="Arial"/>
          <w:sz w:val="20"/>
        </w:rPr>
      </w:pPr>
    </w:p>
    <w:p w14:paraId="38F26855" w14:textId="77777777" w:rsidR="009D7145" w:rsidRPr="00973538" w:rsidRDefault="009D7145" w:rsidP="009D7145">
      <w:pPr>
        <w:autoSpaceDE w:val="0"/>
        <w:autoSpaceDN w:val="0"/>
        <w:adjustRightInd w:val="0"/>
        <w:spacing w:line="360" w:lineRule="auto"/>
        <w:jc w:val="both"/>
        <w:rPr>
          <w:rFonts w:asciiTheme="minorHAnsi" w:hAnsiTheme="minorHAnsi" w:cstheme="minorHAnsi"/>
          <w:sz w:val="22"/>
        </w:rPr>
      </w:pPr>
      <w:r w:rsidRPr="00973538">
        <w:rPr>
          <w:rFonts w:asciiTheme="minorHAnsi" w:hAnsiTheme="minorHAnsi" w:cstheme="minorHAnsi"/>
          <w:sz w:val="22"/>
        </w:rPr>
        <w:t>The process / activity flow diagram for this activity is as below –</w:t>
      </w:r>
    </w:p>
    <w:p w14:paraId="469963AA" w14:textId="77777777" w:rsidR="00973538" w:rsidRDefault="00411600" w:rsidP="00973538">
      <w:pPr>
        <w:spacing w:line="360" w:lineRule="auto"/>
      </w:pPr>
      <w:r>
        <w:object w:dxaOrig="7300" w:dyaOrig="8159" w14:anchorId="140EEBA6">
          <v:shape id="_x0000_i1034" type="#_x0000_t75" style="width:282.55pt;height:315.15pt" o:ole="">
            <v:imagedata r:id="rId29" o:title=""/>
          </v:shape>
          <o:OLEObject Type="Embed" ProgID="Visio.Drawing.11" ShapeID="_x0000_i1034" DrawAspect="Content" ObjectID="_1465042166" r:id="rId30"/>
        </w:object>
      </w:r>
    </w:p>
    <w:p w14:paraId="059141FC" w14:textId="77777777" w:rsidR="009D7145" w:rsidRDefault="009D7145" w:rsidP="00973538">
      <w:pPr>
        <w:spacing w:line="360" w:lineRule="auto"/>
        <w:rPr>
          <w:rFonts w:cs="Arial"/>
        </w:rPr>
      </w:pPr>
    </w:p>
    <w:p w14:paraId="309D1021" w14:textId="77777777" w:rsidR="009D7145" w:rsidRPr="006D4C83" w:rsidRDefault="009D7145" w:rsidP="0097353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1 – Initiate User </w:t>
      </w:r>
      <w:r w:rsidR="00411600" w:rsidRPr="006D4C83">
        <w:rPr>
          <w:rFonts w:asciiTheme="minorHAnsi" w:hAnsiTheme="minorHAnsi" w:cstheme="minorHAnsi"/>
          <w:b/>
          <w:bCs/>
          <w:color w:val="000000"/>
          <w:sz w:val="22"/>
        </w:rPr>
        <w:t>Activation</w:t>
      </w:r>
      <w:r w:rsidRPr="006D4C83">
        <w:rPr>
          <w:rFonts w:asciiTheme="minorHAnsi" w:hAnsiTheme="minorHAnsi" w:cstheme="minorHAnsi"/>
          <w:b/>
          <w:bCs/>
          <w:color w:val="000000"/>
          <w:sz w:val="22"/>
        </w:rPr>
        <w:t xml:space="preserve"> </w:t>
      </w:r>
    </w:p>
    <w:p w14:paraId="14808294" w14:textId="77777777" w:rsidR="009D7145" w:rsidRPr="00B552E9" w:rsidRDefault="00111FED" w:rsidP="00973538">
      <w:pPr>
        <w:spacing w:line="276" w:lineRule="auto"/>
        <w:jc w:val="both"/>
        <w:rPr>
          <w:rFonts w:asciiTheme="minorHAnsi" w:hAnsiTheme="minorHAnsi" w:cstheme="minorHAnsi"/>
          <w:bCs/>
          <w:color w:val="000000"/>
          <w:sz w:val="22"/>
        </w:rPr>
      </w:pPr>
      <w:r w:rsidRPr="00B552E9">
        <w:rPr>
          <w:rFonts w:asciiTheme="minorHAnsi" w:hAnsiTheme="minorHAnsi" w:cstheme="minorHAnsi"/>
          <w:bCs/>
          <w:color w:val="000000"/>
          <w:sz w:val="22"/>
        </w:rPr>
        <w:t>User initiates</w:t>
      </w:r>
      <w:r w:rsidR="00411600" w:rsidRPr="00B552E9">
        <w:rPr>
          <w:rFonts w:asciiTheme="minorHAnsi" w:hAnsiTheme="minorHAnsi" w:cstheme="minorHAnsi"/>
          <w:bCs/>
          <w:color w:val="000000"/>
          <w:sz w:val="22"/>
        </w:rPr>
        <w:t xml:space="preserve"> the user activation process by clicking the activation hyperlink sent over e-mail</w:t>
      </w:r>
      <w:r w:rsidR="009D7145" w:rsidRPr="00B552E9">
        <w:rPr>
          <w:rFonts w:asciiTheme="minorHAnsi" w:hAnsiTheme="minorHAnsi" w:cstheme="minorHAnsi"/>
          <w:bCs/>
          <w:color w:val="000000"/>
          <w:sz w:val="22"/>
        </w:rPr>
        <w:t>.</w:t>
      </w:r>
      <w:r w:rsidR="00411600" w:rsidRPr="00B552E9">
        <w:rPr>
          <w:rFonts w:asciiTheme="minorHAnsi" w:hAnsiTheme="minorHAnsi" w:cstheme="minorHAnsi"/>
          <w:bCs/>
          <w:color w:val="000000"/>
          <w:sz w:val="22"/>
        </w:rPr>
        <w:t xml:space="preserve"> A web request will be generated to the server.</w:t>
      </w:r>
    </w:p>
    <w:p w14:paraId="211E3146" w14:textId="77777777" w:rsidR="009D7145" w:rsidRPr="00973538" w:rsidRDefault="009D7145" w:rsidP="00973538">
      <w:pPr>
        <w:spacing w:line="276" w:lineRule="auto"/>
        <w:jc w:val="center"/>
        <w:rPr>
          <w:rFonts w:asciiTheme="minorHAnsi" w:hAnsiTheme="minorHAnsi" w:cstheme="minorHAnsi"/>
        </w:rPr>
      </w:pPr>
    </w:p>
    <w:p w14:paraId="1E55052D" w14:textId="77777777" w:rsidR="009D7145" w:rsidRPr="006D4C83" w:rsidRDefault="009D7145" w:rsidP="0097353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2 – </w:t>
      </w:r>
      <w:r w:rsidR="00411600" w:rsidRPr="006D4C83">
        <w:rPr>
          <w:rFonts w:asciiTheme="minorHAnsi" w:hAnsiTheme="minorHAnsi" w:cstheme="minorHAnsi"/>
          <w:b/>
          <w:bCs/>
          <w:color w:val="000000"/>
          <w:sz w:val="22"/>
        </w:rPr>
        <w:t>Link verification</w:t>
      </w:r>
    </w:p>
    <w:p w14:paraId="3EB45269" w14:textId="77777777" w:rsidR="009D7145" w:rsidRPr="00B552E9" w:rsidRDefault="00411600" w:rsidP="00973538">
      <w:pPr>
        <w:spacing w:line="276" w:lineRule="auto"/>
        <w:jc w:val="both"/>
        <w:rPr>
          <w:rFonts w:asciiTheme="minorHAnsi" w:hAnsiTheme="minorHAnsi" w:cstheme="minorHAnsi"/>
          <w:bCs/>
          <w:color w:val="000000"/>
          <w:sz w:val="22"/>
        </w:rPr>
      </w:pPr>
      <w:r w:rsidRPr="00B552E9">
        <w:rPr>
          <w:rFonts w:asciiTheme="minorHAnsi" w:hAnsiTheme="minorHAnsi" w:cstheme="minorHAnsi"/>
          <w:bCs/>
          <w:color w:val="000000"/>
          <w:sz w:val="22"/>
        </w:rPr>
        <w:t xml:space="preserve">The original </w:t>
      </w:r>
      <w:r w:rsidR="00111FED" w:rsidRPr="00B552E9">
        <w:rPr>
          <w:rFonts w:asciiTheme="minorHAnsi" w:hAnsiTheme="minorHAnsi" w:cstheme="minorHAnsi"/>
          <w:bCs/>
          <w:color w:val="000000"/>
          <w:sz w:val="22"/>
        </w:rPr>
        <w:t>link has</w:t>
      </w:r>
      <w:r w:rsidRPr="00B552E9">
        <w:rPr>
          <w:rFonts w:asciiTheme="minorHAnsi" w:hAnsiTheme="minorHAnsi" w:cstheme="minorHAnsi"/>
          <w:bCs/>
          <w:color w:val="000000"/>
          <w:sz w:val="22"/>
        </w:rPr>
        <w:t xml:space="preserve"> encrypted query</w:t>
      </w:r>
      <w:r w:rsidR="00111FED" w:rsidRPr="00B552E9">
        <w:rPr>
          <w:rFonts w:asciiTheme="minorHAnsi" w:hAnsiTheme="minorHAnsi" w:cstheme="minorHAnsi"/>
          <w:bCs/>
          <w:color w:val="000000"/>
          <w:sz w:val="22"/>
        </w:rPr>
        <w:t xml:space="preserve"> </w:t>
      </w:r>
      <w:r w:rsidRPr="00B552E9">
        <w:rPr>
          <w:rFonts w:asciiTheme="minorHAnsi" w:hAnsiTheme="minorHAnsi" w:cstheme="minorHAnsi"/>
          <w:bCs/>
          <w:color w:val="000000"/>
          <w:sz w:val="22"/>
        </w:rPr>
        <w:t xml:space="preserve">string which contains userid to be verified and timestamp. If web handler will check </w:t>
      </w:r>
      <w:r w:rsidR="006C21DE" w:rsidRPr="00B552E9">
        <w:rPr>
          <w:rFonts w:asciiTheme="minorHAnsi" w:hAnsiTheme="minorHAnsi" w:cstheme="minorHAnsi"/>
          <w:bCs/>
          <w:color w:val="000000"/>
          <w:sz w:val="22"/>
        </w:rPr>
        <w:t>its</w:t>
      </w:r>
      <w:r w:rsidRPr="00B552E9">
        <w:rPr>
          <w:rFonts w:asciiTheme="minorHAnsi" w:hAnsiTheme="minorHAnsi" w:cstheme="minorHAnsi"/>
          <w:bCs/>
          <w:color w:val="000000"/>
          <w:sz w:val="22"/>
        </w:rPr>
        <w:t xml:space="preserve"> validity and return if found invalid request otherwise user will be activated. </w:t>
      </w:r>
    </w:p>
    <w:p w14:paraId="26CA4F6D" w14:textId="77777777" w:rsidR="00B67AB7" w:rsidRPr="00973538" w:rsidRDefault="00B67AB7" w:rsidP="00973538">
      <w:pPr>
        <w:spacing w:line="276" w:lineRule="auto"/>
        <w:jc w:val="both"/>
        <w:rPr>
          <w:rFonts w:asciiTheme="minorHAnsi" w:hAnsiTheme="minorHAnsi" w:cstheme="minorHAnsi"/>
          <w:bCs/>
          <w:color w:val="000000"/>
        </w:rPr>
      </w:pPr>
    </w:p>
    <w:p w14:paraId="3A55D4CD" w14:textId="77777777" w:rsidR="009D7145" w:rsidRPr="006D4C83" w:rsidRDefault="00411600" w:rsidP="0097353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3 – </w:t>
      </w:r>
      <w:r w:rsidR="006C21DE" w:rsidRPr="006D4C83">
        <w:rPr>
          <w:rFonts w:asciiTheme="minorHAnsi" w:hAnsiTheme="minorHAnsi" w:cstheme="minorHAnsi"/>
          <w:b/>
          <w:bCs/>
          <w:color w:val="000000"/>
          <w:sz w:val="22"/>
        </w:rPr>
        <w:t>Send Back Response &amp; Confirmation e-mail</w:t>
      </w:r>
    </w:p>
    <w:p w14:paraId="09D18BE6" w14:textId="77777777" w:rsidR="009D7145" w:rsidRPr="00B552E9" w:rsidRDefault="006C21DE" w:rsidP="00973538">
      <w:pPr>
        <w:spacing w:line="276" w:lineRule="auto"/>
        <w:jc w:val="both"/>
        <w:rPr>
          <w:rFonts w:asciiTheme="minorHAnsi" w:hAnsiTheme="minorHAnsi" w:cstheme="minorHAnsi"/>
          <w:bCs/>
          <w:color w:val="000000"/>
          <w:sz w:val="22"/>
        </w:rPr>
      </w:pPr>
      <w:r w:rsidRPr="00B552E9">
        <w:rPr>
          <w:rFonts w:asciiTheme="minorHAnsi" w:hAnsiTheme="minorHAnsi" w:cstheme="minorHAnsi"/>
          <w:bCs/>
          <w:color w:val="000000"/>
          <w:sz w:val="22"/>
        </w:rPr>
        <w:t>As a webrequest response, system send clear text message over browser regarding user activation followed by confirmation e-mail if user activated successfully.</w:t>
      </w:r>
    </w:p>
    <w:p w14:paraId="46F0BEB6" w14:textId="77777777" w:rsidR="009D7145" w:rsidRDefault="009D7145" w:rsidP="00973538">
      <w:pPr>
        <w:spacing w:line="276" w:lineRule="auto"/>
        <w:jc w:val="both"/>
        <w:rPr>
          <w:rFonts w:asciiTheme="minorHAnsi" w:hAnsiTheme="minorHAnsi" w:cstheme="minorHAnsi"/>
          <w:bCs/>
          <w:color w:val="000000"/>
        </w:rPr>
      </w:pPr>
      <w:r w:rsidRPr="00973538">
        <w:rPr>
          <w:rFonts w:asciiTheme="minorHAnsi" w:hAnsiTheme="minorHAnsi" w:cstheme="minorHAnsi"/>
          <w:bCs/>
          <w:color w:val="000000"/>
        </w:rPr>
        <w:t xml:space="preserve"> </w:t>
      </w:r>
    </w:p>
    <w:p w14:paraId="1CD122E3" w14:textId="77777777" w:rsidR="00973538" w:rsidRPr="00973538" w:rsidRDefault="00973538" w:rsidP="00973538">
      <w:pPr>
        <w:spacing w:line="276" w:lineRule="auto"/>
        <w:jc w:val="both"/>
        <w:rPr>
          <w:rFonts w:asciiTheme="minorHAnsi" w:hAnsiTheme="minorHAnsi" w:cstheme="minorHAnsi"/>
          <w:bCs/>
          <w:color w:val="000000"/>
        </w:rPr>
      </w:pPr>
    </w:p>
    <w:p w14:paraId="1E341EFB" w14:textId="77777777" w:rsidR="009D7145" w:rsidRPr="00973538" w:rsidRDefault="009D7145" w:rsidP="00973538">
      <w:pPr>
        <w:spacing w:line="276" w:lineRule="auto"/>
        <w:rPr>
          <w:rFonts w:asciiTheme="minorHAnsi" w:hAnsiTheme="minorHAnsi" w:cstheme="minorHAnsi"/>
          <w:bCs/>
          <w:color w:val="000000"/>
        </w:rPr>
      </w:pPr>
      <w:r w:rsidRPr="00973538">
        <w:rPr>
          <w:rFonts w:asciiTheme="minorHAnsi" w:hAnsiTheme="minorHAnsi" w:cstheme="minorHAnsi"/>
          <w:bCs/>
          <w:color w:val="000000"/>
        </w:rPr>
        <w:lastRenderedPageBreak/>
        <w:t>Class Diagram – User Registration</w:t>
      </w:r>
    </w:p>
    <w:p w14:paraId="509545B8" w14:textId="77777777" w:rsidR="009D7145" w:rsidRDefault="009D7145" w:rsidP="009D7145">
      <w:pPr>
        <w:spacing w:line="360" w:lineRule="auto"/>
        <w:jc w:val="center"/>
        <w:rPr>
          <w:rFonts w:ascii="Tahoma" w:hAnsi="Tahoma" w:cs="Arial"/>
          <w:bCs/>
          <w:color w:val="000000"/>
        </w:rPr>
      </w:pPr>
      <w:r>
        <w:object w:dxaOrig="9502" w:dyaOrig="3552" w14:anchorId="1B72F16F">
          <v:shape id="_x0000_i1035" type="#_x0000_t75" style="width:6in;height:161pt" o:ole="">
            <v:imagedata r:id="rId25" o:title=""/>
          </v:shape>
          <o:OLEObject Type="Embed" ProgID="Visio.Drawing.11" ShapeID="_x0000_i1035" DrawAspect="Content" ObjectID="_1465042167" r:id="rId31"/>
        </w:object>
      </w:r>
    </w:p>
    <w:p w14:paraId="09A08913" w14:textId="77777777" w:rsidR="002A0289" w:rsidRDefault="009D7145" w:rsidP="009D7145">
      <w:pPr>
        <w:spacing w:line="360" w:lineRule="auto"/>
        <w:rPr>
          <w:rFonts w:cs="Arial"/>
        </w:rPr>
      </w:pPr>
      <w:r>
        <w:rPr>
          <w:rFonts w:cs="Arial"/>
        </w:rPr>
        <w:t xml:space="preserve"> </w:t>
      </w:r>
    </w:p>
    <w:p w14:paraId="6EB76096" w14:textId="77777777" w:rsidR="009D7145" w:rsidRPr="00973538" w:rsidRDefault="009D7145" w:rsidP="009D7145">
      <w:pPr>
        <w:spacing w:line="360" w:lineRule="auto"/>
        <w:rPr>
          <w:rFonts w:asciiTheme="minorHAnsi" w:hAnsiTheme="minorHAnsi" w:cstheme="minorHAnsi"/>
          <w:bCs/>
          <w:color w:val="000000"/>
        </w:rPr>
      </w:pPr>
      <w:r w:rsidRPr="00973538">
        <w:rPr>
          <w:rFonts w:asciiTheme="minorHAnsi" w:hAnsiTheme="minorHAnsi" w:cstheme="minorHAnsi"/>
          <w:bCs/>
          <w:color w:val="000000"/>
        </w:rPr>
        <w:t xml:space="preserve">Sequence Diagram – User </w:t>
      </w:r>
      <w:r w:rsidR="00B67AB7" w:rsidRPr="00973538">
        <w:rPr>
          <w:rFonts w:asciiTheme="minorHAnsi" w:hAnsiTheme="minorHAnsi" w:cstheme="minorHAnsi"/>
          <w:bCs/>
          <w:color w:val="000000"/>
        </w:rPr>
        <w:t>Activation</w:t>
      </w:r>
    </w:p>
    <w:p w14:paraId="0C014DA9" w14:textId="77777777" w:rsidR="009D7145" w:rsidRPr="003F200F" w:rsidRDefault="00B67AB7" w:rsidP="009D7145">
      <w:pPr>
        <w:rPr>
          <w:rFonts w:cs="Arial"/>
        </w:rPr>
      </w:pPr>
      <w:r>
        <w:object w:dxaOrig="9977" w:dyaOrig="6301" w14:anchorId="23A4F6A8">
          <v:shape id="_x0000_i1036" type="#_x0000_t75" style="width:430.65pt;height:272.4pt" o:ole="">
            <v:imagedata r:id="rId32" o:title=""/>
          </v:shape>
          <o:OLEObject Type="Embed" ProgID="Visio.Drawing.11" ShapeID="_x0000_i1036" DrawAspect="Content" ObjectID="_1465042168" r:id="rId33"/>
        </w:object>
      </w:r>
    </w:p>
    <w:p w14:paraId="290D06EA" w14:textId="77777777" w:rsidR="009D7145" w:rsidRPr="00B679C8" w:rsidRDefault="009D7145" w:rsidP="009D7145">
      <w:pPr>
        <w:pStyle w:val="Normal1"/>
        <w:spacing w:line="240" w:lineRule="auto"/>
        <w:rPr>
          <w:rFonts w:asciiTheme="minorHAnsi" w:hAnsiTheme="minorHAnsi" w:cstheme="minorHAnsi"/>
          <w:b/>
          <w:bCs/>
          <w:color w:val="000000"/>
        </w:rPr>
      </w:pPr>
      <w:r w:rsidRPr="00B679C8">
        <w:rPr>
          <w:rFonts w:asciiTheme="minorHAnsi" w:hAnsiTheme="minorHAnsi" w:cstheme="minorHAnsi"/>
          <w:bCs/>
          <w:color w:val="000000"/>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9D7145" w:rsidRPr="00B679C8" w14:paraId="15C313BF" w14:textId="77777777" w:rsidTr="009D7145">
        <w:trPr>
          <w:cantSplit/>
          <w:trHeight w:val="353"/>
        </w:trPr>
        <w:tc>
          <w:tcPr>
            <w:tcW w:w="1728" w:type="dxa"/>
            <w:tcBorders>
              <w:top w:val="single" w:sz="4" w:space="0" w:color="auto"/>
              <w:bottom w:val="single" w:sz="4" w:space="0" w:color="auto"/>
            </w:tcBorders>
            <w:shd w:val="clear" w:color="auto" w:fill="CCCCCC"/>
          </w:tcPr>
          <w:p w14:paraId="73CF1386" w14:textId="77777777" w:rsidR="009D7145" w:rsidRPr="00B679C8" w:rsidRDefault="009D7145" w:rsidP="009D7145">
            <w:pPr>
              <w:rPr>
                <w:rFonts w:asciiTheme="minorHAnsi" w:hAnsiTheme="minorHAnsi" w:cstheme="minorHAnsi"/>
                <w:b/>
                <w:bCs/>
                <w:caps/>
                <w:sz w:val="22"/>
                <w:szCs w:val="22"/>
              </w:rPr>
            </w:pPr>
            <w:r w:rsidRPr="00B679C8">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6A2CF7AF" w14:textId="77777777" w:rsidR="009D7145" w:rsidRPr="00B679C8" w:rsidRDefault="009D7145" w:rsidP="009D7145">
            <w:pPr>
              <w:jc w:val="both"/>
              <w:rPr>
                <w:rFonts w:asciiTheme="minorHAnsi" w:hAnsiTheme="minorHAnsi" w:cstheme="minorHAnsi"/>
                <w:b/>
                <w:bCs/>
                <w:caps/>
                <w:sz w:val="22"/>
                <w:szCs w:val="22"/>
              </w:rPr>
            </w:pPr>
            <w:r w:rsidRPr="00B679C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5A26E617" w14:textId="77777777" w:rsidR="009D7145" w:rsidRPr="00B679C8" w:rsidRDefault="009D7145" w:rsidP="009D7145">
            <w:pPr>
              <w:rPr>
                <w:rFonts w:asciiTheme="minorHAnsi" w:hAnsiTheme="minorHAnsi" w:cstheme="minorHAnsi"/>
                <w:b/>
                <w:bCs/>
                <w:caps/>
                <w:sz w:val="22"/>
                <w:szCs w:val="22"/>
              </w:rPr>
            </w:pPr>
            <w:r w:rsidRPr="00B679C8">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2155E151" w14:textId="77777777" w:rsidR="009D7145" w:rsidRPr="00B679C8" w:rsidRDefault="009D7145" w:rsidP="009D7145">
            <w:pPr>
              <w:jc w:val="both"/>
              <w:rPr>
                <w:rFonts w:asciiTheme="minorHAnsi" w:hAnsiTheme="minorHAnsi" w:cstheme="minorHAnsi"/>
                <w:b/>
                <w:caps/>
                <w:sz w:val="22"/>
                <w:szCs w:val="22"/>
              </w:rPr>
            </w:pPr>
            <w:r w:rsidRPr="00B679C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76B1958C" w14:textId="77777777" w:rsidR="009D7145" w:rsidRPr="00B679C8" w:rsidRDefault="009D7145" w:rsidP="009D7145">
            <w:pPr>
              <w:jc w:val="both"/>
              <w:rPr>
                <w:rFonts w:asciiTheme="minorHAnsi" w:hAnsiTheme="minorHAnsi" w:cstheme="minorHAnsi"/>
                <w:b/>
                <w:caps/>
                <w:sz w:val="22"/>
                <w:szCs w:val="22"/>
              </w:rPr>
            </w:pPr>
            <w:r w:rsidRPr="00B679C8">
              <w:rPr>
                <w:rFonts w:asciiTheme="minorHAnsi" w:hAnsiTheme="minorHAnsi" w:cstheme="minorHAnsi"/>
                <w:b/>
                <w:caps/>
                <w:sz w:val="22"/>
                <w:szCs w:val="22"/>
              </w:rPr>
              <w:t>Remarks</w:t>
            </w:r>
          </w:p>
        </w:tc>
      </w:tr>
      <w:tr w:rsidR="009D7145" w:rsidRPr="00B679C8" w14:paraId="4F971511" w14:textId="77777777" w:rsidTr="009D7145">
        <w:trPr>
          <w:cantSplit/>
          <w:trHeight w:val="353"/>
        </w:trPr>
        <w:tc>
          <w:tcPr>
            <w:tcW w:w="1728" w:type="dxa"/>
            <w:tcBorders>
              <w:top w:val="single" w:sz="4" w:space="0" w:color="auto"/>
              <w:bottom w:val="single" w:sz="4" w:space="0" w:color="auto"/>
            </w:tcBorders>
          </w:tcPr>
          <w:p w14:paraId="77D951D6" w14:textId="77777777" w:rsidR="009D7145" w:rsidRPr="00B679C8" w:rsidRDefault="009D7145" w:rsidP="009D7145">
            <w:pPr>
              <w:jc w:val="both"/>
              <w:rPr>
                <w:rFonts w:asciiTheme="minorHAnsi" w:hAnsiTheme="minorHAnsi" w:cstheme="minorHAnsi"/>
                <w:sz w:val="22"/>
                <w:szCs w:val="22"/>
              </w:rPr>
            </w:pPr>
            <w:r w:rsidRPr="00B679C8">
              <w:rPr>
                <w:rFonts w:asciiTheme="minorHAnsi" w:hAnsiTheme="minorHAnsi" w:cstheme="minorHAnsi"/>
                <w:sz w:val="22"/>
                <w:szCs w:val="22"/>
              </w:rPr>
              <w:t>USER_EMAIL</w:t>
            </w:r>
          </w:p>
        </w:tc>
        <w:tc>
          <w:tcPr>
            <w:tcW w:w="1800" w:type="dxa"/>
            <w:tcBorders>
              <w:top w:val="single" w:sz="4" w:space="0" w:color="auto"/>
              <w:bottom w:val="single" w:sz="4" w:space="0" w:color="auto"/>
            </w:tcBorders>
            <w:vAlign w:val="center"/>
          </w:tcPr>
          <w:p w14:paraId="67257B92" w14:textId="77777777" w:rsidR="009D7145" w:rsidRPr="00B679C8" w:rsidRDefault="009D7145" w:rsidP="009D7145">
            <w:pPr>
              <w:rPr>
                <w:rFonts w:asciiTheme="minorHAnsi" w:hAnsiTheme="minorHAnsi" w:cstheme="minorHAnsi"/>
                <w:caps/>
                <w:sz w:val="22"/>
                <w:szCs w:val="22"/>
              </w:rPr>
            </w:pPr>
            <w:r w:rsidRPr="00B679C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2402818F" w14:textId="77777777" w:rsidR="009D7145" w:rsidRPr="00B679C8" w:rsidRDefault="002A0289" w:rsidP="009D7145">
            <w:pPr>
              <w:rPr>
                <w:rFonts w:asciiTheme="minorHAnsi" w:hAnsiTheme="minorHAnsi" w:cstheme="minorHAnsi"/>
                <w:bCs/>
                <w:sz w:val="22"/>
                <w:szCs w:val="22"/>
              </w:rPr>
            </w:pPr>
            <w:r w:rsidRPr="00B679C8">
              <w:rPr>
                <w:rFonts w:asciiTheme="minorHAnsi" w:hAnsiTheme="minorHAnsi" w:cstheme="minorHAnsi"/>
                <w:bCs/>
                <w:sz w:val="22"/>
                <w:szCs w:val="22"/>
              </w:rPr>
              <w:t>NA</w:t>
            </w:r>
          </w:p>
        </w:tc>
        <w:tc>
          <w:tcPr>
            <w:tcW w:w="1440" w:type="dxa"/>
            <w:tcBorders>
              <w:top w:val="single" w:sz="4" w:space="0" w:color="auto"/>
              <w:bottom w:val="single" w:sz="4" w:space="0" w:color="auto"/>
            </w:tcBorders>
            <w:vAlign w:val="center"/>
          </w:tcPr>
          <w:p w14:paraId="0F31058C" w14:textId="77777777" w:rsidR="009D7145" w:rsidRPr="00B679C8" w:rsidRDefault="002A0289" w:rsidP="009D7145">
            <w:pPr>
              <w:rPr>
                <w:rFonts w:asciiTheme="minorHAnsi" w:hAnsiTheme="minorHAnsi" w:cstheme="minorHAnsi"/>
                <w:sz w:val="22"/>
                <w:szCs w:val="22"/>
              </w:rPr>
            </w:pPr>
            <w:r w:rsidRPr="00B679C8">
              <w:rPr>
                <w:rFonts w:asciiTheme="minorHAnsi" w:hAnsiTheme="minorHAnsi" w:cstheme="minorHAnsi"/>
                <w:sz w:val="22"/>
                <w:szCs w:val="22"/>
              </w:rPr>
              <w:t>Activation hyperlink</w:t>
            </w:r>
          </w:p>
        </w:tc>
        <w:tc>
          <w:tcPr>
            <w:tcW w:w="2160" w:type="dxa"/>
            <w:tcBorders>
              <w:top w:val="single" w:sz="4" w:space="0" w:color="auto"/>
              <w:bottom w:val="single" w:sz="4" w:space="0" w:color="auto"/>
            </w:tcBorders>
            <w:vAlign w:val="center"/>
          </w:tcPr>
          <w:p w14:paraId="66AE80FB" w14:textId="77777777" w:rsidR="009D7145" w:rsidRPr="00B679C8" w:rsidRDefault="009D7145" w:rsidP="009D7145">
            <w:pPr>
              <w:rPr>
                <w:rFonts w:asciiTheme="minorHAnsi" w:hAnsiTheme="minorHAnsi" w:cstheme="minorHAnsi"/>
                <w:sz w:val="22"/>
                <w:szCs w:val="22"/>
              </w:rPr>
            </w:pPr>
          </w:p>
        </w:tc>
      </w:tr>
    </w:tbl>
    <w:p w14:paraId="72101EFD" w14:textId="77777777" w:rsidR="009D7145" w:rsidRDefault="009D7145" w:rsidP="009D7145">
      <w:pPr>
        <w:spacing w:line="360" w:lineRule="auto"/>
        <w:jc w:val="both"/>
        <w:rPr>
          <w:rFonts w:ascii="Tahoma" w:hAnsi="Tahoma" w:cs="Arial"/>
          <w:sz w:val="20"/>
          <w:szCs w:val="32"/>
        </w:rPr>
      </w:pPr>
    </w:p>
    <w:p w14:paraId="6F81CCBD" w14:textId="77777777" w:rsidR="009D7145" w:rsidRDefault="009D7145" w:rsidP="009D7145">
      <w:pPr>
        <w:spacing w:line="360" w:lineRule="auto"/>
        <w:jc w:val="both"/>
        <w:rPr>
          <w:rFonts w:ascii="Tahoma" w:hAnsi="Tahoma" w:cs="Arial"/>
          <w:sz w:val="20"/>
          <w:szCs w:val="32"/>
        </w:rPr>
      </w:pPr>
    </w:p>
    <w:p w14:paraId="6198602D" w14:textId="77777777" w:rsidR="00B679C8" w:rsidRDefault="00B679C8" w:rsidP="009D7145">
      <w:pPr>
        <w:spacing w:line="360" w:lineRule="auto"/>
        <w:jc w:val="both"/>
        <w:rPr>
          <w:rFonts w:ascii="Tahoma" w:hAnsi="Tahoma" w:cs="Arial"/>
          <w:sz w:val="20"/>
          <w:szCs w:val="32"/>
        </w:rPr>
      </w:pPr>
    </w:p>
    <w:p w14:paraId="2DAE7F62" w14:textId="77777777" w:rsidR="009D7145" w:rsidRPr="00B679C8" w:rsidRDefault="009D7145" w:rsidP="009D7145">
      <w:pPr>
        <w:rPr>
          <w:rFonts w:asciiTheme="minorHAnsi" w:hAnsiTheme="minorHAnsi" w:cstheme="minorHAnsi"/>
          <w:b/>
          <w:bCs/>
          <w:color w:val="000000"/>
        </w:rPr>
      </w:pPr>
      <w:r w:rsidRPr="00B679C8">
        <w:rPr>
          <w:rFonts w:asciiTheme="minorHAnsi" w:hAnsiTheme="minorHAnsi" w:cstheme="minorHAnsi"/>
          <w:b/>
          <w:bCs/>
          <w:color w:val="000000"/>
        </w:rPr>
        <w:t xml:space="preserve">Output Parameters </w:t>
      </w:r>
    </w:p>
    <w:p w14:paraId="1A598EB2" w14:textId="77777777" w:rsidR="009D7145" w:rsidRPr="003F200F" w:rsidRDefault="009D7145" w:rsidP="009D7145">
      <w:pPr>
        <w:rPr>
          <w:rFonts w:ascii="Tahoma" w:hAnsi="Tahoma" w:cs="Arial"/>
          <w:bCs/>
          <w:color w:val="000000"/>
        </w:rPr>
      </w:pPr>
    </w:p>
    <w:p w14:paraId="78C41010" w14:textId="77777777" w:rsidR="009D7145" w:rsidRPr="00B679C8" w:rsidRDefault="009D7145" w:rsidP="009D7145">
      <w:pPr>
        <w:spacing w:line="360" w:lineRule="auto"/>
        <w:jc w:val="both"/>
        <w:rPr>
          <w:rFonts w:asciiTheme="minorHAnsi" w:hAnsiTheme="minorHAnsi" w:cstheme="minorHAnsi"/>
          <w:sz w:val="22"/>
          <w:szCs w:val="22"/>
        </w:rPr>
      </w:pPr>
      <w:r w:rsidRPr="00B679C8">
        <w:rPr>
          <w:rFonts w:asciiTheme="minorHAnsi" w:hAnsiTheme="minorHAnsi" w:cstheme="minorHAnsi"/>
          <w:sz w:val="22"/>
          <w:szCs w:val="22"/>
        </w:rPr>
        <w:t xml:space="preserve">At the end of process user will be notified whether he/she has been </w:t>
      </w:r>
      <w:r w:rsidR="002A0289" w:rsidRPr="00B679C8">
        <w:rPr>
          <w:rFonts w:asciiTheme="minorHAnsi" w:hAnsiTheme="minorHAnsi" w:cstheme="minorHAnsi"/>
          <w:sz w:val="22"/>
          <w:szCs w:val="22"/>
        </w:rPr>
        <w:t xml:space="preserve">activated </w:t>
      </w:r>
      <w:r w:rsidRPr="00B679C8">
        <w:rPr>
          <w:rFonts w:asciiTheme="minorHAnsi" w:hAnsiTheme="minorHAnsi" w:cstheme="minorHAnsi"/>
          <w:sz w:val="22"/>
          <w:szCs w:val="22"/>
        </w:rPr>
        <w:t xml:space="preserve">or not. </w:t>
      </w:r>
      <w:r w:rsidR="002A0289" w:rsidRPr="00B679C8">
        <w:rPr>
          <w:rFonts w:asciiTheme="minorHAnsi" w:hAnsiTheme="minorHAnsi" w:cstheme="minorHAnsi"/>
          <w:sz w:val="22"/>
          <w:szCs w:val="22"/>
        </w:rPr>
        <w:t xml:space="preserve"> </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2A0289" w:rsidRPr="00B679C8" w14:paraId="19B30735" w14:textId="77777777" w:rsidTr="00CF3629">
        <w:trPr>
          <w:cantSplit/>
          <w:trHeight w:val="353"/>
        </w:trPr>
        <w:tc>
          <w:tcPr>
            <w:tcW w:w="1728" w:type="dxa"/>
            <w:tcBorders>
              <w:top w:val="single" w:sz="4" w:space="0" w:color="auto"/>
              <w:bottom w:val="single" w:sz="4" w:space="0" w:color="auto"/>
            </w:tcBorders>
            <w:shd w:val="clear" w:color="auto" w:fill="CCCCCC"/>
          </w:tcPr>
          <w:p w14:paraId="14A92802" w14:textId="77777777" w:rsidR="002A0289" w:rsidRPr="00B679C8" w:rsidRDefault="002A0289"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3870814F" w14:textId="77777777" w:rsidR="002A0289" w:rsidRPr="00B679C8" w:rsidRDefault="002A0289" w:rsidP="00CF3629">
            <w:pPr>
              <w:jc w:val="both"/>
              <w:rPr>
                <w:rFonts w:asciiTheme="minorHAnsi" w:hAnsiTheme="minorHAnsi" w:cstheme="minorHAnsi"/>
                <w:b/>
                <w:bCs/>
                <w:caps/>
                <w:sz w:val="22"/>
                <w:szCs w:val="22"/>
              </w:rPr>
            </w:pPr>
            <w:r w:rsidRPr="00B679C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4F1D9076" w14:textId="77777777" w:rsidR="002A0289" w:rsidRPr="00B679C8" w:rsidRDefault="002A0289"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3C3BD3C3" w14:textId="77777777" w:rsidR="002A0289" w:rsidRPr="00B679C8" w:rsidRDefault="002A0289"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5E37B1F6" w14:textId="77777777" w:rsidR="002A0289" w:rsidRPr="00B679C8" w:rsidRDefault="002A0289"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Remarks</w:t>
            </w:r>
          </w:p>
        </w:tc>
      </w:tr>
      <w:tr w:rsidR="002A0289" w:rsidRPr="00B679C8" w14:paraId="48808799" w14:textId="77777777" w:rsidTr="00CF3629">
        <w:trPr>
          <w:cantSplit/>
          <w:trHeight w:val="353"/>
        </w:trPr>
        <w:tc>
          <w:tcPr>
            <w:tcW w:w="1728" w:type="dxa"/>
            <w:tcBorders>
              <w:top w:val="single" w:sz="4" w:space="0" w:color="auto"/>
              <w:bottom w:val="single" w:sz="4" w:space="0" w:color="auto"/>
            </w:tcBorders>
          </w:tcPr>
          <w:p w14:paraId="042831C2" w14:textId="77777777" w:rsidR="002A0289" w:rsidRPr="00B679C8" w:rsidRDefault="002A0289" w:rsidP="00CF3629">
            <w:pPr>
              <w:jc w:val="both"/>
              <w:rPr>
                <w:rFonts w:asciiTheme="minorHAnsi" w:hAnsiTheme="minorHAnsi" w:cstheme="minorHAnsi"/>
                <w:sz w:val="22"/>
                <w:szCs w:val="22"/>
              </w:rPr>
            </w:pPr>
            <w:r w:rsidRPr="00B679C8">
              <w:rPr>
                <w:rFonts w:asciiTheme="minorHAnsi" w:hAnsiTheme="minorHAnsi" w:cstheme="minorHAnsi"/>
                <w:sz w:val="22"/>
                <w:szCs w:val="22"/>
              </w:rPr>
              <w:t>STATUS</w:t>
            </w:r>
          </w:p>
        </w:tc>
        <w:tc>
          <w:tcPr>
            <w:tcW w:w="1800" w:type="dxa"/>
            <w:tcBorders>
              <w:top w:val="single" w:sz="4" w:space="0" w:color="auto"/>
              <w:bottom w:val="single" w:sz="4" w:space="0" w:color="auto"/>
            </w:tcBorders>
            <w:vAlign w:val="center"/>
          </w:tcPr>
          <w:p w14:paraId="1509871E" w14:textId="77777777" w:rsidR="002A0289" w:rsidRPr="00B679C8" w:rsidRDefault="002A0289" w:rsidP="00CF3629">
            <w:pPr>
              <w:rPr>
                <w:rFonts w:asciiTheme="minorHAnsi" w:hAnsiTheme="minorHAnsi" w:cstheme="minorHAnsi"/>
                <w:caps/>
                <w:sz w:val="22"/>
                <w:szCs w:val="22"/>
              </w:rPr>
            </w:pPr>
            <w:r w:rsidRPr="00B679C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299140BF" w14:textId="77777777" w:rsidR="002A0289" w:rsidRPr="00B679C8" w:rsidRDefault="002A0289" w:rsidP="00CF3629">
            <w:pPr>
              <w:rPr>
                <w:rFonts w:asciiTheme="minorHAnsi" w:hAnsiTheme="minorHAnsi" w:cstheme="minorHAnsi"/>
                <w:bCs/>
                <w:sz w:val="22"/>
                <w:szCs w:val="22"/>
              </w:rPr>
            </w:pPr>
            <w:r w:rsidRPr="00B679C8">
              <w:rPr>
                <w:rFonts w:asciiTheme="minorHAnsi" w:hAnsiTheme="minorHAnsi" w:cstheme="minorHAnsi"/>
                <w:bCs/>
                <w:sz w:val="22"/>
                <w:szCs w:val="22"/>
              </w:rPr>
              <w:t>NA</w:t>
            </w:r>
          </w:p>
        </w:tc>
        <w:tc>
          <w:tcPr>
            <w:tcW w:w="1440" w:type="dxa"/>
            <w:tcBorders>
              <w:top w:val="single" w:sz="4" w:space="0" w:color="auto"/>
              <w:bottom w:val="single" w:sz="4" w:space="0" w:color="auto"/>
            </w:tcBorders>
            <w:vAlign w:val="center"/>
          </w:tcPr>
          <w:p w14:paraId="446DB7BA" w14:textId="77777777" w:rsidR="002A0289" w:rsidRPr="00B679C8" w:rsidRDefault="002A0289" w:rsidP="00CF3629">
            <w:pPr>
              <w:rPr>
                <w:rFonts w:asciiTheme="minorHAnsi" w:hAnsiTheme="minorHAnsi" w:cstheme="minorHAnsi"/>
                <w:sz w:val="22"/>
                <w:szCs w:val="22"/>
              </w:rPr>
            </w:pPr>
            <w:r w:rsidRPr="00B679C8">
              <w:rPr>
                <w:rFonts w:asciiTheme="minorHAnsi" w:hAnsiTheme="minorHAnsi" w:cstheme="minorHAnsi"/>
                <w:sz w:val="22"/>
                <w:szCs w:val="22"/>
              </w:rPr>
              <w:t>System</w:t>
            </w:r>
          </w:p>
        </w:tc>
        <w:tc>
          <w:tcPr>
            <w:tcW w:w="2160" w:type="dxa"/>
            <w:tcBorders>
              <w:top w:val="single" w:sz="4" w:space="0" w:color="auto"/>
              <w:bottom w:val="single" w:sz="4" w:space="0" w:color="auto"/>
            </w:tcBorders>
            <w:vAlign w:val="center"/>
          </w:tcPr>
          <w:p w14:paraId="402E3A54" w14:textId="77777777" w:rsidR="002A0289" w:rsidRPr="00B679C8" w:rsidRDefault="002A0289" w:rsidP="00CF3629">
            <w:pPr>
              <w:rPr>
                <w:rFonts w:asciiTheme="minorHAnsi" w:hAnsiTheme="minorHAnsi" w:cstheme="minorHAnsi"/>
                <w:sz w:val="22"/>
                <w:szCs w:val="22"/>
              </w:rPr>
            </w:pPr>
            <w:r w:rsidRPr="00B679C8">
              <w:rPr>
                <w:rFonts w:asciiTheme="minorHAnsi" w:hAnsiTheme="minorHAnsi" w:cstheme="minorHAnsi"/>
                <w:sz w:val="22"/>
                <w:szCs w:val="22"/>
              </w:rPr>
              <w:t>Flaged as “A” if activated</w:t>
            </w:r>
          </w:p>
        </w:tc>
      </w:tr>
    </w:tbl>
    <w:p w14:paraId="05DEE5AE" w14:textId="77777777" w:rsidR="009D7145" w:rsidRPr="003F200F" w:rsidRDefault="009D7145" w:rsidP="009D7145">
      <w:pPr>
        <w:spacing w:line="360" w:lineRule="auto"/>
        <w:rPr>
          <w:rFonts w:ascii="Tahoma" w:hAnsi="Tahoma" w:cs="Arial"/>
          <w:bCs/>
          <w:color w:val="000000"/>
        </w:rPr>
      </w:pPr>
    </w:p>
    <w:p w14:paraId="531E09AB" w14:textId="77777777" w:rsidR="009D7145" w:rsidRPr="003F200F" w:rsidRDefault="009D7145" w:rsidP="009D7145">
      <w:pPr>
        <w:jc w:val="both"/>
        <w:rPr>
          <w:rFonts w:ascii="Tahoma" w:hAnsi="Tahoma" w:cs="Arial"/>
          <w:sz w:val="20"/>
        </w:rPr>
      </w:pPr>
      <w:r>
        <w:rPr>
          <w:rFonts w:ascii="Tahoma" w:hAnsi="Tahoma" w:cs="Arial"/>
          <w:sz w:val="20"/>
        </w:rPr>
        <w:t xml:space="preserve"> </w:t>
      </w:r>
    </w:p>
    <w:p w14:paraId="4265CD92" w14:textId="77777777" w:rsidR="009D7145" w:rsidRPr="003F200F" w:rsidRDefault="009D7145" w:rsidP="009D7145">
      <w:pPr>
        <w:jc w:val="both"/>
        <w:rPr>
          <w:rFonts w:ascii="Tahoma" w:hAnsi="Tahoma" w:cs="Arial"/>
          <w:sz w:val="20"/>
        </w:rPr>
      </w:pPr>
      <w:r w:rsidRPr="003F200F">
        <w:rPr>
          <w:rFonts w:ascii="Tahoma" w:hAnsi="Tahoma" w:cs="Arial"/>
          <w:sz w:val="20"/>
        </w:rPr>
        <w:t xml:space="preserve"> </w:t>
      </w:r>
    </w:p>
    <w:p w14:paraId="568C3BD2" w14:textId="77777777" w:rsidR="009D7145" w:rsidRPr="00416698" w:rsidRDefault="009D7145" w:rsidP="00BB466E">
      <w:pPr>
        <w:pStyle w:val="Heading3"/>
        <w:tabs>
          <w:tab w:val="clear" w:pos="1980"/>
          <w:tab w:val="num" w:pos="1260"/>
        </w:tabs>
        <w:ind w:hanging="1440"/>
        <w:rPr>
          <w:rFonts w:asciiTheme="minorHAnsi" w:hAnsiTheme="minorHAnsi" w:cstheme="minorHAnsi"/>
          <w:b/>
        </w:rPr>
      </w:pPr>
      <w:bookmarkStart w:id="75" w:name="_Toc390785217"/>
      <w:bookmarkStart w:id="76" w:name="_Toc391199387"/>
      <w:r w:rsidRPr="00416698">
        <w:rPr>
          <w:rFonts w:asciiTheme="minorHAnsi" w:hAnsiTheme="minorHAnsi" w:cstheme="minorHAnsi"/>
          <w:b/>
        </w:rPr>
        <w:t>External Interfaces</w:t>
      </w:r>
      <w:bookmarkEnd w:id="75"/>
      <w:bookmarkEnd w:id="76"/>
    </w:p>
    <w:p w14:paraId="5CDFC2B3" w14:textId="77777777" w:rsidR="009D7145" w:rsidRPr="00B679C8" w:rsidRDefault="009D7145" w:rsidP="009D7145">
      <w:pPr>
        <w:spacing w:line="360" w:lineRule="auto"/>
        <w:jc w:val="both"/>
        <w:rPr>
          <w:rFonts w:asciiTheme="minorHAnsi" w:hAnsiTheme="minorHAnsi" w:cstheme="minorHAnsi"/>
          <w:sz w:val="20"/>
        </w:rPr>
      </w:pPr>
      <w:r w:rsidRPr="00B679C8">
        <w:rPr>
          <w:rFonts w:asciiTheme="minorHAnsi" w:hAnsiTheme="minorHAnsi" w:cstheme="minorHAnsi"/>
          <w:sz w:val="20"/>
        </w:rPr>
        <w:t xml:space="preserve"> </w:t>
      </w:r>
    </w:p>
    <w:p w14:paraId="0F3D3DF3" w14:textId="77777777" w:rsidR="009D7145" w:rsidRPr="00416698" w:rsidRDefault="009D7145" w:rsidP="00BB466E">
      <w:pPr>
        <w:pStyle w:val="Heading3"/>
        <w:tabs>
          <w:tab w:val="clear" w:pos="1980"/>
          <w:tab w:val="num" w:pos="1260"/>
        </w:tabs>
        <w:ind w:hanging="1440"/>
        <w:rPr>
          <w:rFonts w:asciiTheme="minorHAnsi" w:hAnsiTheme="minorHAnsi" w:cstheme="minorHAnsi"/>
          <w:b/>
        </w:rPr>
      </w:pPr>
      <w:bookmarkStart w:id="77" w:name="_Toc390785218"/>
      <w:bookmarkStart w:id="78" w:name="_Toc391199388"/>
      <w:r w:rsidRPr="00416698">
        <w:rPr>
          <w:rFonts w:asciiTheme="minorHAnsi" w:hAnsiTheme="minorHAnsi" w:cstheme="minorHAnsi"/>
          <w:b/>
        </w:rPr>
        <w:t>Assumptions</w:t>
      </w:r>
      <w:bookmarkEnd w:id="77"/>
      <w:bookmarkEnd w:id="78"/>
    </w:p>
    <w:p w14:paraId="3B7E3C7D" w14:textId="77777777" w:rsidR="009D7145" w:rsidRPr="00B679C8" w:rsidRDefault="009D7145" w:rsidP="009D7145">
      <w:pPr>
        <w:jc w:val="both"/>
        <w:rPr>
          <w:rFonts w:asciiTheme="minorHAnsi" w:hAnsiTheme="minorHAnsi" w:cstheme="minorHAnsi"/>
          <w:sz w:val="20"/>
        </w:rPr>
      </w:pPr>
      <w:r w:rsidRPr="00B679C8">
        <w:rPr>
          <w:rFonts w:asciiTheme="minorHAnsi" w:hAnsiTheme="minorHAnsi" w:cstheme="minorHAnsi"/>
          <w:sz w:val="20"/>
        </w:rPr>
        <w:t xml:space="preserve"> </w:t>
      </w:r>
    </w:p>
    <w:p w14:paraId="74E35D80" w14:textId="77777777" w:rsidR="000735BE" w:rsidRPr="00485818" w:rsidRDefault="000735BE" w:rsidP="006C1FB1">
      <w:pPr>
        <w:pStyle w:val="ListParagraph"/>
        <w:numPr>
          <w:ilvl w:val="0"/>
          <w:numId w:val="16"/>
        </w:numPr>
        <w:spacing w:line="276" w:lineRule="auto"/>
        <w:contextualSpacing w:val="0"/>
        <w:jc w:val="both"/>
        <w:rPr>
          <w:rFonts w:asciiTheme="majorHAnsi" w:hAnsiTheme="majorHAnsi" w:cs="Calibri"/>
        </w:rPr>
      </w:pPr>
      <w:r w:rsidRPr="00485818">
        <w:rPr>
          <w:rFonts w:asciiTheme="majorHAnsi" w:hAnsiTheme="majorHAnsi" w:cs="Calibri"/>
        </w:rPr>
        <w:t>Notification must be available in the DB.</w:t>
      </w:r>
    </w:p>
    <w:p w14:paraId="5186EC63" w14:textId="77777777" w:rsidR="00900D76" w:rsidRPr="00B679C8" w:rsidRDefault="00900D76" w:rsidP="00900D76">
      <w:pPr>
        <w:pStyle w:val="Heading2"/>
        <w:rPr>
          <w:rFonts w:asciiTheme="minorHAnsi" w:hAnsiTheme="minorHAnsi" w:cstheme="minorHAnsi"/>
          <w:b/>
          <w:sz w:val="28"/>
          <w:szCs w:val="28"/>
        </w:rPr>
      </w:pPr>
      <w:bookmarkStart w:id="79" w:name="_Toc390785219"/>
      <w:bookmarkStart w:id="80" w:name="_Toc391199389"/>
      <w:r w:rsidRPr="00B679C8">
        <w:rPr>
          <w:rFonts w:asciiTheme="minorHAnsi" w:hAnsiTheme="minorHAnsi" w:cstheme="minorHAnsi"/>
          <w:b/>
          <w:sz w:val="28"/>
          <w:szCs w:val="28"/>
        </w:rPr>
        <w:t>Recover Password</w:t>
      </w:r>
      <w:bookmarkEnd w:id="79"/>
      <w:bookmarkEnd w:id="80"/>
    </w:p>
    <w:p w14:paraId="40277997" w14:textId="77777777" w:rsidR="00900D76" w:rsidRPr="000735BE" w:rsidRDefault="00900D76" w:rsidP="00900D76">
      <w:pPr>
        <w:pStyle w:val="Normal1"/>
        <w:spacing w:line="240" w:lineRule="auto"/>
        <w:rPr>
          <w:rFonts w:asciiTheme="minorHAnsi" w:hAnsiTheme="minorHAnsi" w:cstheme="minorHAnsi"/>
          <w:b/>
          <w:bCs/>
          <w:color w:val="000000"/>
        </w:rPr>
      </w:pPr>
      <w:r w:rsidRPr="00B679C8">
        <w:rPr>
          <w:rFonts w:asciiTheme="minorHAnsi" w:hAnsiTheme="minorHAnsi" w:cstheme="minorHAnsi"/>
          <w:b/>
          <w:bCs/>
          <w:color w:val="000000"/>
        </w:rPr>
        <w:br/>
      </w:r>
      <w:r w:rsidRPr="000735BE">
        <w:rPr>
          <w:rFonts w:asciiTheme="minorHAnsi" w:hAnsiTheme="minorHAnsi" w:cstheme="minorHAnsi"/>
          <w:b/>
          <w:bCs/>
          <w:color w:val="000000"/>
        </w:rPr>
        <w:t>Introduction</w:t>
      </w:r>
    </w:p>
    <w:p w14:paraId="457077B6" w14:textId="77777777" w:rsidR="00900D76" w:rsidRPr="00412825" w:rsidRDefault="00900D76" w:rsidP="00900D76">
      <w:pPr>
        <w:autoSpaceDE w:val="0"/>
        <w:autoSpaceDN w:val="0"/>
        <w:adjustRightInd w:val="0"/>
        <w:spacing w:line="360" w:lineRule="auto"/>
        <w:jc w:val="both"/>
        <w:rPr>
          <w:rFonts w:asciiTheme="minorHAnsi" w:hAnsiTheme="minorHAnsi" w:cstheme="minorHAnsi"/>
          <w:sz w:val="22"/>
          <w:szCs w:val="22"/>
        </w:rPr>
      </w:pPr>
      <w:r w:rsidRPr="00412825">
        <w:rPr>
          <w:rFonts w:asciiTheme="minorHAnsi" w:hAnsiTheme="minorHAnsi" w:cstheme="minorHAnsi"/>
          <w:sz w:val="22"/>
          <w:szCs w:val="22"/>
        </w:rPr>
        <w:t xml:space="preserve">This process can be initiated if user lost/forgot his/her password. The process will be initiated by sending request to web handler from mobile application. </w:t>
      </w:r>
    </w:p>
    <w:p w14:paraId="06AD6380" w14:textId="77777777" w:rsidR="00900D76" w:rsidRPr="00B679C8" w:rsidRDefault="00900D76" w:rsidP="00900D76">
      <w:pPr>
        <w:autoSpaceDE w:val="0"/>
        <w:autoSpaceDN w:val="0"/>
        <w:adjustRightInd w:val="0"/>
        <w:spacing w:line="360" w:lineRule="auto"/>
        <w:jc w:val="both"/>
        <w:rPr>
          <w:rFonts w:asciiTheme="minorHAnsi" w:hAnsiTheme="minorHAnsi" w:cstheme="minorHAnsi"/>
          <w:sz w:val="20"/>
        </w:rPr>
      </w:pPr>
    </w:p>
    <w:p w14:paraId="44CEEBEF" w14:textId="77777777" w:rsidR="00900D76" w:rsidRPr="00416698" w:rsidRDefault="00900D76" w:rsidP="00BB466E">
      <w:pPr>
        <w:pStyle w:val="Heading3"/>
        <w:tabs>
          <w:tab w:val="clear" w:pos="1980"/>
          <w:tab w:val="num" w:pos="1170"/>
        </w:tabs>
        <w:ind w:hanging="1440"/>
        <w:rPr>
          <w:rFonts w:asciiTheme="minorHAnsi" w:hAnsiTheme="minorHAnsi" w:cstheme="minorHAnsi"/>
          <w:b/>
          <w:szCs w:val="28"/>
        </w:rPr>
      </w:pPr>
      <w:bookmarkStart w:id="81" w:name="_Toc390785220"/>
      <w:bookmarkStart w:id="82" w:name="_Toc391199390"/>
      <w:r w:rsidRPr="00416698">
        <w:rPr>
          <w:rFonts w:asciiTheme="minorHAnsi" w:hAnsiTheme="minorHAnsi" w:cstheme="minorHAnsi"/>
          <w:b/>
          <w:szCs w:val="28"/>
        </w:rPr>
        <w:t>Design Alternatives</w:t>
      </w:r>
      <w:bookmarkEnd w:id="81"/>
      <w:bookmarkEnd w:id="82"/>
    </w:p>
    <w:p w14:paraId="513DFFC6" w14:textId="77777777" w:rsidR="00900D76" w:rsidRDefault="00900D76" w:rsidP="00900D76">
      <w:pPr>
        <w:spacing w:line="360" w:lineRule="auto"/>
        <w:jc w:val="both"/>
        <w:rPr>
          <w:rFonts w:asciiTheme="minorHAnsi" w:hAnsiTheme="minorHAnsi" w:cstheme="minorHAnsi"/>
          <w:sz w:val="20"/>
        </w:rPr>
      </w:pPr>
      <w:r w:rsidRPr="00B679C8">
        <w:rPr>
          <w:rFonts w:asciiTheme="minorHAnsi" w:hAnsiTheme="minorHAnsi" w:cstheme="minorHAnsi"/>
          <w:sz w:val="20"/>
        </w:rPr>
        <w:t xml:space="preserve">Not applicable. </w:t>
      </w:r>
    </w:p>
    <w:p w14:paraId="528A2180" w14:textId="77777777" w:rsidR="00B679C8" w:rsidRDefault="00B679C8" w:rsidP="00900D76">
      <w:pPr>
        <w:spacing w:line="360" w:lineRule="auto"/>
        <w:jc w:val="both"/>
        <w:rPr>
          <w:rFonts w:asciiTheme="minorHAnsi" w:hAnsiTheme="minorHAnsi" w:cstheme="minorHAnsi"/>
          <w:sz w:val="20"/>
        </w:rPr>
      </w:pPr>
    </w:p>
    <w:p w14:paraId="18340BC9" w14:textId="77777777" w:rsidR="00B679C8" w:rsidRDefault="00B679C8" w:rsidP="00900D76">
      <w:pPr>
        <w:spacing w:line="360" w:lineRule="auto"/>
        <w:jc w:val="both"/>
        <w:rPr>
          <w:rFonts w:asciiTheme="minorHAnsi" w:hAnsiTheme="minorHAnsi" w:cstheme="minorHAnsi"/>
          <w:sz w:val="20"/>
        </w:rPr>
      </w:pPr>
    </w:p>
    <w:p w14:paraId="1FB4E128" w14:textId="77777777" w:rsidR="00B679C8" w:rsidRDefault="00B679C8" w:rsidP="00900D76">
      <w:pPr>
        <w:spacing w:line="360" w:lineRule="auto"/>
        <w:jc w:val="both"/>
        <w:rPr>
          <w:rFonts w:asciiTheme="minorHAnsi" w:hAnsiTheme="minorHAnsi" w:cstheme="minorHAnsi"/>
          <w:sz w:val="20"/>
        </w:rPr>
      </w:pPr>
    </w:p>
    <w:p w14:paraId="792E8BC7" w14:textId="77777777" w:rsidR="00B679C8" w:rsidRDefault="00B679C8" w:rsidP="00900D76">
      <w:pPr>
        <w:spacing w:line="360" w:lineRule="auto"/>
        <w:jc w:val="both"/>
        <w:rPr>
          <w:rFonts w:asciiTheme="minorHAnsi" w:hAnsiTheme="minorHAnsi" w:cstheme="minorHAnsi"/>
          <w:sz w:val="20"/>
        </w:rPr>
      </w:pPr>
    </w:p>
    <w:p w14:paraId="09B53FBE" w14:textId="77777777" w:rsidR="00B679C8" w:rsidRDefault="00B679C8" w:rsidP="00900D76">
      <w:pPr>
        <w:spacing w:line="360" w:lineRule="auto"/>
        <w:jc w:val="both"/>
        <w:rPr>
          <w:rFonts w:asciiTheme="minorHAnsi" w:hAnsiTheme="minorHAnsi" w:cstheme="minorHAnsi"/>
          <w:sz w:val="20"/>
        </w:rPr>
      </w:pPr>
    </w:p>
    <w:p w14:paraId="095B059D" w14:textId="77777777" w:rsidR="00B679C8" w:rsidRDefault="00B679C8" w:rsidP="00900D76">
      <w:pPr>
        <w:spacing w:line="360" w:lineRule="auto"/>
        <w:jc w:val="both"/>
        <w:rPr>
          <w:rFonts w:asciiTheme="minorHAnsi" w:hAnsiTheme="minorHAnsi" w:cstheme="minorHAnsi"/>
          <w:sz w:val="20"/>
        </w:rPr>
      </w:pPr>
    </w:p>
    <w:p w14:paraId="03F3043F" w14:textId="77777777" w:rsidR="00B679C8" w:rsidRDefault="00B679C8" w:rsidP="00900D76">
      <w:pPr>
        <w:spacing w:line="360" w:lineRule="auto"/>
        <w:jc w:val="both"/>
        <w:rPr>
          <w:rFonts w:asciiTheme="minorHAnsi" w:hAnsiTheme="minorHAnsi" w:cstheme="minorHAnsi"/>
          <w:sz w:val="20"/>
        </w:rPr>
      </w:pPr>
    </w:p>
    <w:p w14:paraId="1CF69ECF" w14:textId="77777777" w:rsidR="00B679C8" w:rsidRDefault="00B679C8" w:rsidP="00900D76">
      <w:pPr>
        <w:spacing w:line="360" w:lineRule="auto"/>
        <w:jc w:val="both"/>
        <w:rPr>
          <w:rFonts w:asciiTheme="minorHAnsi" w:hAnsiTheme="minorHAnsi" w:cstheme="minorHAnsi"/>
          <w:sz w:val="20"/>
        </w:rPr>
      </w:pPr>
    </w:p>
    <w:p w14:paraId="3C372E56" w14:textId="77777777" w:rsidR="00B679C8" w:rsidRDefault="00B679C8" w:rsidP="00900D76">
      <w:pPr>
        <w:spacing w:line="360" w:lineRule="auto"/>
        <w:jc w:val="both"/>
        <w:rPr>
          <w:rFonts w:asciiTheme="minorHAnsi" w:hAnsiTheme="minorHAnsi" w:cstheme="minorHAnsi"/>
          <w:sz w:val="20"/>
        </w:rPr>
      </w:pPr>
    </w:p>
    <w:p w14:paraId="291C775C" w14:textId="77777777" w:rsidR="00900D76" w:rsidRPr="00416698" w:rsidRDefault="00900D76" w:rsidP="00BB466E">
      <w:pPr>
        <w:pStyle w:val="Heading3"/>
        <w:tabs>
          <w:tab w:val="clear" w:pos="1980"/>
          <w:tab w:val="num" w:pos="1170"/>
        </w:tabs>
        <w:ind w:hanging="1440"/>
        <w:rPr>
          <w:rFonts w:asciiTheme="minorHAnsi" w:hAnsiTheme="minorHAnsi" w:cstheme="minorHAnsi"/>
          <w:b/>
        </w:rPr>
      </w:pPr>
      <w:bookmarkStart w:id="83" w:name="_Toc390785221"/>
      <w:bookmarkStart w:id="84" w:name="_Toc391199391"/>
      <w:r w:rsidRPr="00416698">
        <w:rPr>
          <w:rFonts w:asciiTheme="minorHAnsi" w:hAnsiTheme="minorHAnsi" w:cstheme="minorHAnsi"/>
          <w:b/>
        </w:rPr>
        <w:lastRenderedPageBreak/>
        <w:t>Design Details</w:t>
      </w:r>
      <w:bookmarkEnd w:id="83"/>
      <w:bookmarkEnd w:id="84"/>
    </w:p>
    <w:p w14:paraId="441BC90E" w14:textId="77777777" w:rsidR="00900D76" w:rsidRPr="00B679C8" w:rsidRDefault="00900D76" w:rsidP="00900D76">
      <w:pPr>
        <w:jc w:val="both"/>
        <w:rPr>
          <w:rFonts w:asciiTheme="minorHAnsi" w:hAnsiTheme="minorHAnsi" w:cstheme="minorHAnsi"/>
          <w:sz w:val="20"/>
        </w:rPr>
      </w:pPr>
    </w:p>
    <w:p w14:paraId="78FD069C" w14:textId="77777777" w:rsidR="00900D76" w:rsidRPr="00B679C8" w:rsidRDefault="00900D76" w:rsidP="00900D76">
      <w:pPr>
        <w:autoSpaceDE w:val="0"/>
        <w:autoSpaceDN w:val="0"/>
        <w:adjustRightInd w:val="0"/>
        <w:spacing w:line="360" w:lineRule="auto"/>
        <w:jc w:val="both"/>
        <w:rPr>
          <w:rFonts w:asciiTheme="minorHAnsi" w:hAnsiTheme="minorHAnsi" w:cstheme="minorHAnsi"/>
          <w:sz w:val="22"/>
        </w:rPr>
      </w:pPr>
      <w:r w:rsidRPr="00B679C8">
        <w:rPr>
          <w:rFonts w:asciiTheme="minorHAnsi" w:hAnsiTheme="minorHAnsi" w:cstheme="minorHAnsi"/>
          <w:sz w:val="22"/>
        </w:rPr>
        <w:t>The process / activity flow diagram for this activity is as below –</w:t>
      </w:r>
    </w:p>
    <w:p w14:paraId="1DF3776D" w14:textId="77777777" w:rsidR="00B679C8" w:rsidRDefault="003D28FA" w:rsidP="00900D76">
      <w:pPr>
        <w:spacing w:line="360" w:lineRule="auto"/>
        <w:jc w:val="center"/>
        <w:rPr>
          <w:rFonts w:cs="Arial"/>
        </w:rPr>
      </w:pPr>
      <w:r>
        <w:object w:dxaOrig="7300" w:dyaOrig="10038" w14:anchorId="0A9761E0">
          <v:shape id="_x0000_i1037" type="#_x0000_t75" style="width:285.95pt;height:393.3pt" o:ole="">
            <v:imagedata r:id="rId34" o:title=""/>
          </v:shape>
          <o:OLEObject Type="Embed" ProgID="Visio.Drawing.11" ShapeID="_x0000_i1037" DrawAspect="Content" ObjectID="_1465042169" r:id="rId35"/>
        </w:object>
      </w:r>
    </w:p>
    <w:p w14:paraId="203941AE" w14:textId="77777777" w:rsidR="00900D76" w:rsidRPr="006D4C83" w:rsidRDefault="00900D76" w:rsidP="00B679C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1 – Initiate </w:t>
      </w:r>
      <w:r w:rsidR="00440265" w:rsidRPr="006D4C83">
        <w:rPr>
          <w:rFonts w:asciiTheme="minorHAnsi" w:hAnsiTheme="minorHAnsi" w:cstheme="minorHAnsi"/>
          <w:b/>
          <w:bCs/>
          <w:color w:val="000000"/>
          <w:sz w:val="22"/>
        </w:rPr>
        <w:t>Forgot Password/Reset Password</w:t>
      </w:r>
    </w:p>
    <w:p w14:paraId="4F9962B6" w14:textId="77777777" w:rsidR="00900D76" w:rsidRPr="00B679C8" w:rsidRDefault="00900D76" w:rsidP="00B679C8">
      <w:pPr>
        <w:spacing w:line="276" w:lineRule="auto"/>
        <w:jc w:val="both"/>
        <w:rPr>
          <w:rFonts w:asciiTheme="minorHAnsi" w:hAnsiTheme="minorHAnsi" w:cstheme="minorHAnsi"/>
          <w:bCs/>
          <w:color w:val="000000"/>
          <w:sz w:val="22"/>
        </w:rPr>
      </w:pPr>
      <w:r w:rsidRPr="00B679C8">
        <w:rPr>
          <w:rFonts w:asciiTheme="minorHAnsi" w:hAnsiTheme="minorHAnsi" w:cstheme="minorHAnsi"/>
          <w:bCs/>
          <w:color w:val="000000"/>
          <w:sz w:val="22"/>
        </w:rPr>
        <w:t xml:space="preserve">User initiate the </w:t>
      </w:r>
      <w:r w:rsidR="00440265" w:rsidRPr="00B679C8">
        <w:rPr>
          <w:rFonts w:asciiTheme="minorHAnsi" w:hAnsiTheme="minorHAnsi" w:cstheme="minorHAnsi"/>
          <w:bCs/>
          <w:color w:val="000000"/>
          <w:sz w:val="22"/>
        </w:rPr>
        <w:t xml:space="preserve">password reset process from mobile login page. </w:t>
      </w:r>
      <w:r w:rsidR="00FC530D" w:rsidRPr="00B679C8">
        <w:rPr>
          <w:rFonts w:asciiTheme="minorHAnsi" w:hAnsiTheme="minorHAnsi" w:cstheme="minorHAnsi"/>
          <w:bCs/>
          <w:color w:val="000000"/>
          <w:sz w:val="22"/>
        </w:rPr>
        <w:t>An</w:t>
      </w:r>
      <w:r w:rsidR="00440265" w:rsidRPr="00B679C8">
        <w:rPr>
          <w:rFonts w:asciiTheme="minorHAnsi" w:hAnsiTheme="minorHAnsi" w:cstheme="minorHAnsi"/>
          <w:bCs/>
          <w:color w:val="000000"/>
          <w:sz w:val="22"/>
        </w:rPr>
        <w:t xml:space="preserve"> encrypted querystring will be generated and web request will be sent to web handler. </w:t>
      </w:r>
    </w:p>
    <w:p w14:paraId="4A6CCA4A" w14:textId="77777777" w:rsidR="00900D76" w:rsidRPr="006D4C83" w:rsidRDefault="00900D76" w:rsidP="006D4C83">
      <w:pPr>
        <w:spacing w:line="276" w:lineRule="auto"/>
        <w:rPr>
          <w:rFonts w:asciiTheme="minorHAnsi" w:hAnsiTheme="minorHAnsi" w:cstheme="minorHAnsi"/>
          <w:b/>
          <w:bCs/>
          <w:color w:val="000000"/>
          <w:sz w:val="22"/>
        </w:rPr>
      </w:pPr>
    </w:p>
    <w:p w14:paraId="4A99617B" w14:textId="77777777" w:rsidR="00440265" w:rsidRPr="006D4C83" w:rsidRDefault="00900D76" w:rsidP="00B679C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2 – </w:t>
      </w:r>
      <w:r w:rsidR="00440265" w:rsidRPr="006D4C83">
        <w:rPr>
          <w:rFonts w:asciiTheme="minorHAnsi" w:hAnsiTheme="minorHAnsi" w:cstheme="minorHAnsi"/>
          <w:b/>
          <w:bCs/>
          <w:color w:val="000000"/>
          <w:sz w:val="22"/>
        </w:rPr>
        <w:t>Request</w:t>
      </w:r>
      <w:r w:rsidRPr="006D4C83">
        <w:rPr>
          <w:rFonts w:asciiTheme="minorHAnsi" w:hAnsiTheme="minorHAnsi" w:cstheme="minorHAnsi"/>
          <w:b/>
          <w:bCs/>
          <w:color w:val="000000"/>
          <w:sz w:val="22"/>
        </w:rPr>
        <w:t xml:space="preserve"> verification</w:t>
      </w:r>
    </w:p>
    <w:p w14:paraId="793D9B66" w14:textId="77777777" w:rsidR="00900D76" w:rsidRPr="00B679C8" w:rsidRDefault="00111FED" w:rsidP="00B679C8">
      <w:pPr>
        <w:spacing w:line="276" w:lineRule="auto"/>
        <w:rPr>
          <w:rFonts w:asciiTheme="minorHAnsi" w:hAnsiTheme="minorHAnsi" w:cstheme="minorHAnsi"/>
          <w:bCs/>
          <w:color w:val="000000"/>
          <w:sz w:val="22"/>
        </w:rPr>
      </w:pPr>
      <w:r w:rsidRPr="00B679C8">
        <w:rPr>
          <w:rFonts w:asciiTheme="minorHAnsi" w:hAnsiTheme="minorHAnsi" w:cstheme="minorHAnsi"/>
          <w:bCs/>
          <w:color w:val="000000"/>
          <w:sz w:val="22"/>
        </w:rPr>
        <w:t>Query string</w:t>
      </w:r>
      <w:r w:rsidR="00440265" w:rsidRPr="00B679C8">
        <w:rPr>
          <w:rFonts w:asciiTheme="minorHAnsi" w:hAnsiTheme="minorHAnsi" w:cstheme="minorHAnsi"/>
          <w:bCs/>
          <w:color w:val="000000"/>
          <w:sz w:val="22"/>
        </w:rPr>
        <w:t xml:space="preserve"> will </w:t>
      </w:r>
      <w:r w:rsidRPr="00B679C8">
        <w:rPr>
          <w:rFonts w:asciiTheme="minorHAnsi" w:hAnsiTheme="minorHAnsi" w:cstheme="minorHAnsi"/>
          <w:bCs/>
          <w:color w:val="000000"/>
          <w:sz w:val="22"/>
        </w:rPr>
        <w:t>decrypt</w:t>
      </w:r>
      <w:r w:rsidR="00440265" w:rsidRPr="00B679C8">
        <w:rPr>
          <w:rFonts w:asciiTheme="minorHAnsi" w:hAnsiTheme="minorHAnsi" w:cstheme="minorHAnsi"/>
          <w:bCs/>
          <w:color w:val="000000"/>
          <w:sz w:val="22"/>
        </w:rPr>
        <w:t xml:space="preserve"> and request will be processed if valid query string found. </w:t>
      </w:r>
    </w:p>
    <w:p w14:paraId="4B7F9197" w14:textId="77777777" w:rsidR="00900D76" w:rsidRPr="00B679C8" w:rsidRDefault="00900D76" w:rsidP="00B679C8">
      <w:pPr>
        <w:spacing w:line="276" w:lineRule="auto"/>
        <w:jc w:val="both"/>
        <w:rPr>
          <w:rFonts w:asciiTheme="minorHAnsi" w:hAnsiTheme="minorHAnsi" w:cstheme="minorHAnsi"/>
          <w:bCs/>
          <w:color w:val="000000"/>
          <w:sz w:val="22"/>
        </w:rPr>
      </w:pPr>
    </w:p>
    <w:p w14:paraId="7801194E" w14:textId="77777777" w:rsidR="00900D76" w:rsidRPr="006D4C83" w:rsidRDefault="00900D76" w:rsidP="00B679C8">
      <w:pPr>
        <w:spacing w:line="276" w:lineRule="auto"/>
        <w:rPr>
          <w:rFonts w:asciiTheme="minorHAnsi" w:hAnsiTheme="minorHAnsi" w:cstheme="minorHAnsi"/>
          <w:b/>
          <w:bCs/>
          <w:color w:val="000000"/>
          <w:sz w:val="22"/>
        </w:rPr>
      </w:pPr>
      <w:r w:rsidRPr="006D4C83">
        <w:rPr>
          <w:rFonts w:asciiTheme="minorHAnsi" w:hAnsiTheme="minorHAnsi" w:cstheme="minorHAnsi"/>
          <w:b/>
          <w:bCs/>
          <w:color w:val="000000"/>
          <w:sz w:val="22"/>
        </w:rPr>
        <w:t xml:space="preserve">Step 3 – </w:t>
      </w:r>
      <w:r w:rsidR="00440265" w:rsidRPr="006D4C83">
        <w:rPr>
          <w:rFonts w:asciiTheme="minorHAnsi" w:hAnsiTheme="minorHAnsi" w:cstheme="minorHAnsi"/>
          <w:b/>
          <w:bCs/>
          <w:color w:val="000000"/>
          <w:sz w:val="22"/>
        </w:rPr>
        <w:t>Check UserID</w:t>
      </w:r>
    </w:p>
    <w:p w14:paraId="5D34C22A" w14:textId="77777777" w:rsidR="00900D76" w:rsidRPr="00B679C8" w:rsidRDefault="00440265" w:rsidP="00B679C8">
      <w:pPr>
        <w:spacing w:line="276" w:lineRule="auto"/>
        <w:jc w:val="both"/>
        <w:rPr>
          <w:rFonts w:asciiTheme="minorHAnsi" w:hAnsiTheme="minorHAnsi" w:cstheme="minorHAnsi"/>
          <w:bCs/>
          <w:color w:val="000000"/>
          <w:sz w:val="22"/>
        </w:rPr>
      </w:pPr>
      <w:r w:rsidRPr="00B679C8">
        <w:rPr>
          <w:rFonts w:asciiTheme="minorHAnsi" w:hAnsiTheme="minorHAnsi" w:cstheme="minorHAnsi"/>
          <w:bCs/>
          <w:color w:val="000000"/>
          <w:sz w:val="22"/>
        </w:rPr>
        <w:t xml:space="preserve">In </w:t>
      </w:r>
      <w:r w:rsidR="00111FED" w:rsidRPr="00B679C8">
        <w:rPr>
          <w:rFonts w:asciiTheme="minorHAnsi" w:hAnsiTheme="minorHAnsi" w:cstheme="minorHAnsi"/>
          <w:bCs/>
          <w:color w:val="000000"/>
          <w:sz w:val="22"/>
        </w:rPr>
        <w:t>query string</w:t>
      </w:r>
      <w:r w:rsidRPr="00B679C8">
        <w:rPr>
          <w:rFonts w:asciiTheme="minorHAnsi" w:hAnsiTheme="minorHAnsi" w:cstheme="minorHAnsi"/>
          <w:bCs/>
          <w:color w:val="000000"/>
          <w:sz w:val="22"/>
        </w:rPr>
        <w:t xml:space="preserve"> userid for which password has to be reset will be received, so check the requested userid that it is valid and activated</w:t>
      </w:r>
      <w:r w:rsidR="00900D76" w:rsidRPr="00B679C8">
        <w:rPr>
          <w:rFonts w:asciiTheme="minorHAnsi" w:hAnsiTheme="minorHAnsi" w:cstheme="minorHAnsi"/>
          <w:bCs/>
          <w:color w:val="000000"/>
          <w:sz w:val="22"/>
        </w:rPr>
        <w:t>.</w:t>
      </w:r>
      <w:r w:rsidRPr="00B679C8">
        <w:rPr>
          <w:rFonts w:asciiTheme="minorHAnsi" w:hAnsiTheme="minorHAnsi" w:cstheme="minorHAnsi"/>
          <w:bCs/>
          <w:color w:val="000000"/>
          <w:sz w:val="22"/>
        </w:rPr>
        <w:t xml:space="preserve"> For genuine userid, password will be reset</w:t>
      </w:r>
      <w:r w:rsidR="00025CE5" w:rsidRPr="00B679C8">
        <w:rPr>
          <w:rFonts w:asciiTheme="minorHAnsi" w:hAnsiTheme="minorHAnsi" w:cstheme="minorHAnsi"/>
          <w:bCs/>
          <w:color w:val="000000"/>
          <w:sz w:val="22"/>
        </w:rPr>
        <w:t>.</w:t>
      </w:r>
    </w:p>
    <w:p w14:paraId="4C09B6C6" w14:textId="77777777" w:rsidR="00025CE5" w:rsidRPr="00BB466E" w:rsidRDefault="00025CE5" w:rsidP="00B679C8">
      <w:pPr>
        <w:spacing w:line="276" w:lineRule="auto"/>
        <w:rPr>
          <w:rFonts w:asciiTheme="minorHAnsi" w:hAnsiTheme="minorHAnsi" w:cstheme="minorHAnsi"/>
          <w:b/>
          <w:bCs/>
          <w:color w:val="000000"/>
          <w:sz w:val="22"/>
        </w:rPr>
      </w:pPr>
      <w:r w:rsidRPr="00BB466E">
        <w:rPr>
          <w:rFonts w:asciiTheme="minorHAnsi" w:hAnsiTheme="minorHAnsi" w:cstheme="minorHAnsi"/>
          <w:b/>
          <w:bCs/>
          <w:color w:val="000000"/>
          <w:sz w:val="22"/>
        </w:rPr>
        <w:t>Step 4 – Send Notification e-mail</w:t>
      </w:r>
    </w:p>
    <w:p w14:paraId="2BB5AAE3" w14:textId="77777777" w:rsidR="00025CE5" w:rsidRPr="00B679C8" w:rsidRDefault="00025CE5" w:rsidP="00B679C8">
      <w:pPr>
        <w:spacing w:line="276" w:lineRule="auto"/>
        <w:jc w:val="both"/>
        <w:rPr>
          <w:rFonts w:asciiTheme="minorHAnsi" w:hAnsiTheme="minorHAnsi" w:cstheme="minorHAnsi"/>
          <w:bCs/>
          <w:color w:val="000000"/>
          <w:sz w:val="22"/>
        </w:rPr>
      </w:pPr>
      <w:r w:rsidRPr="00B679C8">
        <w:rPr>
          <w:rFonts w:asciiTheme="minorHAnsi" w:hAnsiTheme="minorHAnsi" w:cstheme="minorHAnsi"/>
          <w:bCs/>
          <w:color w:val="000000"/>
          <w:sz w:val="22"/>
        </w:rPr>
        <w:t>After resetting the password, e-mail will be sent to user on his/her registered e-mail.</w:t>
      </w:r>
    </w:p>
    <w:p w14:paraId="095C19B7" w14:textId="77777777" w:rsidR="00900D76" w:rsidRDefault="00900D76" w:rsidP="00900D76">
      <w:pPr>
        <w:spacing w:line="360" w:lineRule="auto"/>
        <w:rPr>
          <w:rFonts w:ascii="Tahoma" w:hAnsi="Tahoma" w:cs="Arial"/>
          <w:bCs/>
          <w:color w:val="000000"/>
        </w:rPr>
      </w:pPr>
      <w:r w:rsidRPr="003F200F">
        <w:rPr>
          <w:rFonts w:ascii="Tahoma" w:hAnsi="Tahoma" w:cs="Arial"/>
          <w:bCs/>
          <w:color w:val="000000"/>
        </w:rPr>
        <w:lastRenderedPageBreak/>
        <w:t xml:space="preserve">Class Diagram – </w:t>
      </w:r>
      <w:r w:rsidR="00DC2428">
        <w:rPr>
          <w:rFonts w:ascii="Tahoma" w:hAnsi="Tahoma" w:cs="Arial"/>
          <w:bCs/>
          <w:color w:val="000000"/>
        </w:rPr>
        <w:t>Password Recovery</w:t>
      </w:r>
    </w:p>
    <w:p w14:paraId="2D533196" w14:textId="77777777" w:rsidR="00900D76" w:rsidRDefault="00900D76" w:rsidP="00900D76">
      <w:pPr>
        <w:spacing w:line="360" w:lineRule="auto"/>
        <w:jc w:val="center"/>
        <w:rPr>
          <w:rFonts w:ascii="Tahoma" w:hAnsi="Tahoma" w:cs="Arial"/>
          <w:bCs/>
          <w:color w:val="000000"/>
        </w:rPr>
      </w:pPr>
      <w:r>
        <w:object w:dxaOrig="9502" w:dyaOrig="3552" w14:anchorId="6C9295DB">
          <v:shape id="_x0000_i1038" type="#_x0000_t75" style="width:6in;height:161pt" o:ole="">
            <v:imagedata r:id="rId25" o:title=""/>
          </v:shape>
          <o:OLEObject Type="Embed" ProgID="Visio.Drawing.11" ShapeID="_x0000_i1038" DrawAspect="Content" ObjectID="_1465042170" r:id="rId36"/>
        </w:object>
      </w:r>
    </w:p>
    <w:p w14:paraId="6BA2127E" w14:textId="77777777" w:rsidR="00900D76" w:rsidRDefault="00900D76" w:rsidP="00900D76">
      <w:pPr>
        <w:spacing w:line="360" w:lineRule="auto"/>
        <w:rPr>
          <w:rFonts w:cs="Arial"/>
        </w:rPr>
      </w:pPr>
      <w:r>
        <w:rPr>
          <w:rFonts w:cs="Arial"/>
        </w:rPr>
        <w:t xml:space="preserve"> </w:t>
      </w:r>
    </w:p>
    <w:p w14:paraId="43AC6528" w14:textId="77777777" w:rsidR="00900D76" w:rsidRPr="00B679C8" w:rsidRDefault="00900D76" w:rsidP="00900D76">
      <w:pPr>
        <w:spacing w:line="360" w:lineRule="auto"/>
        <w:rPr>
          <w:rFonts w:asciiTheme="minorHAnsi" w:hAnsiTheme="minorHAnsi" w:cstheme="minorHAnsi"/>
          <w:bCs/>
          <w:color w:val="000000"/>
          <w:sz w:val="22"/>
        </w:rPr>
      </w:pPr>
      <w:r w:rsidRPr="00B679C8">
        <w:rPr>
          <w:rFonts w:asciiTheme="minorHAnsi" w:hAnsiTheme="minorHAnsi" w:cstheme="minorHAnsi"/>
          <w:bCs/>
          <w:color w:val="000000"/>
          <w:sz w:val="22"/>
        </w:rPr>
        <w:t xml:space="preserve">Sequence Diagram – </w:t>
      </w:r>
      <w:r w:rsidR="00DC2428" w:rsidRPr="00B679C8">
        <w:rPr>
          <w:rFonts w:asciiTheme="minorHAnsi" w:hAnsiTheme="minorHAnsi" w:cstheme="minorHAnsi"/>
          <w:bCs/>
          <w:color w:val="000000"/>
          <w:sz w:val="22"/>
        </w:rPr>
        <w:t>Password Recovery</w:t>
      </w:r>
    </w:p>
    <w:p w14:paraId="47B19343" w14:textId="77777777" w:rsidR="00900D76" w:rsidRPr="003F200F" w:rsidRDefault="00DC2428" w:rsidP="00900D76">
      <w:pPr>
        <w:rPr>
          <w:rFonts w:cs="Arial"/>
        </w:rPr>
      </w:pPr>
      <w:r>
        <w:object w:dxaOrig="9977" w:dyaOrig="6301" w14:anchorId="4E8BD756">
          <v:shape id="_x0000_i1039" type="#_x0000_t75" style="width:430.65pt;height:272.4pt" o:ole="">
            <v:imagedata r:id="rId37" o:title=""/>
          </v:shape>
          <o:OLEObject Type="Embed" ProgID="Visio.Drawing.11" ShapeID="_x0000_i1039" DrawAspect="Content" ObjectID="_1465042171" r:id="rId38"/>
        </w:object>
      </w:r>
    </w:p>
    <w:p w14:paraId="026B421E" w14:textId="77777777" w:rsidR="000735BE" w:rsidRDefault="000735BE" w:rsidP="00900D76">
      <w:pPr>
        <w:pStyle w:val="Normal1"/>
        <w:spacing w:line="240" w:lineRule="auto"/>
        <w:rPr>
          <w:rFonts w:asciiTheme="minorHAnsi" w:hAnsiTheme="minorHAnsi" w:cstheme="minorHAnsi"/>
          <w:b/>
          <w:bCs/>
          <w:color w:val="000000"/>
        </w:rPr>
      </w:pPr>
    </w:p>
    <w:p w14:paraId="67D42507" w14:textId="053DA375" w:rsidR="00BB466E" w:rsidRDefault="00BB466E">
      <w:pPr>
        <w:spacing w:after="160" w:line="259" w:lineRule="auto"/>
        <w:rPr>
          <w:rFonts w:asciiTheme="minorHAnsi" w:hAnsiTheme="minorHAnsi" w:cstheme="minorHAnsi"/>
          <w:b/>
          <w:bCs/>
          <w:color w:val="000000"/>
          <w:lang w:val="en-GB"/>
        </w:rPr>
      </w:pPr>
      <w:r>
        <w:rPr>
          <w:rFonts w:asciiTheme="minorHAnsi" w:hAnsiTheme="minorHAnsi" w:cstheme="minorHAnsi"/>
          <w:b/>
          <w:bCs/>
          <w:color w:val="000000"/>
        </w:rPr>
        <w:br w:type="page"/>
      </w:r>
    </w:p>
    <w:p w14:paraId="28B466EB" w14:textId="77777777" w:rsidR="000735BE" w:rsidRDefault="000735BE" w:rsidP="00900D76">
      <w:pPr>
        <w:pStyle w:val="Normal1"/>
        <w:spacing w:line="240" w:lineRule="auto"/>
        <w:rPr>
          <w:rFonts w:asciiTheme="minorHAnsi" w:hAnsiTheme="minorHAnsi" w:cstheme="minorHAnsi"/>
          <w:b/>
          <w:bCs/>
          <w:color w:val="000000"/>
        </w:rPr>
      </w:pPr>
    </w:p>
    <w:p w14:paraId="509D7D39" w14:textId="77777777" w:rsidR="00900D76" w:rsidRPr="00BB466E" w:rsidRDefault="00900D76" w:rsidP="00900D76">
      <w:pPr>
        <w:pStyle w:val="Normal1"/>
        <w:spacing w:line="240" w:lineRule="auto"/>
        <w:rPr>
          <w:rFonts w:asciiTheme="minorHAnsi" w:hAnsiTheme="minorHAnsi" w:cstheme="minorHAnsi"/>
          <w:bCs/>
          <w:color w:val="000000"/>
          <w:sz w:val="22"/>
        </w:rPr>
      </w:pPr>
      <w:r w:rsidRPr="00BB466E">
        <w:rPr>
          <w:rFonts w:asciiTheme="minorHAnsi" w:hAnsiTheme="minorHAnsi" w:cstheme="minorHAnsi"/>
          <w:bCs/>
          <w:color w:val="000000"/>
          <w:sz w:val="22"/>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900D76" w:rsidRPr="00B679C8" w14:paraId="7EAB7B17" w14:textId="77777777" w:rsidTr="00CF3629">
        <w:trPr>
          <w:cantSplit/>
          <w:trHeight w:val="353"/>
        </w:trPr>
        <w:tc>
          <w:tcPr>
            <w:tcW w:w="1728" w:type="dxa"/>
            <w:tcBorders>
              <w:top w:val="single" w:sz="4" w:space="0" w:color="auto"/>
              <w:bottom w:val="single" w:sz="4" w:space="0" w:color="auto"/>
            </w:tcBorders>
            <w:shd w:val="clear" w:color="auto" w:fill="CCCCCC"/>
          </w:tcPr>
          <w:p w14:paraId="44D9D1F8" w14:textId="77777777" w:rsidR="00900D76" w:rsidRPr="00B679C8" w:rsidRDefault="00900D76"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7358DDE6" w14:textId="77777777" w:rsidR="00900D76" w:rsidRPr="00B679C8" w:rsidRDefault="00900D76" w:rsidP="00CF3629">
            <w:pPr>
              <w:jc w:val="both"/>
              <w:rPr>
                <w:rFonts w:asciiTheme="minorHAnsi" w:hAnsiTheme="minorHAnsi" w:cstheme="minorHAnsi"/>
                <w:b/>
                <w:bCs/>
                <w:caps/>
                <w:sz w:val="22"/>
                <w:szCs w:val="22"/>
              </w:rPr>
            </w:pPr>
            <w:r w:rsidRPr="00B679C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3345B359" w14:textId="77777777" w:rsidR="00900D76" w:rsidRPr="00B679C8" w:rsidRDefault="00900D76"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13FE1B4D" w14:textId="77777777" w:rsidR="00900D76" w:rsidRPr="00B679C8" w:rsidRDefault="00900D76"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166A14C5" w14:textId="77777777" w:rsidR="00900D76" w:rsidRPr="00B679C8" w:rsidRDefault="00900D76"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Remarks</w:t>
            </w:r>
          </w:p>
        </w:tc>
      </w:tr>
      <w:tr w:rsidR="00900D76" w:rsidRPr="00B679C8" w14:paraId="1AC6AA4E" w14:textId="77777777" w:rsidTr="00CF3629">
        <w:trPr>
          <w:cantSplit/>
          <w:trHeight w:val="353"/>
        </w:trPr>
        <w:tc>
          <w:tcPr>
            <w:tcW w:w="1728" w:type="dxa"/>
            <w:tcBorders>
              <w:top w:val="single" w:sz="4" w:space="0" w:color="auto"/>
              <w:bottom w:val="single" w:sz="4" w:space="0" w:color="auto"/>
            </w:tcBorders>
          </w:tcPr>
          <w:p w14:paraId="139E2409" w14:textId="77777777" w:rsidR="00900D76" w:rsidRPr="00B679C8" w:rsidRDefault="00900D76" w:rsidP="00CF3629">
            <w:pPr>
              <w:jc w:val="both"/>
              <w:rPr>
                <w:rFonts w:asciiTheme="minorHAnsi" w:hAnsiTheme="minorHAnsi" w:cstheme="minorHAnsi"/>
                <w:sz w:val="22"/>
                <w:szCs w:val="22"/>
              </w:rPr>
            </w:pPr>
            <w:r w:rsidRPr="00B679C8">
              <w:rPr>
                <w:rFonts w:asciiTheme="minorHAnsi" w:hAnsiTheme="minorHAnsi" w:cstheme="minorHAnsi"/>
                <w:sz w:val="22"/>
                <w:szCs w:val="22"/>
              </w:rPr>
              <w:t>USER_EMAIL</w:t>
            </w:r>
          </w:p>
        </w:tc>
        <w:tc>
          <w:tcPr>
            <w:tcW w:w="1800" w:type="dxa"/>
            <w:tcBorders>
              <w:top w:val="single" w:sz="4" w:space="0" w:color="auto"/>
              <w:bottom w:val="single" w:sz="4" w:space="0" w:color="auto"/>
            </w:tcBorders>
            <w:vAlign w:val="center"/>
          </w:tcPr>
          <w:p w14:paraId="34D9185B" w14:textId="77777777" w:rsidR="00900D76" w:rsidRPr="00B679C8" w:rsidRDefault="00900D76" w:rsidP="00CF3629">
            <w:pPr>
              <w:rPr>
                <w:rFonts w:asciiTheme="minorHAnsi" w:hAnsiTheme="minorHAnsi" w:cstheme="minorHAnsi"/>
                <w:caps/>
                <w:sz w:val="22"/>
                <w:szCs w:val="22"/>
              </w:rPr>
            </w:pPr>
            <w:r w:rsidRPr="00B679C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07881F8C" w14:textId="77777777" w:rsidR="00900D76" w:rsidRPr="00B679C8" w:rsidRDefault="00DC2428" w:rsidP="00DC2428">
            <w:pPr>
              <w:rPr>
                <w:rFonts w:asciiTheme="minorHAnsi" w:hAnsiTheme="minorHAnsi" w:cstheme="minorHAnsi"/>
                <w:bCs/>
                <w:sz w:val="22"/>
                <w:szCs w:val="22"/>
              </w:rPr>
            </w:pPr>
            <w:r w:rsidRPr="00B679C8">
              <w:rPr>
                <w:rFonts w:asciiTheme="minorHAnsi" w:hAnsiTheme="minorHAnsi" w:cstheme="minorHAnsi"/>
                <w:bCs/>
                <w:sz w:val="22"/>
                <w:szCs w:val="22"/>
              </w:rPr>
              <w:t>Valid e-mail address, mandatory</w:t>
            </w:r>
          </w:p>
        </w:tc>
        <w:tc>
          <w:tcPr>
            <w:tcW w:w="1440" w:type="dxa"/>
            <w:tcBorders>
              <w:top w:val="single" w:sz="4" w:space="0" w:color="auto"/>
              <w:bottom w:val="single" w:sz="4" w:space="0" w:color="auto"/>
            </w:tcBorders>
            <w:vAlign w:val="center"/>
          </w:tcPr>
          <w:p w14:paraId="0C2EF216" w14:textId="77777777" w:rsidR="00900D76" w:rsidRPr="00B679C8" w:rsidRDefault="00DC2428" w:rsidP="00CF3629">
            <w:pPr>
              <w:rPr>
                <w:rFonts w:asciiTheme="minorHAnsi" w:hAnsiTheme="minorHAnsi" w:cstheme="minorHAnsi"/>
                <w:sz w:val="22"/>
                <w:szCs w:val="22"/>
              </w:rPr>
            </w:pPr>
            <w:r w:rsidRPr="00B679C8">
              <w:rPr>
                <w:rFonts w:asciiTheme="minorHAnsi" w:hAnsiTheme="minorHAnsi" w:cstheme="minorHAnsi"/>
                <w:sz w:val="22"/>
                <w:szCs w:val="22"/>
              </w:rPr>
              <w:t>User Input</w:t>
            </w:r>
          </w:p>
        </w:tc>
        <w:tc>
          <w:tcPr>
            <w:tcW w:w="2160" w:type="dxa"/>
            <w:tcBorders>
              <w:top w:val="single" w:sz="4" w:space="0" w:color="auto"/>
              <w:bottom w:val="single" w:sz="4" w:space="0" w:color="auto"/>
            </w:tcBorders>
            <w:vAlign w:val="center"/>
          </w:tcPr>
          <w:p w14:paraId="000A00A0" w14:textId="77777777" w:rsidR="00900D76" w:rsidRPr="00B679C8" w:rsidRDefault="00900D76" w:rsidP="00CF3629">
            <w:pPr>
              <w:rPr>
                <w:rFonts w:asciiTheme="minorHAnsi" w:hAnsiTheme="minorHAnsi" w:cstheme="minorHAnsi"/>
                <w:sz w:val="22"/>
                <w:szCs w:val="22"/>
              </w:rPr>
            </w:pPr>
          </w:p>
        </w:tc>
      </w:tr>
    </w:tbl>
    <w:p w14:paraId="5280444F" w14:textId="77777777" w:rsidR="00900D76" w:rsidRDefault="00900D76" w:rsidP="00900D76">
      <w:pPr>
        <w:spacing w:line="360" w:lineRule="auto"/>
        <w:jc w:val="both"/>
        <w:rPr>
          <w:rFonts w:ascii="Tahoma" w:hAnsi="Tahoma" w:cs="Arial"/>
          <w:sz w:val="20"/>
          <w:szCs w:val="32"/>
        </w:rPr>
      </w:pPr>
    </w:p>
    <w:p w14:paraId="1DC9673D" w14:textId="77777777" w:rsidR="00900D76" w:rsidRDefault="00900D76" w:rsidP="00900D76">
      <w:pPr>
        <w:spacing w:line="360" w:lineRule="auto"/>
        <w:jc w:val="both"/>
        <w:rPr>
          <w:rFonts w:ascii="Tahoma" w:hAnsi="Tahoma" w:cs="Arial"/>
          <w:sz w:val="20"/>
          <w:szCs w:val="32"/>
        </w:rPr>
      </w:pPr>
    </w:p>
    <w:p w14:paraId="528A4F26" w14:textId="77777777" w:rsidR="00900D76" w:rsidRPr="00B679C8" w:rsidRDefault="00900D76" w:rsidP="00900D76">
      <w:pPr>
        <w:rPr>
          <w:rFonts w:asciiTheme="minorHAnsi" w:hAnsiTheme="minorHAnsi" w:cstheme="minorHAnsi"/>
          <w:bCs/>
          <w:color w:val="000000"/>
          <w:sz w:val="22"/>
          <w:szCs w:val="22"/>
        </w:rPr>
      </w:pPr>
      <w:r w:rsidRPr="00B679C8">
        <w:rPr>
          <w:rFonts w:asciiTheme="minorHAnsi" w:hAnsiTheme="minorHAnsi" w:cstheme="minorHAnsi"/>
          <w:bCs/>
          <w:color w:val="000000"/>
          <w:sz w:val="22"/>
          <w:szCs w:val="22"/>
        </w:rPr>
        <w:t xml:space="preserve">Output Parameters </w:t>
      </w:r>
    </w:p>
    <w:p w14:paraId="1F0B434B" w14:textId="77777777" w:rsidR="00900D76" w:rsidRPr="00B679C8" w:rsidRDefault="00900D76" w:rsidP="00900D76">
      <w:pPr>
        <w:rPr>
          <w:rFonts w:asciiTheme="minorHAnsi" w:hAnsiTheme="minorHAnsi" w:cstheme="minorHAnsi"/>
          <w:bCs/>
          <w:color w:val="000000"/>
          <w:sz w:val="22"/>
          <w:szCs w:val="22"/>
        </w:rPr>
      </w:pPr>
    </w:p>
    <w:p w14:paraId="0E214999" w14:textId="77777777" w:rsidR="00900D76" w:rsidRPr="00B679C8" w:rsidRDefault="00900D76" w:rsidP="00900D76">
      <w:pPr>
        <w:spacing w:line="360" w:lineRule="auto"/>
        <w:jc w:val="both"/>
        <w:rPr>
          <w:rFonts w:asciiTheme="minorHAnsi" w:hAnsiTheme="minorHAnsi" w:cstheme="minorHAnsi"/>
          <w:sz w:val="22"/>
          <w:szCs w:val="22"/>
        </w:rPr>
      </w:pPr>
      <w:r w:rsidRPr="00B679C8">
        <w:rPr>
          <w:rFonts w:asciiTheme="minorHAnsi" w:hAnsiTheme="minorHAnsi" w:cstheme="minorHAnsi"/>
          <w:sz w:val="22"/>
          <w:szCs w:val="22"/>
        </w:rPr>
        <w:t xml:space="preserve">At the end of process user will be notified whether he/she has been activated or not.  </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900D76" w:rsidRPr="00B679C8" w14:paraId="4B7D1D2C" w14:textId="77777777" w:rsidTr="00CF3629">
        <w:trPr>
          <w:cantSplit/>
          <w:trHeight w:val="353"/>
        </w:trPr>
        <w:tc>
          <w:tcPr>
            <w:tcW w:w="1728" w:type="dxa"/>
            <w:tcBorders>
              <w:top w:val="single" w:sz="4" w:space="0" w:color="auto"/>
              <w:bottom w:val="single" w:sz="4" w:space="0" w:color="auto"/>
            </w:tcBorders>
            <w:shd w:val="clear" w:color="auto" w:fill="CCCCCC"/>
          </w:tcPr>
          <w:p w14:paraId="2E1132A6" w14:textId="77777777" w:rsidR="00900D76" w:rsidRPr="00B679C8" w:rsidRDefault="00900D76"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64D0C964" w14:textId="77777777" w:rsidR="00900D76" w:rsidRPr="00B679C8" w:rsidRDefault="00900D76" w:rsidP="00CF3629">
            <w:pPr>
              <w:jc w:val="both"/>
              <w:rPr>
                <w:rFonts w:asciiTheme="minorHAnsi" w:hAnsiTheme="minorHAnsi" w:cstheme="minorHAnsi"/>
                <w:b/>
                <w:bCs/>
                <w:caps/>
                <w:sz w:val="22"/>
                <w:szCs w:val="22"/>
              </w:rPr>
            </w:pPr>
            <w:r w:rsidRPr="00B679C8">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38CAFF49" w14:textId="77777777" w:rsidR="00900D76" w:rsidRPr="00B679C8" w:rsidRDefault="00900D76" w:rsidP="00CF3629">
            <w:pPr>
              <w:rPr>
                <w:rFonts w:asciiTheme="minorHAnsi" w:hAnsiTheme="minorHAnsi" w:cstheme="minorHAnsi"/>
                <w:b/>
                <w:bCs/>
                <w:caps/>
                <w:sz w:val="22"/>
                <w:szCs w:val="22"/>
              </w:rPr>
            </w:pPr>
            <w:r w:rsidRPr="00B679C8">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5EB053F5" w14:textId="77777777" w:rsidR="00900D76" w:rsidRPr="00B679C8" w:rsidRDefault="00900D76"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2D91BFF0" w14:textId="77777777" w:rsidR="00900D76" w:rsidRPr="00B679C8" w:rsidRDefault="00900D76" w:rsidP="00CF3629">
            <w:pPr>
              <w:jc w:val="both"/>
              <w:rPr>
                <w:rFonts w:asciiTheme="minorHAnsi" w:hAnsiTheme="minorHAnsi" w:cstheme="minorHAnsi"/>
                <w:b/>
                <w:caps/>
                <w:sz w:val="22"/>
                <w:szCs w:val="22"/>
              </w:rPr>
            </w:pPr>
            <w:r w:rsidRPr="00B679C8">
              <w:rPr>
                <w:rFonts w:asciiTheme="minorHAnsi" w:hAnsiTheme="minorHAnsi" w:cstheme="minorHAnsi"/>
                <w:b/>
                <w:caps/>
                <w:sz w:val="22"/>
                <w:szCs w:val="22"/>
              </w:rPr>
              <w:t>Remarks</w:t>
            </w:r>
          </w:p>
        </w:tc>
      </w:tr>
      <w:tr w:rsidR="00DC2428" w:rsidRPr="00B679C8" w14:paraId="3D3CDDD2" w14:textId="77777777" w:rsidTr="00CF3629">
        <w:trPr>
          <w:cantSplit/>
          <w:trHeight w:val="353"/>
        </w:trPr>
        <w:tc>
          <w:tcPr>
            <w:tcW w:w="1728" w:type="dxa"/>
            <w:tcBorders>
              <w:top w:val="single" w:sz="4" w:space="0" w:color="auto"/>
              <w:bottom w:val="single" w:sz="4" w:space="0" w:color="auto"/>
            </w:tcBorders>
          </w:tcPr>
          <w:p w14:paraId="19D509A9" w14:textId="77777777" w:rsidR="00DC2428" w:rsidRPr="00B679C8" w:rsidRDefault="00DC2428" w:rsidP="00DC2428">
            <w:pPr>
              <w:jc w:val="both"/>
              <w:rPr>
                <w:rFonts w:asciiTheme="minorHAnsi" w:hAnsiTheme="minorHAnsi" w:cstheme="minorHAnsi"/>
                <w:sz w:val="22"/>
                <w:szCs w:val="22"/>
              </w:rPr>
            </w:pPr>
            <w:r w:rsidRPr="00B679C8">
              <w:rPr>
                <w:rFonts w:asciiTheme="minorHAnsi" w:hAnsiTheme="minorHAnsi" w:cstheme="minorHAnsi"/>
                <w:sz w:val="22"/>
                <w:szCs w:val="22"/>
              </w:rPr>
              <w:t>USER_PWD</w:t>
            </w:r>
          </w:p>
        </w:tc>
        <w:tc>
          <w:tcPr>
            <w:tcW w:w="1800" w:type="dxa"/>
            <w:tcBorders>
              <w:top w:val="single" w:sz="4" w:space="0" w:color="auto"/>
              <w:bottom w:val="single" w:sz="4" w:space="0" w:color="auto"/>
            </w:tcBorders>
            <w:vAlign w:val="center"/>
          </w:tcPr>
          <w:p w14:paraId="1CE068B8" w14:textId="77777777" w:rsidR="00DC2428" w:rsidRPr="00B679C8" w:rsidRDefault="00DC2428" w:rsidP="00DC2428">
            <w:pPr>
              <w:rPr>
                <w:rFonts w:asciiTheme="minorHAnsi" w:hAnsiTheme="minorHAnsi" w:cstheme="minorHAnsi"/>
                <w:sz w:val="22"/>
                <w:szCs w:val="22"/>
              </w:rPr>
            </w:pPr>
            <w:r w:rsidRPr="00B679C8">
              <w:rPr>
                <w:rFonts w:asciiTheme="minorHAnsi" w:hAnsiTheme="minorHAnsi" w:cstheme="minorHAnsi"/>
                <w:sz w:val="22"/>
                <w:szCs w:val="22"/>
              </w:rPr>
              <w:t>MobileAppUser</w:t>
            </w:r>
          </w:p>
        </w:tc>
        <w:tc>
          <w:tcPr>
            <w:tcW w:w="1800" w:type="dxa"/>
            <w:tcBorders>
              <w:top w:val="single" w:sz="4" w:space="0" w:color="auto"/>
              <w:bottom w:val="single" w:sz="4" w:space="0" w:color="auto"/>
            </w:tcBorders>
            <w:vAlign w:val="center"/>
          </w:tcPr>
          <w:p w14:paraId="681E29E4" w14:textId="77777777" w:rsidR="00DC2428" w:rsidRPr="00B679C8" w:rsidRDefault="00DC2428" w:rsidP="00DC2428">
            <w:pPr>
              <w:rPr>
                <w:rFonts w:asciiTheme="minorHAnsi" w:hAnsiTheme="minorHAnsi" w:cstheme="minorHAnsi"/>
                <w:bCs/>
                <w:sz w:val="22"/>
                <w:szCs w:val="22"/>
              </w:rPr>
            </w:pPr>
            <w:r w:rsidRPr="00B679C8">
              <w:rPr>
                <w:rFonts w:asciiTheme="minorHAnsi" w:hAnsiTheme="minorHAnsi" w:cstheme="minorHAnsi"/>
                <w:bCs/>
                <w:sz w:val="22"/>
                <w:szCs w:val="22"/>
              </w:rPr>
              <w:t>NA</w:t>
            </w:r>
          </w:p>
        </w:tc>
        <w:tc>
          <w:tcPr>
            <w:tcW w:w="1440" w:type="dxa"/>
            <w:tcBorders>
              <w:top w:val="single" w:sz="4" w:space="0" w:color="auto"/>
              <w:bottom w:val="single" w:sz="4" w:space="0" w:color="auto"/>
            </w:tcBorders>
            <w:vAlign w:val="center"/>
          </w:tcPr>
          <w:p w14:paraId="683A01DE" w14:textId="77777777" w:rsidR="00DC2428" w:rsidRPr="00B679C8" w:rsidRDefault="00DC2428" w:rsidP="00DC2428">
            <w:pPr>
              <w:rPr>
                <w:rFonts w:asciiTheme="minorHAnsi" w:hAnsiTheme="minorHAnsi" w:cstheme="minorHAnsi"/>
                <w:sz w:val="22"/>
                <w:szCs w:val="22"/>
              </w:rPr>
            </w:pPr>
            <w:r w:rsidRPr="00B679C8">
              <w:rPr>
                <w:rFonts w:asciiTheme="minorHAnsi" w:hAnsiTheme="minorHAnsi" w:cstheme="minorHAnsi"/>
                <w:sz w:val="22"/>
                <w:szCs w:val="22"/>
              </w:rPr>
              <w:t>SYSTEM</w:t>
            </w:r>
          </w:p>
        </w:tc>
        <w:tc>
          <w:tcPr>
            <w:tcW w:w="2160" w:type="dxa"/>
            <w:tcBorders>
              <w:top w:val="single" w:sz="4" w:space="0" w:color="auto"/>
              <w:bottom w:val="single" w:sz="4" w:space="0" w:color="auto"/>
            </w:tcBorders>
          </w:tcPr>
          <w:p w14:paraId="14668D06" w14:textId="77777777" w:rsidR="00DC2428" w:rsidRPr="00B679C8" w:rsidRDefault="00DC2428" w:rsidP="00DC2428">
            <w:pPr>
              <w:jc w:val="both"/>
              <w:rPr>
                <w:rFonts w:asciiTheme="minorHAnsi" w:hAnsiTheme="minorHAnsi" w:cstheme="minorHAnsi"/>
                <w:sz w:val="22"/>
                <w:szCs w:val="22"/>
              </w:rPr>
            </w:pPr>
            <w:r w:rsidRPr="00B679C8">
              <w:rPr>
                <w:rFonts w:asciiTheme="minorHAnsi" w:hAnsiTheme="minorHAnsi" w:cstheme="minorHAnsi"/>
                <w:sz w:val="22"/>
                <w:szCs w:val="22"/>
              </w:rPr>
              <w:t>System generated random password</w:t>
            </w:r>
          </w:p>
        </w:tc>
      </w:tr>
    </w:tbl>
    <w:p w14:paraId="6316956F" w14:textId="77777777" w:rsidR="00900D76" w:rsidRPr="00B679C8" w:rsidRDefault="00900D76" w:rsidP="00900D76">
      <w:pPr>
        <w:jc w:val="both"/>
        <w:rPr>
          <w:rFonts w:asciiTheme="minorHAnsi" w:hAnsiTheme="minorHAnsi" w:cstheme="minorHAnsi"/>
          <w:sz w:val="22"/>
          <w:szCs w:val="22"/>
        </w:rPr>
      </w:pPr>
      <w:r w:rsidRPr="00B679C8">
        <w:rPr>
          <w:rFonts w:asciiTheme="minorHAnsi" w:hAnsiTheme="minorHAnsi" w:cstheme="minorHAnsi"/>
          <w:sz w:val="22"/>
          <w:szCs w:val="22"/>
        </w:rPr>
        <w:t xml:space="preserve"> </w:t>
      </w:r>
    </w:p>
    <w:p w14:paraId="746F9C7C" w14:textId="77777777" w:rsidR="00900D76" w:rsidRPr="00B679C8" w:rsidRDefault="00900D76" w:rsidP="00900D76">
      <w:pPr>
        <w:jc w:val="both"/>
        <w:rPr>
          <w:rFonts w:asciiTheme="minorHAnsi" w:hAnsiTheme="minorHAnsi" w:cstheme="minorHAnsi"/>
          <w:sz w:val="22"/>
          <w:szCs w:val="22"/>
        </w:rPr>
      </w:pPr>
      <w:r w:rsidRPr="00B679C8">
        <w:rPr>
          <w:rFonts w:asciiTheme="minorHAnsi" w:hAnsiTheme="minorHAnsi" w:cstheme="minorHAnsi"/>
          <w:sz w:val="22"/>
          <w:szCs w:val="22"/>
        </w:rPr>
        <w:t xml:space="preserve"> </w:t>
      </w:r>
    </w:p>
    <w:p w14:paraId="78D34717" w14:textId="77777777" w:rsidR="00900D76" w:rsidRPr="00B679C8" w:rsidRDefault="00900D76" w:rsidP="00BB466E">
      <w:pPr>
        <w:pStyle w:val="Heading3"/>
        <w:tabs>
          <w:tab w:val="clear" w:pos="1980"/>
          <w:tab w:val="num" w:pos="1260"/>
        </w:tabs>
        <w:ind w:hanging="1440"/>
        <w:rPr>
          <w:rFonts w:asciiTheme="minorHAnsi" w:hAnsiTheme="minorHAnsi" w:cstheme="minorHAnsi"/>
          <w:b/>
          <w:szCs w:val="22"/>
        </w:rPr>
      </w:pPr>
      <w:bookmarkStart w:id="85" w:name="_Toc390785222"/>
      <w:bookmarkStart w:id="86" w:name="_Toc391199392"/>
      <w:r w:rsidRPr="00B679C8">
        <w:rPr>
          <w:rFonts w:asciiTheme="minorHAnsi" w:hAnsiTheme="minorHAnsi" w:cstheme="minorHAnsi"/>
          <w:b/>
          <w:szCs w:val="22"/>
        </w:rPr>
        <w:t>External Interfaces</w:t>
      </w:r>
      <w:bookmarkEnd w:id="85"/>
      <w:bookmarkEnd w:id="86"/>
    </w:p>
    <w:p w14:paraId="5C5B3BE8" w14:textId="77777777" w:rsidR="00900D76" w:rsidRPr="003F200F" w:rsidRDefault="00900D76" w:rsidP="00900D76">
      <w:pPr>
        <w:spacing w:line="360" w:lineRule="auto"/>
        <w:jc w:val="both"/>
        <w:rPr>
          <w:rFonts w:ascii="Tahoma" w:hAnsi="Tahoma" w:cs="Arial"/>
          <w:sz w:val="20"/>
        </w:rPr>
      </w:pPr>
      <w:r>
        <w:rPr>
          <w:rFonts w:ascii="Tahoma" w:hAnsi="Tahoma" w:cs="Arial"/>
          <w:sz w:val="20"/>
        </w:rPr>
        <w:t xml:space="preserve"> </w:t>
      </w:r>
    </w:p>
    <w:p w14:paraId="33162B8B" w14:textId="77777777" w:rsidR="00900D76" w:rsidRPr="00B679C8" w:rsidRDefault="00900D76" w:rsidP="00BB466E">
      <w:pPr>
        <w:pStyle w:val="Heading3"/>
        <w:tabs>
          <w:tab w:val="clear" w:pos="1980"/>
          <w:tab w:val="num" w:pos="1260"/>
        </w:tabs>
        <w:ind w:hanging="1440"/>
        <w:rPr>
          <w:rFonts w:asciiTheme="minorHAnsi" w:hAnsiTheme="minorHAnsi" w:cstheme="minorHAnsi"/>
          <w:b/>
        </w:rPr>
      </w:pPr>
      <w:bookmarkStart w:id="87" w:name="_Toc390785223"/>
      <w:bookmarkStart w:id="88" w:name="_Toc391199393"/>
      <w:r w:rsidRPr="00B679C8">
        <w:rPr>
          <w:rFonts w:asciiTheme="minorHAnsi" w:hAnsiTheme="minorHAnsi" w:cstheme="minorHAnsi"/>
          <w:b/>
        </w:rPr>
        <w:t>Assumptions</w:t>
      </w:r>
      <w:bookmarkEnd w:id="87"/>
      <w:bookmarkEnd w:id="88"/>
    </w:p>
    <w:p w14:paraId="74913B6D" w14:textId="77777777" w:rsidR="00900D76" w:rsidRPr="003F200F" w:rsidRDefault="00900D76" w:rsidP="00900D76">
      <w:pPr>
        <w:jc w:val="both"/>
        <w:rPr>
          <w:rFonts w:ascii="Tahoma" w:hAnsi="Tahoma" w:cs="Arial"/>
          <w:sz w:val="20"/>
        </w:rPr>
      </w:pPr>
      <w:r>
        <w:rPr>
          <w:rFonts w:ascii="Tahoma" w:hAnsi="Tahoma" w:cs="Arial"/>
          <w:sz w:val="20"/>
        </w:rPr>
        <w:t xml:space="preserve"> </w:t>
      </w:r>
    </w:p>
    <w:p w14:paraId="02A1ACD4" w14:textId="77777777" w:rsidR="000735BE" w:rsidRPr="00EC1A46" w:rsidRDefault="000735BE" w:rsidP="000735BE">
      <w:pPr>
        <w:rPr>
          <w:rFonts w:asciiTheme="majorHAnsi" w:hAnsiTheme="majorHAnsi" w:cs="Calibri"/>
          <w:sz w:val="22"/>
          <w:szCs w:val="22"/>
        </w:rPr>
      </w:pPr>
      <w:r w:rsidRPr="00EC1A46">
        <w:rPr>
          <w:rFonts w:asciiTheme="majorHAnsi" w:hAnsiTheme="majorHAnsi" w:cs="Calibri"/>
          <w:sz w:val="22"/>
          <w:szCs w:val="22"/>
        </w:rPr>
        <w:t>Server will be facilitated with required services.</w:t>
      </w:r>
    </w:p>
    <w:p w14:paraId="0F6FE79B" w14:textId="77777777" w:rsidR="009C5536" w:rsidRPr="000735BE" w:rsidRDefault="000735BE" w:rsidP="009C5536">
      <w:pPr>
        <w:rPr>
          <w:rFonts w:asciiTheme="majorHAnsi" w:hAnsiTheme="majorHAnsi" w:cs="Calibri"/>
          <w:sz w:val="22"/>
          <w:szCs w:val="22"/>
        </w:rPr>
      </w:pPr>
      <w:r w:rsidRPr="000735BE">
        <w:rPr>
          <w:rFonts w:asciiTheme="majorHAnsi" w:hAnsiTheme="majorHAnsi" w:cs="Calibri"/>
          <w:sz w:val="22"/>
          <w:szCs w:val="22"/>
        </w:rPr>
        <w:t>SMTP server must be configure</w:t>
      </w:r>
    </w:p>
    <w:p w14:paraId="5314EDB1" w14:textId="77777777" w:rsidR="009C5536" w:rsidRPr="00B679C8" w:rsidRDefault="009C5536" w:rsidP="009C5536">
      <w:pPr>
        <w:pStyle w:val="Heading2"/>
        <w:rPr>
          <w:rFonts w:asciiTheme="minorHAnsi" w:hAnsiTheme="minorHAnsi" w:cstheme="minorHAnsi"/>
          <w:b/>
          <w:sz w:val="28"/>
          <w:szCs w:val="28"/>
        </w:rPr>
      </w:pPr>
      <w:bookmarkStart w:id="89" w:name="_Toc390785224"/>
      <w:bookmarkStart w:id="90" w:name="_Toc391199394"/>
      <w:r w:rsidRPr="00B679C8">
        <w:rPr>
          <w:rFonts w:asciiTheme="minorHAnsi" w:hAnsiTheme="minorHAnsi" w:cstheme="minorHAnsi"/>
          <w:b/>
          <w:sz w:val="28"/>
          <w:szCs w:val="28"/>
        </w:rPr>
        <w:t>Change Password</w:t>
      </w:r>
      <w:bookmarkEnd w:id="89"/>
      <w:bookmarkEnd w:id="90"/>
    </w:p>
    <w:p w14:paraId="64EF7B9C" w14:textId="77777777" w:rsidR="009C5536" w:rsidRPr="00B679C8" w:rsidRDefault="009C5536" w:rsidP="009C5536">
      <w:pPr>
        <w:pStyle w:val="Normal1"/>
        <w:spacing w:line="240" w:lineRule="auto"/>
        <w:rPr>
          <w:rFonts w:asciiTheme="minorHAnsi" w:hAnsiTheme="minorHAnsi" w:cstheme="minorHAnsi"/>
          <w:bCs/>
          <w:color w:val="000000"/>
        </w:rPr>
      </w:pPr>
      <w:r w:rsidRPr="00B679C8">
        <w:rPr>
          <w:rFonts w:asciiTheme="minorHAnsi" w:hAnsiTheme="minorHAnsi" w:cstheme="minorHAnsi"/>
          <w:b/>
          <w:bCs/>
          <w:color w:val="000000"/>
        </w:rPr>
        <w:br/>
      </w:r>
      <w:r w:rsidRPr="00BB466E">
        <w:rPr>
          <w:rFonts w:asciiTheme="minorHAnsi" w:hAnsiTheme="minorHAnsi" w:cstheme="minorHAnsi"/>
          <w:bCs/>
          <w:color w:val="000000"/>
          <w:sz w:val="22"/>
        </w:rPr>
        <w:t>Introduction</w:t>
      </w:r>
    </w:p>
    <w:p w14:paraId="5266077B" w14:textId="77777777" w:rsidR="009C5536" w:rsidRPr="00B679C8" w:rsidRDefault="009C5536" w:rsidP="009C5536">
      <w:pPr>
        <w:autoSpaceDE w:val="0"/>
        <w:autoSpaceDN w:val="0"/>
        <w:adjustRightInd w:val="0"/>
        <w:spacing w:line="360" w:lineRule="auto"/>
        <w:jc w:val="both"/>
        <w:rPr>
          <w:rFonts w:asciiTheme="minorHAnsi" w:hAnsiTheme="minorHAnsi" w:cstheme="minorHAnsi"/>
          <w:sz w:val="20"/>
        </w:rPr>
      </w:pPr>
      <w:r w:rsidRPr="00B679C8">
        <w:rPr>
          <w:rFonts w:asciiTheme="minorHAnsi" w:hAnsiTheme="minorHAnsi" w:cstheme="minorHAnsi"/>
          <w:sz w:val="20"/>
        </w:rPr>
        <w:t xml:space="preserve">This process is part of user management module and user can change his/her password using this process.  </w:t>
      </w:r>
    </w:p>
    <w:p w14:paraId="2F39E488" w14:textId="77777777" w:rsidR="009C5536" w:rsidRPr="00FB2E26" w:rsidRDefault="009C5536" w:rsidP="00BB466E">
      <w:pPr>
        <w:pStyle w:val="Heading3"/>
        <w:tabs>
          <w:tab w:val="clear" w:pos="1980"/>
          <w:tab w:val="num" w:pos="1170"/>
        </w:tabs>
        <w:ind w:hanging="1440"/>
        <w:rPr>
          <w:rFonts w:asciiTheme="minorHAnsi" w:hAnsiTheme="minorHAnsi" w:cstheme="minorHAnsi"/>
          <w:b/>
          <w:szCs w:val="28"/>
        </w:rPr>
      </w:pPr>
      <w:bookmarkStart w:id="91" w:name="_Toc390785225"/>
      <w:bookmarkStart w:id="92" w:name="_Toc391199395"/>
      <w:r w:rsidRPr="00FB2E26">
        <w:rPr>
          <w:rFonts w:asciiTheme="minorHAnsi" w:hAnsiTheme="minorHAnsi" w:cstheme="minorHAnsi"/>
          <w:b/>
          <w:szCs w:val="28"/>
        </w:rPr>
        <w:t>Design Alternatives</w:t>
      </w:r>
      <w:bookmarkEnd w:id="91"/>
      <w:bookmarkEnd w:id="92"/>
    </w:p>
    <w:p w14:paraId="5B010FFE" w14:textId="77777777" w:rsidR="009C5536" w:rsidRDefault="009C5536" w:rsidP="009C5536">
      <w:pPr>
        <w:spacing w:line="360" w:lineRule="auto"/>
        <w:jc w:val="both"/>
        <w:rPr>
          <w:rFonts w:asciiTheme="minorHAnsi" w:hAnsiTheme="minorHAnsi" w:cstheme="minorHAnsi"/>
          <w:sz w:val="20"/>
        </w:rPr>
      </w:pPr>
      <w:r w:rsidRPr="00B679C8">
        <w:rPr>
          <w:rFonts w:asciiTheme="minorHAnsi" w:hAnsiTheme="minorHAnsi" w:cstheme="minorHAnsi"/>
          <w:sz w:val="20"/>
        </w:rPr>
        <w:t xml:space="preserve">Not applicable. </w:t>
      </w:r>
    </w:p>
    <w:p w14:paraId="52CF7444" w14:textId="77777777" w:rsidR="00B679C8" w:rsidRDefault="00B679C8" w:rsidP="009C5536">
      <w:pPr>
        <w:spacing w:line="360" w:lineRule="auto"/>
        <w:jc w:val="both"/>
        <w:rPr>
          <w:rFonts w:asciiTheme="minorHAnsi" w:hAnsiTheme="minorHAnsi" w:cstheme="minorHAnsi"/>
          <w:sz w:val="20"/>
        </w:rPr>
      </w:pPr>
    </w:p>
    <w:p w14:paraId="7BAC2B3E" w14:textId="77777777" w:rsidR="00B679C8" w:rsidRDefault="00B679C8" w:rsidP="009C5536">
      <w:pPr>
        <w:spacing w:line="360" w:lineRule="auto"/>
        <w:jc w:val="both"/>
        <w:rPr>
          <w:rFonts w:asciiTheme="minorHAnsi" w:hAnsiTheme="minorHAnsi" w:cstheme="minorHAnsi"/>
          <w:sz w:val="20"/>
        </w:rPr>
      </w:pPr>
    </w:p>
    <w:p w14:paraId="1703E1DC" w14:textId="77777777" w:rsidR="00B679C8" w:rsidRDefault="00B679C8" w:rsidP="009C5536">
      <w:pPr>
        <w:spacing w:line="360" w:lineRule="auto"/>
        <w:jc w:val="both"/>
        <w:rPr>
          <w:rFonts w:asciiTheme="minorHAnsi" w:hAnsiTheme="minorHAnsi" w:cstheme="minorHAnsi"/>
          <w:sz w:val="20"/>
        </w:rPr>
      </w:pPr>
    </w:p>
    <w:p w14:paraId="0AFC83FA" w14:textId="77777777" w:rsidR="009C5536" w:rsidRPr="00FB2E26" w:rsidRDefault="009C5536" w:rsidP="00BB466E">
      <w:pPr>
        <w:pStyle w:val="Heading3"/>
        <w:tabs>
          <w:tab w:val="clear" w:pos="1980"/>
          <w:tab w:val="num" w:pos="1170"/>
        </w:tabs>
        <w:ind w:hanging="1440"/>
        <w:rPr>
          <w:rFonts w:asciiTheme="minorHAnsi" w:hAnsiTheme="minorHAnsi" w:cstheme="minorHAnsi"/>
          <w:b/>
        </w:rPr>
      </w:pPr>
      <w:bookmarkStart w:id="93" w:name="_Toc390785226"/>
      <w:bookmarkStart w:id="94" w:name="_Toc391199396"/>
      <w:r w:rsidRPr="00FB2E26">
        <w:rPr>
          <w:rFonts w:asciiTheme="minorHAnsi" w:hAnsiTheme="minorHAnsi" w:cstheme="minorHAnsi"/>
          <w:b/>
        </w:rPr>
        <w:lastRenderedPageBreak/>
        <w:t>Design Details</w:t>
      </w:r>
      <w:bookmarkEnd w:id="93"/>
      <w:bookmarkEnd w:id="94"/>
    </w:p>
    <w:p w14:paraId="145FB323" w14:textId="77777777" w:rsidR="009C5536" w:rsidRPr="00B679C8" w:rsidRDefault="009C5536" w:rsidP="009C5536">
      <w:pPr>
        <w:jc w:val="both"/>
        <w:rPr>
          <w:rFonts w:asciiTheme="minorHAnsi" w:hAnsiTheme="minorHAnsi" w:cstheme="minorHAnsi"/>
          <w:sz w:val="20"/>
        </w:rPr>
      </w:pPr>
    </w:p>
    <w:p w14:paraId="36680ABA" w14:textId="77777777" w:rsidR="009C5536" w:rsidRPr="00B679C8" w:rsidRDefault="009C5536" w:rsidP="009C5536">
      <w:pPr>
        <w:autoSpaceDE w:val="0"/>
        <w:autoSpaceDN w:val="0"/>
        <w:adjustRightInd w:val="0"/>
        <w:spacing w:line="360" w:lineRule="auto"/>
        <w:jc w:val="both"/>
        <w:rPr>
          <w:rFonts w:asciiTheme="minorHAnsi" w:hAnsiTheme="minorHAnsi" w:cstheme="minorHAnsi"/>
          <w:sz w:val="20"/>
        </w:rPr>
      </w:pPr>
      <w:r w:rsidRPr="00B679C8">
        <w:rPr>
          <w:rFonts w:asciiTheme="minorHAnsi" w:hAnsiTheme="minorHAnsi" w:cstheme="minorHAnsi"/>
          <w:sz w:val="20"/>
        </w:rPr>
        <w:t>The process / activity flow diagram for this activity is as below –</w:t>
      </w:r>
    </w:p>
    <w:p w14:paraId="50704036" w14:textId="77777777" w:rsidR="00B679C8" w:rsidRDefault="009C5536" w:rsidP="009C5536">
      <w:pPr>
        <w:spacing w:line="360" w:lineRule="auto"/>
        <w:jc w:val="center"/>
      </w:pPr>
      <w:r w:rsidRPr="003F200F">
        <w:rPr>
          <w:rFonts w:cs="Arial"/>
        </w:rPr>
        <w:br/>
      </w:r>
      <w:r w:rsidR="00747C1F">
        <w:object w:dxaOrig="7444" w:dyaOrig="8976" w14:anchorId="65D0E3EB">
          <v:shape id="_x0000_i1040" type="#_x0000_t75" style="width:315.85pt;height:380.4pt" o:ole="">
            <v:imagedata r:id="rId39" o:title=""/>
          </v:shape>
          <o:OLEObject Type="Embed" ProgID="Visio.Drawing.11" ShapeID="_x0000_i1040" DrawAspect="Content" ObjectID="_1465042172" r:id="rId40"/>
        </w:object>
      </w:r>
    </w:p>
    <w:p w14:paraId="7D5C2BC2" w14:textId="77777777" w:rsidR="009C5536" w:rsidRDefault="009C5536" w:rsidP="00B679C8">
      <w:pPr>
        <w:spacing w:line="360" w:lineRule="auto"/>
        <w:rPr>
          <w:rFonts w:cs="Arial"/>
        </w:rPr>
      </w:pPr>
    </w:p>
    <w:p w14:paraId="5407B101" w14:textId="77777777" w:rsidR="006D4C83" w:rsidRDefault="006D4C83" w:rsidP="00B679C8">
      <w:pPr>
        <w:spacing w:line="276" w:lineRule="auto"/>
        <w:rPr>
          <w:rFonts w:asciiTheme="minorHAnsi" w:hAnsiTheme="minorHAnsi" w:cstheme="minorHAnsi"/>
          <w:b/>
          <w:sz w:val="22"/>
        </w:rPr>
      </w:pPr>
    </w:p>
    <w:p w14:paraId="461E5332" w14:textId="77777777" w:rsidR="009C5536" w:rsidRPr="006D4C83" w:rsidRDefault="009C5536" w:rsidP="00B679C8">
      <w:pPr>
        <w:spacing w:line="276" w:lineRule="auto"/>
        <w:rPr>
          <w:rFonts w:asciiTheme="minorHAnsi" w:hAnsiTheme="minorHAnsi" w:cstheme="minorHAnsi"/>
          <w:b/>
          <w:sz w:val="22"/>
        </w:rPr>
      </w:pPr>
      <w:r w:rsidRPr="006D4C83">
        <w:rPr>
          <w:rFonts w:asciiTheme="minorHAnsi" w:hAnsiTheme="minorHAnsi" w:cstheme="minorHAnsi"/>
          <w:b/>
          <w:sz w:val="22"/>
        </w:rPr>
        <w:t xml:space="preserve">Step 1 – </w:t>
      </w:r>
      <w:r w:rsidR="00FC530D" w:rsidRPr="006D4C83">
        <w:rPr>
          <w:rFonts w:asciiTheme="minorHAnsi" w:hAnsiTheme="minorHAnsi" w:cstheme="minorHAnsi"/>
          <w:b/>
          <w:sz w:val="22"/>
        </w:rPr>
        <w:t>Initiate Change Password process</w:t>
      </w:r>
    </w:p>
    <w:p w14:paraId="146A8B38" w14:textId="77777777" w:rsidR="009C5536" w:rsidRPr="00B552E9" w:rsidRDefault="009C5536" w:rsidP="00B679C8">
      <w:pPr>
        <w:spacing w:line="276" w:lineRule="auto"/>
        <w:jc w:val="both"/>
        <w:rPr>
          <w:rFonts w:asciiTheme="minorHAnsi" w:hAnsiTheme="minorHAnsi" w:cstheme="minorHAnsi"/>
          <w:bCs/>
          <w:color w:val="000000"/>
          <w:sz w:val="22"/>
        </w:rPr>
      </w:pPr>
      <w:r w:rsidRPr="00B552E9">
        <w:rPr>
          <w:rFonts w:asciiTheme="minorHAnsi" w:hAnsiTheme="minorHAnsi" w:cstheme="minorHAnsi"/>
          <w:bCs/>
          <w:color w:val="000000"/>
          <w:sz w:val="22"/>
        </w:rPr>
        <w:t xml:space="preserve">Application launch activity transfer the map service credentials to this activity. </w:t>
      </w:r>
      <w:r w:rsidR="00FC530D" w:rsidRPr="00B552E9">
        <w:rPr>
          <w:rFonts w:asciiTheme="minorHAnsi" w:hAnsiTheme="minorHAnsi" w:cstheme="minorHAnsi"/>
          <w:bCs/>
          <w:color w:val="000000"/>
          <w:sz w:val="22"/>
        </w:rPr>
        <w:t>An encrypted querystring will be generated and web request will be sent to web handler.</w:t>
      </w:r>
    </w:p>
    <w:p w14:paraId="566BA5F4" w14:textId="77777777" w:rsidR="009C5536" w:rsidRPr="00B679C8" w:rsidRDefault="009C5536" w:rsidP="00B679C8">
      <w:pPr>
        <w:spacing w:line="276" w:lineRule="auto"/>
        <w:jc w:val="center"/>
        <w:rPr>
          <w:rFonts w:asciiTheme="minorHAnsi" w:hAnsiTheme="minorHAnsi" w:cstheme="minorHAnsi"/>
        </w:rPr>
      </w:pPr>
    </w:p>
    <w:p w14:paraId="7ACA6DD5" w14:textId="77777777" w:rsidR="00FC530D" w:rsidRPr="006D4C83" w:rsidRDefault="009C5536" w:rsidP="00B679C8">
      <w:pPr>
        <w:spacing w:line="276" w:lineRule="auto"/>
        <w:rPr>
          <w:rFonts w:asciiTheme="minorHAnsi" w:hAnsiTheme="minorHAnsi" w:cstheme="minorHAnsi"/>
          <w:b/>
          <w:sz w:val="22"/>
        </w:rPr>
      </w:pPr>
      <w:r w:rsidRPr="006D4C83">
        <w:rPr>
          <w:rFonts w:asciiTheme="minorHAnsi" w:hAnsiTheme="minorHAnsi" w:cstheme="minorHAnsi"/>
          <w:b/>
          <w:sz w:val="22"/>
        </w:rPr>
        <w:t xml:space="preserve">Step 2 – </w:t>
      </w:r>
      <w:r w:rsidR="00FC530D" w:rsidRPr="006D4C83">
        <w:rPr>
          <w:rFonts w:asciiTheme="minorHAnsi" w:hAnsiTheme="minorHAnsi" w:cstheme="minorHAnsi"/>
          <w:b/>
          <w:sz w:val="22"/>
        </w:rPr>
        <w:t>Request verification</w:t>
      </w:r>
    </w:p>
    <w:p w14:paraId="42E48FAC" w14:textId="77777777" w:rsidR="00FC530D" w:rsidRPr="00B552E9" w:rsidRDefault="00FC530D" w:rsidP="00B679C8">
      <w:pPr>
        <w:spacing w:line="276" w:lineRule="auto"/>
        <w:rPr>
          <w:rFonts w:asciiTheme="minorHAnsi" w:hAnsiTheme="minorHAnsi" w:cstheme="minorHAnsi"/>
          <w:bCs/>
          <w:color w:val="000000"/>
          <w:sz w:val="22"/>
        </w:rPr>
      </w:pPr>
      <w:r w:rsidRPr="00B552E9">
        <w:rPr>
          <w:rFonts w:asciiTheme="minorHAnsi" w:hAnsiTheme="minorHAnsi" w:cstheme="minorHAnsi"/>
          <w:bCs/>
          <w:color w:val="000000"/>
          <w:sz w:val="22"/>
        </w:rPr>
        <w:t xml:space="preserve">Querystring will decrypted and request will be processed for query string validity. </w:t>
      </w:r>
    </w:p>
    <w:p w14:paraId="556886BC" w14:textId="6A24A770" w:rsidR="00BB466E" w:rsidRPr="00B552E9" w:rsidRDefault="00BB466E">
      <w:pPr>
        <w:spacing w:after="160" w:line="259" w:lineRule="auto"/>
        <w:rPr>
          <w:rFonts w:asciiTheme="minorHAnsi" w:hAnsiTheme="minorHAnsi" w:cstheme="minorHAnsi"/>
          <w:bCs/>
          <w:color w:val="000000"/>
          <w:sz w:val="22"/>
        </w:rPr>
      </w:pPr>
      <w:r w:rsidRPr="00B552E9">
        <w:rPr>
          <w:rFonts w:asciiTheme="minorHAnsi" w:hAnsiTheme="minorHAnsi" w:cstheme="minorHAnsi"/>
          <w:bCs/>
          <w:color w:val="000000"/>
          <w:sz w:val="22"/>
        </w:rPr>
        <w:br w:type="page"/>
      </w:r>
    </w:p>
    <w:p w14:paraId="1B3859E4" w14:textId="77777777" w:rsidR="00FC530D" w:rsidRPr="00B679C8" w:rsidRDefault="00FC530D" w:rsidP="00B679C8">
      <w:pPr>
        <w:spacing w:line="276" w:lineRule="auto"/>
        <w:jc w:val="both"/>
        <w:rPr>
          <w:rFonts w:asciiTheme="minorHAnsi" w:hAnsiTheme="minorHAnsi" w:cstheme="minorHAnsi"/>
          <w:bCs/>
          <w:color w:val="000000"/>
        </w:rPr>
      </w:pPr>
    </w:p>
    <w:p w14:paraId="2605BE8E" w14:textId="77777777" w:rsidR="00FC530D" w:rsidRPr="006D4C83" w:rsidRDefault="00FC530D" w:rsidP="00B679C8">
      <w:pPr>
        <w:spacing w:line="276" w:lineRule="auto"/>
        <w:rPr>
          <w:rFonts w:asciiTheme="minorHAnsi" w:hAnsiTheme="minorHAnsi" w:cstheme="minorHAnsi"/>
          <w:b/>
          <w:sz w:val="22"/>
        </w:rPr>
      </w:pPr>
      <w:r w:rsidRPr="006D4C83">
        <w:rPr>
          <w:rFonts w:asciiTheme="minorHAnsi" w:hAnsiTheme="minorHAnsi" w:cstheme="minorHAnsi"/>
          <w:b/>
          <w:sz w:val="22"/>
        </w:rPr>
        <w:t>Step 3 – Verify Old Password &amp; Updation of New password</w:t>
      </w:r>
    </w:p>
    <w:p w14:paraId="456C0269" w14:textId="77777777" w:rsidR="00FC530D" w:rsidRPr="00B679C8" w:rsidRDefault="00FC530D" w:rsidP="00B679C8">
      <w:pPr>
        <w:spacing w:line="276" w:lineRule="auto"/>
        <w:jc w:val="both"/>
        <w:rPr>
          <w:rFonts w:asciiTheme="minorHAnsi" w:hAnsiTheme="minorHAnsi" w:cstheme="minorHAnsi"/>
          <w:bCs/>
          <w:color w:val="000000"/>
        </w:rPr>
      </w:pPr>
      <w:r w:rsidRPr="00B552E9">
        <w:rPr>
          <w:rFonts w:asciiTheme="minorHAnsi" w:hAnsiTheme="minorHAnsi" w:cstheme="minorHAnsi"/>
          <w:bCs/>
          <w:color w:val="000000"/>
          <w:sz w:val="22"/>
        </w:rPr>
        <w:t>To change password it is necessary to check current password to confirm the user validity. System will prompt for old password and new password. If user enter correct old password then system will update old password with new password</w:t>
      </w:r>
      <w:r w:rsidRPr="00B679C8">
        <w:rPr>
          <w:rFonts w:asciiTheme="minorHAnsi" w:hAnsiTheme="minorHAnsi" w:cstheme="minorHAnsi"/>
          <w:bCs/>
          <w:color w:val="000000"/>
        </w:rPr>
        <w:t>.</w:t>
      </w:r>
    </w:p>
    <w:p w14:paraId="5BA55228" w14:textId="77777777" w:rsidR="00FC530D" w:rsidRPr="006D4C83" w:rsidRDefault="00FC530D" w:rsidP="00B679C8">
      <w:pPr>
        <w:spacing w:line="276" w:lineRule="auto"/>
        <w:rPr>
          <w:rFonts w:asciiTheme="minorHAnsi" w:hAnsiTheme="minorHAnsi" w:cstheme="minorHAnsi"/>
          <w:b/>
          <w:sz w:val="22"/>
        </w:rPr>
      </w:pPr>
      <w:r w:rsidRPr="006D4C83">
        <w:rPr>
          <w:rFonts w:asciiTheme="minorHAnsi" w:hAnsiTheme="minorHAnsi" w:cstheme="minorHAnsi"/>
          <w:b/>
          <w:sz w:val="22"/>
        </w:rPr>
        <w:t>Step 4 – Send Message Back</w:t>
      </w:r>
    </w:p>
    <w:p w14:paraId="704DA477" w14:textId="77777777" w:rsidR="00FC530D" w:rsidRPr="00B552E9" w:rsidRDefault="00FC530D" w:rsidP="00B679C8">
      <w:pPr>
        <w:spacing w:line="276" w:lineRule="auto"/>
        <w:jc w:val="both"/>
        <w:rPr>
          <w:rFonts w:asciiTheme="minorHAnsi" w:hAnsiTheme="minorHAnsi" w:cstheme="minorHAnsi"/>
          <w:bCs/>
          <w:color w:val="000000"/>
          <w:sz w:val="22"/>
        </w:rPr>
      </w:pPr>
      <w:r w:rsidRPr="00B552E9">
        <w:rPr>
          <w:rFonts w:asciiTheme="minorHAnsi" w:hAnsiTheme="minorHAnsi" w:cstheme="minorHAnsi"/>
          <w:bCs/>
          <w:color w:val="000000"/>
          <w:sz w:val="22"/>
        </w:rPr>
        <w:t>The appropriate message (successfully / failed) will be sent back to mobile client.</w:t>
      </w:r>
    </w:p>
    <w:p w14:paraId="6DAB648F" w14:textId="77777777" w:rsidR="00FC530D" w:rsidRPr="00B552E9" w:rsidRDefault="00FC530D" w:rsidP="00B679C8">
      <w:pPr>
        <w:spacing w:line="276" w:lineRule="auto"/>
        <w:jc w:val="both"/>
        <w:rPr>
          <w:rFonts w:asciiTheme="minorHAnsi" w:hAnsiTheme="minorHAnsi" w:cstheme="minorHAnsi"/>
          <w:bCs/>
          <w:color w:val="000000"/>
          <w:sz w:val="22"/>
        </w:rPr>
      </w:pPr>
    </w:p>
    <w:p w14:paraId="633DC18D" w14:textId="77777777" w:rsidR="009C5536" w:rsidRPr="00B552E9" w:rsidRDefault="009C5536" w:rsidP="00B679C8">
      <w:pPr>
        <w:spacing w:line="276" w:lineRule="auto"/>
        <w:jc w:val="both"/>
        <w:rPr>
          <w:rFonts w:ascii="Tahoma" w:hAnsi="Tahoma" w:cs="Arial"/>
          <w:bCs/>
          <w:color w:val="000000"/>
          <w:sz w:val="22"/>
        </w:rPr>
      </w:pPr>
      <w:r w:rsidRPr="00B552E9">
        <w:rPr>
          <w:rFonts w:asciiTheme="minorHAnsi" w:hAnsiTheme="minorHAnsi" w:cstheme="minorHAnsi"/>
          <w:bCs/>
          <w:color w:val="000000"/>
          <w:sz w:val="22"/>
        </w:rPr>
        <w:t xml:space="preserve">Class Diagram – </w:t>
      </w:r>
      <w:r w:rsidRPr="00B552E9">
        <w:rPr>
          <w:rFonts w:ascii="Tahoma" w:hAnsi="Tahoma" w:cs="Arial"/>
          <w:bCs/>
          <w:color w:val="000000"/>
          <w:sz w:val="22"/>
        </w:rPr>
        <w:tab/>
      </w:r>
    </w:p>
    <w:p w14:paraId="533724F3" w14:textId="77777777" w:rsidR="009C5536" w:rsidRDefault="00FC530D" w:rsidP="009C5536">
      <w:pPr>
        <w:spacing w:line="360" w:lineRule="auto"/>
        <w:jc w:val="center"/>
        <w:rPr>
          <w:rFonts w:cs="Arial"/>
        </w:rPr>
      </w:pPr>
      <w:r>
        <w:object w:dxaOrig="9503" w:dyaOrig="2322" w14:anchorId="19C49ADF">
          <v:shape id="_x0000_i1041" type="#_x0000_t75" style="width:6in;height:105.95pt" o:ole="">
            <v:imagedata r:id="rId41" o:title=""/>
          </v:shape>
          <o:OLEObject Type="Embed" ProgID="Visio.Drawing.11" ShapeID="_x0000_i1041" DrawAspect="Content" ObjectID="_1465042173" r:id="rId42"/>
        </w:object>
      </w:r>
    </w:p>
    <w:p w14:paraId="0591593F" w14:textId="77777777" w:rsidR="00FC530D" w:rsidRDefault="00FC530D" w:rsidP="009C5536">
      <w:pPr>
        <w:spacing w:line="360" w:lineRule="auto"/>
        <w:rPr>
          <w:rFonts w:ascii="Tahoma" w:hAnsi="Tahoma" w:cs="Arial"/>
          <w:bCs/>
          <w:color w:val="000000"/>
        </w:rPr>
      </w:pPr>
    </w:p>
    <w:p w14:paraId="341966A2" w14:textId="77777777" w:rsidR="009C5536" w:rsidRPr="003F200F" w:rsidRDefault="009C5536" w:rsidP="009C5536">
      <w:pPr>
        <w:spacing w:line="360" w:lineRule="auto"/>
        <w:rPr>
          <w:rFonts w:ascii="Tahoma" w:hAnsi="Tahoma" w:cs="Arial"/>
          <w:bCs/>
          <w:color w:val="000000"/>
        </w:rPr>
      </w:pPr>
      <w:r w:rsidRPr="003F200F">
        <w:rPr>
          <w:rFonts w:ascii="Tahoma" w:hAnsi="Tahoma" w:cs="Arial"/>
          <w:bCs/>
          <w:color w:val="000000"/>
        </w:rPr>
        <w:t xml:space="preserve">Sequence Diagram – </w:t>
      </w:r>
      <w:r>
        <w:rPr>
          <w:rFonts w:ascii="Tahoma" w:hAnsi="Tahoma" w:cs="Arial"/>
          <w:bCs/>
          <w:color w:val="000000"/>
        </w:rPr>
        <w:t>Home Screen</w:t>
      </w:r>
    </w:p>
    <w:p w14:paraId="4D8316CA" w14:textId="354CE8B2" w:rsidR="00BB466E" w:rsidRDefault="00FC530D" w:rsidP="00FC530D">
      <w:r>
        <w:object w:dxaOrig="9077" w:dyaOrig="6301" w14:anchorId="26761117">
          <v:shape id="_x0000_i1042" type="#_x0000_t75" style="width:431.3pt;height:261.5pt" o:ole="">
            <v:imagedata r:id="rId43" o:title=""/>
          </v:shape>
          <o:OLEObject Type="Embed" ProgID="Visio.Drawing.11" ShapeID="_x0000_i1042" DrawAspect="Content" ObjectID="_1465042174" r:id="rId44"/>
        </w:object>
      </w:r>
    </w:p>
    <w:p w14:paraId="6287BACC" w14:textId="77777777" w:rsidR="00BB466E" w:rsidRDefault="00BB466E">
      <w:pPr>
        <w:spacing w:after="160" w:line="259" w:lineRule="auto"/>
      </w:pPr>
      <w:r>
        <w:br w:type="page"/>
      </w:r>
    </w:p>
    <w:p w14:paraId="546156D4" w14:textId="77777777" w:rsidR="009C5536" w:rsidRPr="00BB466E" w:rsidRDefault="009C5536" w:rsidP="00FC530D">
      <w:pPr>
        <w:rPr>
          <w:rFonts w:ascii="Tahoma" w:hAnsi="Tahoma" w:cs="Arial"/>
          <w:bCs/>
          <w:color w:val="000000"/>
          <w:sz w:val="22"/>
        </w:rPr>
      </w:pPr>
    </w:p>
    <w:p w14:paraId="390E173A" w14:textId="77777777" w:rsidR="009C5536" w:rsidRPr="00BB466E" w:rsidRDefault="009C5536" w:rsidP="009C5536">
      <w:pPr>
        <w:pStyle w:val="Normal1"/>
        <w:spacing w:line="240" w:lineRule="auto"/>
        <w:rPr>
          <w:rFonts w:asciiTheme="minorHAnsi" w:hAnsiTheme="minorHAnsi" w:cstheme="minorHAnsi"/>
          <w:bCs/>
          <w:color w:val="000000"/>
          <w:sz w:val="22"/>
        </w:rPr>
      </w:pPr>
      <w:r w:rsidRPr="00BB466E">
        <w:rPr>
          <w:rFonts w:asciiTheme="minorHAnsi" w:hAnsiTheme="minorHAnsi" w:cstheme="minorHAnsi"/>
          <w:bCs/>
          <w:color w:val="000000"/>
          <w:sz w:val="22"/>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9C5536" w:rsidRPr="00B679C8" w14:paraId="60D1EF1A" w14:textId="77777777" w:rsidTr="00D065D0">
        <w:trPr>
          <w:cantSplit/>
          <w:trHeight w:val="353"/>
        </w:trPr>
        <w:tc>
          <w:tcPr>
            <w:tcW w:w="1728" w:type="dxa"/>
            <w:tcBorders>
              <w:top w:val="single" w:sz="4" w:space="0" w:color="auto"/>
              <w:bottom w:val="single" w:sz="4" w:space="0" w:color="auto"/>
            </w:tcBorders>
            <w:shd w:val="clear" w:color="auto" w:fill="CCCCCC"/>
          </w:tcPr>
          <w:p w14:paraId="6C9DEFB9" w14:textId="77777777" w:rsidR="009C5536" w:rsidRPr="00B679C8" w:rsidRDefault="009C5536" w:rsidP="00D065D0">
            <w:pPr>
              <w:rPr>
                <w:rFonts w:asciiTheme="minorHAnsi" w:hAnsiTheme="minorHAnsi" w:cstheme="minorHAnsi"/>
                <w:b/>
                <w:bCs/>
                <w:caps/>
                <w:sz w:val="16"/>
                <w:szCs w:val="16"/>
              </w:rPr>
            </w:pPr>
            <w:r w:rsidRPr="00B679C8">
              <w:rPr>
                <w:rFonts w:asciiTheme="minorHAnsi" w:hAnsiTheme="minorHAnsi" w:cstheme="minorHAnsi"/>
                <w:b/>
                <w:bCs/>
                <w:caps/>
                <w:sz w:val="16"/>
                <w:szCs w:val="16"/>
              </w:rPr>
              <w:t xml:space="preserve">Field </w:t>
            </w:r>
          </w:p>
        </w:tc>
        <w:tc>
          <w:tcPr>
            <w:tcW w:w="1800" w:type="dxa"/>
            <w:tcBorders>
              <w:top w:val="single" w:sz="4" w:space="0" w:color="auto"/>
              <w:bottom w:val="single" w:sz="4" w:space="0" w:color="auto"/>
            </w:tcBorders>
            <w:shd w:val="clear" w:color="auto" w:fill="CCCCCC"/>
          </w:tcPr>
          <w:p w14:paraId="02027C61" w14:textId="77777777" w:rsidR="009C5536" w:rsidRPr="00B679C8" w:rsidRDefault="009C5536" w:rsidP="00D065D0">
            <w:pPr>
              <w:jc w:val="both"/>
              <w:rPr>
                <w:rFonts w:asciiTheme="minorHAnsi" w:hAnsiTheme="minorHAnsi" w:cstheme="minorHAnsi"/>
                <w:b/>
                <w:bCs/>
                <w:caps/>
                <w:sz w:val="16"/>
                <w:szCs w:val="16"/>
              </w:rPr>
            </w:pPr>
            <w:r w:rsidRPr="00B679C8">
              <w:rPr>
                <w:rFonts w:asciiTheme="minorHAnsi" w:hAnsiTheme="minorHAnsi" w:cstheme="minorHAnsi"/>
                <w:b/>
                <w:bCs/>
                <w:caps/>
                <w:sz w:val="16"/>
                <w:szCs w:val="16"/>
              </w:rPr>
              <w:t>reference table</w:t>
            </w:r>
          </w:p>
        </w:tc>
        <w:tc>
          <w:tcPr>
            <w:tcW w:w="1800" w:type="dxa"/>
            <w:tcBorders>
              <w:top w:val="single" w:sz="4" w:space="0" w:color="auto"/>
              <w:bottom w:val="single" w:sz="4" w:space="0" w:color="auto"/>
            </w:tcBorders>
            <w:shd w:val="clear" w:color="auto" w:fill="CCCCCC"/>
          </w:tcPr>
          <w:p w14:paraId="346A4591" w14:textId="77777777" w:rsidR="009C5536" w:rsidRPr="00B679C8" w:rsidRDefault="009C5536" w:rsidP="00D065D0">
            <w:pPr>
              <w:rPr>
                <w:rFonts w:asciiTheme="minorHAnsi" w:hAnsiTheme="minorHAnsi" w:cstheme="minorHAnsi"/>
                <w:b/>
                <w:bCs/>
                <w:caps/>
                <w:sz w:val="16"/>
                <w:szCs w:val="16"/>
              </w:rPr>
            </w:pPr>
            <w:r w:rsidRPr="00B679C8">
              <w:rPr>
                <w:rFonts w:asciiTheme="minorHAnsi" w:hAnsiTheme="minorHAnsi" w:cstheme="minorHAnsi"/>
                <w:b/>
                <w:bCs/>
                <w:caps/>
                <w:sz w:val="16"/>
                <w:szCs w:val="16"/>
              </w:rPr>
              <w:t>Validation</w:t>
            </w:r>
          </w:p>
        </w:tc>
        <w:tc>
          <w:tcPr>
            <w:tcW w:w="1440" w:type="dxa"/>
            <w:tcBorders>
              <w:top w:val="single" w:sz="4" w:space="0" w:color="auto"/>
              <w:bottom w:val="single" w:sz="4" w:space="0" w:color="auto"/>
            </w:tcBorders>
            <w:shd w:val="clear" w:color="auto" w:fill="CCCCCC"/>
          </w:tcPr>
          <w:p w14:paraId="6BFBAB95" w14:textId="77777777" w:rsidR="009C5536" w:rsidRPr="00B679C8" w:rsidRDefault="009C5536" w:rsidP="00D065D0">
            <w:pPr>
              <w:jc w:val="both"/>
              <w:rPr>
                <w:rFonts w:asciiTheme="minorHAnsi" w:hAnsiTheme="minorHAnsi" w:cstheme="minorHAnsi"/>
                <w:b/>
                <w:caps/>
                <w:sz w:val="16"/>
                <w:szCs w:val="16"/>
              </w:rPr>
            </w:pPr>
            <w:r w:rsidRPr="00B679C8">
              <w:rPr>
                <w:rFonts w:asciiTheme="minorHAnsi" w:hAnsiTheme="minorHAnsi" w:cstheme="minorHAnsi"/>
                <w:b/>
                <w:caps/>
                <w:sz w:val="16"/>
                <w:szCs w:val="16"/>
              </w:rPr>
              <w:t>Data Source</w:t>
            </w:r>
          </w:p>
        </w:tc>
        <w:tc>
          <w:tcPr>
            <w:tcW w:w="2160" w:type="dxa"/>
            <w:tcBorders>
              <w:top w:val="single" w:sz="4" w:space="0" w:color="auto"/>
              <w:bottom w:val="single" w:sz="4" w:space="0" w:color="auto"/>
            </w:tcBorders>
            <w:shd w:val="clear" w:color="auto" w:fill="CCCCCC"/>
          </w:tcPr>
          <w:p w14:paraId="30F27727" w14:textId="77777777" w:rsidR="009C5536" w:rsidRPr="00B679C8" w:rsidRDefault="009C5536" w:rsidP="00D065D0">
            <w:pPr>
              <w:jc w:val="both"/>
              <w:rPr>
                <w:rFonts w:asciiTheme="minorHAnsi" w:hAnsiTheme="minorHAnsi" w:cstheme="minorHAnsi"/>
                <w:b/>
                <w:caps/>
                <w:sz w:val="16"/>
                <w:szCs w:val="16"/>
              </w:rPr>
            </w:pPr>
            <w:r w:rsidRPr="00B679C8">
              <w:rPr>
                <w:rFonts w:asciiTheme="minorHAnsi" w:hAnsiTheme="minorHAnsi" w:cstheme="minorHAnsi"/>
                <w:b/>
                <w:caps/>
                <w:sz w:val="16"/>
                <w:szCs w:val="16"/>
              </w:rPr>
              <w:t>Remarks</w:t>
            </w:r>
          </w:p>
        </w:tc>
      </w:tr>
      <w:tr w:rsidR="00FC530D" w:rsidRPr="00B679C8" w14:paraId="648021F7" w14:textId="77777777" w:rsidTr="00D065D0">
        <w:trPr>
          <w:cantSplit/>
          <w:trHeight w:val="353"/>
        </w:trPr>
        <w:tc>
          <w:tcPr>
            <w:tcW w:w="1728" w:type="dxa"/>
            <w:tcBorders>
              <w:top w:val="single" w:sz="4" w:space="0" w:color="auto"/>
              <w:bottom w:val="single" w:sz="4" w:space="0" w:color="auto"/>
            </w:tcBorders>
          </w:tcPr>
          <w:p w14:paraId="70CEB3C6" w14:textId="77777777" w:rsidR="00FC530D" w:rsidRPr="00B679C8" w:rsidRDefault="00FC530D" w:rsidP="00FC530D">
            <w:pPr>
              <w:jc w:val="both"/>
              <w:rPr>
                <w:rFonts w:asciiTheme="minorHAnsi" w:hAnsiTheme="minorHAnsi" w:cstheme="minorHAnsi"/>
                <w:sz w:val="20"/>
              </w:rPr>
            </w:pPr>
            <w:r w:rsidRPr="00B679C8">
              <w:rPr>
                <w:rFonts w:asciiTheme="minorHAnsi" w:hAnsiTheme="minorHAnsi" w:cstheme="minorHAnsi"/>
                <w:sz w:val="20"/>
              </w:rPr>
              <w:t>USER_EMAIL</w:t>
            </w:r>
          </w:p>
        </w:tc>
        <w:tc>
          <w:tcPr>
            <w:tcW w:w="1800" w:type="dxa"/>
            <w:tcBorders>
              <w:top w:val="single" w:sz="4" w:space="0" w:color="auto"/>
              <w:bottom w:val="single" w:sz="4" w:space="0" w:color="auto"/>
            </w:tcBorders>
            <w:vAlign w:val="center"/>
          </w:tcPr>
          <w:p w14:paraId="44D3B262" w14:textId="77777777" w:rsidR="00FC530D" w:rsidRPr="00B679C8" w:rsidRDefault="00FC530D" w:rsidP="00FC530D">
            <w:pPr>
              <w:rPr>
                <w:rFonts w:asciiTheme="minorHAnsi" w:hAnsiTheme="minorHAnsi" w:cstheme="minorHAnsi"/>
                <w:caps/>
                <w:sz w:val="20"/>
                <w:szCs w:val="16"/>
              </w:rPr>
            </w:pPr>
            <w:r w:rsidRPr="00B679C8">
              <w:rPr>
                <w:rFonts w:asciiTheme="minorHAnsi" w:hAnsiTheme="minorHAnsi" w:cstheme="minorHAnsi"/>
                <w:sz w:val="20"/>
                <w:szCs w:val="16"/>
              </w:rPr>
              <w:t>MobileAppUser</w:t>
            </w:r>
          </w:p>
        </w:tc>
        <w:tc>
          <w:tcPr>
            <w:tcW w:w="1800" w:type="dxa"/>
            <w:tcBorders>
              <w:top w:val="single" w:sz="4" w:space="0" w:color="auto"/>
              <w:bottom w:val="single" w:sz="4" w:space="0" w:color="auto"/>
            </w:tcBorders>
            <w:vAlign w:val="center"/>
          </w:tcPr>
          <w:p w14:paraId="086F3265" w14:textId="77777777" w:rsidR="00FC530D" w:rsidRPr="00BB466E" w:rsidRDefault="00FC530D" w:rsidP="00FC530D">
            <w:pPr>
              <w:rPr>
                <w:rFonts w:asciiTheme="minorHAnsi" w:hAnsiTheme="minorHAnsi" w:cstheme="minorHAnsi"/>
                <w:bCs/>
                <w:sz w:val="22"/>
                <w:szCs w:val="22"/>
              </w:rPr>
            </w:pPr>
            <w:r w:rsidRPr="00BB466E">
              <w:rPr>
                <w:rFonts w:asciiTheme="minorHAnsi" w:hAnsiTheme="minorHAnsi" w:cstheme="minorHAnsi"/>
                <w:bCs/>
                <w:sz w:val="22"/>
                <w:szCs w:val="22"/>
              </w:rPr>
              <w:t>Valid e-mail address, mandatory</w:t>
            </w:r>
          </w:p>
        </w:tc>
        <w:tc>
          <w:tcPr>
            <w:tcW w:w="1440" w:type="dxa"/>
            <w:tcBorders>
              <w:top w:val="single" w:sz="4" w:space="0" w:color="auto"/>
              <w:bottom w:val="single" w:sz="4" w:space="0" w:color="auto"/>
            </w:tcBorders>
            <w:vAlign w:val="center"/>
          </w:tcPr>
          <w:p w14:paraId="2CED0989" w14:textId="77777777" w:rsidR="00FC530D" w:rsidRPr="00BB466E" w:rsidRDefault="00FC530D" w:rsidP="00FC530D">
            <w:pPr>
              <w:rPr>
                <w:rFonts w:asciiTheme="minorHAnsi" w:hAnsiTheme="minorHAnsi" w:cstheme="minorHAnsi"/>
                <w:sz w:val="22"/>
                <w:szCs w:val="22"/>
              </w:rPr>
            </w:pPr>
            <w:r w:rsidRPr="00BB466E">
              <w:rPr>
                <w:rFonts w:asciiTheme="minorHAnsi" w:hAnsiTheme="minorHAnsi" w:cstheme="minorHAnsi"/>
                <w:sz w:val="22"/>
                <w:szCs w:val="22"/>
              </w:rPr>
              <w:t>User Input</w:t>
            </w:r>
          </w:p>
        </w:tc>
        <w:tc>
          <w:tcPr>
            <w:tcW w:w="2160" w:type="dxa"/>
            <w:tcBorders>
              <w:top w:val="single" w:sz="4" w:space="0" w:color="auto"/>
              <w:bottom w:val="single" w:sz="4" w:space="0" w:color="auto"/>
            </w:tcBorders>
          </w:tcPr>
          <w:p w14:paraId="1C939321" w14:textId="77777777" w:rsidR="00FC530D" w:rsidRPr="00BB466E" w:rsidRDefault="00FC530D" w:rsidP="00FC530D">
            <w:pPr>
              <w:jc w:val="both"/>
              <w:rPr>
                <w:rFonts w:asciiTheme="minorHAnsi" w:hAnsiTheme="minorHAnsi" w:cstheme="minorHAnsi"/>
                <w:sz w:val="22"/>
                <w:szCs w:val="22"/>
              </w:rPr>
            </w:pPr>
            <w:r w:rsidRPr="00BB466E">
              <w:rPr>
                <w:rFonts w:asciiTheme="minorHAnsi" w:hAnsiTheme="minorHAnsi" w:cstheme="minorHAnsi"/>
                <w:sz w:val="22"/>
                <w:szCs w:val="22"/>
              </w:rPr>
              <w:t>USER_EMAIL</w:t>
            </w:r>
          </w:p>
        </w:tc>
      </w:tr>
      <w:tr w:rsidR="00FC530D" w:rsidRPr="00B679C8" w14:paraId="508B5C32" w14:textId="77777777" w:rsidTr="00D065D0">
        <w:trPr>
          <w:cantSplit/>
          <w:trHeight w:val="353"/>
        </w:trPr>
        <w:tc>
          <w:tcPr>
            <w:tcW w:w="1728" w:type="dxa"/>
            <w:tcBorders>
              <w:top w:val="single" w:sz="4" w:space="0" w:color="auto"/>
              <w:bottom w:val="single" w:sz="4" w:space="0" w:color="auto"/>
            </w:tcBorders>
          </w:tcPr>
          <w:p w14:paraId="22A3FDCA" w14:textId="77777777" w:rsidR="00FC530D" w:rsidRPr="00B679C8" w:rsidRDefault="00FC530D" w:rsidP="00FC530D">
            <w:pPr>
              <w:jc w:val="both"/>
              <w:rPr>
                <w:rFonts w:asciiTheme="minorHAnsi" w:hAnsiTheme="minorHAnsi" w:cstheme="minorHAnsi"/>
                <w:sz w:val="20"/>
              </w:rPr>
            </w:pPr>
            <w:r w:rsidRPr="00B679C8">
              <w:rPr>
                <w:rFonts w:asciiTheme="minorHAnsi" w:hAnsiTheme="minorHAnsi" w:cstheme="minorHAnsi"/>
                <w:sz w:val="20"/>
              </w:rPr>
              <w:t>USER_PASSWORD</w:t>
            </w:r>
          </w:p>
        </w:tc>
        <w:tc>
          <w:tcPr>
            <w:tcW w:w="1800" w:type="dxa"/>
            <w:tcBorders>
              <w:top w:val="single" w:sz="4" w:space="0" w:color="auto"/>
              <w:bottom w:val="single" w:sz="4" w:space="0" w:color="auto"/>
            </w:tcBorders>
            <w:vAlign w:val="center"/>
          </w:tcPr>
          <w:p w14:paraId="084BE7EE" w14:textId="77777777" w:rsidR="00FC530D" w:rsidRPr="00B679C8" w:rsidRDefault="00FC530D" w:rsidP="00FC530D">
            <w:pPr>
              <w:rPr>
                <w:rFonts w:asciiTheme="minorHAnsi" w:hAnsiTheme="minorHAnsi" w:cstheme="minorHAnsi"/>
                <w:sz w:val="20"/>
                <w:szCs w:val="16"/>
              </w:rPr>
            </w:pPr>
            <w:r w:rsidRPr="00B679C8">
              <w:rPr>
                <w:rFonts w:asciiTheme="minorHAnsi" w:hAnsiTheme="minorHAnsi" w:cstheme="minorHAnsi"/>
                <w:sz w:val="20"/>
                <w:szCs w:val="16"/>
              </w:rPr>
              <w:t>MobileAppUser</w:t>
            </w:r>
          </w:p>
        </w:tc>
        <w:tc>
          <w:tcPr>
            <w:tcW w:w="1800" w:type="dxa"/>
            <w:tcBorders>
              <w:top w:val="single" w:sz="4" w:space="0" w:color="auto"/>
              <w:bottom w:val="single" w:sz="4" w:space="0" w:color="auto"/>
            </w:tcBorders>
            <w:vAlign w:val="center"/>
          </w:tcPr>
          <w:p w14:paraId="630D5C1E" w14:textId="77777777" w:rsidR="00FC530D" w:rsidRPr="00BB466E" w:rsidRDefault="00FC530D" w:rsidP="00FC530D">
            <w:pPr>
              <w:rPr>
                <w:rFonts w:asciiTheme="minorHAnsi" w:hAnsiTheme="minorHAnsi" w:cstheme="minorHAnsi"/>
                <w:bCs/>
                <w:sz w:val="22"/>
                <w:szCs w:val="22"/>
              </w:rPr>
            </w:pPr>
          </w:p>
        </w:tc>
        <w:tc>
          <w:tcPr>
            <w:tcW w:w="1440" w:type="dxa"/>
            <w:tcBorders>
              <w:top w:val="single" w:sz="4" w:space="0" w:color="auto"/>
              <w:bottom w:val="single" w:sz="4" w:space="0" w:color="auto"/>
            </w:tcBorders>
            <w:vAlign w:val="center"/>
          </w:tcPr>
          <w:p w14:paraId="1293CFC1" w14:textId="77777777" w:rsidR="00FC530D" w:rsidRPr="00BB466E" w:rsidRDefault="00FC530D" w:rsidP="00FC530D">
            <w:pPr>
              <w:rPr>
                <w:rFonts w:asciiTheme="minorHAnsi" w:hAnsiTheme="minorHAnsi" w:cstheme="minorHAnsi"/>
                <w:sz w:val="22"/>
                <w:szCs w:val="22"/>
              </w:rPr>
            </w:pPr>
            <w:r w:rsidRPr="00BB466E">
              <w:rPr>
                <w:rFonts w:asciiTheme="minorHAnsi" w:hAnsiTheme="minorHAnsi" w:cstheme="minorHAnsi"/>
                <w:sz w:val="22"/>
                <w:szCs w:val="22"/>
              </w:rPr>
              <w:t>User Input</w:t>
            </w:r>
          </w:p>
        </w:tc>
        <w:tc>
          <w:tcPr>
            <w:tcW w:w="2160" w:type="dxa"/>
            <w:tcBorders>
              <w:top w:val="single" w:sz="4" w:space="0" w:color="auto"/>
              <w:bottom w:val="single" w:sz="4" w:space="0" w:color="auto"/>
            </w:tcBorders>
            <w:vAlign w:val="center"/>
          </w:tcPr>
          <w:p w14:paraId="4B95E552" w14:textId="77777777" w:rsidR="00FC530D" w:rsidRPr="00BB466E" w:rsidRDefault="00FC530D" w:rsidP="00FC530D">
            <w:pPr>
              <w:rPr>
                <w:rFonts w:asciiTheme="minorHAnsi" w:hAnsiTheme="minorHAnsi" w:cstheme="minorHAnsi"/>
                <w:sz w:val="22"/>
                <w:szCs w:val="22"/>
              </w:rPr>
            </w:pPr>
          </w:p>
        </w:tc>
      </w:tr>
      <w:tr w:rsidR="00FC530D" w:rsidRPr="00B679C8" w14:paraId="1105EB92" w14:textId="77777777" w:rsidTr="00D065D0">
        <w:trPr>
          <w:cantSplit/>
          <w:trHeight w:val="353"/>
        </w:trPr>
        <w:tc>
          <w:tcPr>
            <w:tcW w:w="1728" w:type="dxa"/>
            <w:tcBorders>
              <w:top w:val="single" w:sz="4" w:space="0" w:color="auto"/>
              <w:bottom w:val="single" w:sz="4" w:space="0" w:color="auto"/>
            </w:tcBorders>
          </w:tcPr>
          <w:p w14:paraId="0D5CC91A" w14:textId="77777777" w:rsidR="00FC530D" w:rsidRPr="00B679C8" w:rsidRDefault="00FC530D" w:rsidP="00FC530D">
            <w:pPr>
              <w:jc w:val="both"/>
              <w:rPr>
                <w:rFonts w:asciiTheme="minorHAnsi" w:hAnsiTheme="minorHAnsi" w:cstheme="minorHAnsi"/>
                <w:sz w:val="20"/>
              </w:rPr>
            </w:pPr>
            <w:r w:rsidRPr="00B679C8">
              <w:rPr>
                <w:rFonts w:asciiTheme="minorHAnsi" w:hAnsiTheme="minorHAnsi" w:cstheme="minorHAnsi"/>
                <w:sz w:val="20"/>
              </w:rPr>
              <w:t>NEW_PASSWORD</w:t>
            </w:r>
          </w:p>
        </w:tc>
        <w:tc>
          <w:tcPr>
            <w:tcW w:w="1800" w:type="dxa"/>
            <w:tcBorders>
              <w:top w:val="single" w:sz="4" w:space="0" w:color="auto"/>
              <w:bottom w:val="single" w:sz="4" w:space="0" w:color="auto"/>
            </w:tcBorders>
            <w:vAlign w:val="center"/>
          </w:tcPr>
          <w:p w14:paraId="3B9BA33E" w14:textId="77777777" w:rsidR="00FC530D" w:rsidRPr="00B679C8" w:rsidRDefault="00FC530D" w:rsidP="00FC530D">
            <w:pPr>
              <w:rPr>
                <w:rFonts w:asciiTheme="minorHAnsi" w:hAnsiTheme="minorHAnsi" w:cstheme="minorHAnsi"/>
                <w:sz w:val="20"/>
                <w:szCs w:val="16"/>
              </w:rPr>
            </w:pPr>
            <w:r w:rsidRPr="00B679C8">
              <w:rPr>
                <w:rFonts w:asciiTheme="minorHAnsi" w:hAnsiTheme="minorHAnsi" w:cstheme="minorHAnsi"/>
                <w:sz w:val="20"/>
                <w:szCs w:val="16"/>
              </w:rPr>
              <w:t>-</w:t>
            </w:r>
          </w:p>
        </w:tc>
        <w:tc>
          <w:tcPr>
            <w:tcW w:w="1800" w:type="dxa"/>
            <w:tcBorders>
              <w:top w:val="single" w:sz="4" w:space="0" w:color="auto"/>
              <w:bottom w:val="single" w:sz="4" w:space="0" w:color="auto"/>
            </w:tcBorders>
            <w:vAlign w:val="center"/>
          </w:tcPr>
          <w:p w14:paraId="5CD24F39" w14:textId="77777777" w:rsidR="00FC530D" w:rsidRPr="00BB466E" w:rsidRDefault="00FC530D" w:rsidP="00FC530D">
            <w:pPr>
              <w:rPr>
                <w:rFonts w:asciiTheme="minorHAnsi" w:hAnsiTheme="minorHAnsi" w:cstheme="minorHAnsi"/>
                <w:bCs/>
                <w:sz w:val="22"/>
                <w:szCs w:val="22"/>
              </w:rPr>
            </w:pPr>
            <w:r w:rsidRPr="00BB466E">
              <w:rPr>
                <w:rFonts w:asciiTheme="minorHAnsi" w:hAnsiTheme="minorHAnsi" w:cstheme="minorHAnsi"/>
                <w:bCs/>
                <w:sz w:val="22"/>
                <w:szCs w:val="22"/>
              </w:rPr>
              <w:t>Valid Pasword, mandatory</w:t>
            </w:r>
          </w:p>
        </w:tc>
        <w:tc>
          <w:tcPr>
            <w:tcW w:w="1440" w:type="dxa"/>
            <w:tcBorders>
              <w:top w:val="single" w:sz="4" w:space="0" w:color="auto"/>
              <w:bottom w:val="single" w:sz="4" w:space="0" w:color="auto"/>
            </w:tcBorders>
            <w:vAlign w:val="center"/>
          </w:tcPr>
          <w:p w14:paraId="0B362569" w14:textId="77777777" w:rsidR="00FC530D" w:rsidRPr="00BB466E" w:rsidRDefault="00FC530D" w:rsidP="00FC530D">
            <w:pPr>
              <w:rPr>
                <w:rFonts w:asciiTheme="minorHAnsi" w:hAnsiTheme="minorHAnsi" w:cstheme="minorHAnsi"/>
                <w:sz w:val="22"/>
                <w:szCs w:val="22"/>
              </w:rPr>
            </w:pPr>
            <w:r w:rsidRPr="00BB466E">
              <w:rPr>
                <w:rFonts w:asciiTheme="minorHAnsi" w:hAnsiTheme="minorHAnsi" w:cstheme="minorHAnsi"/>
                <w:sz w:val="22"/>
                <w:szCs w:val="22"/>
              </w:rPr>
              <w:t>User Input</w:t>
            </w:r>
          </w:p>
        </w:tc>
        <w:tc>
          <w:tcPr>
            <w:tcW w:w="2160" w:type="dxa"/>
            <w:tcBorders>
              <w:top w:val="single" w:sz="4" w:space="0" w:color="auto"/>
              <w:bottom w:val="single" w:sz="4" w:space="0" w:color="auto"/>
            </w:tcBorders>
            <w:vAlign w:val="center"/>
          </w:tcPr>
          <w:p w14:paraId="3745EF9B" w14:textId="77777777" w:rsidR="00FC530D" w:rsidRPr="00BB466E" w:rsidRDefault="00FC530D" w:rsidP="00FC530D">
            <w:pPr>
              <w:rPr>
                <w:rFonts w:asciiTheme="minorHAnsi" w:hAnsiTheme="minorHAnsi" w:cstheme="minorHAnsi"/>
                <w:sz w:val="22"/>
                <w:szCs w:val="22"/>
              </w:rPr>
            </w:pPr>
          </w:p>
        </w:tc>
      </w:tr>
    </w:tbl>
    <w:p w14:paraId="2B2B06D9" w14:textId="77777777" w:rsidR="009C5536" w:rsidRPr="00B679C8" w:rsidRDefault="009C5536" w:rsidP="009C5536">
      <w:pPr>
        <w:spacing w:line="360" w:lineRule="auto"/>
        <w:jc w:val="both"/>
        <w:rPr>
          <w:rFonts w:asciiTheme="minorHAnsi" w:hAnsiTheme="minorHAnsi" w:cstheme="minorHAnsi"/>
          <w:sz w:val="20"/>
          <w:szCs w:val="32"/>
        </w:rPr>
      </w:pPr>
    </w:p>
    <w:p w14:paraId="2CB27F43" w14:textId="77777777" w:rsidR="009C5536" w:rsidRPr="00B679C8" w:rsidRDefault="009C5536" w:rsidP="009C5536">
      <w:pPr>
        <w:spacing w:line="360" w:lineRule="auto"/>
        <w:jc w:val="both"/>
        <w:rPr>
          <w:rFonts w:asciiTheme="minorHAnsi" w:hAnsiTheme="minorHAnsi" w:cstheme="minorHAnsi"/>
          <w:sz w:val="20"/>
          <w:szCs w:val="32"/>
        </w:rPr>
      </w:pPr>
    </w:p>
    <w:p w14:paraId="56C8EB4E" w14:textId="77777777" w:rsidR="009C5536" w:rsidRPr="00BB466E" w:rsidRDefault="009C5536" w:rsidP="009C5536">
      <w:pPr>
        <w:rPr>
          <w:rFonts w:asciiTheme="minorHAnsi" w:hAnsiTheme="minorHAnsi" w:cstheme="minorHAnsi"/>
          <w:bCs/>
          <w:color w:val="000000"/>
          <w:sz w:val="22"/>
        </w:rPr>
      </w:pPr>
      <w:r w:rsidRPr="00BB466E">
        <w:rPr>
          <w:rFonts w:asciiTheme="minorHAnsi" w:hAnsiTheme="minorHAnsi" w:cstheme="minorHAnsi"/>
          <w:bCs/>
          <w:color w:val="000000"/>
          <w:sz w:val="22"/>
        </w:rPr>
        <w:t xml:space="preserve">Output Parameters </w:t>
      </w:r>
    </w:p>
    <w:tbl>
      <w:tblPr>
        <w:tblpPr w:leftFromText="180" w:rightFromText="180" w:vertAnchor="text" w:horzAnchor="margin" w:tblpX="126" w:tblpY="129"/>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643"/>
        <w:gridCol w:w="1327"/>
        <w:gridCol w:w="1440"/>
        <w:gridCol w:w="2633"/>
      </w:tblGrid>
      <w:tr w:rsidR="000B3B61" w:rsidRPr="00B679C8" w14:paraId="0755327C" w14:textId="77777777" w:rsidTr="003E2D14">
        <w:trPr>
          <w:cantSplit/>
          <w:trHeight w:val="353"/>
        </w:trPr>
        <w:tc>
          <w:tcPr>
            <w:tcW w:w="1975" w:type="dxa"/>
            <w:tcBorders>
              <w:top w:val="single" w:sz="4" w:space="0" w:color="auto"/>
              <w:bottom w:val="single" w:sz="4" w:space="0" w:color="auto"/>
            </w:tcBorders>
            <w:shd w:val="clear" w:color="auto" w:fill="CCCCCC"/>
          </w:tcPr>
          <w:p w14:paraId="74F7F17D" w14:textId="77777777" w:rsidR="000B3B61" w:rsidRPr="00B679C8" w:rsidRDefault="000B3B61" w:rsidP="00D065D0">
            <w:pPr>
              <w:rPr>
                <w:rFonts w:asciiTheme="minorHAnsi" w:hAnsiTheme="minorHAnsi" w:cstheme="minorHAnsi"/>
                <w:b/>
                <w:bCs/>
                <w:caps/>
                <w:sz w:val="16"/>
                <w:szCs w:val="16"/>
              </w:rPr>
            </w:pPr>
            <w:r w:rsidRPr="00B679C8">
              <w:rPr>
                <w:rFonts w:asciiTheme="minorHAnsi" w:hAnsiTheme="minorHAnsi" w:cstheme="minorHAnsi"/>
                <w:b/>
                <w:bCs/>
                <w:caps/>
                <w:sz w:val="16"/>
                <w:szCs w:val="16"/>
              </w:rPr>
              <w:t xml:space="preserve">Field </w:t>
            </w:r>
          </w:p>
        </w:tc>
        <w:tc>
          <w:tcPr>
            <w:tcW w:w="1643" w:type="dxa"/>
            <w:tcBorders>
              <w:top w:val="single" w:sz="4" w:space="0" w:color="auto"/>
              <w:bottom w:val="single" w:sz="4" w:space="0" w:color="auto"/>
            </w:tcBorders>
            <w:shd w:val="clear" w:color="auto" w:fill="CCCCCC"/>
          </w:tcPr>
          <w:p w14:paraId="66F846AA" w14:textId="77777777" w:rsidR="000B3B61" w:rsidRPr="00B679C8" w:rsidRDefault="000B3B61" w:rsidP="00D065D0">
            <w:pPr>
              <w:jc w:val="both"/>
              <w:rPr>
                <w:rFonts w:asciiTheme="minorHAnsi" w:hAnsiTheme="minorHAnsi" w:cstheme="minorHAnsi"/>
                <w:b/>
                <w:bCs/>
                <w:caps/>
                <w:sz w:val="16"/>
                <w:szCs w:val="16"/>
              </w:rPr>
            </w:pPr>
            <w:r w:rsidRPr="00B679C8">
              <w:rPr>
                <w:rFonts w:asciiTheme="minorHAnsi" w:hAnsiTheme="minorHAnsi" w:cstheme="minorHAnsi"/>
                <w:b/>
                <w:bCs/>
                <w:caps/>
                <w:sz w:val="16"/>
                <w:szCs w:val="16"/>
              </w:rPr>
              <w:t>reference table</w:t>
            </w:r>
          </w:p>
        </w:tc>
        <w:tc>
          <w:tcPr>
            <w:tcW w:w="1327" w:type="dxa"/>
            <w:tcBorders>
              <w:top w:val="single" w:sz="4" w:space="0" w:color="auto"/>
              <w:bottom w:val="single" w:sz="4" w:space="0" w:color="auto"/>
            </w:tcBorders>
            <w:shd w:val="clear" w:color="auto" w:fill="CCCCCC"/>
          </w:tcPr>
          <w:p w14:paraId="5DBBC425" w14:textId="77777777" w:rsidR="000B3B61" w:rsidRPr="00B679C8" w:rsidRDefault="000B3B61" w:rsidP="00D065D0">
            <w:pPr>
              <w:rPr>
                <w:rFonts w:asciiTheme="minorHAnsi" w:hAnsiTheme="minorHAnsi" w:cstheme="minorHAnsi"/>
                <w:b/>
                <w:bCs/>
                <w:caps/>
                <w:sz w:val="16"/>
                <w:szCs w:val="16"/>
              </w:rPr>
            </w:pPr>
            <w:r w:rsidRPr="00B679C8">
              <w:rPr>
                <w:rFonts w:asciiTheme="minorHAnsi" w:hAnsiTheme="minorHAnsi" w:cstheme="minorHAnsi"/>
                <w:b/>
                <w:bCs/>
                <w:caps/>
                <w:sz w:val="16"/>
                <w:szCs w:val="16"/>
              </w:rPr>
              <w:t>Validation</w:t>
            </w:r>
          </w:p>
        </w:tc>
        <w:tc>
          <w:tcPr>
            <w:tcW w:w="1440" w:type="dxa"/>
            <w:tcBorders>
              <w:top w:val="single" w:sz="4" w:space="0" w:color="auto"/>
              <w:bottom w:val="single" w:sz="4" w:space="0" w:color="auto"/>
            </w:tcBorders>
            <w:shd w:val="clear" w:color="auto" w:fill="CCCCCC"/>
          </w:tcPr>
          <w:p w14:paraId="076097DC" w14:textId="77777777" w:rsidR="000B3B61" w:rsidRPr="00B679C8" w:rsidRDefault="000B3B61" w:rsidP="00D065D0">
            <w:pPr>
              <w:jc w:val="both"/>
              <w:rPr>
                <w:rFonts w:asciiTheme="minorHAnsi" w:hAnsiTheme="minorHAnsi" w:cstheme="minorHAnsi"/>
                <w:b/>
                <w:caps/>
                <w:sz w:val="16"/>
                <w:szCs w:val="16"/>
              </w:rPr>
            </w:pPr>
            <w:r w:rsidRPr="00B679C8">
              <w:rPr>
                <w:rFonts w:asciiTheme="minorHAnsi" w:hAnsiTheme="minorHAnsi" w:cstheme="minorHAnsi"/>
                <w:b/>
                <w:caps/>
                <w:sz w:val="16"/>
                <w:szCs w:val="16"/>
              </w:rPr>
              <w:t>Data Source</w:t>
            </w:r>
          </w:p>
        </w:tc>
        <w:tc>
          <w:tcPr>
            <w:tcW w:w="2633" w:type="dxa"/>
            <w:tcBorders>
              <w:top w:val="single" w:sz="4" w:space="0" w:color="auto"/>
              <w:bottom w:val="single" w:sz="4" w:space="0" w:color="auto"/>
            </w:tcBorders>
            <w:shd w:val="clear" w:color="auto" w:fill="CCCCCC"/>
          </w:tcPr>
          <w:p w14:paraId="1FAE934A" w14:textId="77777777" w:rsidR="000B3B61" w:rsidRPr="00B679C8" w:rsidRDefault="000B3B61" w:rsidP="00D065D0">
            <w:pPr>
              <w:jc w:val="both"/>
              <w:rPr>
                <w:rFonts w:asciiTheme="minorHAnsi" w:hAnsiTheme="minorHAnsi" w:cstheme="minorHAnsi"/>
                <w:b/>
                <w:caps/>
                <w:sz w:val="16"/>
                <w:szCs w:val="16"/>
              </w:rPr>
            </w:pPr>
            <w:r w:rsidRPr="00B679C8">
              <w:rPr>
                <w:rFonts w:asciiTheme="minorHAnsi" w:hAnsiTheme="minorHAnsi" w:cstheme="minorHAnsi"/>
                <w:b/>
                <w:caps/>
                <w:sz w:val="16"/>
                <w:szCs w:val="16"/>
              </w:rPr>
              <w:t>Remarks</w:t>
            </w:r>
          </w:p>
        </w:tc>
      </w:tr>
      <w:tr w:rsidR="003E2D14" w:rsidRPr="00B679C8" w14:paraId="4642DC8C" w14:textId="77777777" w:rsidTr="003E2D14">
        <w:trPr>
          <w:cantSplit/>
          <w:trHeight w:val="353"/>
        </w:trPr>
        <w:tc>
          <w:tcPr>
            <w:tcW w:w="1975" w:type="dxa"/>
            <w:tcBorders>
              <w:top w:val="single" w:sz="4" w:space="0" w:color="auto"/>
              <w:bottom w:val="single" w:sz="4" w:space="0" w:color="auto"/>
            </w:tcBorders>
          </w:tcPr>
          <w:p w14:paraId="6A7E8627" w14:textId="77777777" w:rsidR="003E2D14" w:rsidRPr="00B679C8" w:rsidRDefault="003E2D14" w:rsidP="003E2D14">
            <w:pPr>
              <w:jc w:val="both"/>
              <w:rPr>
                <w:rFonts w:asciiTheme="minorHAnsi" w:hAnsiTheme="minorHAnsi" w:cstheme="minorHAnsi"/>
                <w:sz w:val="20"/>
              </w:rPr>
            </w:pPr>
            <w:r w:rsidRPr="00B679C8">
              <w:rPr>
                <w:rFonts w:asciiTheme="minorHAnsi" w:hAnsiTheme="minorHAnsi" w:cstheme="minorHAnsi"/>
                <w:sz w:val="20"/>
              </w:rPr>
              <w:t>USER_PASSWORD</w:t>
            </w:r>
          </w:p>
        </w:tc>
        <w:tc>
          <w:tcPr>
            <w:tcW w:w="1643" w:type="dxa"/>
            <w:tcBorders>
              <w:top w:val="single" w:sz="4" w:space="0" w:color="auto"/>
              <w:bottom w:val="single" w:sz="4" w:space="0" w:color="auto"/>
            </w:tcBorders>
            <w:vAlign w:val="center"/>
          </w:tcPr>
          <w:p w14:paraId="12ED6E79" w14:textId="77777777" w:rsidR="003E2D14" w:rsidRPr="00B679C8" w:rsidRDefault="003E2D14" w:rsidP="003E2D14">
            <w:pPr>
              <w:rPr>
                <w:rFonts w:asciiTheme="minorHAnsi" w:hAnsiTheme="minorHAnsi" w:cstheme="minorHAnsi"/>
                <w:sz w:val="20"/>
                <w:szCs w:val="16"/>
              </w:rPr>
            </w:pPr>
            <w:r w:rsidRPr="00B679C8">
              <w:rPr>
                <w:rFonts w:asciiTheme="minorHAnsi" w:hAnsiTheme="minorHAnsi" w:cstheme="minorHAnsi"/>
                <w:sz w:val="20"/>
                <w:szCs w:val="16"/>
              </w:rPr>
              <w:t>MobileAppUser</w:t>
            </w:r>
          </w:p>
        </w:tc>
        <w:tc>
          <w:tcPr>
            <w:tcW w:w="1327" w:type="dxa"/>
            <w:tcBorders>
              <w:top w:val="single" w:sz="4" w:space="0" w:color="auto"/>
              <w:bottom w:val="single" w:sz="4" w:space="0" w:color="auto"/>
            </w:tcBorders>
            <w:vAlign w:val="center"/>
          </w:tcPr>
          <w:p w14:paraId="39B3C570" w14:textId="77777777" w:rsidR="003E2D14" w:rsidRPr="00B679C8" w:rsidRDefault="003E2D14" w:rsidP="003E2D14">
            <w:pPr>
              <w:rPr>
                <w:rFonts w:asciiTheme="minorHAnsi" w:hAnsiTheme="minorHAnsi" w:cstheme="minorHAnsi"/>
                <w:bCs/>
                <w:sz w:val="16"/>
                <w:szCs w:val="16"/>
              </w:rPr>
            </w:pPr>
            <w:r w:rsidRPr="00B679C8">
              <w:rPr>
                <w:rFonts w:asciiTheme="minorHAnsi" w:hAnsiTheme="minorHAnsi" w:cstheme="minorHAnsi"/>
                <w:bCs/>
                <w:sz w:val="16"/>
                <w:szCs w:val="16"/>
              </w:rPr>
              <w:t xml:space="preserve"> </w:t>
            </w:r>
          </w:p>
        </w:tc>
        <w:tc>
          <w:tcPr>
            <w:tcW w:w="1440" w:type="dxa"/>
            <w:tcBorders>
              <w:top w:val="single" w:sz="4" w:space="0" w:color="auto"/>
              <w:bottom w:val="single" w:sz="4" w:space="0" w:color="auto"/>
            </w:tcBorders>
            <w:vAlign w:val="center"/>
          </w:tcPr>
          <w:p w14:paraId="40AA3D58" w14:textId="77777777" w:rsidR="003E2D14" w:rsidRPr="00B679C8" w:rsidRDefault="003E2D14" w:rsidP="003E2D14">
            <w:pPr>
              <w:rPr>
                <w:rFonts w:asciiTheme="minorHAnsi" w:hAnsiTheme="minorHAnsi" w:cstheme="minorHAnsi"/>
                <w:sz w:val="16"/>
                <w:szCs w:val="16"/>
              </w:rPr>
            </w:pPr>
            <w:r w:rsidRPr="00B679C8">
              <w:rPr>
                <w:rFonts w:asciiTheme="minorHAnsi" w:hAnsiTheme="minorHAnsi" w:cstheme="minorHAnsi"/>
                <w:sz w:val="16"/>
                <w:szCs w:val="16"/>
              </w:rPr>
              <w:t>System</w:t>
            </w:r>
          </w:p>
        </w:tc>
        <w:tc>
          <w:tcPr>
            <w:tcW w:w="2633" w:type="dxa"/>
            <w:tcBorders>
              <w:top w:val="single" w:sz="4" w:space="0" w:color="auto"/>
              <w:bottom w:val="single" w:sz="4" w:space="0" w:color="auto"/>
            </w:tcBorders>
            <w:vAlign w:val="center"/>
          </w:tcPr>
          <w:p w14:paraId="5E0022C6" w14:textId="77777777" w:rsidR="003E2D14" w:rsidRPr="00B679C8" w:rsidRDefault="003E2D14" w:rsidP="003E2D14">
            <w:pPr>
              <w:rPr>
                <w:rFonts w:asciiTheme="minorHAnsi" w:hAnsiTheme="minorHAnsi" w:cstheme="minorHAnsi"/>
                <w:sz w:val="16"/>
                <w:szCs w:val="16"/>
              </w:rPr>
            </w:pPr>
            <w:r w:rsidRPr="00B679C8">
              <w:rPr>
                <w:rFonts w:asciiTheme="minorHAnsi" w:hAnsiTheme="minorHAnsi" w:cstheme="minorHAnsi"/>
                <w:sz w:val="16"/>
                <w:szCs w:val="16"/>
              </w:rPr>
              <w:t>Old password will be replaced with NEW_PASSWORD</w:t>
            </w:r>
          </w:p>
        </w:tc>
      </w:tr>
    </w:tbl>
    <w:p w14:paraId="0E13BFCD" w14:textId="77777777" w:rsidR="000B3B61" w:rsidRPr="00B679C8" w:rsidRDefault="000B3B61" w:rsidP="009C5536">
      <w:pPr>
        <w:rPr>
          <w:rFonts w:asciiTheme="minorHAnsi" w:hAnsiTheme="minorHAnsi" w:cstheme="minorHAnsi"/>
          <w:bCs/>
          <w:color w:val="000000"/>
        </w:rPr>
      </w:pPr>
    </w:p>
    <w:p w14:paraId="26B1E641" w14:textId="77777777" w:rsidR="009C5536" w:rsidRPr="00B679C8" w:rsidRDefault="009C5536" w:rsidP="009C5536">
      <w:pPr>
        <w:jc w:val="both"/>
        <w:rPr>
          <w:rFonts w:asciiTheme="minorHAnsi" w:hAnsiTheme="minorHAnsi" w:cstheme="minorHAnsi"/>
          <w:sz w:val="20"/>
        </w:rPr>
      </w:pPr>
      <w:r w:rsidRPr="00B679C8">
        <w:rPr>
          <w:rFonts w:asciiTheme="minorHAnsi" w:hAnsiTheme="minorHAnsi" w:cstheme="minorHAnsi"/>
          <w:sz w:val="20"/>
        </w:rPr>
        <w:t xml:space="preserve"> </w:t>
      </w:r>
    </w:p>
    <w:p w14:paraId="11DB09BB" w14:textId="77777777" w:rsidR="009C5536" w:rsidRPr="00FB2E26" w:rsidRDefault="009C5536" w:rsidP="00BB466E">
      <w:pPr>
        <w:pStyle w:val="Heading3"/>
        <w:tabs>
          <w:tab w:val="clear" w:pos="1980"/>
          <w:tab w:val="num" w:pos="1170"/>
        </w:tabs>
        <w:ind w:hanging="1440"/>
        <w:rPr>
          <w:rFonts w:asciiTheme="minorHAnsi" w:hAnsiTheme="minorHAnsi" w:cstheme="minorHAnsi"/>
          <w:b/>
        </w:rPr>
      </w:pPr>
      <w:bookmarkStart w:id="95" w:name="_Toc390785227"/>
      <w:bookmarkStart w:id="96" w:name="_Toc391199397"/>
      <w:r w:rsidRPr="00FB2E26">
        <w:rPr>
          <w:rFonts w:asciiTheme="minorHAnsi" w:hAnsiTheme="minorHAnsi" w:cstheme="minorHAnsi"/>
          <w:b/>
        </w:rPr>
        <w:t>External Interfaces</w:t>
      </w:r>
      <w:bookmarkEnd w:id="95"/>
      <w:bookmarkEnd w:id="96"/>
    </w:p>
    <w:p w14:paraId="1B1114AA" w14:textId="77777777" w:rsidR="009C5536" w:rsidRPr="00B679C8" w:rsidRDefault="009C5536" w:rsidP="009C5536">
      <w:pPr>
        <w:spacing w:line="360" w:lineRule="auto"/>
        <w:jc w:val="both"/>
        <w:rPr>
          <w:rFonts w:asciiTheme="minorHAnsi" w:hAnsiTheme="minorHAnsi" w:cstheme="minorHAnsi"/>
          <w:sz w:val="20"/>
        </w:rPr>
      </w:pPr>
      <w:r w:rsidRPr="00B679C8">
        <w:rPr>
          <w:rFonts w:asciiTheme="minorHAnsi" w:hAnsiTheme="minorHAnsi" w:cstheme="minorHAnsi"/>
          <w:sz w:val="20"/>
        </w:rPr>
        <w:t xml:space="preserve"> </w:t>
      </w:r>
    </w:p>
    <w:p w14:paraId="79528D67" w14:textId="77777777" w:rsidR="009C5536" w:rsidRPr="00FB2E26" w:rsidRDefault="009C5536" w:rsidP="00BB466E">
      <w:pPr>
        <w:pStyle w:val="Heading3"/>
        <w:tabs>
          <w:tab w:val="clear" w:pos="1980"/>
          <w:tab w:val="num" w:pos="1170"/>
        </w:tabs>
        <w:ind w:hanging="1440"/>
        <w:rPr>
          <w:rFonts w:asciiTheme="minorHAnsi" w:hAnsiTheme="minorHAnsi" w:cstheme="minorHAnsi"/>
          <w:b/>
        </w:rPr>
      </w:pPr>
      <w:bookmarkStart w:id="97" w:name="_Toc390785228"/>
      <w:bookmarkStart w:id="98" w:name="_Toc391199398"/>
      <w:r w:rsidRPr="00FB2E26">
        <w:rPr>
          <w:rFonts w:asciiTheme="minorHAnsi" w:hAnsiTheme="minorHAnsi" w:cstheme="minorHAnsi"/>
          <w:b/>
        </w:rPr>
        <w:t>Assumptions</w:t>
      </w:r>
      <w:bookmarkEnd w:id="97"/>
      <w:bookmarkEnd w:id="98"/>
    </w:p>
    <w:p w14:paraId="6F07ABD7" w14:textId="77777777" w:rsidR="000735BE" w:rsidRPr="00EC1A46" w:rsidRDefault="000735BE" w:rsidP="000735BE">
      <w:pPr>
        <w:rPr>
          <w:rFonts w:asciiTheme="majorHAnsi" w:hAnsiTheme="majorHAnsi" w:cs="Calibri"/>
          <w:sz w:val="22"/>
          <w:szCs w:val="22"/>
        </w:rPr>
      </w:pPr>
      <w:r w:rsidRPr="00EC1A46">
        <w:rPr>
          <w:rFonts w:asciiTheme="majorHAnsi" w:hAnsiTheme="majorHAnsi" w:cs="Calibri"/>
          <w:sz w:val="22"/>
          <w:szCs w:val="22"/>
        </w:rPr>
        <w:t>Server will be facilitated with required services.</w:t>
      </w:r>
    </w:p>
    <w:p w14:paraId="14584807" w14:textId="77777777" w:rsidR="009C5536" w:rsidRPr="003F200F" w:rsidRDefault="009C5536" w:rsidP="009C5536">
      <w:pPr>
        <w:jc w:val="both"/>
        <w:rPr>
          <w:rFonts w:ascii="Tahoma" w:hAnsi="Tahoma" w:cs="Arial"/>
          <w:sz w:val="20"/>
        </w:rPr>
      </w:pPr>
    </w:p>
    <w:p w14:paraId="19CFDDD5" w14:textId="77777777" w:rsidR="001677FE" w:rsidRPr="00B679C8" w:rsidRDefault="00E30151" w:rsidP="00B679C8">
      <w:pPr>
        <w:pStyle w:val="Heading2"/>
        <w:spacing w:line="276" w:lineRule="auto"/>
        <w:rPr>
          <w:rFonts w:asciiTheme="minorHAnsi" w:hAnsiTheme="minorHAnsi" w:cstheme="minorHAnsi"/>
          <w:b/>
          <w:sz w:val="28"/>
          <w:szCs w:val="28"/>
        </w:rPr>
      </w:pPr>
      <w:bookmarkStart w:id="99" w:name="_Toc390785229"/>
      <w:bookmarkStart w:id="100" w:name="_Toc391199399"/>
      <w:r w:rsidRPr="00B679C8">
        <w:rPr>
          <w:rFonts w:asciiTheme="minorHAnsi" w:hAnsiTheme="minorHAnsi" w:cstheme="minorHAnsi"/>
          <w:b/>
          <w:sz w:val="28"/>
          <w:szCs w:val="28"/>
        </w:rPr>
        <w:t>Launch</w:t>
      </w:r>
      <w:r w:rsidR="001677FE" w:rsidRPr="00B679C8">
        <w:rPr>
          <w:rFonts w:asciiTheme="minorHAnsi" w:hAnsiTheme="minorHAnsi" w:cstheme="minorHAnsi"/>
          <w:b/>
          <w:sz w:val="28"/>
          <w:szCs w:val="28"/>
        </w:rPr>
        <w:t xml:space="preserve"> Home </w:t>
      </w:r>
      <w:r w:rsidRPr="00B679C8">
        <w:rPr>
          <w:rFonts w:asciiTheme="minorHAnsi" w:hAnsiTheme="minorHAnsi" w:cstheme="minorHAnsi"/>
          <w:b/>
          <w:sz w:val="28"/>
          <w:szCs w:val="28"/>
        </w:rPr>
        <w:t>Screen</w:t>
      </w:r>
      <w:bookmarkEnd w:id="99"/>
      <w:bookmarkEnd w:id="100"/>
    </w:p>
    <w:p w14:paraId="567DEB13" w14:textId="77777777" w:rsidR="001677FE" w:rsidRPr="00B679C8" w:rsidRDefault="001677FE" w:rsidP="00B679C8">
      <w:pPr>
        <w:pStyle w:val="Normal1"/>
        <w:spacing w:line="276" w:lineRule="auto"/>
        <w:rPr>
          <w:rFonts w:asciiTheme="minorHAnsi" w:hAnsiTheme="minorHAnsi" w:cstheme="minorHAnsi"/>
          <w:b/>
          <w:bCs/>
          <w:color w:val="000000"/>
          <w:sz w:val="22"/>
          <w:szCs w:val="22"/>
        </w:rPr>
      </w:pPr>
      <w:r w:rsidRPr="00B679C8">
        <w:rPr>
          <w:rFonts w:asciiTheme="minorHAnsi" w:hAnsiTheme="minorHAnsi" w:cstheme="minorHAnsi"/>
          <w:b/>
          <w:bCs/>
          <w:color w:val="000000"/>
        </w:rPr>
        <w:br/>
      </w:r>
      <w:r w:rsidRPr="00B679C8">
        <w:rPr>
          <w:rFonts w:asciiTheme="minorHAnsi" w:hAnsiTheme="minorHAnsi" w:cstheme="minorHAnsi"/>
          <w:b/>
          <w:bCs/>
          <w:color w:val="000000"/>
          <w:sz w:val="22"/>
          <w:szCs w:val="22"/>
        </w:rPr>
        <w:t>Introduction</w:t>
      </w:r>
    </w:p>
    <w:p w14:paraId="37B028AC" w14:textId="77777777" w:rsidR="001677FE" w:rsidRPr="00B679C8" w:rsidRDefault="001677FE" w:rsidP="00B679C8">
      <w:pPr>
        <w:autoSpaceDE w:val="0"/>
        <w:autoSpaceDN w:val="0"/>
        <w:adjustRightInd w:val="0"/>
        <w:spacing w:line="276" w:lineRule="auto"/>
        <w:jc w:val="both"/>
        <w:rPr>
          <w:rFonts w:asciiTheme="minorHAnsi" w:hAnsiTheme="minorHAnsi" w:cstheme="minorHAnsi"/>
          <w:sz w:val="22"/>
          <w:szCs w:val="22"/>
        </w:rPr>
      </w:pPr>
      <w:r w:rsidRPr="00B679C8">
        <w:rPr>
          <w:rFonts w:asciiTheme="minorHAnsi" w:hAnsiTheme="minorHAnsi" w:cstheme="minorHAnsi"/>
          <w:sz w:val="22"/>
          <w:szCs w:val="22"/>
        </w:rPr>
        <w:t>This process is</w:t>
      </w:r>
      <w:r w:rsidR="000E199B" w:rsidRPr="00B679C8">
        <w:rPr>
          <w:rFonts w:asciiTheme="minorHAnsi" w:hAnsiTheme="minorHAnsi" w:cstheme="minorHAnsi"/>
          <w:sz w:val="22"/>
          <w:szCs w:val="22"/>
        </w:rPr>
        <w:t xml:space="preserve"> successor of Application Launch Process in which mobile application gets Map Service credentials after successful login (either as registered user or as non-registered user). Using these credentials ArcGIS Map Services are accessed and map will be displayed on the screen. Also, if user is opening the map inside Bahrain country then the tentative location of his/her is shown on the map.  </w:t>
      </w:r>
    </w:p>
    <w:p w14:paraId="7C15101E" w14:textId="77777777" w:rsidR="001677FE" w:rsidRPr="00B679C8" w:rsidRDefault="001677FE" w:rsidP="00B679C8">
      <w:pPr>
        <w:autoSpaceDE w:val="0"/>
        <w:autoSpaceDN w:val="0"/>
        <w:adjustRightInd w:val="0"/>
        <w:spacing w:line="276" w:lineRule="auto"/>
        <w:jc w:val="both"/>
        <w:rPr>
          <w:rFonts w:asciiTheme="minorHAnsi" w:hAnsiTheme="minorHAnsi" w:cstheme="minorHAnsi"/>
          <w:sz w:val="20"/>
        </w:rPr>
      </w:pPr>
    </w:p>
    <w:p w14:paraId="4F185399" w14:textId="77777777" w:rsidR="001677FE" w:rsidRPr="00FB2E26" w:rsidRDefault="001677FE" w:rsidP="00DA15DE">
      <w:pPr>
        <w:pStyle w:val="Heading3"/>
        <w:tabs>
          <w:tab w:val="clear" w:pos="1980"/>
          <w:tab w:val="num" w:pos="1170"/>
        </w:tabs>
        <w:spacing w:line="276" w:lineRule="auto"/>
        <w:ind w:hanging="1440"/>
        <w:rPr>
          <w:rFonts w:asciiTheme="minorHAnsi" w:hAnsiTheme="minorHAnsi" w:cstheme="minorHAnsi"/>
          <w:b/>
          <w:szCs w:val="28"/>
        </w:rPr>
      </w:pPr>
      <w:bookmarkStart w:id="101" w:name="_Toc390785230"/>
      <w:bookmarkStart w:id="102" w:name="_Toc391199400"/>
      <w:r w:rsidRPr="00FB2E26">
        <w:rPr>
          <w:rFonts w:asciiTheme="minorHAnsi" w:hAnsiTheme="minorHAnsi" w:cstheme="minorHAnsi"/>
          <w:b/>
          <w:szCs w:val="28"/>
        </w:rPr>
        <w:t>Design Alternatives</w:t>
      </w:r>
      <w:bookmarkEnd w:id="101"/>
      <w:bookmarkEnd w:id="102"/>
    </w:p>
    <w:p w14:paraId="734BE26E" w14:textId="77777777" w:rsidR="001677FE" w:rsidRDefault="001677FE" w:rsidP="00B679C8">
      <w:pPr>
        <w:spacing w:line="276" w:lineRule="auto"/>
        <w:jc w:val="both"/>
        <w:rPr>
          <w:rFonts w:asciiTheme="minorHAnsi" w:hAnsiTheme="minorHAnsi" w:cstheme="minorHAnsi"/>
          <w:sz w:val="20"/>
        </w:rPr>
      </w:pPr>
      <w:r w:rsidRPr="00B679C8">
        <w:rPr>
          <w:rFonts w:asciiTheme="minorHAnsi" w:hAnsiTheme="minorHAnsi" w:cstheme="minorHAnsi"/>
          <w:sz w:val="20"/>
        </w:rPr>
        <w:t xml:space="preserve">Not applicable. </w:t>
      </w:r>
    </w:p>
    <w:p w14:paraId="0ED22773" w14:textId="2F401FB9" w:rsidR="00DA15DE" w:rsidRDefault="00DA15DE">
      <w:pPr>
        <w:spacing w:after="160" w:line="259" w:lineRule="auto"/>
        <w:rPr>
          <w:rFonts w:asciiTheme="minorHAnsi" w:hAnsiTheme="minorHAnsi" w:cstheme="minorHAnsi"/>
          <w:sz w:val="20"/>
        </w:rPr>
      </w:pPr>
      <w:r>
        <w:rPr>
          <w:rFonts w:asciiTheme="minorHAnsi" w:hAnsiTheme="minorHAnsi" w:cstheme="minorHAnsi"/>
          <w:sz w:val="20"/>
        </w:rPr>
        <w:br w:type="page"/>
      </w:r>
    </w:p>
    <w:p w14:paraId="4A0DD7D8" w14:textId="77777777" w:rsidR="00DA15DE" w:rsidRPr="00B679C8" w:rsidRDefault="00DA15DE" w:rsidP="00B679C8">
      <w:pPr>
        <w:spacing w:line="276" w:lineRule="auto"/>
        <w:jc w:val="both"/>
        <w:rPr>
          <w:rFonts w:asciiTheme="minorHAnsi" w:hAnsiTheme="minorHAnsi" w:cstheme="minorHAnsi"/>
          <w:sz w:val="20"/>
        </w:rPr>
      </w:pPr>
    </w:p>
    <w:p w14:paraId="413A8B99" w14:textId="77777777" w:rsidR="001677FE" w:rsidRPr="00FB2E26" w:rsidRDefault="001677FE" w:rsidP="00DA15DE">
      <w:pPr>
        <w:pStyle w:val="Heading3"/>
        <w:tabs>
          <w:tab w:val="clear" w:pos="1980"/>
          <w:tab w:val="num" w:pos="1170"/>
        </w:tabs>
        <w:spacing w:line="276" w:lineRule="auto"/>
        <w:ind w:hanging="1440"/>
        <w:rPr>
          <w:rFonts w:asciiTheme="minorHAnsi" w:hAnsiTheme="minorHAnsi" w:cstheme="minorHAnsi"/>
          <w:b/>
        </w:rPr>
      </w:pPr>
      <w:bookmarkStart w:id="103" w:name="_Toc390785231"/>
      <w:bookmarkStart w:id="104" w:name="_Toc391199401"/>
      <w:r w:rsidRPr="00FB2E26">
        <w:rPr>
          <w:rFonts w:asciiTheme="minorHAnsi" w:hAnsiTheme="minorHAnsi" w:cstheme="minorHAnsi"/>
          <w:b/>
        </w:rPr>
        <w:t>Design Details</w:t>
      </w:r>
      <w:bookmarkEnd w:id="103"/>
      <w:bookmarkEnd w:id="104"/>
    </w:p>
    <w:p w14:paraId="7E0A4D50" w14:textId="77777777" w:rsidR="001677FE" w:rsidRPr="00B679C8" w:rsidRDefault="001677FE" w:rsidP="00B679C8">
      <w:pPr>
        <w:spacing w:line="276" w:lineRule="auto"/>
        <w:jc w:val="both"/>
        <w:rPr>
          <w:rFonts w:asciiTheme="minorHAnsi" w:hAnsiTheme="minorHAnsi" w:cstheme="minorHAnsi"/>
          <w:sz w:val="20"/>
        </w:rPr>
      </w:pPr>
    </w:p>
    <w:p w14:paraId="6C44E302" w14:textId="77777777" w:rsidR="001677FE" w:rsidRPr="005D34A1" w:rsidRDefault="001677FE" w:rsidP="00B679C8">
      <w:pPr>
        <w:autoSpaceDE w:val="0"/>
        <w:autoSpaceDN w:val="0"/>
        <w:adjustRightInd w:val="0"/>
        <w:spacing w:line="276" w:lineRule="auto"/>
        <w:jc w:val="both"/>
        <w:rPr>
          <w:rFonts w:asciiTheme="minorHAnsi" w:hAnsiTheme="minorHAnsi" w:cstheme="minorHAnsi"/>
          <w:sz w:val="22"/>
        </w:rPr>
      </w:pPr>
      <w:r w:rsidRPr="005D34A1">
        <w:rPr>
          <w:rFonts w:asciiTheme="minorHAnsi" w:hAnsiTheme="minorHAnsi" w:cstheme="minorHAnsi"/>
          <w:sz w:val="22"/>
        </w:rPr>
        <w:t>The process / activity flow diagram for this activity is as below –</w:t>
      </w:r>
    </w:p>
    <w:p w14:paraId="29C5A1C3" w14:textId="77777777" w:rsidR="001677FE" w:rsidRDefault="001677FE" w:rsidP="00B679C8">
      <w:pPr>
        <w:spacing w:line="276" w:lineRule="auto"/>
        <w:jc w:val="center"/>
        <w:rPr>
          <w:rFonts w:cs="Arial"/>
        </w:rPr>
      </w:pPr>
      <w:r w:rsidRPr="00B679C8">
        <w:rPr>
          <w:rFonts w:asciiTheme="minorHAnsi" w:hAnsiTheme="minorHAnsi" w:cstheme="minorHAnsi"/>
        </w:rPr>
        <w:br/>
      </w:r>
      <w:r w:rsidR="0003044B">
        <w:object w:dxaOrig="7300" w:dyaOrig="9532" w14:anchorId="1A7A5C0D">
          <v:shape id="_x0000_i1043" type="#_x0000_t75" style="width:262.85pt;height:345.75pt" o:ole="">
            <v:imagedata r:id="rId45" o:title=""/>
          </v:shape>
          <o:OLEObject Type="Embed" ProgID="Visio.Drawing.11" ShapeID="_x0000_i1043" DrawAspect="Content" ObjectID="_1465042175" r:id="rId46"/>
        </w:object>
      </w:r>
      <w:r w:rsidRPr="003F200F">
        <w:rPr>
          <w:rFonts w:cs="Arial"/>
        </w:rPr>
        <w:br w:type="page"/>
      </w:r>
    </w:p>
    <w:p w14:paraId="1DDB8E2F" w14:textId="77777777" w:rsidR="001677FE" w:rsidRPr="00DA15DE" w:rsidRDefault="001677FE" w:rsidP="005D34A1">
      <w:pPr>
        <w:spacing w:line="276" w:lineRule="auto"/>
        <w:rPr>
          <w:rFonts w:asciiTheme="minorHAnsi" w:hAnsiTheme="minorHAnsi" w:cstheme="minorHAnsi"/>
          <w:b/>
          <w:bCs/>
          <w:color w:val="000000"/>
          <w:sz w:val="22"/>
        </w:rPr>
      </w:pPr>
      <w:r w:rsidRPr="00DA15DE">
        <w:rPr>
          <w:rFonts w:asciiTheme="minorHAnsi" w:hAnsiTheme="minorHAnsi" w:cstheme="minorHAnsi"/>
          <w:b/>
          <w:bCs/>
          <w:color w:val="000000"/>
          <w:sz w:val="22"/>
        </w:rPr>
        <w:lastRenderedPageBreak/>
        <w:t xml:space="preserve">Step 1 – </w:t>
      </w:r>
      <w:r w:rsidR="0003044B" w:rsidRPr="00DA15DE">
        <w:rPr>
          <w:rFonts w:asciiTheme="minorHAnsi" w:hAnsiTheme="minorHAnsi" w:cstheme="minorHAnsi"/>
          <w:b/>
          <w:bCs/>
          <w:color w:val="000000"/>
          <w:sz w:val="22"/>
        </w:rPr>
        <w:t>Take control from Application Launch Activity</w:t>
      </w:r>
    </w:p>
    <w:p w14:paraId="0AEA5A79" w14:textId="77777777" w:rsidR="001677FE" w:rsidRPr="00DA15DE" w:rsidRDefault="0003044B" w:rsidP="005D34A1">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Application launch activity transfer the map service credentials to this activity</w:t>
      </w:r>
      <w:r w:rsidR="002A04F8" w:rsidRPr="00DA15DE">
        <w:rPr>
          <w:rFonts w:asciiTheme="minorHAnsi" w:hAnsiTheme="minorHAnsi" w:cstheme="minorHAnsi"/>
          <w:bCs/>
          <w:color w:val="000000"/>
          <w:sz w:val="22"/>
        </w:rPr>
        <w:t xml:space="preserve">. </w:t>
      </w:r>
    </w:p>
    <w:p w14:paraId="5B9D8CAD" w14:textId="77777777" w:rsidR="001677FE" w:rsidRPr="005D34A1" w:rsidRDefault="001677FE" w:rsidP="005D34A1">
      <w:pPr>
        <w:spacing w:line="276" w:lineRule="auto"/>
        <w:jc w:val="center"/>
        <w:rPr>
          <w:rFonts w:asciiTheme="minorHAnsi" w:hAnsiTheme="minorHAnsi" w:cstheme="minorHAnsi"/>
        </w:rPr>
      </w:pPr>
    </w:p>
    <w:p w14:paraId="462AB5F1" w14:textId="77777777" w:rsidR="001677FE" w:rsidRPr="00DA15DE" w:rsidRDefault="001677FE" w:rsidP="005D34A1">
      <w:pPr>
        <w:spacing w:line="276" w:lineRule="auto"/>
        <w:rPr>
          <w:rFonts w:asciiTheme="minorHAnsi" w:hAnsiTheme="minorHAnsi" w:cstheme="minorHAnsi"/>
          <w:b/>
          <w:bCs/>
          <w:color w:val="000000"/>
          <w:sz w:val="22"/>
        </w:rPr>
      </w:pPr>
      <w:r w:rsidRPr="00DA15DE">
        <w:rPr>
          <w:rFonts w:asciiTheme="minorHAnsi" w:hAnsiTheme="minorHAnsi" w:cstheme="minorHAnsi"/>
          <w:b/>
          <w:bCs/>
          <w:color w:val="000000"/>
          <w:sz w:val="22"/>
        </w:rPr>
        <w:t xml:space="preserve">Step 2 – </w:t>
      </w:r>
      <w:r w:rsidR="007E25AF" w:rsidRPr="00DA15DE">
        <w:rPr>
          <w:rFonts w:asciiTheme="minorHAnsi" w:hAnsiTheme="minorHAnsi" w:cstheme="minorHAnsi"/>
          <w:b/>
          <w:bCs/>
          <w:color w:val="000000"/>
          <w:sz w:val="22"/>
        </w:rPr>
        <w:t xml:space="preserve">Map Data </w:t>
      </w:r>
      <w:r w:rsidR="002A04F8" w:rsidRPr="00DA15DE">
        <w:rPr>
          <w:rFonts w:asciiTheme="minorHAnsi" w:hAnsiTheme="minorHAnsi" w:cstheme="minorHAnsi"/>
          <w:b/>
          <w:bCs/>
          <w:color w:val="000000"/>
          <w:sz w:val="22"/>
        </w:rPr>
        <w:t>Query Operation</w:t>
      </w:r>
    </w:p>
    <w:p w14:paraId="6F92CA5F" w14:textId="77777777" w:rsidR="001677FE" w:rsidRPr="00DA15DE" w:rsidRDefault="007E25AF" w:rsidP="005D34A1">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Mobile application sent request through Query Operation of ArcGIS REST API for map data. The bounding box for which data is requested is dependent on the user’s GPS Location.  If mobile device made the request from inside the country then query operation is performed for map data at scale 1:10000 for current location. If user is outside the country then map at full extent is returned.</w:t>
      </w:r>
    </w:p>
    <w:p w14:paraId="6D6A86F6" w14:textId="77777777" w:rsidR="008808A4" w:rsidRPr="00DA15DE" w:rsidRDefault="00B80D49" w:rsidP="005D34A1">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 xml:space="preserve">Class Diagram – </w:t>
      </w:r>
      <w:r w:rsidR="008808A4" w:rsidRPr="00DA15DE">
        <w:rPr>
          <w:rFonts w:asciiTheme="minorHAnsi" w:hAnsiTheme="minorHAnsi" w:cstheme="minorHAnsi"/>
          <w:bCs/>
          <w:color w:val="000000"/>
          <w:sz w:val="22"/>
        </w:rPr>
        <w:tab/>
      </w:r>
    </w:p>
    <w:p w14:paraId="2AC86D4D" w14:textId="77777777" w:rsidR="001677FE" w:rsidRDefault="008808A4" w:rsidP="008808A4">
      <w:pPr>
        <w:spacing w:line="360" w:lineRule="auto"/>
        <w:jc w:val="center"/>
        <w:rPr>
          <w:rFonts w:cs="Arial"/>
        </w:rPr>
      </w:pPr>
      <w:r>
        <w:object w:dxaOrig="5097" w:dyaOrig="1083" w14:anchorId="632A1724">
          <v:shape id="_x0000_i1044" type="#_x0000_t75" style="width:254.7pt;height:53.65pt" o:ole="">
            <v:imagedata r:id="rId47" o:title=""/>
          </v:shape>
          <o:OLEObject Type="Embed" ProgID="Visio.Drawing.11" ShapeID="_x0000_i1044" DrawAspect="Content" ObjectID="_1465042176" r:id="rId48"/>
        </w:object>
      </w:r>
    </w:p>
    <w:p w14:paraId="6615E608" w14:textId="77777777" w:rsidR="001677FE" w:rsidRPr="005D34A1" w:rsidRDefault="001677FE" w:rsidP="001677FE">
      <w:pPr>
        <w:spacing w:line="360" w:lineRule="auto"/>
        <w:rPr>
          <w:rFonts w:asciiTheme="minorHAnsi" w:hAnsiTheme="minorHAnsi" w:cstheme="minorHAnsi"/>
          <w:bCs/>
          <w:color w:val="000000"/>
          <w:sz w:val="22"/>
          <w:szCs w:val="22"/>
        </w:rPr>
      </w:pPr>
      <w:r w:rsidRPr="005D34A1">
        <w:rPr>
          <w:rFonts w:asciiTheme="minorHAnsi" w:hAnsiTheme="minorHAnsi" w:cstheme="minorHAnsi"/>
          <w:bCs/>
          <w:color w:val="000000"/>
          <w:sz w:val="22"/>
          <w:szCs w:val="22"/>
        </w:rPr>
        <w:t xml:space="preserve">Sequence Diagram – </w:t>
      </w:r>
      <w:r w:rsidR="00B80D49" w:rsidRPr="005D34A1">
        <w:rPr>
          <w:rFonts w:asciiTheme="minorHAnsi" w:hAnsiTheme="minorHAnsi" w:cstheme="minorHAnsi"/>
          <w:bCs/>
          <w:color w:val="000000"/>
          <w:sz w:val="22"/>
          <w:szCs w:val="22"/>
        </w:rPr>
        <w:t>Home Screen</w:t>
      </w:r>
    </w:p>
    <w:p w14:paraId="7126B08C" w14:textId="77777777" w:rsidR="001677FE" w:rsidRPr="003F200F" w:rsidRDefault="00D37AA4" w:rsidP="001677FE">
      <w:pPr>
        <w:rPr>
          <w:rFonts w:cs="Arial"/>
        </w:rPr>
      </w:pPr>
      <w:r>
        <w:object w:dxaOrig="7343" w:dyaOrig="6300" w14:anchorId="60C6B7A9">
          <v:shape id="_x0000_i1045" type="#_x0000_t75" style="width:366.8pt;height:315.15pt" o:ole="">
            <v:imagedata r:id="rId49" o:title=""/>
          </v:shape>
          <o:OLEObject Type="Embed" ProgID="Visio.Drawing.11" ShapeID="_x0000_i1045" DrawAspect="Content" ObjectID="_1465042177" r:id="rId50"/>
        </w:object>
      </w:r>
    </w:p>
    <w:p w14:paraId="2D53135A" w14:textId="671A33DE" w:rsidR="004A78BD" w:rsidRPr="00DA15DE" w:rsidRDefault="00DA15DE" w:rsidP="00DA15DE">
      <w:pPr>
        <w:spacing w:after="160" w:line="259" w:lineRule="auto"/>
        <w:rPr>
          <w:rFonts w:asciiTheme="minorHAnsi" w:hAnsiTheme="minorHAnsi" w:cstheme="minorHAnsi"/>
          <w:b/>
          <w:bCs/>
          <w:color w:val="000000"/>
          <w:lang w:val="en-GB"/>
        </w:rPr>
      </w:pPr>
      <w:r>
        <w:rPr>
          <w:rFonts w:asciiTheme="minorHAnsi" w:hAnsiTheme="minorHAnsi" w:cstheme="minorHAnsi"/>
          <w:b/>
          <w:bCs/>
          <w:color w:val="000000"/>
        </w:rPr>
        <w:br w:type="page"/>
      </w:r>
    </w:p>
    <w:p w14:paraId="74028447" w14:textId="77777777" w:rsidR="001677FE" w:rsidRPr="00DA15DE" w:rsidRDefault="004A78BD" w:rsidP="001677FE">
      <w:pPr>
        <w:pStyle w:val="Normal1"/>
        <w:spacing w:line="240" w:lineRule="auto"/>
        <w:rPr>
          <w:rFonts w:asciiTheme="minorHAnsi" w:hAnsiTheme="minorHAnsi" w:cstheme="minorHAnsi"/>
          <w:bCs/>
          <w:color w:val="000000"/>
          <w:sz w:val="22"/>
        </w:rPr>
      </w:pPr>
      <w:r w:rsidRPr="00DA15DE">
        <w:rPr>
          <w:rFonts w:asciiTheme="minorHAnsi" w:hAnsiTheme="minorHAnsi" w:cstheme="minorHAnsi"/>
          <w:bCs/>
          <w:color w:val="000000"/>
          <w:sz w:val="22"/>
        </w:rPr>
        <w:lastRenderedPageBreak/>
        <w:t>I</w:t>
      </w:r>
      <w:r w:rsidR="001677FE" w:rsidRPr="00DA15DE">
        <w:rPr>
          <w:rFonts w:asciiTheme="minorHAnsi" w:hAnsiTheme="minorHAnsi" w:cstheme="minorHAnsi"/>
          <w:bCs/>
          <w:color w:val="000000"/>
          <w:sz w:val="22"/>
        </w:rPr>
        <w:t>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1677FE" w:rsidRPr="005D34A1" w14:paraId="1F4C275D" w14:textId="77777777" w:rsidTr="00CF3629">
        <w:trPr>
          <w:cantSplit/>
          <w:trHeight w:val="353"/>
        </w:trPr>
        <w:tc>
          <w:tcPr>
            <w:tcW w:w="1728" w:type="dxa"/>
            <w:tcBorders>
              <w:top w:val="single" w:sz="4" w:space="0" w:color="auto"/>
              <w:bottom w:val="single" w:sz="4" w:space="0" w:color="auto"/>
            </w:tcBorders>
            <w:shd w:val="clear" w:color="auto" w:fill="CCCCCC"/>
          </w:tcPr>
          <w:p w14:paraId="1F9997C6" w14:textId="77777777" w:rsidR="001677FE" w:rsidRPr="005D34A1" w:rsidRDefault="001677FE" w:rsidP="00CF3629">
            <w:pPr>
              <w:rPr>
                <w:rFonts w:asciiTheme="minorHAnsi" w:hAnsiTheme="minorHAnsi" w:cstheme="minorHAnsi"/>
                <w:b/>
                <w:bCs/>
                <w:caps/>
                <w:sz w:val="16"/>
                <w:szCs w:val="16"/>
              </w:rPr>
            </w:pPr>
            <w:r w:rsidRPr="005D34A1">
              <w:rPr>
                <w:rFonts w:asciiTheme="minorHAnsi" w:hAnsiTheme="minorHAnsi" w:cstheme="minorHAnsi"/>
                <w:b/>
                <w:bCs/>
                <w:caps/>
                <w:sz w:val="16"/>
                <w:szCs w:val="16"/>
              </w:rPr>
              <w:t xml:space="preserve">Field </w:t>
            </w:r>
          </w:p>
        </w:tc>
        <w:tc>
          <w:tcPr>
            <w:tcW w:w="1800" w:type="dxa"/>
            <w:tcBorders>
              <w:top w:val="single" w:sz="4" w:space="0" w:color="auto"/>
              <w:bottom w:val="single" w:sz="4" w:space="0" w:color="auto"/>
            </w:tcBorders>
            <w:shd w:val="clear" w:color="auto" w:fill="CCCCCC"/>
          </w:tcPr>
          <w:p w14:paraId="626043B2" w14:textId="77777777" w:rsidR="001677FE" w:rsidRPr="005D34A1" w:rsidRDefault="001677FE" w:rsidP="00CF3629">
            <w:pPr>
              <w:jc w:val="both"/>
              <w:rPr>
                <w:rFonts w:asciiTheme="minorHAnsi" w:hAnsiTheme="minorHAnsi" w:cstheme="minorHAnsi"/>
                <w:b/>
                <w:bCs/>
                <w:caps/>
                <w:sz w:val="16"/>
                <w:szCs w:val="16"/>
              </w:rPr>
            </w:pPr>
            <w:r w:rsidRPr="005D34A1">
              <w:rPr>
                <w:rFonts w:asciiTheme="minorHAnsi" w:hAnsiTheme="minorHAnsi" w:cstheme="minorHAnsi"/>
                <w:b/>
                <w:bCs/>
                <w:caps/>
                <w:sz w:val="16"/>
                <w:szCs w:val="16"/>
              </w:rPr>
              <w:t>reference table</w:t>
            </w:r>
          </w:p>
        </w:tc>
        <w:tc>
          <w:tcPr>
            <w:tcW w:w="1800" w:type="dxa"/>
            <w:tcBorders>
              <w:top w:val="single" w:sz="4" w:space="0" w:color="auto"/>
              <w:bottom w:val="single" w:sz="4" w:space="0" w:color="auto"/>
            </w:tcBorders>
            <w:shd w:val="clear" w:color="auto" w:fill="CCCCCC"/>
          </w:tcPr>
          <w:p w14:paraId="2211E96B" w14:textId="77777777" w:rsidR="001677FE" w:rsidRPr="005D34A1" w:rsidRDefault="001677FE" w:rsidP="00CF3629">
            <w:pPr>
              <w:rPr>
                <w:rFonts w:asciiTheme="minorHAnsi" w:hAnsiTheme="minorHAnsi" w:cstheme="minorHAnsi"/>
                <w:b/>
                <w:bCs/>
                <w:caps/>
                <w:sz w:val="16"/>
                <w:szCs w:val="16"/>
              </w:rPr>
            </w:pPr>
            <w:r w:rsidRPr="005D34A1">
              <w:rPr>
                <w:rFonts w:asciiTheme="minorHAnsi" w:hAnsiTheme="minorHAnsi" w:cstheme="minorHAnsi"/>
                <w:b/>
                <w:bCs/>
                <w:caps/>
                <w:sz w:val="16"/>
                <w:szCs w:val="16"/>
              </w:rPr>
              <w:t>Validation</w:t>
            </w:r>
          </w:p>
        </w:tc>
        <w:tc>
          <w:tcPr>
            <w:tcW w:w="1440" w:type="dxa"/>
            <w:tcBorders>
              <w:top w:val="single" w:sz="4" w:space="0" w:color="auto"/>
              <w:bottom w:val="single" w:sz="4" w:space="0" w:color="auto"/>
            </w:tcBorders>
            <w:shd w:val="clear" w:color="auto" w:fill="CCCCCC"/>
          </w:tcPr>
          <w:p w14:paraId="24347AF9" w14:textId="77777777" w:rsidR="001677FE" w:rsidRPr="005D34A1" w:rsidRDefault="001677FE" w:rsidP="00CF3629">
            <w:pPr>
              <w:jc w:val="both"/>
              <w:rPr>
                <w:rFonts w:asciiTheme="minorHAnsi" w:hAnsiTheme="minorHAnsi" w:cstheme="minorHAnsi"/>
                <w:b/>
                <w:caps/>
                <w:sz w:val="16"/>
                <w:szCs w:val="16"/>
              </w:rPr>
            </w:pPr>
            <w:r w:rsidRPr="005D34A1">
              <w:rPr>
                <w:rFonts w:asciiTheme="minorHAnsi" w:hAnsiTheme="minorHAnsi" w:cstheme="minorHAnsi"/>
                <w:b/>
                <w:caps/>
                <w:sz w:val="16"/>
                <w:szCs w:val="16"/>
              </w:rPr>
              <w:t>Data Source</w:t>
            </w:r>
          </w:p>
        </w:tc>
        <w:tc>
          <w:tcPr>
            <w:tcW w:w="2160" w:type="dxa"/>
            <w:tcBorders>
              <w:top w:val="single" w:sz="4" w:space="0" w:color="auto"/>
              <w:bottom w:val="single" w:sz="4" w:space="0" w:color="auto"/>
            </w:tcBorders>
            <w:shd w:val="clear" w:color="auto" w:fill="CCCCCC"/>
          </w:tcPr>
          <w:p w14:paraId="0C5E78C7" w14:textId="77777777" w:rsidR="001677FE" w:rsidRPr="005D34A1" w:rsidRDefault="001677FE" w:rsidP="00CF3629">
            <w:pPr>
              <w:jc w:val="both"/>
              <w:rPr>
                <w:rFonts w:asciiTheme="minorHAnsi" w:hAnsiTheme="minorHAnsi" w:cstheme="minorHAnsi"/>
                <w:b/>
                <w:caps/>
                <w:sz w:val="16"/>
                <w:szCs w:val="16"/>
              </w:rPr>
            </w:pPr>
            <w:r w:rsidRPr="005D34A1">
              <w:rPr>
                <w:rFonts w:asciiTheme="minorHAnsi" w:hAnsiTheme="minorHAnsi" w:cstheme="minorHAnsi"/>
                <w:b/>
                <w:caps/>
                <w:sz w:val="16"/>
                <w:szCs w:val="16"/>
              </w:rPr>
              <w:t>Remarks</w:t>
            </w:r>
          </w:p>
        </w:tc>
      </w:tr>
      <w:tr w:rsidR="001677FE" w:rsidRPr="005D34A1" w14:paraId="102B1442" w14:textId="77777777" w:rsidTr="00CF3629">
        <w:trPr>
          <w:cantSplit/>
          <w:trHeight w:val="353"/>
        </w:trPr>
        <w:tc>
          <w:tcPr>
            <w:tcW w:w="1728" w:type="dxa"/>
            <w:tcBorders>
              <w:top w:val="single" w:sz="4" w:space="0" w:color="auto"/>
              <w:bottom w:val="single" w:sz="4" w:space="0" w:color="auto"/>
            </w:tcBorders>
          </w:tcPr>
          <w:p w14:paraId="478ECFAF" w14:textId="77777777" w:rsidR="001677FE" w:rsidRPr="005D34A1" w:rsidRDefault="008808A4" w:rsidP="00CF3629">
            <w:pPr>
              <w:jc w:val="both"/>
              <w:rPr>
                <w:rFonts w:asciiTheme="minorHAnsi" w:hAnsiTheme="minorHAnsi" w:cstheme="minorHAnsi"/>
                <w:sz w:val="20"/>
              </w:rPr>
            </w:pPr>
            <w:r w:rsidRPr="005D34A1">
              <w:rPr>
                <w:rFonts w:asciiTheme="minorHAnsi" w:hAnsiTheme="minorHAnsi" w:cstheme="minorHAnsi"/>
                <w:sz w:val="20"/>
              </w:rPr>
              <w:t>MapService Credential</w:t>
            </w:r>
          </w:p>
        </w:tc>
        <w:tc>
          <w:tcPr>
            <w:tcW w:w="1800" w:type="dxa"/>
            <w:tcBorders>
              <w:top w:val="single" w:sz="4" w:space="0" w:color="auto"/>
              <w:bottom w:val="single" w:sz="4" w:space="0" w:color="auto"/>
            </w:tcBorders>
            <w:vAlign w:val="center"/>
          </w:tcPr>
          <w:p w14:paraId="4CC24F8E" w14:textId="77777777" w:rsidR="001677FE" w:rsidRPr="005D34A1" w:rsidRDefault="008808A4" w:rsidP="00CF3629">
            <w:pPr>
              <w:rPr>
                <w:rFonts w:asciiTheme="minorHAnsi" w:hAnsiTheme="minorHAnsi" w:cstheme="minorHAnsi"/>
                <w:caps/>
                <w:sz w:val="20"/>
                <w:szCs w:val="16"/>
              </w:rPr>
            </w:pPr>
            <w:r w:rsidRPr="005D34A1">
              <w:rPr>
                <w:rFonts w:asciiTheme="minorHAnsi" w:hAnsiTheme="minorHAnsi" w:cstheme="minorHAnsi"/>
                <w:sz w:val="20"/>
                <w:szCs w:val="16"/>
              </w:rPr>
              <w:t>ArcGIS Server Internal Security System</w:t>
            </w:r>
          </w:p>
        </w:tc>
        <w:tc>
          <w:tcPr>
            <w:tcW w:w="1800" w:type="dxa"/>
            <w:tcBorders>
              <w:top w:val="single" w:sz="4" w:space="0" w:color="auto"/>
              <w:bottom w:val="single" w:sz="4" w:space="0" w:color="auto"/>
            </w:tcBorders>
            <w:vAlign w:val="center"/>
          </w:tcPr>
          <w:p w14:paraId="5572D267" w14:textId="77777777" w:rsidR="001677FE" w:rsidRPr="00412825" w:rsidRDefault="008808A4" w:rsidP="00CF3629">
            <w:pPr>
              <w:rPr>
                <w:rFonts w:asciiTheme="minorHAnsi" w:hAnsiTheme="minorHAnsi" w:cstheme="minorHAnsi"/>
                <w:bCs/>
                <w:sz w:val="20"/>
              </w:rPr>
            </w:pPr>
            <w:r w:rsidRPr="00412825">
              <w:rPr>
                <w:rFonts w:asciiTheme="minorHAnsi" w:hAnsiTheme="minorHAnsi" w:cstheme="minorHAnsi"/>
                <w:bCs/>
                <w:sz w:val="20"/>
              </w:rPr>
              <w:t>NA</w:t>
            </w:r>
          </w:p>
        </w:tc>
        <w:tc>
          <w:tcPr>
            <w:tcW w:w="1440" w:type="dxa"/>
            <w:tcBorders>
              <w:top w:val="single" w:sz="4" w:space="0" w:color="auto"/>
              <w:bottom w:val="single" w:sz="4" w:space="0" w:color="auto"/>
            </w:tcBorders>
            <w:vAlign w:val="center"/>
          </w:tcPr>
          <w:p w14:paraId="30FE8EC3" w14:textId="77777777" w:rsidR="001677FE" w:rsidRPr="00412825" w:rsidRDefault="008808A4" w:rsidP="00CF3629">
            <w:pPr>
              <w:rPr>
                <w:rFonts w:asciiTheme="minorHAnsi" w:hAnsiTheme="minorHAnsi" w:cstheme="minorHAnsi"/>
                <w:sz w:val="20"/>
              </w:rPr>
            </w:pPr>
            <w:r w:rsidRPr="00412825">
              <w:rPr>
                <w:rFonts w:asciiTheme="minorHAnsi" w:hAnsiTheme="minorHAnsi" w:cstheme="minorHAnsi"/>
                <w:sz w:val="20"/>
              </w:rPr>
              <w:t>System</w:t>
            </w:r>
          </w:p>
        </w:tc>
        <w:tc>
          <w:tcPr>
            <w:tcW w:w="2160" w:type="dxa"/>
            <w:tcBorders>
              <w:top w:val="single" w:sz="4" w:space="0" w:color="auto"/>
              <w:bottom w:val="single" w:sz="4" w:space="0" w:color="auto"/>
            </w:tcBorders>
            <w:vAlign w:val="center"/>
          </w:tcPr>
          <w:p w14:paraId="30B7A469" w14:textId="77777777" w:rsidR="001677FE" w:rsidRPr="005D34A1" w:rsidRDefault="001677FE" w:rsidP="00CF3629">
            <w:pPr>
              <w:rPr>
                <w:rFonts w:asciiTheme="minorHAnsi" w:hAnsiTheme="minorHAnsi" w:cstheme="minorHAnsi"/>
                <w:sz w:val="16"/>
                <w:szCs w:val="16"/>
              </w:rPr>
            </w:pPr>
          </w:p>
        </w:tc>
      </w:tr>
      <w:tr w:rsidR="008808A4" w:rsidRPr="005D34A1" w14:paraId="04913511" w14:textId="77777777" w:rsidTr="00CF3629">
        <w:trPr>
          <w:cantSplit/>
          <w:trHeight w:val="353"/>
        </w:trPr>
        <w:tc>
          <w:tcPr>
            <w:tcW w:w="1728" w:type="dxa"/>
            <w:tcBorders>
              <w:top w:val="single" w:sz="4" w:space="0" w:color="auto"/>
              <w:bottom w:val="single" w:sz="4" w:space="0" w:color="auto"/>
            </w:tcBorders>
          </w:tcPr>
          <w:p w14:paraId="5FB4DFB9" w14:textId="77777777" w:rsidR="008808A4" w:rsidRPr="005D34A1" w:rsidRDefault="008808A4" w:rsidP="00CF3629">
            <w:pPr>
              <w:jc w:val="both"/>
              <w:rPr>
                <w:rFonts w:asciiTheme="minorHAnsi" w:hAnsiTheme="minorHAnsi" w:cstheme="minorHAnsi"/>
                <w:sz w:val="20"/>
              </w:rPr>
            </w:pPr>
            <w:r w:rsidRPr="005D34A1">
              <w:rPr>
                <w:rFonts w:asciiTheme="minorHAnsi" w:hAnsiTheme="minorHAnsi" w:cstheme="minorHAnsi"/>
                <w:sz w:val="20"/>
              </w:rPr>
              <w:t>GPS_LOCATION</w:t>
            </w:r>
          </w:p>
        </w:tc>
        <w:tc>
          <w:tcPr>
            <w:tcW w:w="1800" w:type="dxa"/>
            <w:tcBorders>
              <w:top w:val="single" w:sz="4" w:space="0" w:color="auto"/>
              <w:bottom w:val="single" w:sz="4" w:space="0" w:color="auto"/>
            </w:tcBorders>
            <w:vAlign w:val="center"/>
          </w:tcPr>
          <w:p w14:paraId="38F79B71" w14:textId="77777777" w:rsidR="008808A4" w:rsidRPr="005D34A1" w:rsidRDefault="008808A4" w:rsidP="008808A4">
            <w:pPr>
              <w:rPr>
                <w:rFonts w:asciiTheme="minorHAnsi" w:hAnsiTheme="minorHAnsi" w:cstheme="minorHAnsi"/>
                <w:sz w:val="20"/>
                <w:szCs w:val="16"/>
              </w:rPr>
            </w:pPr>
            <w:r w:rsidRPr="005D34A1">
              <w:rPr>
                <w:rFonts w:asciiTheme="minorHAnsi" w:hAnsiTheme="minorHAnsi" w:cstheme="minorHAnsi"/>
                <w:sz w:val="20"/>
                <w:szCs w:val="16"/>
              </w:rPr>
              <w:t>Mobile Device Internal H/w</w:t>
            </w:r>
          </w:p>
        </w:tc>
        <w:tc>
          <w:tcPr>
            <w:tcW w:w="1800" w:type="dxa"/>
            <w:tcBorders>
              <w:top w:val="single" w:sz="4" w:space="0" w:color="auto"/>
              <w:bottom w:val="single" w:sz="4" w:space="0" w:color="auto"/>
            </w:tcBorders>
            <w:vAlign w:val="center"/>
          </w:tcPr>
          <w:p w14:paraId="0E1312B9" w14:textId="77777777" w:rsidR="008808A4" w:rsidRPr="00412825" w:rsidRDefault="008808A4" w:rsidP="00CF3629">
            <w:pPr>
              <w:rPr>
                <w:rFonts w:asciiTheme="minorHAnsi" w:hAnsiTheme="minorHAnsi" w:cstheme="minorHAnsi"/>
                <w:bCs/>
                <w:sz w:val="20"/>
              </w:rPr>
            </w:pPr>
            <w:r w:rsidRPr="00412825">
              <w:rPr>
                <w:rFonts w:asciiTheme="minorHAnsi" w:hAnsiTheme="minorHAnsi" w:cstheme="minorHAnsi"/>
                <w:bCs/>
                <w:sz w:val="20"/>
              </w:rPr>
              <w:t>NA</w:t>
            </w:r>
          </w:p>
        </w:tc>
        <w:tc>
          <w:tcPr>
            <w:tcW w:w="1440" w:type="dxa"/>
            <w:tcBorders>
              <w:top w:val="single" w:sz="4" w:space="0" w:color="auto"/>
              <w:bottom w:val="single" w:sz="4" w:space="0" w:color="auto"/>
            </w:tcBorders>
            <w:vAlign w:val="center"/>
          </w:tcPr>
          <w:p w14:paraId="0CC2006D" w14:textId="77777777" w:rsidR="008808A4" w:rsidRPr="00412825" w:rsidRDefault="008808A4" w:rsidP="00CF3629">
            <w:pPr>
              <w:rPr>
                <w:rFonts w:asciiTheme="minorHAnsi" w:hAnsiTheme="minorHAnsi" w:cstheme="minorHAnsi"/>
                <w:sz w:val="20"/>
              </w:rPr>
            </w:pPr>
            <w:r w:rsidRPr="00412825">
              <w:rPr>
                <w:rFonts w:asciiTheme="minorHAnsi" w:hAnsiTheme="minorHAnsi" w:cstheme="minorHAnsi"/>
                <w:sz w:val="20"/>
              </w:rPr>
              <w:t>System (GPS)</w:t>
            </w:r>
          </w:p>
        </w:tc>
        <w:tc>
          <w:tcPr>
            <w:tcW w:w="2160" w:type="dxa"/>
            <w:tcBorders>
              <w:top w:val="single" w:sz="4" w:space="0" w:color="auto"/>
              <w:bottom w:val="single" w:sz="4" w:space="0" w:color="auto"/>
            </w:tcBorders>
            <w:vAlign w:val="center"/>
          </w:tcPr>
          <w:p w14:paraId="09971870" w14:textId="77777777" w:rsidR="008808A4" w:rsidRPr="005D34A1" w:rsidRDefault="008808A4" w:rsidP="00CF3629">
            <w:pPr>
              <w:rPr>
                <w:rFonts w:asciiTheme="minorHAnsi" w:hAnsiTheme="minorHAnsi" w:cstheme="minorHAnsi"/>
                <w:sz w:val="16"/>
                <w:szCs w:val="16"/>
              </w:rPr>
            </w:pPr>
          </w:p>
        </w:tc>
      </w:tr>
    </w:tbl>
    <w:p w14:paraId="51AD7F61" w14:textId="77777777" w:rsidR="001677FE" w:rsidRPr="005D34A1" w:rsidRDefault="001677FE" w:rsidP="001677FE">
      <w:pPr>
        <w:spacing w:line="360" w:lineRule="auto"/>
        <w:jc w:val="both"/>
        <w:rPr>
          <w:rFonts w:asciiTheme="minorHAnsi" w:hAnsiTheme="minorHAnsi" w:cstheme="minorHAnsi"/>
          <w:sz w:val="20"/>
          <w:szCs w:val="32"/>
        </w:rPr>
      </w:pPr>
    </w:p>
    <w:p w14:paraId="7BF5D2DA" w14:textId="77777777" w:rsidR="001677FE" w:rsidRPr="00DA15DE" w:rsidRDefault="001677FE" w:rsidP="001677FE">
      <w:pPr>
        <w:rPr>
          <w:rFonts w:asciiTheme="minorHAnsi" w:hAnsiTheme="minorHAnsi" w:cstheme="minorHAnsi"/>
          <w:b/>
          <w:bCs/>
          <w:color w:val="000000"/>
          <w:sz w:val="22"/>
        </w:rPr>
      </w:pPr>
      <w:r w:rsidRPr="00DA15DE">
        <w:rPr>
          <w:rFonts w:asciiTheme="minorHAnsi" w:hAnsiTheme="minorHAnsi" w:cstheme="minorHAnsi"/>
          <w:b/>
          <w:bCs/>
          <w:color w:val="000000"/>
          <w:sz w:val="22"/>
        </w:rPr>
        <w:t xml:space="preserve">Output Parameters </w:t>
      </w:r>
    </w:p>
    <w:p w14:paraId="20A6E36B" w14:textId="77777777" w:rsidR="001677FE" w:rsidRPr="005D34A1" w:rsidRDefault="001677FE" w:rsidP="001677FE">
      <w:pPr>
        <w:rPr>
          <w:rFonts w:asciiTheme="minorHAnsi" w:hAnsiTheme="minorHAnsi" w:cstheme="minorHAnsi"/>
          <w:bCs/>
          <w:color w:val="000000"/>
        </w:rPr>
      </w:pPr>
    </w:p>
    <w:p w14:paraId="3D6F3AD7" w14:textId="77777777" w:rsidR="001677FE" w:rsidRPr="005D34A1" w:rsidRDefault="008808A4" w:rsidP="008808A4">
      <w:pPr>
        <w:spacing w:line="360" w:lineRule="auto"/>
        <w:jc w:val="both"/>
        <w:rPr>
          <w:rFonts w:asciiTheme="minorHAnsi" w:hAnsiTheme="minorHAnsi" w:cstheme="minorHAnsi"/>
          <w:sz w:val="20"/>
        </w:rPr>
      </w:pPr>
      <w:r w:rsidRPr="005D34A1">
        <w:rPr>
          <w:rFonts w:asciiTheme="minorHAnsi" w:hAnsiTheme="minorHAnsi" w:cstheme="minorHAnsi"/>
          <w:sz w:val="20"/>
          <w:szCs w:val="32"/>
        </w:rPr>
        <w:t xml:space="preserve">  As </w:t>
      </w:r>
      <w:r w:rsidR="00CF3629" w:rsidRPr="005D34A1">
        <w:rPr>
          <w:rFonts w:asciiTheme="minorHAnsi" w:hAnsiTheme="minorHAnsi" w:cstheme="minorHAnsi"/>
          <w:sz w:val="20"/>
          <w:szCs w:val="32"/>
        </w:rPr>
        <w:t>an</w:t>
      </w:r>
      <w:r w:rsidRPr="005D34A1">
        <w:rPr>
          <w:rFonts w:asciiTheme="minorHAnsi" w:hAnsiTheme="minorHAnsi" w:cstheme="minorHAnsi"/>
          <w:sz w:val="20"/>
          <w:szCs w:val="32"/>
        </w:rPr>
        <w:t xml:space="preserve"> output map data through REST service will be received.</w:t>
      </w:r>
    </w:p>
    <w:p w14:paraId="6F312212" w14:textId="77777777" w:rsidR="001677FE" w:rsidRPr="005D34A1" w:rsidRDefault="001677FE" w:rsidP="001677FE">
      <w:pPr>
        <w:jc w:val="both"/>
        <w:rPr>
          <w:rFonts w:asciiTheme="minorHAnsi" w:hAnsiTheme="minorHAnsi" w:cstheme="minorHAnsi"/>
          <w:sz w:val="20"/>
        </w:rPr>
      </w:pPr>
      <w:r w:rsidRPr="005D34A1">
        <w:rPr>
          <w:rFonts w:asciiTheme="minorHAnsi" w:hAnsiTheme="minorHAnsi" w:cstheme="minorHAnsi"/>
          <w:sz w:val="20"/>
        </w:rPr>
        <w:t xml:space="preserve"> </w:t>
      </w:r>
    </w:p>
    <w:p w14:paraId="4AF4EFD2" w14:textId="77777777" w:rsidR="001677FE" w:rsidRPr="00FB2E26" w:rsidRDefault="001677FE" w:rsidP="00DA15DE">
      <w:pPr>
        <w:pStyle w:val="Heading3"/>
        <w:tabs>
          <w:tab w:val="clear" w:pos="1980"/>
        </w:tabs>
        <w:ind w:left="990" w:hanging="630"/>
        <w:rPr>
          <w:rFonts w:asciiTheme="minorHAnsi" w:hAnsiTheme="minorHAnsi" w:cstheme="minorHAnsi"/>
          <w:b/>
        </w:rPr>
      </w:pPr>
      <w:bookmarkStart w:id="105" w:name="_Toc390785232"/>
      <w:bookmarkStart w:id="106" w:name="_Toc391199402"/>
      <w:r w:rsidRPr="00FB2E26">
        <w:rPr>
          <w:rFonts w:asciiTheme="minorHAnsi" w:hAnsiTheme="minorHAnsi" w:cstheme="minorHAnsi"/>
          <w:b/>
        </w:rPr>
        <w:t>External Interfaces</w:t>
      </w:r>
      <w:bookmarkEnd w:id="105"/>
      <w:bookmarkEnd w:id="106"/>
    </w:p>
    <w:p w14:paraId="31A118B1" w14:textId="4F6724F2" w:rsidR="001677FE" w:rsidRPr="003F200F" w:rsidRDefault="001677FE" w:rsidP="001677FE">
      <w:pPr>
        <w:spacing w:line="360" w:lineRule="auto"/>
        <w:jc w:val="both"/>
        <w:rPr>
          <w:rFonts w:ascii="Tahoma" w:hAnsi="Tahoma" w:cs="Arial"/>
          <w:sz w:val="20"/>
        </w:rPr>
      </w:pPr>
      <w:r>
        <w:rPr>
          <w:rFonts w:ascii="Tahoma" w:hAnsi="Tahoma" w:cs="Arial"/>
          <w:sz w:val="20"/>
        </w:rPr>
        <w:t xml:space="preserve"> </w:t>
      </w:r>
      <w:r w:rsidR="00B552E9">
        <w:rPr>
          <w:rFonts w:ascii="Tahoma" w:hAnsi="Tahoma" w:cs="Arial"/>
          <w:sz w:val="20"/>
        </w:rPr>
        <w:t>NA</w:t>
      </w:r>
    </w:p>
    <w:p w14:paraId="0C3D0A22" w14:textId="77777777" w:rsidR="009C5536" w:rsidRPr="00DA15DE" w:rsidRDefault="001677FE" w:rsidP="00DA15DE">
      <w:pPr>
        <w:pStyle w:val="Heading3"/>
        <w:tabs>
          <w:tab w:val="clear" w:pos="1980"/>
          <w:tab w:val="num" w:pos="990"/>
        </w:tabs>
        <w:ind w:hanging="1620"/>
        <w:rPr>
          <w:rFonts w:asciiTheme="minorHAnsi" w:hAnsiTheme="minorHAnsi" w:cstheme="minorHAnsi"/>
          <w:b/>
        </w:rPr>
      </w:pPr>
      <w:bookmarkStart w:id="107" w:name="_Toc390785233"/>
      <w:bookmarkStart w:id="108" w:name="_Toc391199403"/>
      <w:r w:rsidRPr="00DA15DE">
        <w:rPr>
          <w:rFonts w:asciiTheme="minorHAnsi" w:hAnsiTheme="minorHAnsi" w:cstheme="minorHAnsi"/>
          <w:b/>
        </w:rPr>
        <w:t>Assumptions</w:t>
      </w:r>
      <w:bookmarkEnd w:id="107"/>
      <w:bookmarkEnd w:id="108"/>
    </w:p>
    <w:p w14:paraId="1CBA66F0" w14:textId="77777777" w:rsidR="009C5536" w:rsidRDefault="009C5536" w:rsidP="009C5536"/>
    <w:p w14:paraId="360BBB96" w14:textId="77777777" w:rsidR="00063234" w:rsidRPr="00B552E9" w:rsidRDefault="00063234" w:rsidP="006C1FB1">
      <w:pPr>
        <w:pStyle w:val="ListParagraph"/>
        <w:numPr>
          <w:ilvl w:val="0"/>
          <w:numId w:val="17"/>
        </w:numPr>
        <w:spacing w:line="276" w:lineRule="auto"/>
        <w:jc w:val="both"/>
        <w:rPr>
          <w:rFonts w:asciiTheme="minorHAnsi" w:hAnsiTheme="minorHAnsi" w:cstheme="minorHAnsi"/>
          <w:sz w:val="22"/>
        </w:rPr>
      </w:pPr>
      <w:r w:rsidRPr="00B552E9">
        <w:rPr>
          <w:rFonts w:asciiTheme="minorHAnsi" w:hAnsiTheme="minorHAnsi" w:cstheme="minorHAnsi"/>
          <w:sz w:val="22"/>
        </w:rPr>
        <w:t>Notification must be available in the DB.</w:t>
      </w:r>
    </w:p>
    <w:p w14:paraId="7B283E62" w14:textId="77777777" w:rsidR="00063234" w:rsidRPr="00B552E9" w:rsidRDefault="00063234" w:rsidP="006C1FB1">
      <w:pPr>
        <w:pStyle w:val="ListParagraph"/>
        <w:numPr>
          <w:ilvl w:val="0"/>
          <w:numId w:val="17"/>
        </w:numPr>
        <w:spacing w:line="276" w:lineRule="auto"/>
        <w:jc w:val="both"/>
        <w:rPr>
          <w:rFonts w:asciiTheme="minorHAnsi" w:hAnsiTheme="minorHAnsi" w:cstheme="minorHAnsi"/>
          <w:sz w:val="22"/>
        </w:rPr>
      </w:pPr>
      <w:r w:rsidRPr="00B552E9">
        <w:rPr>
          <w:rFonts w:asciiTheme="minorHAnsi" w:hAnsiTheme="minorHAnsi" w:cstheme="minorHAnsi"/>
          <w:sz w:val="22"/>
        </w:rPr>
        <w:t>Application should be connecting to the internet.</w:t>
      </w:r>
    </w:p>
    <w:p w14:paraId="51EE2E16" w14:textId="77777777" w:rsidR="009C5536" w:rsidRPr="00B552E9" w:rsidRDefault="00063234" w:rsidP="006C1FB1">
      <w:pPr>
        <w:pStyle w:val="ListParagraph"/>
        <w:numPr>
          <w:ilvl w:val="0"/>
          <w:numId w:val="17"/>
        </w:numPr>
        <w:rPr>
          <w:rFonts w:asciiTheme="minorHAnsi" w:hAnsiTheme="minorHAnsi" w:cstheme="minorHAnsi"/>
          <w:sz w:val="22"/>
        </w:rPr>
      </w:pPr>
      <w:r w:rsidRPr="00B552E9">
        <w:rPr>
          <w:rFonts w:asciiTheme="minorHAnsi" w:hAnsiTheme="minorHAnsi" w:cstheme="minorHAnsi"/>
          <w:sz w:val="22"/>
        </w:rPr>
        <w:t>Bahrain locator app must be available in mobile market/play store.</w:t>
      </w:r>
    </w:p>
    <w:p w14:paraId="396ADED4" w14:textId="77777777" w:rsidR="009C5536" w:rsidRDefault="009C5536" w:rsidP="009C5536"/>
    <w:p w14:paraId="53F346E0" w14:textId="77777777" w:rsidR="000A42F0" w:rsidRPr="00F0343B" w:rsidRDefault="000A42F0" w:rsidP="00DA15DE">
      <w:pPr>
        <w:pStyle w:val="Heading2"/>
        <w:tabs>
          <w:tab w:val="clear" w:pos="1116"/>
          <w:tab w:val="left" w:pos="990"/>
        </w:tabs>
        <w:ind w:left="630" w:hanging="180"/>
        <w:rPr>
          <w:rFonts w:asciiTheme="minorHAnsi" w:hAnsiTheme="minorHAnsi" w:cstheme="minorHAnsi"/>
          <w:b/>
          <w:sz w:val="28"/>
          <w:szCs w:val="28"/>
        </w:rPr>
      </w:pPr>
      <w:bookmarkStart w:id="109" w:name="_Toc390785239"/>
      <w:bookmarkStart w:id="110" w:name="_Toc391199404"/>
      <w:r w:rsidRPr="00F0343B">
        <w:rPr>
          <w:rFonts w:asciiTheme="minorHAnsi" w:hAnsiTheme="minorHAnsi" w:cstheme="minorHAnsi"/>
          <w:b/>
          <w:sz w:val="28"/>
          <w:szCs w:val="28"/>
        </w:rPr>
        <w:t>Select Layers</w:t>
      </w:r>
      <w:bookmarkEnd w:id="109"/>
      <w:bookmarkEnd w:id="110"/>
    </w:p>
    <w:p w14:paraId="36F2F3BD" w14:textId="77777777" w:rsidR="000A42F0" w:rsidRPr="00F0343B" w:rsidRDefault="000A42F0" w:rsidP="000A42F0">
      <w:pPr>
        <w:pStyle w:val="Normal1"/>
        <w:spacing w:line="240" w:lineRule="auto"/>
        <w:rPr>
          <w:rFonts w:asciiTheme="minorHAnsi" w:hAnsiTheme="minorHAnsi" w:cstheme="minorHAnsi"/>
          <w:b/>
          <w:bCs/>
          <w:color w:val="000000"/>
        </w:rPr>
      </w:pPr>
      <w:r w:rsidRPr="003F200F">
        <w:rPr>
          <w:rFonts w:ascii="Tahoma" w:hAnsi="Tahoma" w:cs="Arial"/>
          <w:b/>
          <w:bCs/>
          <w:color w:val="000000"/>
        </w:rPr>
        <w:br/>
      </w:r>
      <w:r w:rsidRPr="00F0343B">
        <w:rPr>
          <w:rFonts w:asciiTheme="minorHAnsi" w:hAnsiTheme="minorHAnsi" w:cstheme="minorHAnsi"/>
          <w:b/>
          <w:bCs/>
          <w:color w:val="000000"/>
        </w:rPr>
        <w:t>Introduction</w:t>
      </w:r>
    </w:p>
    <w:p w14:paraId="217D76E0" w14:textId="77777777" w:rsidR="000A42F0" w:rsidRPr="00F0343B" w:rsidRDefault="002867B0" w:rsidP="00F0343B">
      <w:pPr>
        <w:autoSpaceDE w:val="0"/>
        <w:autoSpaceDN w:val="0"/>
        <w:adjustRightInd w:val="0"/>
        <w:spacing w:line="276" w:lineRule="auto"/>
        <w:jc w:val="both"/>
        <w:rPr>
          <w:rFonts w:asciiTheme="minorHAnsi" w:hAnsiTheme="minorHAnsi" w:cstheme="minorHAnsi"/>
          <w:sz w:val="22"/>
        </w:rPr>
      </w:pPr>
      <w:r w:rsidRPr="00F0343B">
        <w:rPr>
          <w:rFonts w:asciiTheme="minorHAnsi" w:hAnsiTheme="minorHAnsi" w:cstheme="minorHAnsi"/>
          <w:sz w:val="22"/>
        </w:rPr>
        <w:t>Using this process user can change the base map. The available base maps are fused cached map of all vector layers, satellite image of Bahrain and hybrid map (satellite image + vector layers). There will be 3 iconic buttons showing vector, satellite &amp; hybrid map symbols and user has to tap on desired icon to change the basemap.</w:t>
      </w:r>
    </w:p>
    <w:p w14:paraId="6546215A" w14:textId="77777777" w:rsidR="000A42F0" w:rsidRPr="00F0343B" w:rsidRDefault="000A42F0" w:rsidP="00F0343B">
      <w:pPr>
        <w:autoSpaceDE w:val="0"/>
        <w:autoSpaceDN w:val="0"/>
        <w:adjustRightInd w:val="0"/>
        <w:spacing w:line="276" w:lineRule="auto"/>
        <w:jc w:val="both"/>
        <w:rPr>
          <w:rFonts w:asciiTheme="minorHAnsi" w:hAnsiTheme="minorHAnsi" w:cstheme="minorHAnsi"/>
          <w:sz w:val="22"/>
        </w:rPr>
      </w:pPr>
    </w:p>
    <w:p w14:paraId="4E7A5974" w14:textId="77777777" w:rsidR="000A42F0" w:rsidRPr="00FB2E26" w:rsidRDefault="000A42F0" w:rsidP="00DA15DE">
      <w:pPr>
        <w:pStyle w:val="Heading3"/>
        <w:tabs>
          <w:tab w:val="clear" w:pos="1980"/>
          <w:tab w:val="num" w:pos="1080"/>
        </w:tabs>
        <w:spacing w:line="276" w:lineRule="auto"/>
        <w:ind w:hanging="1530"/>
        <w:rPr>
          <w:rFonts w:asciiTheme="minorHAnsi" w:hAnsiTheme="minorHAnsi" w:cstheme="minorHAnsi"/>
          <w:b/>
          <w:szCs w:val="28"/>
        </w:rPr>
      </w:pPr>
      <w:bookmarkStart w:id="111" w:name="_Toc390785240"/>
      <w:bookmarkStart w:id="112" w:name="_Toc391199405"/>
      <w:r w:rsidRPr="00FB2E26">
        <w:rPr>
          <w:rFonts w:asciiTheme="minorHAnsi" w:hAnsiTheme="minorHAnsi" w:cstheme="minorHAnsi"/>
          <w:b/>
          <w:szCs w:val="28"/>
        </w:rPr>
        <w:t>Design Alternatives</w:t>
      </w:r>
      <w:bookmarkEnd w:id="111"/>
      <w:bookmarkEnd w:id="112"/>
    </w:p>
    <w:p w14:paraId="46C69639" w14:textId="77777777" w:rsidR="000A42F0" w:rsidRDefault="000A42F0" w:rsidP="00F0343B">
      <w:pPr>
        <w:spacing w:line="276" w:lineRule="auto"/>
        <w:jc w:val="both"/>
        <w:rPr>
          <w:rFonts w:asciiTheme="minorHAnsi" w:hAnsiTheme="minorHAnsi" w:cstheme="minorHAnsi"/>
          <w:sz w:val="22"/>
        </w:rPr>
      </w:pPr>
      <w:r w:rsidRPr="00F0343B">
        <w:rPr>
          <w:rFonts w:asciiTheme="minorHAnsi" w:hAnsiTheme="minorHAnsi" w:cstheme="minorHAnsi"/>
          <w:sz w:val="22"/>
        </w:rPr>
        <w:t xml:space="preserve">Not applicable. </w:t>
      </w:r>
    </w:p>
    <w:p w14:paraId="366DD1E8" w14:textId="2E1A86B3" w:rsidR="00DA15DE" w:rsidRDefault="00DA15DE">
      <w:pPr>
        <w:spacing w:after="160" w:line="259" w:lineRule="auto"/>
        <w:rPr>
          <w:rFonts w:asciiTheme="minorHAnsi" w:hAnsiTheme="minorHAnsi" w:cstheme="minorHAnsi"/>
          <w:sz w:val="22"/>
        </w:rPr>
      </w:pPr>
      <w:r>
        <w:rPr>
          <w:rFonts w:asciiTheme="minorHAnsi" w:hAnsiTheme="minorHAnsi" w:cstheme="minorHAnsi"/>
          <w:sz w:val="22"/>
        </w:rPr>
        <w:br w:type="page"/>
      </w:r>
    </w:p>
    <w:p w14:paraId="4AAE5D90" w14:textId="77777777" w:rsidR="00DA15DE" w:rsidRPr="00F0343B" w:rsidRDefault="00DA15DE" w:rsidP="00F0343B">
      <w:pPr>
        <w:spacing w:line="276" w:lineRule="auto"/>
        <w:jc w:val="both"/>
        <w:rPr>
          <w:rFonts w:asciiTheme="minorHAnsi" w:hAnsiTheme="minorHAnsi" w:cstheme="minorHAnsi"/>
          <w:sz w:val="22"/>
        </w:rPr>
      </w:pPr>
    </w:p>
    <w:p w14:paraId="4B7DF5CD" w14:textId="77777777" w:rsidR="000A42F0" w:rsidRPr="00FB2E26" w:rsidRDefault="000A42F0" w:rsidP="00DA15DE">
      <w:pPr>
        <w:pStyle w:val="Heading3"/>
        <w:tabs>
          <w:tab w:val="clear" w:pos="1980"/>
          <w:tab w:val="num" w:pos="1170"/>
        </w:tabs>
        <w:spacing w:line="276" w:lineRule="auto"/>
        <w:ind w:hanging="1440"/>
        <w:rPr>
          <w:rFonts w:asciiTheme="minorHAnsi" w:hAnsiTheme="minorHAnsi" w:cstheme="minorHAnsi"/>
          <w:b/>
        </w:rPr>
      </w:pPr>
      <w:bookmarkStart w:id="113" w:name="_Toc390785241"/>
      <w:bookmarkStart w:id="114" w:name="_Toc391199406"/>
      <w:r w:rsidRPr="00FB2E26">
        <w:rPr>
          <w:rFonts w:asciiTheme="minorHAnsi" w:hAnsiTheme="minorHAnsi" w:cstheme="minorHAnsi"/>
          <w:b/>
        </w:rPr>
        <w:t>Design Details</w:t>
      </w:r>
      <w:bookmarkEnd w:id="113"/>
      <w:bookmarkEnd w:id="114"/>
    </w:p>
    <w:p w14:paraId="3A4BA54C" w14:textId="77777777" w:rsidR="000A42F0" w:rsidRPr="00F0343B" w:rsidRDefault="000A42F0" w:rsidP="00F0343B">
      <w:pPr>
        <w:spacing w:line="276" w:lineRule="auto"/>
        <w:jc w:val="both"/>
        <w:rPr>
          <w:rFonts w:asciiTheme="minorHAnsi" w:hAnsiTheme="minorHAnsi" w:cstheme="minorHAnsi"/>
          <w:sz w:val="20"/>
        </w:rPr>
      </w:pPr>
    </w:p>
    <w:p w14:paraId="031116B3" w14:textId="77777777" w:rsidR="000A42F0" w:rsidRPr="00F0343B" w:rsidRDefault="000A42F0" w:rsidP="00F0343B">
      <w:pPr>
        <w:autoSpaceDE w:val="0"/>
        <w:autoSpaceDN w:val="0"/>
        <w:adjustRightInd w:val="0"/>
        <w:spacing w:line="276" w:lineRule="auto"/>
        <w:jc w:val="both"/>
        <w:rPr>
          <w:rFonts w:ascii="Tahoma" w:hAnsi="Tahoma" w:cs="Arial"/>
          <w:sz w:val="22"/>
        </w:rPr>
      </w:pPr>
      <w:r w:rsidRPr="00F0343B">
        <w:rPr>
          <w:rFonts w:asciiTheme="minorHAnsi" w:hAnsiTheme="minorHAnsi" w:cstheme="minorHAnsi"/>
          <w:sz w:val="22"/>
        </w:rPr>
        <w:t>The process / activity flow diagram for this activity is as below</w:t>
      </w:r>
      <w:r w:rsidRPr="00F0343B">
        <w:rPr>
          <w:rFonts w:ascii="Tahoma" w:hAnsi="Tahoma" w:cs="Arial"/>
          <w:sz w:val="22"/>
        </w:rPr>
        <w:t xml:space="preserve"> –</w:t>
      </w:r>
    </w:p>
    <w:p w14:paraId="41A08C72" w14:textId="77777777" w:rsidR="00D36D28" w:rsidRDefault="000A42F0" w:rsidP="000A42F0">
      <w:pPr>
        <w:spacing w:line="360" w:lineRule="auto"/>
        <w:jc w:val="center"/>
      </w:pPr>
      <w:r w:rsidRPr="003F200F">
        <w:rPr>
          <w:rFonts w:cs="Arial"/>
        </w:rPr>
        <w:br/>
      </w:r>
      <w:r w:rsidR="00923662">
        <w:object w:dxaOrig="6780" w:dyaOrig="6919" w14:anchorId="4280CAB3">
          <v:shape id="_x0000_i1046" type="#_x0000_t75" style="width:338.95pt;height:345.75pt" o:ole="">
            <v:imagedata r:id="rId51" o:title=""/>
          </v:shape>
          <o:OLEObject Type="Embed" ProgID="Visio.Drawing.11" ShapeID="_x0000_i1046" DrawAspect="Content" ObjectID="_1465042178" r:id="rId52"/>
        </w:object>
      </w:r>
    </w:p>
    <w:p w14:paraId="4738CCD4" w14:textId="77777777" w:rsidR="00D36D28" w:rsidRDefault="00D36D28" w:rsidP="00D36D28">
      <w:pPr>
        <w:spacing w:line="360" w:lineRule="auto"/>
      </w:pPr>
    </w:p>
    <w:p w14:paraId="6916C292" w14:textId="77777777" w:rsidR="000A42F0" w:rsidRPr="006D4C83" w:rsidRDefault="000A42F0" w:rsidP="00F0343B">
      <w:pPr>
        <w:spacing w:line="276" w:lineRule="auto"/>
        <w:rPr>
          <w:rFonts w:asciiTheme="minorHAnsi" w:hAnsiTheme="minorHAnsi" w:cstheme="minorHAnsi"/>
          <w:b/>
          <w:sz w:val="22"/>
        </w:rPr>
      </w:pPr>
      <w:r w:rsidRPr="006D4C83">
        <w:rPr>
          <w:rFonts w:asciiTheme="minorHAnsi" w:hAnsiTheme="minorHAnsi" w:cstheme="minorHAnsi"/>
          <w:b/>
          <w:sz w:val="22"/>
        </w:rPr>
        <w:t xml:space="preserve">Step 1 – </w:t>
      </w:r>
      <w:r w:rsidR="00D36D28" w:rsidRPr="006D4C83">
        <w:rPr>
          <w:rFonts w:asciiTheme="minorHAnsi" w:hAnsiTheme="minorHAnsi" w:cstheme="minorHAnsi"/>
          <w:b/>
          <w:sz w:val="22"/>
        </w:rPr>
        <w:t>Initiate Select Layer</w:t>
      </w:r>
    </w:p>
    <w:p w14:paraId="293347E9" w14:textId="77777777" w:rsidR="000A42F0" w:rsidRPr="00F0343B" w:rsidRDefault="00D36D28" w:rsidP="00F0343B">
      <w:pPr>
        <w:spacing w:line="276" w:lineRule="auto"/>
        <w:jc w:val="both"/>
        <w:rPr>
          <w:rFonts w:asciiTheme="minorHAnsi" w:hAnsiTheme="minorHAnsi" w:cstheme="minorHAnsi"/>
          <w:bCs/>
          <w:color w:val="000000"/>
        </w:rPr>
      </w:pPr>
      <w:r w:rsidRPr="00F0343B">
        <w:rPr>
          <w:rFonts w:asciiTheme="minorHAnsi" w:hAnsiTheme="minorHAnsi" w:cstheme="minorHAnsi"/>
          <w:bCs/>
          <w:color w:val="000000"/>
        </w:rPr>
        <w:t>User tap on icon to initiate select layer activity</w:t>
      </w:r>
      <w:r w:rsidR="000A42F0" w:rsidRPr="00F0343B">
        <w:rPr>
          <w:rFonts w:asciiTheme="minorHAnsi" w:hAnsiTheme="minorHAnsi" w:cstheme="minorHAnsi"/>
          <w:bCs/>
          <w:color w:val="000000"/>
        </w:rPr>
        <w:t xml:space="preserve">. </w:t>
      </w:r>
    </w:p>
    <w:p w14:paraId="2F5A8C90" w14:textId="77777777" w:rsidR="000A42F0" w:rsidRPr="00B552E9" w:rsidRDefault="000A42F0" w:rsidP="00F0343B">
      <w:pPr>
        <w:spacing w:line="276" w:lineRule="auto"/>
        <w:jc w:val="center"/>
        <w:rPr>
          <w:rFonts w:asciiTheme="minorHAnsi" w:hAnsiTheme="minorHAnsi" w:cstheme="minorHAnsi"/>
          <w:sz w:val="22"/>
        </w:rPr>
      </w:pPr>
    </w:p>
    <w:p w14:paraId="3FCF3EC3" w14:textId="77777777" w:rsidR="000A42F0" w:rsidRPr="006D4C83" w:rsidRDefault="000A42F0" w:rsidP="00F0343B">
      <w:pPr>
        <w:spacing w:line="276" w:lineRule="auto"/>
        <w:rPr>
          <w:rFonts w:asciiTheme="minorHAnsi" w:hAnsiTheme="minorHAnsi" w:cstheme="minorHAnsi"/>
          <w:b/>
          <w:sz w:val="22"/>
        </w:rPr>
      </w:pPr>
      <w:r w:rsidRPr="006D4C83">
        <w:rPr>
          <w:rFonts w:asciiTheme="minorHAnsi" w:hAnsiTheme="minorHAnsi" w:cstheme="minorHAnsi"/>
          <w:b/>
          <w:sz w:val="22"/>
        </w:rPr>
        <w:t xml:space="preserve">Step 2 – Map Data </w:t>
      </w:r>
      <w:r w:rsidR="00D36D28" w:rsidRPr="006D4C83">
        <w:rPr>
          <w:rFonts w:asciiTheme="minorHAnsi" w:hAnsiTheme="minorHAnsi" w:cstheme="minorHAnsi"/>
          <w:b/>
          <w:sz w:val="22"/>
        </w:rPr>
        <w:t>Request</w:t>
      </w:r>
    </w:p>
    <w:p w14:paraId="0CA79F80" w14:textId="77777777" w:rsidR="000A42F0" w:rsidRDefault="00D36D28" w:rsidP="00F0343B">
      <w:pPr>
        <w:spacing w:line="276" w:lineRule="auto"/>
        <w:jc w:val="both"/>
        <w:rPr>
          <w:rFonts w:asciiTheme="minorHAnsi" w:hAnsiTheme="minorHAnsi" w:cstheme="minorHAnsi"/>
          <w:bCs/>
          <w:color w:val="000000"/>
        </w:rPr>
      </w:pPr>
      <w:r w:rsidRPr="00F0343B">
        <w:rPr>
          <w:rFonts w:asciiTheme="minorHAnsi" w:hAnsiTheme="minorHAnsi" w:cstheme="minorHAnsi"/>
          <w:bCs/>
          <w:color w:val="000000"/>
        </w:rPr>
        <w:t xml:space="preserve">Mobile app made request to ArcGIS Server through WebAdapter for desired map. </w:t>
      </w:r>
    </w:p>
    <w:p w14:paraId="0C728908" w14:textId="77777777" w:rsidR="00B552E9" w:rsidRPr="00F0343B" w:rsidRDefault="00B552E9" w:rsidP="00F0343B">
      <w:pPr>
        <w:spacing w:line="276" w:lineRule="auto"/>
        <w:jc w:val="both"/>
        <w:rPr>
          <w:rFonts w:asciiTheme="minorHAnsi" w:hAnsiTheme="minorHAnsi" w:cstheme="minorHAnsi"/>
          <w:bCs/>
          <w:color w:val="000000"/>
        </w:rPr>
      </w:pPr>
    </w:p>
    <w:p w14:paraId="159EB11E" w14:textId="77777777" w:rsidR="00D36D28" w:rsidRPr="006D4C83" w:rsidRDefault="00D36D28" w:rsidP="00F0343B">
      <w:pPr>
        <w:spacing w:line="276" w:lineRule="auto"/>
        <w:rPr>
          <w:rFonts w:asciiTheme="minorHAnsi" w:hAnsiTheme="minorHAnsi" w:cstheme="minorHAnsi"/>
          <w:b/>
          <w:sz w:val="22"/>
        </w:rPr>
      </w:pPr>
      <w:r w:rsidRPr="006D4C83">
        <w:rPr>
          <w:rFonts w:asciiTheme="minorHAnsi" w:hAnsiTheme="minorHAnsi" w:cstheme="minorHAnsi"/>
          <w:b/>
          <w:sz w:val="22"/>
        </w:rPr>
        <w:t>Step 3 – Process Request</w:t>
      </w:r>
    </w:p>
    <w:p w14:paraId="03FD878C" w14:textId="77777777" w:rsidR="00D36D28" w:rsidRPr="00F0343B" w:rsidRDefault="00D36D28" w:rsidP="00F0343B">
      <w:pPr>
        <w:spacing w:line="276" w:lineRule="auto"/>
        <w:jc w:val="both"/>
        <w:rPr>
          <w:rFonts w:asciiTheme="minorHAnsi" w:hAnsiTheme="minorHAnsi" w:cstheme="minorHAnsi"/>
          <w:bCs/>
          <w:color w:val="000000"/>
        </w:rPr>
      </w:pPr>
      <w:r w:rsidRPr="00F0343B">
        <w:rPr>
          <w:rFonts w:asciiTheme="minorHAnsi" w:hAnsiTheme="minorHAnsi" w:cstheme="minorHAnsi"/>
          <w:bCs/>
          <w:color w:val="000000"/>
        </w:rPr>
        <w:t>WebAdapter forward the request to ArcGIS Server. Map Service credentials are checked and map tiles returned from desired map service if credentials matched.</w:t>
      </w:r>
    </w:p>
    <w:p w14:paraId="3045A974" w14:textId="77777777" w:rsidR="00D36D28" w:rsidRDefault="00D36D28" w:rsidP="00F0343B">
      <w:pPr>
        <w:spacing w:line="276" w:lineRule="auto"/>
        <w:jc w:val="both"/>
        <w:rPr>
          <w:rFonts w:asciiTheme="minorHAnsi" w:hAnsiTheme="minorHAnsi" w:cstheme="minorHAnsi"/>
          <w:bCs/>
          <w:color w:val="000000"/>
        </w:rPr>
      </w:pPr>
    </w:p>
    <w:p w14:paraId="1E4843AB" w14:textId="77777777" w:rsidR="00DA15DE" w:rsidRPr="00F0343B" w:rsidRDefault="00DA15DE" w:rsidP="00F0343B">
      <w:pPr>
        <w:spacing w:line="276" w:lineRule="auto"/>
        <w:jc w:val="both"/>
        <w:rPr>
          <w:rFonts w:asciiTheme="minorHAnsi" w:hAnsiTheme="minorHAnsi" w:cstheme="minorHAnsi"/>
          <w:bCs/>
          <w:color w:val="000000"/>
        </w:rPr>
      </w:pPr>
    </w:p>
    <w:p w14:paraId="7B828554" w14:textId="77777777" w:rsidR="000A42F0" w:rsidRPr="00F0343B" w:rsidRDefault="000A42F0" w:rsidP="00F0343B">
      <w:pPr>
        <w:spacing w:line="276" w:lineRule="auto"/>
        <w:jc w:val="both"/>
        <w:rPr>
          <w:rFonts w:asciiTheme="minorHAnsi" w:hAnsiTheme="minorHAnsi" w:cstheme="minorHAnsi"/>
          <w:bCs/>
          <w:color w:val="000000"/>
        </w:rPr>
      </w:pPr>
      <w:r w:rsidRPr="00F0343B">
        <w:rPr>
          <w:rFonts w:asciiTheme="minorHAnsi" w:hAnsiTheme="minorHAnsi" w:cstheme="minorHAnsi"/>
          <w:bCs/>
          <w:color w:val="000000"/>
        </w:rPr>
        <w:t xml:space="preserve">Class Diagram – </w:t>
      </w:r>
      <w:r w:rsidRPr="00F0343B">
        <w:rPr>
          <w:rFonts w:asciiTheme="minorHAnsi" w:hAnsiTheme="minorHAnsi" w:cstheme="minorHAnsi"/>
          <w:bCs/>
          <w:color w:val="000000"/>
        </w:rPr>
        <w:tab/>
      </w:r>
    </w:p>
    <w:p w14:paraId="5941DE93" w14:textId="77777777" w:rsidR="000A42F0" w:rsidRDefault="000A42F0" w:rsidP="000A42F0">
      <w:pPr>
        <w:spacing w:line="360" w:lineRule="auto"/>
        <w:jc w:val="center"/>
        <w:rPr>
          <w:rFonts w:cs="Arial"/>
        </w:rPr>
      </w:pPr>
      <w:r>
        <w:object w:dxaOrig="5097" w:dyaOrig="1083" w14:anchorId="61ED1BFA">
          <v:shape id="_x0000_i1047" type="#_x0000_t75" style="width:254.7pt;height:53.65pt" o:ole="">
            <v:imagedata r:id="rId47" o:title=""/>
          </v:shape>
          <o:OLEObject Type="Embed" ProgID="Visio.Drawing.11" ShapeID="_x0000_i1047" DrawAspect="Content" ObjectID="_1465042179" r:id="rId53"/>
        </w:object>
      </w:r>
    </w:p>
    <w:p w14:paraId="4F049F5E" w14:textId="77777777" w:rsidR="000A42F0" w:rsidRPr="00F0343B" w:rsidRDefault="000A42F0" w:rsidP="000A42F0">
      <w:pPr>
        <w:spacing w:line="360" w:lineRule="auto"/>
        <w:rPr>
          <w:rFonts w:asciiTheme="minorHAnsi" w:hAnsiTheme="minorHAnsi" w:cstheme="minorHAnsi"/>
          <w:bCs/>
          <w:color w:val="000000"/>
          <w:sz w:val="22"/>
        </w:rPr>
      </w:pPr>
      <w:r w:rsidRPr="00F0343B">
        <w:rPr>
          <w:rFonts w:asciiTheme="minorHAnsi" w:hAnsiTheme="minorHAnsi" w:cstheme="minorHAnsi"/>
          <w:bCs/>
          <w:color w:val="000000"/>
          <w:sz w:val="22"/>
        </w:rPr>
        <w:t xml:space="preserve">Sequence Diagram – </w:t>
      </w:r>
      <w:r w:rsidR="00D36D28" w:rsidRPr="00F0343B">
        <w:rPr>
          <w:rFonts w:asciiTheme="minorHAnsi" w:hAnsiTheme="minorHAnsi" w:cstheme="minorHAnsi"/>
          <w:bCs/>
          <w:color w:val="000000"/>
          <w:sz w:val="22"/>
        </w:rPr>
        <w:t>Select Layer</w:t>
      </w:r>
    </w:p>
    <w:p w14:paraId="7F62BD8C" w14:textId="77777777" w:rsidR="000A42F0" w:rsidRPr="003F200F" w:rsidRDefault="00866019" w:rsidP="000A42F0">
      <w:pPr>
        <w:rPr>
          <w:rFonts w:cs="Arial"/>
        </w:rPr>
      </w:pPr>
      <w:r>
        <w:object w:dxaOrig="7343" w:dyaOrig="6300" w14:anchorId="605735B0">
          <v:shape id="_x0000_i1048" type="#_x0000_t75" style="width:366.8pt;height:315.15pt" o:ole="">
            <v:imagedata r:id="rId54" o:title=""/>
          </v:shape>
          <o:OLEObject Type="Embed" ProgID="Visio.Drawing.11" ShapeID="_x0000_i1048" DrawAspect="Content" ObjectID="_1465042180" r:id="rId55"/>
        </w:object>
      </w:r>
    </w:p>
    <w:p w14:paraId="0A0EB35A" w14:textId="77777777" w:rsidR="000A42F0" w:rsidRDefault="000A42F0" w:rsidP="000A42F0">
      <w:pPr>
        <w:pStyle w:val="Normal1"/>
        <w:spacing w:line="240" w:lineRule="auto"/>
        <w:rPr>
          <w:rFonts w:ascii="Tahoma" w:hAnsi="Tahoma" w:cs="Arial"/>
          <w:bCs/>
          <w:color w:val="000000"/>
        </w:rPr>
      </w:pPr>
    </w:p>
    <w:p w14:paraId="7103312D" w14:textId="77777777" w:rsidR="000A42F0" w:rsidRPr="00DA15DE" w:rsidRDefault="000A42F0" w:rsidP="000A42F0">
      <w:pPr>
        <w:pStyle w:val="Normal1"/>
        <w:spacing w:line="240" w:lineRule="auto"/>
        <w:rPr>
          <w:rFonts w:asciiTheme="minorHAnsi" w:hAnsiTheme="minorHAnsi" w:cstheme="minorHAnsi"/>
          <w:b/>
          <w:bCs/>
          <w:color w:val="000000"/>
          <w:sz w:val="22"/>
        </w:rPr>
      </w:pPr>
      <w:r w:rsidRPr="00DA15DE">
        <w:rPr>
          <w:rFonts w:asciiTheme="minorHAnsi" w:hAnsiTheme="minorHAnsi" w:cstheme="minorHAnsi"/>
          <w:bCs/>
          <w:color w:val="000000"/>
          <w:sz w:val="22"/>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0A42F0" w:rsidRPr="003F200F" w14:paraId="24520A13" w14:textId="77777777" w:rsidTr="00D065D0">
        <w:trPr>
          <w:cantSplit/>
          <w:trHeight w:val="353"/>
        </w:trPr>
        <w:tc>
          <w:tcPr>
            <w:tcW w:w="1728" w:type="dxa"/>
            <w:tcBorders>
              <w:top w:val="single" w:sz="4" w:space="0" w:color="auto"/>
              <w:bottom w:val="single" w:sz="4" w:space="0" w:color="auto"/>
            </w:tcBorders>
            <w:shd w:val="clear" w:color="auto" w:fill="CCCCCC"/>
          </w:tcPr>
          <w:p w14:paraId="22826F01" w14:textId="77777777" w:rsidR="000A42F0" w:rsidRPr="003F200F" w:rsidRDefault="000A42F0" w:rsidP="00D065D0">
            <w:pPr>
              <w:rPr>
                <w:rFonts w:ascii="Tahoma" w:hAnsi="Tahoma" w:cs="Arial"/>
                <w:b/>
                <w:bCs/>
                <w:caps/>
                <w:sz w:val="16"/>
                <w:szCs w:val="16"/>
              </w:rPr>
            </w:pPr>
            <w:r w:rsidRPr="003F200F">
              <w:rPr>
                <w:rFonts w:ascii="Tahoma" w:hAnsi="Tahoma" w:cs="Arial"/>
                <w:b/>
                <w:bCs/>
                <w:caps/>
                <w:sz w:val="16"/>
                <w:szCs w:val="16"/>
              </w:rPr>
              <w:t xml:space="preserve">Field </w:t>
            </w:r>
          </w:p>
        </w:tc>
        <w:tc>
          <w:tcPr>
            <w:tcW w:w="1800" w:type="dxa"/>
            <w:tcBorders>
              <w:top w:val="single" w:sz="4" w:space="0" w:color="auto"/>
              <w:bottom w:val="single" w:sz="4" w:space="0" w:color="auto"/>
            </w:tcBorders>
            <w:shd w:val="clear" w:color="auto" w:fill="CCCCCC"/>
          </w:tcPr>
          <w:p w14:paraId="00E94352" w14:textId="77777777" w:rsidR="000A42F0" w:rsidRPr="003F200F" w:rsidRDefault="000A42F0" w:rsidP="00D065D0">
            <w:pPr>
              <w:jc w:val="both"/>
              <w:rPr>
                <w:rFonts w:ascii="Tahoma" w:hAnsi="Tahoma" w:cs="Arial"/>
                <w:b/>
                <w:bCs/>
                <w:caps/>
                <w:sz w:val="16"/>
                <w:szCs w:val="16"/>
              </w:rPr>
            </w:pPr>
            <w:r w:rsidRPr="003F200F">
              <w:rPr>
                <w:rFonts w:ascii="Tahoma" w:hAnsi="Tahoma" w:cs="Arial"/>
                <w:b/>
                <w:bCs/>
                <w:caps/>
                <w:sz w:val="16"/>
                <w:szCs w:val="16"/>
              </w:rPr>
              <w:t>reference table</w:t>
            </w:r>
          </w:p>
        </w:tc>
        <w:tc>
          <w:tcPr>
            <w:tcW w:w="1800" w:type="dxa"/>
            <w:tcBorders>
              <w:top w:val="single" w:sz="4" w:space="0" w:color="auto"/>
              <w:bottom w:val="single" w:sz="4" w:space="0" w:color="auto"/>
            </w:tcBorders>
            <w:shd w:val="clear" w:color="auto" w:fill="CCCCCC"/>
          </w:tcPr>
          <w:p w14:paraId="0FC85EFC" w14:textId="77777777" w:rsidR="000A42F0" w:rsidRPr="003F200F" w:rsidRDefault="000A42F0" w:rsidP="00D065D0">
            <w:pPr>
              <w:rPr>
                <w:rFonts w:ascii="Tahoma" w:hAnsi="Tahoma" w:cs="Arial"/>
                <w:b/>
                <w:bCs/>
                <w:caps/>
                <w:sz w:val="16"/>
                <w:szCs w:val="16"/>
              </w:rPr>
            </w:pPr>
            <w:r w:rsidRPr="003F200F">
              <w:rPr>
                <w:rFonts w:ascii="Tahoma" w:hAnsi="Tahoma" w:cs="Arial"/>
                <w:b/>
                <w:bCs/>
                <w:caps/>
                <w:sz w:val="16"/>
                <w:szCs w:val="16"/>
              </w:rPr>
              <w:t>Validation</w:t>
            </w:r>
          </w:p>
        </w:tc>
        <w:tc>
          <w:tcPr>
            <w:tcW w:w="1440" w:type="dxa"/>
            <w:tcBorders>
              <w:top w:val="single" w:sz="4" w:space="0" w:color="auto"/>
              <w:bottom w:val="single" w:sz="4" w:space="0" w:color="auto"/>
            </w:tcBorders>
            <w:shd w:val="clear" w:color="auto" w:fill="CCCCCC"/>
          </w:tcPr>
          <w:p w14:paraId="14F093E3" w14:textId="77777777" w:rsidR="000A42F0" w:rsidRPr="003F200F" w:rsidRDefault="000A42F0" w:rsidP="00D065D0">
            <w:pPr>
              <w:jc w:val="both"/>
              <w:rPr>
                <w:rFonts w:ascii="Tahoma" w:hAnsi="Tahoma" w:cs="Arial"/>
                <w:b/>
                <w:caps/>
                <w:sz w:val="16"/>
                <w:szCs w:val="16"/>
              </w:rPr>
            </w:pPr>
            <w:r w:rsidRPr="003F200F">
              <w:rPr>
                <w:rFonts w:ascii="Tahoma" w:hAnsi="Tahoma" w:cs="Arial"/>
                <w:b/>
                <w:caps/>
                <w:sz w:val="16"/>
                <w:szCs w:val="16"/>
              </w:rPr>
              <w:t>Data Source</w:t>
            </w:r>
          </w:p>
        </w:tc>
        <w:tc>
          <w:tcPr>
            <w:tcW w:w="2160" w:type="dxa"/>
            <w:tcBorders>
              <w:top w:val="single" w:sz="4" w:space="0" w:color="auto"/>
              <w:bottom w:val="single" w:sz="4" w:space="0" w:color="auto"/>
            </w:tcBorders>
            <w:shd w:val="clear" w:color="auto" w:fill="CCCCCC"/>
          </w:tcPr>
          <w:p w14:paraId="6C661C21" w14:textId="77777777" w:rsidR="000A42F0" w:rsidRPr="003F200F" w:rsidRDefault="000A42F0" w:rsidP="00D065D0">
            <w:pPr>
              <w:jc w:val="both"/>
              <w:rPr>
                <w:rFonts w:ascii="Tahoma" w:hAnsi="Tahoma" w:cs="Arial"/>
                <w:b/>
                <w:caps/>
                <w:sz w:val="16"/>
                <w:szCs w:val="16"/>
              </w:rPr>
            </w:pPr>
            <w:r w:rsidRPr="003F200F">
              <w:rPr>
                <w:rFonts w:ascii="Tahoma" w:hAnsi="Tahoma" w:cs="Arial"/>
                <w:b/>
                <w:caps/>
                <w:sz w:val="16"/>
                <w:szCs w:val="16"/>
              </w:rPr>
              <w:t>Remarks</w:t>
            </w:r>
          </w:p>
        </w:tc>
      </w:tr>
      <w:tr w:rsidR="000A42F0" w:rsidRPr="003F200F" w14:paraId="012AA5EC" w14:textId="77777777" w:rsidTr="00D065D0">
        <w:trPr>
          <w:cantSplit/>
          <w:trHeight w:val="353"/>
        </w:trPr>
        <w:tc>
          <w:tcPr>
            <w:tcW w:w="1728" w:type="dxa"/>
            <w:tcBorders>
              <w:top w:val="single" w:sz="4" w:space="0" w:color="auto"/>
              <w:bottom w:val="single" w:sz="4" w:space="0" w:color="auto"/>
            </w:tcBorders>
          </w:tcPr>
          <w:p w14:paraId="7A59424E" w14:textId="77777777" w:rsidR="000A42F0" w:rsidRPr="0015291F" w:rsidRDefault="000A42F0" w:rsidP="00D065D0">
            <w:pPr>
              <w:jc w:val="both"/>
              <w:rPr>
                <w:sz w:val="20"/>
              </w:rPr>
            </w:pPr>
            <w:r>
              <w:rPr>
                <w:sz w:val="20"/>
              </w:rPr>
              <w:t>MapService Credential</w:t>
            </w:r>
          </w:p>
        </w:tc>
        <w:tc>
          <w:tcPr>
            <w:tcW w:w="1800" w:type="dxa"/>
            <w:tcBorders>
              <w:top w:val="single" w:sz="4" w:space="0" w:color="auto"/>
              <w:bottom w:val="single" w:sz="4" w:space="0" w:color="auto"/>
            </w:tcBorders>
            <w:vAlign w:val="center"/>
          </w:tcPr>
          <w:p w14:paraId="4D51AE82" w14:textId="77777777" w:rsidR="000A42F0" w:rsidRPr="00C87E52" w:rsidRDefault="000A42F0" w:rsidP="00D065D0">
            <w:pPr>
              <w:rPr>
                <w:rFonts w:ascii="Tahoma" w:hAnsi="Tahoma" w:cs="Arial"/>
                <w:caps/>
                <w:sz w:val="20"/>
                <w:szCs w:val="16"/>
              </w:rPr>
            </w:pPr>
            <w:r>
              <w:rPr>
                <w:sz w:val="20"/>
                <w:szCs w:val="16"/>
              </w:rPr>
              <w:t>ArcGIS Server Internal Security System</w:t>
            </w:r>
          </w:p>
        </w:tc>
        <w:tc>
          <w:tcPr>
            <w:tcW w:w="1800" w:type="dxa"/>
            <w:tcBorders>
              <w:top w:val="single" w:sz="4" w:space="0" w:color="auto"/>
              <w:bottom w:val="single" w:sz="4" w:space="0" w:color="auto"/>
            </w:tcBorders>
            <w:vAlign w:val="center"/>
          </w:tcPr>
          <w:p w14:paraId="51A09AF3" w14:textId="77777777" w:rsidR="000A42F0" w:rsidRPr="00412825" w:rsidRDefault="000A42F0" w:rsidP="00D065D0">
            <w:pPr>
              <w:rPr>
                <w:rFonts w:ascii="Tahoma" w:hAnsi="Tahoma" w:cs="Arial"/>
                <w:bCs/>
                <w:sz w:val="20"/>
              </w:rPr>
            </w:pPr>
            <w:r w:rsidRPr="00412825">
              <w:rPr>
                <w:rFonts w:ascii="Tahoma" w:hAnsi="Tahoma" w:cs="Arial"/>
                <w:bCs/>
                <w:sz w:val="20"/>
              </w:rPr>
              <w:t>NA</w:t>
            </w:r>
          </w:p>
        </w:tc>
        <w:tc>
          <w:tcPr>
            <w:tcW w:w="1440" w:type="dxa"/>
            <w:tcBorders>
              <w:top w:val="single" w:sz="4" w:space="0" w:color="auto"/>
              <w:bottom w:val="single" w:sz="4" w:space="0" w:color="auto"/>
            </w:tcBorders>
            <w:vAlign w:val="center"/>
          </w:tcPr>
          <w:p w14:paraId="1965416F" w14:textId="77777777" w:rsidR="000A42F0" w:rsidRPr="00412825" w:rsidRDefault="000A42F0" w:rsidP="00D065D0">
            <w:pPr>
              <w:rPr>
                <w:rFonts w:ascii="Tahoma" w:hAnsi="Tahoma" w:cs="Arial"/>
                <w:sz w:val="20"/>
              </w:rPr>
            </w:pPr>
            <w:r w:rsidRPr="00412825">
              <w:rPr>
                <w:rFonts w:ascii="Tahoma" w:hAnsi="Tahoma" w:cs="Arial"/>
                <w:sz w:val="20"/>
              </w:rPr>
              <w:t>System</w:t>
            </w:r>
          </w:p>
        </w:tc>
        <w:tc>
          <w:tcPr>
            <w:tcW w:w="2160" w:type="dxa"/>
            <w:tcBorders>
              <w:top w:val="single" w:sz="4" w:space="0" w:color="auto"/>
              <w:bottom w:val="single" w:sz="4" w:space="0" w:color="auto"/>
            </w:tcBorders>
            <w:vAlign w:val="center"/>
          </w:tcPr>
          <w:p w14:paraId="5C8BFB0A" w14:textId="77777777" w:rsidR="000A42F0" w:rsidRPr="00412825" w:rsidRDefault="000A42F0" w:rsidP="00D065D0">
            <w:pPr>
              <w:rPr>
                <w:rFonts w:ascii="Tahoma" w:hAnsi="Tahoma" w:cs="Arial"/>
                <w:sz w:val="20"/>
              </w:rPr>
            </w:pPr>
          </w:p>
        </w:tc>
      </w:tr>
      <w:tr w:rsidR="000A42F0" w:rsidRPr="003F200F" w14:paraId="163097CB" w14:textId="77777777" w:rsidTr="00D065D0">
        <w:trPr>
          <w:cantSplit/>
          <w:trHeight w:val="353"/>
        </w:trPr>
        <w:tc>
          <w:tcPr>
            <w:tcW w:w="1728" w:type="dxa"/>
            <w:tcBorders>
              <w:top w:val="single" w:sz="4" w:space="0" w:color="auto"/>
              <w:bottom w:val="single" w:sz="4" w:space="0" w:color="auto"/>
            </w:tcBorders>
          </w:tcPr>
          <w:p w14:paraId="5C2C08CD" w14:textId="77777777" w:rsidR="000A42F0" w:rsidRDefault="00D36D28" w:rsidP="00D065D0">
            <w:pPr>
              <w:jc w:val="both"/>
              <w:rPr>
                <w:sz w:val="20"/>
              </w:rPr>
            </w:pPr>
            <w:r>
              <w:rPr>
                <w:sz w:val="20"/>
              </w:rPr>
              <w:t>MapServiceID</w:t>
            </w:r>
          </w:p>
        </w:tc>
        <w:tc>
          <w:tcPr>
            <w:tcW w:w="1800" w:type="dxa"/>
            <w:tcBorders>
              <w:top w:val="single" w:sz="4" w:space="0" w:color="auto"/>
              <w:bottom w:val="single" w:sz="4" w:space="0" w:color="auto"/>
            </w:tcBorders>
            <w:vAlign w:val="center"/>
          </w:tcPr>
          <w:p w14:paraId="205A97E9" w14:textId="77777777" w:rsidR="000A42F0" w:rsidRDefault="00D36D28" w:rsidP="00D065D0">
            <w:pPr>
              <w:rPr>
                <w:sz w:val="20"/>
                <w:szCs w:val="16"/>
              </w:rPr>
            </w:pPr>
            <w:r>
              <w:rPr>
                <w:sz w:val="20"/>
                <w:szCs w:val="16"/>
              </w:rPr>
              <w:t>NA</w:t>
            </w:r>
          </w:p>
        </w:tc>
        <w:tc>
          <w:tcPr>
            <w:tcW w:w="1800" w:type="dxa"/>
            <w:tcBorders>
              <w:top w:val="single" w:sz="4" w:space="0" w:color="auto"/>
              <w:bottom w:val="single" w:sz="4" w:space="0" w:color="auto"/>
            </w:tcBorders>
            <w:vAlign w:val="center"/>
          </w:tcPr>
          <w:p w14:paraId="4E82991D" w14:textId="77777777" w:rsidR="000A42F0" w:rsidRPr="00412825" w:rsidRDefault="000A42F0" w:rsidP="00D065D0">
            <w:pPr>
              <w:rPr>
                <w:rFonts w:ascii="Tahoma" w:hAnsi="Tahoma" w:cs="Arial"/>
                <w:bCs/>
                <w:sz w:val="20"/>
              </w:rPr>
            </w:pPr>
            <w:r w:rsidRPr="00412825">
              <w:rPr>
                <w:rFonts w:ascii="Tahoma" w:hAnsi="Tahoma" w:cs="Arial"/>
                <w:bCs/>
                <w:sz w:val="20"/>
              </w:rPr>
              <w:t>NA</w:t>
            </w:r>
          </w:p>
        </w:tc>
        <w:tc>
          <w:tcPr>
            <w:tcW w:w="1440" w:type="dxa"/>
            <w:tcBorders>
              <w:top w:val="single" w:sz="4" w:space="0" w:color="auto"/>
              <w:bottom w:val="single" w:sz="4" w:space="0" w:color="auto"/>
            </w:tcBorders>
            <w:vAlign w:val="center"/>
          </w:tcPr>
          <w:p w14:paraId="0338D4B7" w14:textId="77777777" w:rsidR="000A42F0" w:rsidRPr="00412825" w:rsidRDefault="00D36D28" w:rsidP="00D36D28">
            <w:pPr>
              <w:rPr>
                <w:rFonts w:ascii="Tahoma" w:hAnsi="Tahoma" w:cs="Arial"/>
                <w:sz w:val="20"/>
              </w:rPr>
            </w:pPr>
            <w:r w:rsidRPr="00412825">
              <w:rPr>
                <w:rFonts w:ascii="Tahoma" w:hAnsi="Tahoma" w:cs="Arial"/>
                <w:sz w:val="20"/>
              </w:rPr>
              <w:t xml:space="preserve">System </w:t>
            </w:r>
          </w:p>
        </w:tc>
        <w:tc>
          <w:tcPr>
            <w:tcW w:w="2160" w:type="dxa"/>
            <w:tcBorders>
              <w:top w:val="single" w:sz="4" w:space="0" w:color="auto"/>
              <w:bottom w:val="single" w:sz="4" w:space="0" w:color="auto"/>
            </w:tcBorders>
            <w:vAlign w:val="center"/>
          </w:tcPr>
          <w:p w14:paraId="36452887" w14:textId="77777777" w:rsidR="000A42F0" w:rsidRPr="00412825" w:rsidRDefault="00D36D28" w:rsidP="00D065D0">
            <w:pPr>
              <w:rPr>
                <w:rFonts w:ascii="Tahoma" w:hAnsi="Tahoma" w:cs="Arial"/>
                <w:sz w:val="20"/>
              </w:rPr>
            </w:pPr>
            <w:r w:rsidRPr="00412825">
              <w:rPr>
                <w:rFonts w:ascii="Tahoma" w:hAnsi="Tahoma" w:cs="Arial"/>
                <w:sz w:val="20"/>
              </w:rPr>
              <w:t>Based on user selected layer</w:t>
            </w:r>
          </w:p>
        </w:tc>
      </w:tr>
    </w:tbl>
    <w:p w14:paraId="613BFB92" w14:textId="77777777" w:rsidR="000A42F0" w:rsidRDefault="000A42F0" w:rsidP="000A42F0">
      <w:pPr>
        <w:spacing w:line="360" w:lineRule="auto"/>
        <w:jc w:val="both"/>
        <w:rPr>
          <w:rFonts w:ascii="Tahoma" w:hAnsi="Tahoma" w:cs="Arial"/>
          <w:sz w:val="20"/>
          <w:szCs w:val="32"/>
        </w:rPr>
      </w:pPr>
    </w:p>
    <w:p w14:paraId="04228AAA" w14:textId="77777777" w:rsidR="000A42F0" w:rsidRPr="00DA15DE" w:rsidRDefault="000A42F0" w:rsidP="000A42F0">
      <w:pPr>
        <w:rPr>
          <w:rFonts w:asciiTheme="minorHAnsi" w:hAnsiTheme="minorHAnsi" w:cstheme="minorHAnsi"/>
          <w:bCs/>
          <w:color w:val="000000"/>
          <w:sz w:val="22"/>
        </w:rPr>
      </w:pPr>
      <w:r w:rsidRPr="00DA15DE">
        <w:rPr>
          <w:rFonts w:asciiTheme="minorHAnsi" w:hAnsiTheme="minorHAnsi" w:cstheme="minorHAnsi"/>
          <w:bCs/>
          <w:color w:val="000000"/>
          <w:sz w:val="22"/>
        </w:rPr>
        <w:t xml:space="preserve">Output Parameters </w:t>
      </w:r>
    </w:p>
    <w:p w14:paraId="0742FEDD" w14:textId="77777777" w:rsidR="00DA15DE" w:rsidRDefault="00DA15DE" w:rsidP="00DA15DE">
      <w:pPr>
        <w:spacing w:line="276" w:lineRule="auto"/>
        <w:jc w:val="both"/>
        <w:rPr>
          <w:rFonts w:asciiTheme="minorHAnsi" w:hAnsiTheme="minorHAnsi" w:cstheme="minorHAnsi"/>
          <w:bCs/>
          <w:color w:val="000000"/>
        </w:rPr>
      </w:pPr>
    </w:p>
    <w:p w14:paraId="56E7AAE0" w14:textId="276FCE1D" w:rsidR="000A42F0" w:rsidRPr="00F0343B" w:rsidRDefault="000A42F0" w:rsidP="00DA15DE">
      <w:pPr>
        <w:spacing w:line="276" w:lineRule="auto"/>
        <w:jc w:val="both"/>
        <w:rPr>
          <w:rFonts w:asciiTheme="minorHAnsi" w:hAnsiTheme="minorHAnsi" w:cstheme="minorHAnsi"/>
          <w:sz w:val="22"/>
        </w:rPr>
      </w:pPr>
      <w:r w:rsidRPr="00F0343B">
        <w:rPr>
          <w:rFonts w:asciiTheme="minorHAnsi" w:hAnsiTheme="minorHAnsi" w:cstheme="minorHAnsi"/>
          <w:sz w:val="22"/>
          <w:szCs w:val="32"/>
        </w:rPr>
        <w:t xml:space="preserve"> As an output map data throug</w:t>
      </w:r>
      <w:r w:rsidR="00100759" w:rsidRPr="00F0343B">
        <w:rPr>
          <w:rFonts w:asciiTheme="minorHAnsi" w:hAnsiTheme="minorHAnsi" w:cstheme="minorHAnsi"/>
          <w:sz w:val="22"/>
          <w:szCs w:val="32"/>
        </w:rPr>
        <w:t>h REST service will be received and base map will be changed.</w:t>
      </w:r>
    </w:p>
    <w:p w14:paraId="10932C18" w14:textId="77777777" w:rsidR="000A42F0" w:rsidRPr="00F0343B" w:rsidRDefault="000A42F0" w:rsidP="000A42F0">
      <w:pPr>
        <w:jc w:val="both"/>
        <w:rPr>
          <w:rFonts w:asciiTheme="minorHAnsi" w:hAnsiTheme="minorHAnsi" w:cstheme="minorHAnsi"/>
          <w:sz w:val="20"/>
        </w:rPr>
      </w:pPr>
      <w:r w:rsidRPr="00F0343B">
        <w:rPr>
          <w:rFonts w:asciiTheme="minorHAnsi" w:hAnsiTheme="minorHAnsi" w:cstheme="minorHAnsi"/>
          <w:sz w:val="20"/>
        </w:rPr>
        <w:lastRenderedPageBreak/>
        <w:t xml:space="preserve"> </w:t>
      </w:r>
    </w:p>
    <w:p w14:paraId="790F4A97" w14:textId="77777777" w:rsidR="000A42F0" w:rsidRPr="00FB2E26" w:rsidRDefault="000A42F0" w:rsidP="00DA15DE">
      <w:pPr>
        <w:pStyle w:val="Heading3"/>
        <w:tabs>
          <w:tab w:val="clear" w:pos="1980"/>
          <w:tab w:val="num" w:pos="1260"/>
        </w:tabs>
        <w:ind w:hanging="1440"/>
        <w:rPr>
          <w:rFonts w:asciiTheme="minorHAnsi" w:hAnsiTheme="minorHAnsi" w:cstheme="minorHAnsi"/>
          <w:b/>
        </w:rPr>
      </w:pPr>
      <w:bookmarkStart w:id="115" w:name="_Toc390785242"/>
      <w:bookmarkStart w:id="116" w:name="_Toc391199407"/>
      <w:r w:rsidRPr="00FB2E26">
        <w:rPr>
          <w:rFonts w:asciiTheme="minorHAnsi" w:hAnsiTheme="minorHAnsi" w:cstheme="minorHAnsi"/>
          <w:b/>
        </w:rPr>
        <w:t>External Interfaces</w:t>
      </w:r>
      <w:bookmarkEnd w:id="115"/>
      <w:bookmarkEnd w:id="116"/>
    </w:p>
    <w:p w14:paraId="5AAD73B2" w14:textId="78A1ED48" w:rsidR="000A42F0" w:rsidRPr="00F0343B" w:rsidRDefault="000A42F0" w:rsidP="000A42F0">
      <w:pPr>
        <w:spacing w:line="360" w:lineRule="auto"/>
        <w:jc w:val="both"/>
        <w:rPr>
          <w:rFonts w:asciiTheme="minorHAnsi" w:hAnsiTheme="minorHAnsi" w:cstheme="minorHAnsi"/>
          <w:sz w:val="20"/>
        </w:rPr>
      </w:pPr>
      <w:r w:rsidRPr="00F0343B">
        <w:rPr>
          <w:rFonts w:asciiTheme="minorHAnsi" w:hAnsiTheme="minorHAnsi" w:cstheme="minorHAnsi"/>
          <w:sz w:val="20"/>
        </w:rPr>
        <w:t xml:space="preserve"> </w:t>
      </w:r>
      <w:r w:rsidR="00DA15DE">
        <w:rPr>
          <w:rFonts w:asciiTheme="minorHAnsi" w:hAnsiTheme="minorHAnsi" w:cstheme="minorHAnsi"/>
          <w:sz w:val="20"/>
        </w:rPr>
        <w:t xml:space="preserve">              NA</w:t>
      </w:r>
    </w:p>
    <w:p w14:paraId="4B3C62C8" w14:textId="77777777" w:rsidR="000A42F0" w:rsidRPr="00FB2E26" w:rsidRDefault="000A42F0" w:rsidP="00DA15DE">
      <w:pPr>
        <w:pStyle w:val="Heading3"/>
        <w:tabs>
          <w:tab w:val="clear" w:pos="1980"/>
          <w:tab w:val="num" w:pos="1260"/>
        </w:tabs>
        <w:ind w:hanging="1440"/>
        <w:rPr>
          <w:rFonts w:asciiTheme="minorHAnsi" w:hAnsiTheme="minorHAnsi" w:cstheme="minorHAnsi"/>
          <w:b/>
        </w:rPr>
      </w:pPr>
      <w:bookmarkStart w:id="117" w:name="_Toc390785243"/>
      <w:bookmarkStart w:id="118" w:name="_Toc391199408"/>
      <w:r w:rsidRPr="00FB2E26">
        <w:rPr>
          <w:rFonts w:asciiTheme="minorHAnsi" w:hAnsiTheme="minorHAnsi" w:cstheme="minorHAnsi"/>
          <w:b/>
        </w:rPr>
        <w:t>Assumptions</w:t>
      </w:r>
      <w:bookmarkEnd w:id="117"/>
      <w:bookmarkEnd w:id="118"/>
    </w:p>
    <w:p w14:paraId="66A67ACE" w14:textId="77777777" w:rsidR="000A42F0" w:rsidRPr="003F200F" w:rsidRDefault="000A42F0" w:rsidP="000A42F0">
      <w:pPr>
        <w:jc w:val="both"/>
        <w:rPr>
          <w:rFonts w:ascii="Tahoma" w:hAnsi="Tahoma" w:cs="Arial"/>
          <w:sz w:val="20"/>
        </w:rPr>
      </w:pPr>
    </w:p>
    <w:p w14:paraId="1BC21D1C" w14:textId="77777777" w:rsidR="002B7A4A" w:rsidRPr="00DA15DE" w:rsidRDefault="002B7A4A" w:rsidP="006C1FB1">
      <w:pPr>
        <w:pStyle w:val="ListParagraph"/>
        <w:numPr>
          <w:ilvl w:val="0"/>
          <w:numId w:val="18"/>
        </w:numPr>
        <w:spacing w:line="276" w:lineRule="auto"/>
        <w:contextualSpacing w:val="0"/>
        <w:jc w:val="both"/>
        <w:rPr>
          <w:rFonts w:asciiTheme="majorHAnsi" w:hAnsiTheme="majorHAnsi" w:cs="Calibri"/>
          <w:sz w:val="22"/>
        </w:rPr>
      </w:pPr>
      <w:r w:rsidRPr="00DA15DE">
        <w:rPr>
          <w:rFonts w:asciiTheme="majorHAnsi" w:hAnsiTheme="majorHAnsi" w:cs="Calibri"/>
          <w:sz w:val="22"/>
        </w:rPr>
        <w:t>Server holding various types of data for the use.</w:t>
      </w:r>
    </w:p>
    <w:p w14:paraId="00E380B6" w14:textId="77777777" w:rsidR="002B7A4A" w:rsidRPr="00DA15DE" w:rsidRDefault="002B7A4A" w:rsidP="006C1FB1">
      <w:pPr>
        <w:pStyle w:val="ListParagraph"/>
        <w:numPr>
          <w:ilvl w:val="0"/>
          <w:numId w:val="18"/>
        </w:numPr>
        <w:spacing w:line="276" w:lineRule="auto"/>
        <w:contextualSpacing w:val="0"/>
        <w:jc w:val="both"/>
        <w:rPr>
          <w:rFonts w:asciiTheme="majorHAnsi" w:hAnsiTheme="majorHAnsi" w:cs="Calibri"/>
          <w:sz w:val="22"/>
        </w:rPr>
      </w:pPr>
      <w:r w:rsidRPr="00DA15DE">
        <w:rPr>
          <w:rFonts w:asciiTheme="majorHAnsi" w:hAnsiTheme="majorHAnsi" w:cs="Calibri"/>
          <w:sz w:val="22"/>
        </w:rPr>
        <w:t>Server will be facilitated with required ArcGISREST services.</w:t>
      </w:r>
    </w:p>
    <w:p w14:paraId="32CD68CF" w14:textId="77777777" w:rsidR="000A42F0" w:rsidRPr="002B7A4A" w:rsidRDefault="002B7A4A" w:rsidP="006C1FB1">
      <w:pPr>
        <w:pStyle w:val="ListParagraph"/>
        <w:numPr>
          <w:ilvl w:val="0"/>
          <w:numId w:val="18"/>
        </w:numPr>
        <w:jc w:val="both"/>
        <w:rPr>
          <w:rFonts w:ascii="Tahoma" w:hAnsi="Tahoma" w:cs="Arial"/>
          <w:sz w:val="20"/>
        </w:rPr>
      </w:pPr>
      <w:r w:rsidRPr="00DA15DE">
        <w:rPr>
          <w:rFonts w:asciiTheme="majorHAnsi" w:hAnsiTheme="majorHAnsi" w:cs="Calibri"/>
          <w:sz w:val="22"/>
        </w:rPr>
        <w:t>Bahrain locator app must have registered in mobile market/play store</w:t>
      </w:r>
      <w:r w:rsidRPr="002B7A4A">
        <w:rPr>
          <w:rFonts w:asciiTheme="majorHAnsi" w:hAnsiTheme="majorHAnsi" w:cs="Calibri"/>
        </w:rPr>
        <w:t>.</w:t>
      </w:r>
    </w:p>
    <w:p w14:paraId="0D3AAADD" w14:textId="77777777" w:rsidR="00D36D28" w:rsidRDefault="00D36D28" w:rsidP="00D36D28"/>
    <w:p w14:paraId="1EB9A136" w14:textId="77777777" w:rsidR="00D36D28" w:rsidRPr="00F0343B" w:rsidRDefault="00D36D28" w:rsidP="00D36D28">
      <w:pPr>
        <w:pStyle w:val="Heading2"/>
        <w:rPr>
          <w:rFonts w:asciiTheme="minorHAnsi" w:hAnsiTheme="minorHAnsi" w:cstheme="minorHAnsi"/>
          <w:b/>
          <w:sz w:val="28"/>
          <w:szCs w:val="28"/>
        </w:rPr>
      </w:pPr>
      <w:bookmarkStart w:id="119" w:name="_Toc390785244"/>
      <w:bookmarkStart w:id="120" w:name="_Toc391199409"/>
      <w:r w:rsidRPr="00F0343B">
        <w:rPr>
          <w:rFonts w:asciiTheme="minorHAnsi" w:hAnsiTheme="minorHAnsi" w:cstheme="minorHAnsi"/>
          <w:b/>
          <w:sz w:val="28"/>
          <w:szCs w:val="28"/>
        </w:rPr>
        <w:t>Generic Search</w:t>
      </w:r>
      <w:bookmarkEnd w:id="119"/>
      <w:bookmarkEnd w:id="120"/>
    </w:p>
    <w:p w14:paraId="526A6A4C" w14:textId="77777777" w:rsidR="00D36D28" w:rsidRPr="00F0343B" w:rsidRDefault="00D36D28" w:rsidP="00D36D28">
      <w:pPr>
        <w:pStyle w:val="Normal1"/>
        <w:spacing w:line="240" w:lineRule="auto"/>
        <w:rPr>
          <w:rFonts w:asciiTheme="minorHAnsi" w:hAnsiTheme="minorHAnsi" w:cstheme="minorHAnsi"/>
          <w:b/>
          <w:bCs/>
          <w:color w:val="000000"/>
        </w:rPr>
      </w:pPr>
      <w:r w:rsidRPr="00F0343B">
        <w:rPr>
          <w:rFonts w:asciiTheme="minorHAnsi" w:hAnsiTheme="minorHAnsi" w:cstheme="minorHAnsi"/>
          <w:b/>
          <w:bCs/>
          <w:color w:val="000000"/>
        </w:rPr>
        <w:br/>
        <w:t>Introduction</w:t>
      </w:r>
    </w:p>
    <w:p w14:paraId="577CC75A" w14:textId="77777777" w:rsidR="00D36D28" w:rsidRPr="00F0343B" w:rsidRDefault="00D36D28" w:rsidP="00D36D28">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Generic search process </w:t>
      </w:r>
      <w:r w:rsidR="00100759" w:rsidRPr="00F0343B">
        <w:rPr>
          <w:rFonts w:asciiTheme="minorHAnsi" w:hAnsiTheme="minorHAnsi" w:cstheme="minorHAnsi"/>
          <w:sz w:val="22"/>
        </w:rPr>
        <w:t>is</w:t>
      </w:r>
      <w:r w:rsidRPr="00F0343B">
        <w:rPr>
          <w:rFonts w:asciiTheme="minorHAnsi" w:hAnsiTheme="minorHAnsi" w:cstheme="minorHAnsi"/>
          <w:sz w:val="22"/>
        </w:rPr>
        <w:t xml:space="preserve"> used to made search on all layers for desired keyword. </w:t>
      </w:r>
    </w:p>
    <w:p w14:paraId="27F1D892" w14:textId="77777777" w:rsidR="00D36D28" w:rsidRPr="00FB2E26" w:rsidRDefault="00D36D28" w:rsidP="00DA15DE">
      <w:pPr>
        <w:pStyle w:val="Heading3"/>
        <w:tabs>
          <w:tab w:val="clear" w:pos="1980"/>
          <w:tab w:val="num" w:pos="1260"/>
        </w:tabs>
        <w:ind w:hanging="1440"/>
        <w:rPr>
          <w:rFonts w:asciiTheme="minorHAnsi" w:hAnsiTheme="minorHAnsi" w:cstheme="minorHAnsi"/>
          <w:b/>
          <w:szCs w:val="28"/>
        </w:rPr>
      </w:pPr>
      <w:bookmarkStart w:id="121" w:name="_Toc390785245"/>
      <w:bookmarkStart w:id="122" w:name="_Toc391199410"/>
      <w:r w:rsidRPr="00FB2E26">
        <w:rPr>
          <w:rFonts w:asciiTheme="minorHAnsi" w:hAnsiTheme="minorHAnsi" w:cstheme="minorHAnsi"/>
          <w:b/>
          <w:szCs w:val="28"/>
        </w:rPr>
        <w:t>Design Alternatives</w:t>
      </w:r>
      <w:bookmarkEnd w:id="121"/>
      <w:bookmarkEnd w:id="122"/>
    </w:p>
    <w:p w14:paraId="040E1330" w14:textId="77777777" w:rsidR="00D36D28" w:rsidRPr="00F0343B" w:rsidRDefault="00D36D28" w:rsidP="00D36D28">
      <w:pPr>
        <w:spacing w:line="360" w:lineRule="auto"/>
        <w:jc w:val="both"/>
        <w:rPr>
          <w:rFonts w:asciiTheme="minorHAnsi" w:hAnsiTheme="minorHAnsi" w:cstheme="minorHAnsi"/>
          <w:sz w:val="22"/>
        </w:rPr>
      </w:pPr>
      <w:r w:rsidRPr="00F0343B">
        <w:rPr>
          <w:rFonts w:asciiTheme="minorHAnsi" w:hAnsiTheme="minorHAnsi" w:cstheme="minorHAnsi"/>
          <w:sz w:val="22"/>
        </w:rPr>
        <w:t xml:space="preserve">Not applicable. </w:t>
      </w:r>
    </w:p>
    <w:p w14:paraId="2B02CA1E" w14:textId="77777777" w:rsidR="00D36D28" w:rsidRPr="00FB2E26" w:rsidRDefault="00D36D28" w:rsidP="00DA15DE">
      <w:pPr>
        <w:pStyle w:val="Heading3"/>
        <w:tabs>
          <w:tab w:val="clear" w:pos="1980"/>
          <w:tab w:val="num" w:pos="1350"/>
        </w:tabs>
        <w:ind w:hanging="1440"/>
        <w:rPr>
          <w:rFonts w:asciiTheme="minorHAnsi" w:hAnsiTheme="minorHAnsi" w:cstheme="minorHAnsi"/>
          <w:b/>
        </w:rPr>
      </w:pPr>
      <w:bookmarkStart w:id="123" w:name="_Toc390785246"/>
      <w:bookmarkStart w:id="124" w:name="_Toc391199411"/>
      <w:r w:rsidRPr="00FB2E26">
        <w:rPr>
          <w:rFonts w:asciiTheme="minorHAnsi" w:hAnsiTheme="minorHAnsi" w:cstheme="minorHAnsi"/>
          <w:b/>
        </w:rPr>
        <w:t>Design Details</w:t>
      </w:r>
      <w:bookmarkEnd w:id="123"/>
      <w:bookmarkEnd w:id="124"/>
    </w:p>
    <w:p w14:paraId="2510A4C9" w14:textId="77777777" w:rsidR="00D36D28" w:rsidRPr="00F0343B" w:rsidRDefault="00D36D28" w:rsidP="00D36D28">
      <w:pPr>
        <w:jc w:val="both"/>
        <w:rPr>
          <w:rFonts w:asciiTheme="minorHAnsi" w:hAnsiTheme="minorHAnsi" w:cstheme="minorHAnsi"/>
          <w:sz w:val="20"/>
        </w:rPr>
      </w:pPr>
    </w:p>
    <w:p w14:paraId="0A8E7C3A" w14:textId="77777777" w:rsidR="00D36D28" w:rsidRPr="00F0343B" w:rsidRDefault="00D36D28" w:rsidP="00D36D28">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The process / activity flow diagram for this activity is as below –</w:t>
      </w:r>
    </w:p>
    <w:p w14:paraId="1740824F" w14:textId="77777777" w:rsidR="00D36D28" w:rsidRDefault="00923662" w:rsidP="00D36D28">
      <w:pPr>
        <w:spacing w:line="360" w:lineRule="auto"/>
        <w:jc w:val="center"/>
      </w:pPr>
      <w:r>
        <w:object w:dxaOrig="6780" w:dyaOrig="6919" w14:anchorId="0CB3820C">
          <v:shape id="_x0000_i1049" type="#_x0000_t75" style="width:302.95pt;height:307.7pt" o:ole="">
            <v:imagedata r:id="rId56" o:title=""/>
          </v:shape>
          <o:OLEObject Type="Embed" ProgID="Visio.Drawing.11" ShapeID="_x0000_i1049" DrawAspect="Content" ObjectID="_1465042181" r:id="rId57"/>
        </w:object>
      </w:r>
    </w:p>
    <w:p w14:paraId="20D3BDE2" w14:textId="77777777" w:rsidR="00D36D28" w:rsidRDefault="00D36D28" w:rsidP="00D36D28">
      <w:pPr>
        <w:spacing w:line="360" w:lineRule="auto"/>
      </w:pPr>
    </w:p>
    <w:p w14:paraId="76284EE1" w14:textId="77777777" w:rsidR="00D36D28" w:rsidRPr="00DA15DE" w:rsidRDefault="00D36D28" w:rsidP="00DA15DE">
      <w:pPr>
        <w:spacing w:line="276" w:lineRule="auto"/>
        <w:jc w:val="both"/>
        <w:rPr>
          <w:rFonts w:asciiTheme="minorHAnsi" w:hAnsiTheme="minorHAnsi" w:cstheme="minorHAnsi"/>
          <w:b/>
          <w:bCs/>
          <w:color w:val="000000"/>
          <w:sz w:val="22"/>
        </w:rPr>
      </w:pPr>
      <w:r w:rsidRPr="00DA15DE">
        <w:rPr>
          <w:rFonts w:asciiTheme="minorHAnsi" w:hAnsiTheme="minorHAnsi" w:cstheme="minorHAnsi"/>
          <w:b/>
          <w:bCs/>
          <w:color w:val="000000"/>
          <w:sz w:val="22"/>
        </w:rPr>
        <w:t xml:space="preserve">Step 1 – Initiate </w:t>
      </w:r>
      <w:r w:rsidR="00DB48AA" w:rsidRPr="00DA15DE">
        <w:rPr>
          <w:rFonts w:asciiTheme="minorHAnsi" w:hAnsiTheme="minorHAnsi" w:cstheme="minorHAnsi"/>
          <w:b/>
          <w:bCs/>
          <w:color w:val="000000"/>
          <w:sz w:val="22"/>
        </w:rPr>
        <w:t>Generic Search</w:t>
      </w:r>
    </w:p>
    <w:p w14:paraId="03670E65" w14:textId="77777777" w:rsidR="005A2CC2" w:rsidRPr="00DA15DE" w:rsidRDefault="00DB48AA" w:rsidP="00DA15DE">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This process can be initiated by tapping on generic search text box available on top of home screen</w:t>
      </w:r>
      <w:r w:rsidR="00754865" w:rsidRPr="00DA15DE">
        <w:rPr>
          <w:rFonts w:asciiTheme="minorHAnsi" w:hAnsiTheme="minorHAnsi" w:cstheme="minorHAnsi"/>
          <w:bCs/>
          <w:color w:val="000000"/>
          <w:sz w:val="22"/>
        </w:rPr>
        <w:t xml:space="preserve"> and entering the desired keyword.</w:t>
      </w:r>
      <w:r w:rsidR="00D36D28" w:rsidRPr="00DA15DE">
        <w:rPr>
          <w:rFonts w:asciiTheme="minorHAnsi" w:hAnsiTheme="minorHAnsi" w:cstheme="minorHAnsi"/>
          <w:bCs/>
          <w:color w:val="000000"/>
          <w:sz w:val="22"/>
        </w:rPr>
        <w:t xml:space="preserve"> </w:t>
      </w:r>
      <w:r w:rsidR="005A2CC2" w:rsidRPr="00DA15DE">
        <w:rPr>
          <w:rFonts w:asciiTheme="minorHAnsi" w:hAnsiTheme="minorHAnsi" w:cstheme="minorHAnsi"/>
          <w:bCs/>
          <w:color w:val="000000"/>
          <w:sz w:val="22"/>
        </w:rPr>
        <w:t>It would be autocomplete in which after typing the 4 character application should fetch the auto complete list from the server</w:t>
      </w:r>
    </w:p>
    <w:p w14:paraId="4881C750" w14:textId="77777777" w:rsidR="00D36D28" w:rsidRPr="00DA15DE" w:rsidRDefault="00D36D28" w:rsidP="00DA15DE">
      <w:pPr>
        <w:spacing w:line="276" w:lineRule="auto"/>
        <w:jc w:val="both"/>
        <w:rPr>
          <w:rFonts w:asciiTheme="minorHAnsi" w:hAnsiTheme="minorHAnsi" w:cstheme="minorHAnsi"/>
          <w:bCs/>
          <w:color w:val="000000"/>
          <w:sz w:val="22"/>
        </w:rPr>
      </w:pPr>
    </w:p>
    <w:p w14:paraId="35C8146A" w14:textId="77777777" w:rsidR="00D36D28" w:rsidRPr="00DA15DE" w:rsidRDefault="00D36D28" w:rsidP="00DA15DE">
      <w:pPr>
        <w:spacing w:line="276" w:lineRule="auto"/>
        <w:jc w:val="both"/>
        <w:rPr>
          <w:rFonts w:asciiTheme="minorHAnsi" w:hAnsiTheme="minorHAnsi" w:cstheme="minorHAnsi"/>
          <w:b/>
          <w:bCs/>
          <w:color w:val="000000"/>
          <w:sz w:val="22"/>
        </w:rPr>
      </w:pPr>
      <w:r w:rsidRPr="00DA15DE">
        <w:rPr>
          <w:rFonts w:asciiTheme="minorHAnsi" w:hAnsiTheme="minorHAnsi" w:cstheme="minorHAnsi"/>
          <w:b/>
          <w:bCs/>
          <w:color w:val="000000"/>
          <w:sz w:val="22"/>
        </w:rPr>
        <w:t>Step 2 – Map Data Request</w:t>
      </w:r>
    </w:p>
    <w:p w14:paraId="57C403DE" w14:textId="77777777" w:rsidR="00754865" w:rsidRPr="00DA15DE" w:rsidRDefault="00D36D28" w:rsidP="00F0343B">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Mobile app made request to ArcGIS Server thro</w:t>
      </w:r>
      <w:r w:rsidR="00754865" w:rsidRPr="00DA15DE">
        <w:rPr>
          <w:rFonts w:asciiTheme="minorHAnsi" w:hAnsiTheme="minorHAnsi" w:cstheme="minorHAnsi"/>
          <w:bCs/>
          <w:color w:val="000000"/>
          <w:sz w:val="22"/>
        </w:rPr>
        <w:t>ugh WebAdapter to search in queryable layers (POIs, Addresses,</w:t>
      </w:r>
      <w:r w:rsidR="00754865" w:rsidRPr="00DA15DE">
        <w:rPr>
          <w:rFonts w:asciiTheme="minorHAnsi" w:hAnsiTheme="minorHAnsi" w:cstheme="minorHAnsi"/>
          <w:bCs/>
          <w:color w:val="000000"/>
          <w:sz w:val="22"/>
        </w:rPr>
        <w:tab/>
        <w:t>Highways, Avenues, Roads_Lanes, Blocks, Areas and Governorate) of MOB_QUERY map service.</w:t>
      </w:r>
    </w:p>
    <w:p w14:paraId="15D541EE" w14:textId="77777777" w:rsidR="00D36D28" w:rsidRPr="00DA15DE" w:rsidRDefault="00D36D28" w:rsidP="00F0343B">
      <w:pPr>
        <w:spacing w:line="276" w:lineRule="auto"/>
        <w:jc w:val="both"/>
        <w:rPr>
          <w:rFonts w:asciiTheme="minorHAnsi" w:hAnsiTheme="minorHAnsi" w:cstheme="minorHAnsi"/>
          <w:bCs/>
          <w:color w:val="000000"/>
          <w:sz w:val="22"/>
        </w:rPr>
      </w:pPr>
    </w:p>
    <w:p w14:paraId="314EF89D" w14:textId="77777777" w:rsidR="00D36D28" w:rsidRPr="00DA15DE" w:rsidRDefault="00D36D28" w:rsidP="00DA15DE">
      <w:pPr>
        <w:spacing w:line="276" w:lineRule="auto"/>
        <w:jc w:val="both"/>
        <w:rPr>
          <w:rFonts w:asciiTheme="minorHAnsi" w:hAnsiTheme="minorHAnsi" w:cstheme="minorHAnsi"/>
          <w:b/>
          <w:bCs/>
          <w:color w:val="000000"/>
          <w:sz w:val="22"/>
        </w:rPr>
      </w:pPr>
      <w:r w:rsidRPr="00DA15DE">
        <w:rPr>
          <w:rFonts w:asciiTheme="minorHAnsi" w:hAnsiTheme="minorHAnsi" w:cstheme="minorHAnsi"/>
          <w:b/>
          <w:bCs/>
          <w:color w:val="000000"/>
          <w:sz w:val="22"/>
        </w:rPr>
        <w:t>Step 3 – Process Request</w:t>
      </w:r>
    </w:p>
    <w:p w14:paraId="3DA47EDE" w14:textId="77777777" w:rsidR="00D36D28" w:rsidRPr="00DA15DE" w:rsidRDefault="00D36D28" w:rsidP="00F0343B">
      <w:pPr>
        <w:spacing w:line="276" w:lineRule="auto"/>
        <w:jc w:val="both"/>
        <w:rPr>
          <w:rFonts w:asciiTheme="minorHAnsi" w:hAnsiTheme="minorHAnsi" w:cstheme="minorHAnsi"/>
          <w:bCs/>
          <w:color w:val="000000"/>
          <w:sz w:val="22"/>
        </w:rPr>
      </w:pPr>
      <w:r w:rsidRPr="00DA15DE">
        <w:rPr>
          <w:rFonts w:asciiTheme="minorHAnsi" w:hAnsiTheme="minorHAnsi" w:cstheme="minorHAnsi"/>
          <w:bCs/>
          <w:color w:val="000000"/>
          <w:sz w:val="22"/>
        </w:rPr>
        <w:t xml:space="preserve">WebAdapter forward the request to ArcGIS Server. Map Service credentials are checked </w:t>
      </w:r>
      <w:r w:rsidR="00546EE0" w:rsidRPr="00DA15DE">
        <w:rPr>
          <w:rFonts w:asciiTheme="minorHAnsi" w:hAnsiTheme="minorHAnsi" w:cstheme="minorHAnsi"/>
          <w:bCs/>
          <w:color w:val="000000"/>
          <w:sz w:val="22"/>
        </w:rPr>
        <w:t>then query operation performed through REST API</w:t>
      </w:r>
      <w:r w:rsidRPr="00DA15DE">
        <w:rPr>
          <w:rFonts w:asciiTheme="minorHAnsi" w:hAnsiTheme="minorHAnsi" w:cstheme="minorHAnsi"/>
          <w:bCs/>
          <w:color w:val="000000"/>
          <w:sz w:val="22"/>
        </w:rPr>
        <w:t>.</w:t>
      </w:r>
    </w:p>
    <w:p w14:paraId="6AA3F0B3" w14:textId="77777777" w:rsidR="00546EE0" w:rsidRPr="00F0343B" w:rsidRDefault="00546EE0" w:rsidP="00F0343B">
      <w:pPr>
        <w:spacing w:line="276" w:lineRule="auto"/>
        <w:jc w:val="both"/>
        <w:rPr>
          <w:rFonts w:asciiTheme="minorHAnsi" w:hAnsiTheme="minorHAnsi" w:cstheme="minorHAnsi"/>
          <w:bCs/>
          <w:color w:val="000000"/>
        </w:rPr>
      </w:pPr>
    </w:p>
    <w:p w14:paraId="2E55EC01" w14:textId="77777777" w:rsidR="00546EE0" w:rsidRPr="00DA15DE" w:rsidRDefault="00546EE0" w:rsidP="00F0343B">
      <w:pPr>
        <w:spacing w:line="276" w:lineRule="auto"/>
        <w:rPr>
          <w:rFonts w:asciiTheme="minorHAnsi" w:hAnsiTheme="minorHAnsi" w:cstheme="minorHAnsi"/>
          <w:b/>
          <w:bCs/>
          <w:color w:val="000000"/>
        </w:rPr>
      </w:pPr>
      <w:r w:rsidRPr="00DA15DE">
        <w:rPr>
          <w:rFonts w:asciiTheme="minorHAnsi" w:hAnsiTheme="minorHAnsi" w:cstheme="minorHAnsi"/>
          <w:b/>
          <w:bCs/>
          <w:color w:val="000000"/>
        </w:rPr>
        <w:t>Step 4 – Returning Result</w:t>
      </w:r>
    </w:p>
    <w:p w14:paraId="314BA833" w14:textId="77777777" w:rsidR="00546EE0" w:rsidRDefault="00546EE0" w:rsidP="00DA15DE">
      <w:pPr>
        <w:spacing w:line="276" w:lineRule="auto"/>
        <w:jc w:val="both"/>
        <w:rPr>
          <w:rFonts w:asciiTheme="minorHAnsi" w:hAnsiTheme="minorHAnsi" w:cstheme="minorHAnsi"/>
          <w:bCs/>
          <w:color w:val="000000"/>
          <w:sz w:val="22"/>
        </w:rPr>
      </w:pPr>
      <w:r w:rsidRPr="00F0343B">
        <w:rPr>
          <w:rFonts w:asciiTheme="minorHAnsi" w:hAnsiTheme="minorHAnsi" w:cstheme="minorHAnsi"/>
          <w:bCs/>
          <w:color w:val="000000"/>
          <w:sz w:val="22"/>
        </w:rPr>
        <w:t>REST API returns the result as JSON object which forwarded back to mobile client app.</w:t>
      </w:r>
    </w:p>
    <w:p w14:paraId="0196ACDF" w14:textId="77777777" w:rsidR="00B552E9" w:rsidRPr="00F0343B" w:rsidRDefault="00B552E9" w:rsidP="00DA15DE">
      <w:pPr>
        <w:spacing w:line="276" w:lineRule="auto"/>
        <w:jc w:val="both"/>
        <w:rPr>
          <w:rFonts w:asciiTheme="minorHAnsi" w:hAnsiTheme="minorHAnsi" w:cstheme="minorHAnsi"/>
          <w:bCs/>
          <w:color w:val="000000"/>
          <w:sz w:val="22"/>
        </w:rPr>
      </w:pPr>
    </w:p>
    <w:p w14:paraId="3E806B18" w14:textId="77777777" w:rsidR="00546EE0" w:rsidRPr="00DA15DE" w:rsidRDefault="00546EE0" w:rsidP="00546EE0">
      <w:pPr>
        <w:spacing w:line="360" w:lineRule="auto"/>
        <w:rPr>
          <w:rFonts w:asciiTheme="minorHAnsi" w:hAnsiTheme="minorHAnsi" w:cstheme="minorHAnsi"/>
          <w:b/>
          <w:bCs/>
          <w:color w:val="000000"/>
          <w:sz w:val="22"/>
        </w:rPr>
      </w:pPr>
      <w:r w:rsidRPr="00DA15DE">
        <w:rPr>
          <w:rFonts w:asciiTheme="minorHAnsi" w:hAnsiTheme="minorHAnsi" w:cstheme="minorHAnsi"/>
          <w:b/>
          <w:bCs/>
          <w:color w:val="000000"/>
          <w:sz w:val="22"/>
        </w:rPr>
        <w:t>Step 5 – Showing Result</w:t>
      </w:r>
    </w:p>
    <w:p w14:paraId="5F9944E5" w14:textId="77777777" w:rsidR="00546EE0" w:rsidRPr="00F0343B" w:rsidRDefault="00546EE0" w:rsidP="00F0343B">
      <w:pPr>
        <w:spacing w:line="276" w:lineRule="auto"/>
        <w:jc w:val="both"/>
        <w:rPr>
          <w:rFonts w:asciiTheme="minorHAnsi" w:hAnsiTheme="minorHAnsi" w:cstheme="minorHAnsi"/>
          <w:bCs/>
          <w:color w:val="000000"/>
          <w:sz w:val="22"/>
        </w:rPr>
      </w:pPr>
      <w:r w:rsidRPr="00F0343B">
        <w:rPr>
          <w:rFonts w:asciiTheme="minorHAnsi" w:hAnsiTheme="minorHAnsi" w:cstheme="minorHAnsi"/>
          <w:bCs/>
          <w:color w:val="000000"/>
          <w:sz w:val="22"/>
        </w:rPr>
        <w:lastRenderedPageBreak/>
        <w:t>If result contains more than one object then it will be shown on a list view box</w:t>
      </w:r>
      <w:r w:rsidR="00504E4A">
        <w:rPr>
          <w:rFonts w:asciiTheme="minorHAnsi" w:hAnsiTheme="minorHAnsi" w:cstheme="minorHAnsi"/>
          <w:bCs/>
          <w:color w:val="000000"/>
          <w:sz w:val="22"/>
        </w:rPr>
        <w:t xml:space="preserve"> segregated based on the Feature </w:t>
      </w:r>
      <w:r w:rsidR="00686009">
        <w:rPr>
          <w:rFonts w:asciiTheme="minorHAnsi" w:hAnsiTheme="minorHAnsi" w:cstheme="minorHAnsi"/>
          <w:bCs/>
          <w:color w:val="000000"/>
          <w:sz w:val="22"/>
        </w:rPr>
        <w:t>layer</w:t>
      </w:r>
      <w:r w:rsidRPr="00F0343B">
        <w:rPr>
          <w:rFonts w:asciiTheme="minorHAnsi" w:hAnsiTheme="minorHAnsi" w:cstheme="minorHAnsi"/>
          <w:bCs/>
          <w:color w:val="000000"/>
          <w:sz w:val="22"/>
        </w:rPr>
        <w:t>, if it contains only one record than directly shown onto the map through graphic object</w:t>
      </w:r>
      <w:r w:rsidR="00686009">
        <w:rPr>
          <w:rFonts w:asciiTheme="minorHAnsi" w:hAnsiTheme="minorHAnsi" w:cstheme="minorHAnsi"/>
          <w:bCs/>
          <w:color w:val="000000"/>
          <w:sz w:val="22"/>
        </w:rPr>
        <w:t xml:space="preserve"> and appropriate map tips</w:t>
      </w:r>
      <w:r w:rsidRPr="00F0343B">
        <w:rPr>
          <w:rFonts w:asciiTheme="minorHAnsi" w:hAnsiTheme="minorHAnsi" w:cstheme="minorHAnsi"/>
          <w:bCs/>
          <w:color w:val="000000"/>
          <w:sz w:val="22"/>
        </w:rPr>
        <w:t xml:space="preserve">. If no result returned then proper message is shown to the user. </w:t>
      </w:r>
    </w:p>
    <w:p w14:paraId="15F4E27B" w14:textId="77777777" w:rsidR="00546EE0" w:rsidRPr="00F0343B" w:rsidRDefault="00546EE0" w:rsidP="00F0343B">
      <w:pPr>
        <w:spacing w:line="276" w:lineRule="auto"/>
        <w:jc w:val="both"/>
        <w:rPr>
          <w:rFonts w:asciiTheme="minorHAnsi" w:hAnsiTheme="minorHAnsi" w:cstheme="minorHAnsi"/>
          <w:bCs/>
          <w:color w:val="000000"/>
          <w:sz w:val="22"/>
        </w:rPr>
      </w:pPr>
    </w:p>
    <w:p w14:paraId="6EA141A0" w14:textId="77777777" w:rsidR="00D36D28" w:rsidRDefault="00D36D28" w:rsidP="00F0343B">
      <w:pPr>
        <w:spacing w:line="276" w:lineRule="auto"/>
        <w:jc w:val="both"/>
        <w:rPr>
          <w:rFonts w:ascii="Tahoma" w:hAnsi="Tahoma" w:cs="Arial"/>
          <w:bCs/>
          <w:color w:val="000000"/>
        </w:rPr>
      </w:pPr>
      <w:r w:rsidRPr="00F0343B">
        <w:rPr>
          <w:rFonts w:asciiTheme="minorHAnsi" w:hAnsiTheme="minorHAnsi" w:cstheme="minorHAnsi"/>
          <w:bCs/>
          <w:color w:val="000000"/>
          <w:sz w:val="22"/>
        </w:rPr>
        <w:t>Class Diagram –</w:t>
      </w:r>
      <w:r w:rsidRPr="00F0343B">
        <w:rPr>
          <w:rFonts w:ascii="Tahoma" w:hAnsi="Tahoma" w:cs="Arial"/>
          <w:bCs/>
          <w:color w:val="000000"/>
          <w:sz w:val="22"/>
        </w:rPr>
        <w:t xml:space="preserve"> </w:t>
      </w:r>
      <w:r>
        <w:rPr>
          <w:rFonts w:ascii="Tahoma" w:hAnsi="Tahoma" w:cs="Arial"/>
          <w:bCs/>
          <w:color w:val="000000"/>
        </w:rPr>
        <w:tab/>
      </w:r>
    </w:p>
    <w:p w14:paraId="3B5F9920" w14:textId="77777777" w:rsidR="00D36D28" w:rsidRDefault="00F667DA" w:rsidP="00D36D28">
      <w:pPr>
        <w:spacing w:line="360" w:lineRule="auto"/>
        <w:jc w:val="center"/>
        <w:rPr>
          <w:rFonts w:cs="Arial"/>
        </w:rPr>
      </w:pPr>
      <w:r>
        <w:object w:dxaOrig="5096" w:dyaOrig="1083" w14:anchorId="5D90C96B">
          <v:shape id="_x0000_i1050" type="#_x0000_t75" style="width:254.05pt;height:53.65pt" o:ole="">
            <v:imagedata r:id="rId58" o:title=""/>
          </v:shape>
          <o:OLEObject Type="Embed" ProgID="Visio.Drawing.11" ShapeID="_x0000_i1050" DrawAspect="Content" ObjectID="_1465042182" r:id="rId59"/>
        </w:object>
      </w:r>
    </w:p>
    <w:p w14:paraId="5D824028" w14:textId="2B6F93A7" w:rsidR="00DA15DE" w:rsidRDefault="00DA15DE">
      <w:pPr>
        <w:spacing w:after="160" w:line="259" w:lineRule="auto"/>
        <w:rPr>
          <w:rFonts w:ascii="Tahoma" w:hAnsi="Tahoma" w:cs="Arial"/>
          <w:bCs/>
          <w:color w:val="000000"/>
        </w:rPr>
      </w:pPr>
      <w:r>
        <w:rPr>
          <w:rFonts w:ascii="Tahoma" w:hAnsi="Tahoma" w:cs="Arial"/>
          <w:bCs/>
          <w:color w:val="000000"/>
        </w:rPr>
        <w:br w:type="page"/>
      </w:r>
    </w:p>
    <w:p w14:paraId="72803898" w14:textId="77777777" w:rsidR="00E228AE" w:rsidRDefault="00E228AE" w:rsidP="00D36D28">
      <w:pPr>
        <w:spacing w:line="360" w:lineRule="auto"/>
        <w:rPr>
          <w:rFonts w:ascii="Tahoma" w:hAnsi="Tahoma" w:cs="Arial"/>
          <w:bCs/>
          <w:color w:val="000000"/>
        </w:rPr>
      </w:pPr>
    </w:p>
    <w:p w14:paraId="68E42F12" w14:textId="77777777" w:rsidR="00D36D28" w:rsidRPr="00F0343B" w:rsidRDefault="00D36D28" w:rsidP="00F0343B">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Sequence Diagram – </w:t>
      </w:r>
      <w:r w:rsidR="009F1B65" w:rsidRPr="00F0343B">
        <w:rPr>
          <w:rFonts w:asciiTheme="minorHAnsi" w:hAnsiTheme="minorHAnsi" w:cstheme="minorHAnsi"/>
          <w:sz w:val="22"/>
        </w:rPr>
        <w:t>Generic Search</w:t>
      </w:r>
    </w:p>
    <w:p w14:paraId="14EEBF00" w14:textId="77777777" w:rsidR="00D36D28" w:rsidRPr="003F200F" w:rsidRDefault="00866019" w:rsidP="00D36D28">
      <w:pPr>
        <w:rPr>
          <w:rFonts w:cs="Arial"/>
        </w:rPr>
      </w:pPr>
      <w:r>
        <w:object w:dxaOrig="7130" w:dyaOrig="6300" w14:anchorId="168BFD84">
          <v:shape id="_x0000_i1051" type="#_x0000_t75" style="width:355.9pt;height:315.15pt" o:ole="">
            <v:imagedata r:id="rId60" o:title=""/>
          </v:shape>
          <o:OLEObject Type="Embed" ProgID="Visio.Drawing.11" ShapeID="_x0000_i1051" DrawAspect="Content" ObjectID="_1465042183" r:id="rId61"/>
        </w:object>
      </w:r>
    </w:p>
    <w:p w14:paraId="26222756" w14:textId="77777777" w:rsidR="00D36D28" w:rsidRDefault="00D36D28" w:rsidP="00D36D28">
      <w:pPr>
        <w:pStyle w:val="Normal1"/>
        <w:spacing w:line="240" w:lineRule="auto"/>
        <w:rPr>
          <w:rFonts w:ascii="Tahoma" w:hAnsi="Tahoma" w:cs="Arial"/>
          <w:bCs/>
          <w:color w:val="000000"/>
        </w:rPr>
      </w:pPr>
    </w:p>
    <w:p w14:paraId="074BDAE6" w14:textId="77777777" w:rsidR="00D36D28" w:rsidRPr="00F0343B" w:rsidRDefault="00D36D28" w:rsidP="00D36D28">
      <w:pPr>
        <w:pStyle w:val="Normal1"/>
        <w:spacing w:line="240" w:lineRule="auto"/>
        <w:rPr>
          <w:rFonts w:asciiTheme="minorHAnsi" w:hAnsiTheme="minorHAnsi" w:cstheme="minorHAnsi"/>
          <w:b/>
          <w:bCs/>
          <w:color w:val="000000"/>
        </w:rPr>
      </w:pPr>
      <w:r w:rsidRPr="00F0343B">
        <w:rPr>
          <w:rFonts w:asciiTheme="minorHAnsi" w:hAnsiTheme="minorHAnsi" w:cstheme="minorHAnsi"/>
          <w:bCs/>
          <w:color w:val="000000"/>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1800"/>
        <w:gridCol w:w="1800"/>
        <w:gridCol w:w="1440"/>
        <w:gridCol w:w="2160"/>
      </w:tblGrid>
      <w:tr w:rsidR="00D36D28" w:rsidRPr="00F0343B" w14:paraId="3F72A71D" w14:textId="77777777" w:rsidTr="00D065D0">
        <w:trPr>
          <w:cantSplit/>
          <w:trHeight w:val="353"/>
        </w:trPr>
        <w:tc>
          <w:tcPr>
            <w:tcW w:w="1728" w:type="dxa"/>
            <w:tcBorders>
              <w:top w:val="single" w:sz="4" w:space="0" w:color="auto"/>
              <w:bottom w:val="single" w:sz="4" w:space="0" w:color="auto"/>
            </w:tcBorders>
            <w:shd w:val="clear" w:color="auto" w:fill="CCCCCC"/>
          </w:tcPr>
          <w:p w14:paraId="04195611" w14:textId="77777777" w:rsidR="00D36D28" w:rsidRPr="00DA15DE" w:rsidRDefault="00D36D28" w:rsidP="00D065D0">
            <w:pPr>
              <w:rPr>
                <w:rFonts w:asciiTheme="minorHAnsi" w:hAnsiTheme="minorHAnsi" w:cstheme="minorHAnsi"/>
                <w:b/>
                <w:bCs/>
                <w:caps/>
                <w:sz w:val="22"/>
                <w:szCs w:val="22"/>
              </w:rPr>
            </w:pPr>
            <w:r w:rsidRPr="00DA15DE">
              <w:rPr>
                <w:rFonts w:asciiTheme="minorHAnsi" w:hAnsiTheme="minorHAnsi" w:cstheme="minorHAnsi"/>
                <w:b/>
                <w:bCs/>
                <w:caps/>
                <w:sz w:val="22"/>
                <w:szCs w:val="22"/>
              </w:rPr>
              <w:t xml:space="preserve">Field </w:t>
            </w:r>
          </w:p>
        </w:tc>
        <w:tc>
          <w:tcPr>
            <w:tcW w:w="1800" w:type="dxa"/>
            <w:tcBorders>
              <w:top w:val="single" w:sz="4" w:space="0" w:color="auto"/>
              <w:bottom w:val="single" w:sz="4" w:space="0" w:color="auto"/>
            </w:tcBorders>
            <w:shd w:val="clear" w:color="auto" w:fill="CCCCCC"/>
          </w:tcPr>
          <w:p w14:paraId="5B07799B" w14:textId="77777777" w:rsidR="00D36D28" w:rsidRPr="00DA15DE" w:rsidRDefault="00D36D28" w:rsidP="00D065D0">
            <w:pPr>
              <w:jc w:val="both"/>
              <w:rPr>
                <w:rFonts w:asciiTheme="minorHAnsi" w:hAnsiTheme="minorHAnsi" w:cstheme="minorHAnsi"/>
                <w:b/>
                <w:bCs/>
                <w:caps/>
                <w:sz w:val="22"/>
                <w:szCs w:val="22"/>
              </w:rPr>
            </w:pPr>
            <w:r w:rsidRPr="00DA15DE">
              <w:rPr>
                <w:rFonts w:asciiTheme="minorHAnsi" w:hAnsiTheme="minorHAnsi" w:cstheme="minorHAnsi"/>
                <w:b/>
                <w:bCs/>
                <w:caps/>
                <w:sz w:val="22"/>
                <w:szCs w:val="22"/>
              </w:rPr>
              <w:t>reference table</w:t>
            </w:r>
          </w:p>
        </w:tc>
        <w:tc>
          <w:tcPr>
            <w:tcW w:w="1800" w:type="dxa"/>
            <w:tcBorders>
              <w:top w:val="single" w:sz="4" w:space="0" w:color="auto"/>
              <w:bottom w:val="single" w:sz="4" w:space="0" w:color="auto"/>
            </w:tcBorders>
            <w:shd w:val="clear" w:color="auto" w:fill="CCCCCC"/>
          </w:tcPr>
          <w:p w14:paraId="48D10853" w14:textId="77777777" w:rsidR="00D36D28" w:rsidRPr="00DA15DE" w:rsidRDefault="00D36D28" w:rsidP="00D065D0">
            <w:pPr>
              <w:rPr>
                <w:rFonts w:asciiTheme="minorHAnsi" w:hAnsiTheme="minorHAnsi" w:cstheme="minorHAnsi"/>
                <w:b/>
                <w:bCs/>
                <w:caps/>
                <w:sz w:val="22"/>
                <w:szCs w:val="22"/>
              </w:rPr>
            </w:pPr>
            <w:r w:rsidRPr="00DA15DE">
              <w:rPr>
                <w:rFonts w:asciiTheme="minorHAnsi" w:hAnsiTheme="minorHAnsi" w:cstheme="minorHAnsi"/>
                <w:b/>
                <w:bCs/>
                <w:caps/>
                <w:sz w:val="22"/>
                <w:szCs w:val="22"/>
              </w:rPr>
              <w:t>Validation</w:t>
            </w:r>
          </w:p>
        </w:tc>
        <w:tc>
          <w:tcPr>
            <w:tcW w:w="1440" w:type="dxa"/>
            <w:tcBorders>
              <w:top w:val="single" w:sz="4" w:space="0" w:color="auto"/>
              <w:bottom w:val="single" w:sz="4" w:space="0" w:color="auto"/>
            </w:tcBorders>
            <w:shd w:val="clear" w:color="auto" w:fill="CCCCCC"/>
          </w:tcPr>
          <w:p w14:paraId="163929E7" w14:textId="77777777" w:rsidR="00D36D28" w:rsidRPr="00DA15DE" w:rsidRDefault="00D36D28" w:rsidP="00D065D0">
            <w:pPr>
              <w:jc w:val="both"/>
              <w:rPr>
                <w:rFonts w:asciiTheme="minorHAnsi" w:hAnsiTheme="minorHAnsi" w:cstheme="minorHAnsi"/>
                <w:b/>
                <w:caps/>
                <w:sz w:val="22"/>
                <w:szCs w:val="22"/>
              </w:rPr>
            </w:pPr>
            <w:r w:rsidRPr="00DA15DE">
              <w:rPr>
                <w:rFonts w:asciiTheme="minorHAnsi" w:hAnsiTheme="minorHAnsi" w:cstheme="minorHAnsi"/>
                <w:b/>
                <w:caps/>
                <w:sz w:val="22"/>
                <w:szCs w:val="22"/>
              </w:rPr>
              <w:t>Data Source</w:t>
            </w:r>
          </w:p>
        </w:tc>
        <w:tc>
          <w:tcPr>
            <w:tcW w:w="2160" w:type="dxa"/>
            <w:tcBorders>
              <w:top w:val="single" w:sz="4" w:space="0" w:color="auto"/>
              <w:bottom w:val="single" w:sz="4" w:space="0" w:color="auto"/>
            </w:tcBorders>
            <w:shd w:val="clear" w:color="auto" w:fill="CCCCCC"/>
          </w:tcPr>
          <w:p w14:paraId="2A093CEA" w14:textId="77777777" w:rsidR="00D36D28" w:rsidRPr="00DA15DE" w:rsidRDefault="00D36D28" w:rsidP="00D065D0">
            <w:pPr>
              <w:jc w:val="both"/>
              <w:rPr>
                <w:rFonts w:asciiTheme="minorHAnsi" w:hAnsiTheme="minorHAnsi" w:cstheme="minorHAnsi"/>
                <w:b/>
                <w:caps/>
                <w:sz w:val="22"/>
                <w:szCs w:val="22"/>
              </w:rPr>
            </w:pPr>
            <w:r w:rsidRPr="00DA15DE">
              <w:rPr>
                <w:rFonts w:asciiTheme="minorHAnsi" w:hAnsiTheme="minorHAnsi" w:cstheme="minorHAnsi"/>
                <w:b/>
                <w:caps/>
                <w:sz w:val="22"/>
                <w:szCs w:val="22"/>
              </w:rPr>
              <w:t>Remarks</w:t>
            </w:r>
          </w:p>
        </w:tc>
      </w:tr>
      <w:tr w:rsidR="00D36D28" w:rsidRPr="00F0343B" w14:paraId="064E9301" w14:textId="77777777" w:rsidTr="00D065D0">
        <w:trPr>
          <w:cantSplit/>
          <w:trHeight w:val="353"/>
        </w:trPr>
        <w:tc>
          <w:tcPr>
            <w:tcW w:w="1728" w:type="dxa"/>
            <w:tcBorders>
              <w:top w:val="single" w:sz="4" w:space="0" w:color="auto"/>
              <w:bottom w:val="single" w:sz="4" w:space="0" w:color="auto"/>
            </w:tcBorders>
          </w:tcPr>
          <w:p w14:paraId="2C81CFAA" w14:textId="77777777" w:rsidR="00D36D28" w:rsidRPr="00DA15DE" w:rsidRDefault="00D36D28" w:rsidP="00F0343B">
            <w:pPr>
              <w:autoSpaceDE w:val="0"/>
              <w:autoSpaceDN w:val="0"/>
              <w:adjustRightInd w:val="0"/>
              <w:spacing w:line="360" w:lineRule="auto"/>
              <w:jc w:val="both"/>
              <w:rPr>
                <w:rFonts w:asciiTheme="minorHAnsi" w:hAnsiTheme="minorHAnsi" w:cstheme="minorHAnsi"/>
                <w:sz w:val="22"/>
                <w:szCs w:val="22"/>
              </w:rPr>
            </w:pPr>
            <w:r w:rsidRPr="00DA15DE">
              <w:rPr>
                <w:rFonts w:asciiTheme="minorHAnsi" w:hAnsiTheme="minorHAnsi" w:cstheme="minorHAnsi"/>
                <w:sz w:val="22"/>
                <w:szCs w:val="22"/>
              </w:rPr>
              <w:t>MapService Credential</w:t>
            </w:r>
          </w:p>
        </w:tc>
        <w:tc>
          <w:tcPr>
            <w:tcW w:w="1800" w:type="dxa"/>
            <w:tcBorders>
              <w:top w:val="single" w:sz="4" w:space="0" w:color="auto"/>
              <w:bottom w:val="single" w:sz="4" w:space="0" w:color="auto"/>
            </w:tcBorders>
            <w:vAlign w:val="center"/>
          </w:tcPr>
          <w:p w14:paraId="0B087538"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ArcGIS Server Internal Security System</w:t>
            </w:r>
          </w:p>
        </w:tc>
        <w:tc>
          <w:tcPr>
            <w:tcW w:w="1800" w:type="dxa"/>
            <w:tcBorders>
              <w:top w:val="single" w:sz="4" w:space="0" w:color="auto"/>
              <w:bottom w:val="single" w:sz="4" w:space="0" w:color="auto"/>
            </w:tcBorders>
            <w:vAlign w:val="center"/>
          </w:tcPr>
          <w:p w14:paraId="5E858B42"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NA</w:t>
            </w:r>
          </w:p>
        </w:tc>
        <w:tc>
          <w:tcPr>
            <w:tcW w:w="1440" w:type="dxa"/>
            <w:tcBorders>
              <w:top w:val="single" w:sz="4" w:space="0" w:color="auto"/>
              <w:bottom w:val="single" w:sz="4" w:space="0" w:color="auto"/>
            </w:tcBorders>
            <w:vAlign w:val="center"/>
          </w:tcPr>
          <w:p w14:paraId="443C395E"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System</w:t>
            </w:r>
          </w:p>
        </w:tc>
        <w:tc>
          <w:tcPr>
            <w:tcW w:w="2160" w:type="dxa"/>
            <w:tcBorders>
              <w:top w:val="single" w:sz="4" w:space="0" w:color="auto"/>
              <w:bottom w:val="single" w:sz="4" w:space="0" w:color="auto"/>
            </w:tcBorders>
            <w:vAlign w:val="center"/>
          </w:tcPr>
          <w:p w14:paraId="5571B58C"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p>
        </w:tc>
      </w:tr>
      <w:tr w:rsidR="00D36D28" w:rsidRPr="00F0343B" w14:paraId="3E35112B" w14:textId="77777777" w:rsidTr="00D065D0">
        <w:trPr>
          <w:cantSplit/>
          <w:trHeight w:val="353"/>
        </w:trPr>
        <w:tc>
          <w:tcPr>
            <w:tcW w:w="1728" w:type="dxa"/>
            <w:tcBorders>
              <w:top w:val="single" w:sz="4" w:space="0" w:color="auto"/>
              <w:bottom w:val="single" w:sz="4" w:space="0" w:color="auto"/>
            </w:tcBorders>
          </w:tcPr>
          <w:p w14:paraId="0F6A4A5C" w14:textId="77777777" w:rsidR="00D36D28" w:rsidRPr="00DA15DE" w:rsidRDefault="00D06811" w:rsidP="00F0343B">
            <w:pPr>
              <w:autoSpaceDE w:val="0"/>
              <w:autoSpaceDN w:val="0"/>
              <w:adjustRightInd w:val="0"/>
              <w:spacing w:line="360" w:lineRule="auto"/>
              <w:jc w:val="both"/>
              <w:rPr>
                <w:rFonts w:asciiTheme="minorHAnsi" w:hAnsiTheme="minorHAnsi" w:cstheme="minorHAnsi"/>
                <w:sz w:val="22"/>
                <w:szCs w:val="22"/>
              </w:rPr>
            </w:pPr>
            <w:r w:rsidRPr="00DA15DE">
              <w:rPr>
                <w:rFonts w:asciiTheme="minorHAnsi" w:hAnsiTheme="minorHAnsi" w:cstheme="minorHAnsi"/>
                <w:sz w:val="22"/>
                <w:szCs w:val="22"/>
              </w:rPr>
              <w:t>Keyword_Tobe_Search</w:t>
            </w:r>
          </w:p>
        </w:tc>
        <w:tc>
          <w:tcPr>
            <w:tcW w:w="1800" w:type="dxa"/>
            <w:tcBorders>
              <w:top w:val="single" w:sz="4" w:space="0" w:color="auto"/>
              <w:bottom w:val="single" w:sz="4" w:space="0" w:color="auto"/>
            </w:tcBorders>
            <w:vAlign w:val="center"/>
          </w:tcPr>
          <w:p w14:paraId="7BB35959"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NA</w:t>
            </w:r>
          </w:p>
        </w:tc>
        <w:tc>
          <w:tcPr>
            <w:tcW w:w="1800" w:type="dxa"/>
            <w:tcBorders>
              <w:top w:val="single" w:sz="4" w:space="0" w:color="auto"/>
              <w:bottom w:val="single" w:sz="4" w:space="0" w:color="auto"/>
            </w:tcBorders>
            <w:vAlign w:val="center"/>
          </w:tcPr>
          <w:p w14:paraId="2A77B8CC" w14:textId="77777777" w:rsidR="00D36D28"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Mandatory, minimum 4</w:t>
            </w:r>
          </w:p>
        </w:tc>
        <w:tc>
          <w:tcPr>
            <w:tcW w:w="1440" w:type="dxa"/>
            <w:tcBorders>
              <w:top w:val="single" w:sz="4" w:space="0" w:color="auto"/>
              <w:bottom w:val="single" w:sz="4" w:space="0" w:color="auto"/>
            </w:tcBorders>
            <w:vAlign w:val="center"/>
          </w:tcPr>
          <w:p w14:paraId="4DF9418D" w14:textId="77777777" w:rsidR="00D36D28"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Input Box</w:t>
            </w:r>
          </w:p>
        </w:tc>
        <w:tc>
          <w:tcPr>
            <w:tcW w:w="2160" w:type="dxa"/>
            <w:tcBorders>
              <w:top w:val="single" w:sz="4" w:space="0" w:color="auto"/>
              <w:bottom w:val="single" w:sz="4" w:space="0" w:color="auto"/>
            </w:tcBorders>
            <w:vAlign w:val="center"/>
          </w:tcPr>
          <w:p w14:paraId="6E549716" w14:textId="77777777" w:rsidR="00D36D28" w:rsidRPr="00DA15DE" w:rsidRDefault="00D36D28" w:rsidP="00F0343B">
            <w:pPr>
              <w:autoSpaceDE w:val="0"/>
              <w:autoSpaceDN w:val="0"/>
              <w:adjustRightInd w:val="0"/>
              <w:spacing w:line="360" w:lineRule="auto"/>
              <w:rPr>
                <w:rFonts w:asciiTheme="minorHAnsi" w:hAnsiTheme="minorHAnsi" w:cstheme="minorHAnsi"/>
                <w:sz w:val="22"/>
                <w:szCs w:val="22"/>
              </w:rPr>
            </w:pPr>
          </w:p>
        </w:tc>
      </w:tr>
      <w:tr w:rsidR="00D06811" w:rsidRPr="00F0343B" w14:paraId="00AE7B85" w14:textId="77777777" w:rsidTr="00D065D0">
        <w:trPr>
          <w:cantSplit/>
          <w:trHeight w:val="353"/>
        </w:trPr>
        <w:tc>
          <w:tcPr>
            <w:tcW w:w="1728" w:type="dxa"/>
            <w:tcBorders>
              <w:top w:val="single" w:sz="4" w:space="0" w:color="auto"/>
              <w:bottom w:val="single" w:sz="4" w:space="0" w:color="auto"/>
            </w:tcBorders>
          </w:tcPr>
          <w:p w14:paraId="14E060F0" w14:textId="77777777" w:rsidR="00D06811" w:rsidRPr="00DA15DE" w:rsidRDefault="00D06811" w:rsidP="00F0343B">
            <w:pPr>
              <w:autoSpaceDE w:val="0"/>
              <w:autoSpaceDN w:val="0"/>
              <w:adjustRightInd w:val="0"/>
              <w:spacing w:line="360" w:lineRule="auto"/>
              <w:jc w:val="both"/>
              <w:rPr>
                <w:rFonts w:asciiTheme="minorHAnsi" w:hAnsiTheme="minorHAnsi" w:cstheme="minorHAnsi"/>
                <w:sz w:val="22"/>
                <w:szCs w:val="22"/>
              </w:rPr>
            </w:pPr>
            <w:r w:rsidRPr="00DA15DE">
              <w:rPr>
                <w:rFonts w:asciiTheme="minorHAnsi" w:hAnsiTheme="minorHAnsi" w:cstheme="minorHAnsi"/>
                <w:sz w:val="22"/>
                <w:szCs w:val="22"/>
              </w:rPr>
              <w:t>Layers ID in Mapservice</w:t>
            </w:r>
          </w:p>
        </w:tc>
        <w:tc>
          <w:tcPr>
            <w:tcW w:w="1800" w:type="dxa"/>
            <w:tcBorders>
              <w:top w:val="single" w:sz="4" w:space="0" w:color="auto"/>
              <w:bottom w:val="single" w:sz="4" w:space="0" w:color="auto"/>
            </w:tcBorders>
            <w:vAlign w:val="center"/>
          </w:tcPr>
          <w:p w14:paraId="7EF38125" w14:textId="77777777" w:rsidR="00D06811"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NA</w:t>
            </w:r>
          </w:p>
        </w:tc>
        <w:tc>
          <w:tcPr>
            <w:tcW w:w="1800" w:type="dxa"/>
            <w:tcBorders>
              <w:top w:val="single" w:sz="4" w:space="0" w:color="auto"/>
              <w:bottom w:val="single" w:sz="4" w:space="0" w:color="auto"/>
            </w:tcBorders>
            <w:vAlign w:val="center"/>
          </w:tcPr>
          <w:p w14:paraId="5EAE5DDA" w14:textId="77777777" w:rsidR="00D06811"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NA</w:t>
            </w:r>
          </w:p>
        </w:tc>
        <w:tc>
          <w:tcPr>
            <w:tcW w:w="1440" w:type="dxa"/>
            <w:tcBorders>
              <w:top w:val="single" w:sz="4" w:space="0" w:color="auto"/>
              <w:bottom w:val="single" w:sz="4" w:space="0" w:color="auto"/>
            </w:tcBorders>
            <w:vAlign w:val="center"/>
          </w:tcPr>
          <w:p w14:paraId="6253664F" w14:textId="77777777" w:rsidR="00D06811"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System (hardcoded)</w:t>
            </w:r>
          </w:p>
        </w:tc>
        <w:tc>
          <w:tcPr>
            <w:tcW w:w="2160" w:type="dxa"/>
            <w:tcBorders>
              <w:top w:val="single" w:sz="4" w:space="0" w:color="auto"/>
              <w:bottom w:val="single" w:sz="4" w:space="0" w:color="auto"/>
            </w:tcBorders>
            <w:vAlign w:val="center"/>
          </w:tcPr>
          <w:p w14:paraId="3488D70A" w14:textId="77777777" w:rsidR="00D06811" w:rsidRPr="00DA15DE" w:rsidRDefault="00D06811" w:rsidP="00F0343B">
            <w:pPr>
              <w:autoSpaceDE w:val="0"/>
              <w:autoSpaceDN w:val="0"/>
              <w:adjustRightInd w:val="0"/>
              <w:spacing w:line="360" w:lineRule="auto"/>
              <w:rPr>
                <w:rFonts w:asciiTheme="minorHAnsi" w:hAnsiTheme="minorHAnsi" w:cstheme="minorHAnsi"/>
                <w:sz w:val="22"/>
                <w:szCs w:val="22"/>
              </w:rPr>
            </w:pPr>
            <w:r w:rsidRPr="00DA15DE">
              <w:rPr>
                <w:rFonts w:asciiTheme="minorHAnsi" w:hAnsiTheme="minorHAnsi" w:cstheme="minorHAnsi"/>
                <w:sz w:val="22"/>
                <w:szCs w:val="22"/>
              </w:rPr>
              <w:t>Layers on which search have to be performed</w:t>
            </w:r>
          </w:p>
        </w:tc>
      </w:tr>
    </w:tbl>
    <w:p w14:paraId="40C54B79" w14:textId="6ACBEE2D" w:rsidR="00DA15DE" w:rsidRDefault="00DA15DE" w:rsidP="00D36D28">
      <w:pPr>
        <w:spacing w:line="360" w:lineRule="auto"/>
        <w:jc w:val="both"/>
        <w:rPr>
          <w:rFonts w:asciiTheme="minorHAnsi" w:hAnsiTheme="minorHAnsi" w:cstheme="minorHAnsi"/>
          <w:sz w:val="20"/>
          <w:szCs w:val="32"/>
        </w:rPr>
      </w:pPr>
    </w:p>
    <w:p w14:paraId="2C7D1C93" w14:textId="77777777" w:rsidR="00DA15DE" w:rsidRDefault="00DA15DE">
      <w:pPr>
        <w:spacing w:after="160" w:line="259" w:lineRule="auto"/>
        <w:rPr>
          <w:rFonts w:asciiTheme="minorHAnsi" w:hAnsiTheme="minorHAnsi" w:cstheme="minorHAnsi"/>
          <w:sz w:val="20"/>
          <w:szCs w:val="32"/>
        </w:rPr>
      </w:pPr>
      <w:r>
        <w:rPr>
          <w:rFonts w:asciiTheme="minorHAnsi" w:hAnsiTheme="minorHAnsi" w:cstheme="minorHAnsi"/>
          <w:sz w:val="20"/>
          <w:szCs w:val="32"/>
        </w:rPr>
        <w:br w:type="page"/>
      </w:r>
    </w:p>
    <w:p w14:paraId="6052FD4A" w14:textId="77777777" w:rsidR="00D36D28" w:rsidRPr="00F0343B" w:rsidRDefault="00D36D28" w:rsidP="00D36D28">
      <w:pPr>
        <w:spacing w:line="360" w:lineRule="auto"/>
        <w:jc w:val="both"/>
        <w:rPr>
          <w:rFonts w:asciiTheme="minorHAnsi" w:hAnsiTheme="minorHAnsi" w:cstheme="minorHAnsi"/>
          <w:sz w:val="20"/>
          <w:szCs w:val="32"/>
        </w:rPr>
      </w:pPr>
    </w:p>
    <w:p w14:paraId="6BED3699" w14:textId="77777777" w:rsidR="00D36D28" w:rsidRPr="00DA15DE" w:rsidRDefault="00D36D28" w:rsidP="00D36D28">
      <w:pPr>
        <w:rPr>
          <w:rFonts w:asciiTheme="minorHAnsi" w:hAnsiTheme="minorHAnsi" w:cstheme="minorHAnsi"/>
          <w:bCs/>
          <w:color w:val="000000"/>
          <w:sz w:val="22"/>
        </w:rPr>
      </w:pPr>
      <w:r w:rsidRPr="00DA15DE">
        <w:rPr>
          <w:rFonts w:asciiTheme="minorHAnsi" w:hAnsiTheme="minorHAnsi" w:cstheme="minorHAnsi"/>
          <w:bCs/>
          <w:color w:val="000000"/>
          <w:sz w:val="22"/>
        </w:rPr>
        <w:t xml:space="preserve">Output Parameters </w:t>
      </w:r>
    </w:p>
    <w:p w14:paraId="0654887E" w14:textId="77777777" w:rsidR="00D36D28" w:rsidRPr="00F0343B" w:rsidRDefault="00D36D28" w:rsidP="00D36D28">
      <w:pPr>
        <w:rPr>
          <w:rFonts w:asciiTheme="minorHAnsi" w:hAnsiTheme="minorHAnsi" w:cstheme="minorHAnsi"/>
          <w:bCs/>
          <w:color w:val="000000"/>
        </w:rPr>
      </w:pPr>
    </w:p>
    <w:p w14:paraId="7404F574" w14:textId="77777777" w:rsidR="00D36D28" w:rsidRPr="00F0343B" w:rsidRDefault="00D36D28" w:rsidP="00F0343B">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As an output </w:t>
      </w:r>
      <w:r w:rsidR="00D06811" w:rsidRPr="00F0343B">
        <w:rPr>
          <w:rFonts w:asciiTheme="minorHAnsi" w:hAnsiTheme="minorHAnsi" w:cstheme="minorHAnsi"/>
          <w:sz w:val="22"/>
        </w:rPr>
        <w:t xml:space="preserve">feature list </w:t>
      </w:r>
      <w:r w:rsidR="00686009">
        <w:rPr>
          <w:rFonts w:asciiTheme="minorHAnsi" w:hAnsiTheme="minorHAnsi" w:cstheme="minorHAnsi"/>
          <w:sz w:val="22"/>
        </w:rPr>
        <w:t xml:space="preserve">(segregated) </w:t>
      </w:r>
      <w:r w:rsidR="00D06811" w:rsidRPr="00F0343B">
        <w:rPr>
          <w:rFonts w:asciiTheme="minorHAnsi" w:hAnsiTheme="minorHAnsi" w:cstheme="minorHAnsi"/>
          <w:sz w:val="22"/>
        </w:rPr>
        <w:t xml:space="preserve">of searched keyword will be </w:t>
      </w:r>
      <w:r w:rsidRPr="00F0343B">
        <w:rPr>
          <w:rFonts w:asciiTheme="minorHAnsi" w:hAnsiTheme="minorHAnsi" w:cstheme="minorHAnsi"/>
          <w:sz w:val="22"/>
        </w:rPr>
        <w:t>received.</w:t>
      </w:r>
    </w:p>
    <w:p w14:paraId="7D495F5E" w14:textId="77777777" w:rsidR="00D36D28" w:rsidRPr="00F0343B" w:rsidRDefault="00D36D28" w:rsidP="00F0343B">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 </w:t>
      </w:r>
    </w:p>
    <w:p w14:paraId="02DC9FA6" w14:textId="77777777" w:rsidR="00D36D28" w:rsidRPr="00F0343B" w:rsidRDefault="00D36D28" w:rsidP="00125422">
      <w:pPr>
        <w:pStyle w:val="Heading3"/>
        <w:tabs>
          <w:tab w:val="clear" w:pos="1980"/>
          <w:tab w:val="num" w:pos="1260"/>
        </w:tabs>
        <w:ind w:hanging="1440"/>
        <w:rPr>
          <w:rFonts w:asciiTheme="minorHAnsi" w:hAnsiTheme="minorHAnsi" w:cstheme="minorHAnsi"/>
        </w:rPr>
      </w:pPr>
      <w:bookmarkStart w:id="125" w:name="_Toc390785247"/>
      <w:bookmarkStart w:id="126" w:name="_Toc391199412"/>
      <w:r w:rsidRPr="00FB2E26">
        <w:rPr>
          <w:rFonts w:asciiTheme="minorHAnsi" w:hAnsiTheme="minorHAnsi" w:cstheme="minorHAnsi"/>
          <w:b/>
        </w:rPr>
        <w:t>External Interfaces</w:t>
      </w:r>
      <w:bookmarkEnd w:id="125"/>
      <w:bookmarkEnd w:id="126"/>
    </w:p>
    <w:p w14:paraId="64E55894" w14:textId="77777777" w:rsidR="00D36D28" w:rsidRPr="00F0343B" w:rsidRDefault="00D36D28" w:rsidP="00D36D28">
      <w:pPr>
        <w:spacing w:line="360" w:lineRule="auto"/>
        <w:jc w:val="both"/>
        <w:rPr>
          <w:rFonts w:asciiTheme="minorHAnsi" w:hAnsiTheme="minorHAnsi" w:cstheme="minorHAnsi"/>
          <w:sz w:val="20"/>
        </w:rPr>
      </w:pPr>
      <w:r w:rsidRPr="00F0343B">
        <w:rPr>
          <w:rFonts w:asciiTheme="minorHAnsi" w:hAnsiTheme="minorHAnsi" w:cstheme="minorHAnsi"/>
          <w:sz w:val="20"/>
        </w:rPr>
        <w:t xml:space="preserve"> </w:t>
      </w:r>
      <w:r w:rsidR="002B7A4A">
        <w:rPr>
          <w:rFonts w:asciiTheme="minorHAnsi" w:hAnsiTheme="minorHAnsi" w:cstheme="minorHAnsi"/>
          <w:sz w:val="20"/>
        </w:rPr>
        <w:t>NA</w:t>
      </w:r>
    </w:p>
    <w:p w14:paraId="4D84053A" w14:textId="77777777" w:rsidR="00D36D28" w:rsidRPr="00FB2E26" w:rsidRDefault="00D36D28" w:rsidP="00125422">
      <w:pPr>
        <w:pStyle w:val="Heading3"/>
        <w:tabs>
          <w:tab w:val="clear" w:pos="1980"/>
          <w:tab w:val="num" w:pos="1260"/>
        </w:tabs>
        <w:ind w:hanging="1440"/>
        <w:rPr>
          <w:rFonts w:asciiTheme="minorHAnsi" w:hAnsiTheme="minorHAnsi" w:cstheme="minorHAnsi"/>
          <w:b/>
        </w:rPr>
      </w:pPr>
      <w:bookmarkStart w:id="127" w:name="_Toc390785248"/>
      <w:bookmarkStart w:id="128" w:name="_Toc391199413"/>
      <w:r w:rsidRPr="00FB2E26">
        <w:rPr>
          <w:rFonts w:asciiTheme="minorHAnsi" w:hAnsiTheme="minorHAnsi" w:cstheme="minorHAnsi"/>
          <w:b/>
        </w:rPr>
        <w:t>Assumptions</w:t>
      </w:r>
      <w:bookmarkEnd w:id="127"/>
      <w:bookmarkEnd w:id="128"/>
    </w:p>
    <w:p w14:paraId="5CC95C48" w14:textId="77777777" w:rsidR="00D36D28" w:rsidRPr="00F0343B" w:rsidRDefault="00D36D28" w:rsidP="00D36D28">
      <w:pPr>
        <w:jc w:val="both"/>
        <w:rPr>
          <w:rFonts w:asciiTheme="minorHAnsi" w:hAnsiTheme="minorHAnsi" w:cstheme="minorHAnsi"/>
          <w:sz w:val="20"/>
        </w:rPr>
      </w:pPr>
    </w:p>
    <w:p w14:paraId="33E62AAC" w14:textId="77777777" w:rsidR="002B7A4A" w:rsidRPr="002B7A4A" w:rsidRDefault="002B7A4A" w:rsidP="006C1FB1">
      <w:pPr>
        <w:pStyle w:val="ListParagraph"/>
        <w:numPr>
          <w:ilvl w:val="0"/>
          <w:numId w:val="20"/>
        </w:numPr>
        <w:rPr>
          <w:rFonts w:asciiTheme="majorHAnsi" w:hAnsiTheme="majorHAnsi" w:cs="Calibri"/>
          <w:sz w:val="22"/>
          <w:szCs w:val="22"/>
        </w:rPr>
      </w:pPr>
      <w:r w:rsidRPr="002B7A4A">
        <w:rPr>
          <w:rFonts w:asciiTheme="majorHAnsi" w:hAnsiTheme="majorHAnsi" w:cs="Calibri"/>
          <w:sz w:val="22"/>
          <w:szCs w:val="22"/>
        </w:rPr>
        <w:t>Server holding various types of data for the use.</w:t>
      </w:r>
    </w:p>
    <w:p w14:paraId="1FFFCD45" w14:textId="77777777" w:rsidR="002B7A4A" w:rsidRPr="002B7A4A" w:rsidRDefault="002B7A4A" w:rsidP="006C1FB1">
      <w:pPr>
        <w:pStyle w:val="ListParagraph"/>
        <w:numPr>
          <w:ilvl w:val="0"/>
          <w:numId w:val="20"/>
        </w:numPr>
        <w:rPr>
          <w:rFonts w:asciiTheme="majorHAnsi" w:hAnsiTheme="majorHAnsi" w:cs="Calibri"/>
          <w:sz w:val="22"/>
          <w:szCs w:val="22"/>
        </w:rPr>
      </w:pPr>
      <w:r w:rsidRPr="002B7A4A">
        <w:rPr>
          <w:rFonts w:asciiTheme="majorHAnsi" w:hAnsiTheme="majorHAnsi" w:cs="Calibri"/>
          <w:sz w:val="22"/>
          <w:szCs w:val="22"/>
        </w:rPr>
        <w:t>Server will be facilitated with required ArcGIS REST services.</w:t>
      </w:r>
    </w:p>
    <w:p w14:paraId="3372A02A" w14:textId="77777777" w:rsidR="00B61E5D" w:rsidRPr="002B7A4A" w:rsidRDefault="002B7A4A" w:rsidP="006C1FB1">
      <w:pPr>
        <w:pStyle w:val="ListParagraph"/>
        <w:numPr>
          <w:ilvl w:val="0"/>
          <w:numId w:val="20"/>
        </w:numPr>
        <w:rPr>
          <w:rFonts w:asciiTheme="minorHAnsi" w:hAnsiTheme="minorHAnsi" w:cstheme="minorHAnsi"/>
        </w:rPr>
      </w:pPr>
      <w:r w:rsidRPr="002B7A4A">
        <w:rPr>
          <w:rFonts w:asciiTheme="majorHAnsi" w:hAnsiTheme="majorHAnsi" w:cs="Calibri"/>
          <w:sz w:val="22"/>
          <w:szCs w:val="22"/>
        </w:rPr>
        <w:t>Bahrain locator app must have registered in mobile market/play store.</w:t>
      </w:r>
    </w:p>
    <w:p w14:paraId="4F774BC4" w14:textId="77777777" w:rsidR="00B61E5D" w:rsidRPr="00F0343B" w:rsidRDefault="00B61E5D" w:rsidP="00B61E5D">
      <w:pPr>
        <w:pStyle w:val="Heading2"/>
        <w:rPr>
          <w:rFonts w:asciiTheme="minorHAnsi" w:hAnsiTheme="minorHAnsi" w:cstheme="minorHAnsi"/>
          <w:b/>
          <w:sz w:val="28"/>
          <w:szCs w:val="28"/>
        </w:rPr>
      </w:pPr>
      <w:bookmarkStart w:id="129" w:name="_Toc390785249"/>
      <w:bookmarkStart w:id="130" w:name="_Toc391199414"/>
      <w:r w:rsidRPr="00F0343B">
        <w:rPr>
          <w:rFonts w:asciiTheme="minorHAnsi" w:hAnsiTheme="minorHAnsi" w:cstheme="minorHAnsi"/>
          <w:b/>
          <w:sz w:val="28"/>
          <w:szCs w:val="28"/>
        </w:rPr>
        <w:t>Address Search</w:t>
      </w:r>
      <w:bookmarkEnd w:id="129"/>
      <w:bookmarkEnd w:id="130"/>
    </w:p>
    <w:p w14:paraId="2EA2763F" w14:textId="77777777" w:rsidR="00B61E5D" w:rsidRPr="00F0343B" w:rsidRDefault="00B61E5D" w:rsidP="00B61E5D">
      <w:pPr>
        <w:pStyle w:val="Normal1"/>
        <w:spacing w:line="240" w:lineRule="auto"/>
        <w:rPr>
          <w:rFonts w:asciiTheme="minorHAnsi" w:hAnsiTheme="minorHAnsi" w:cstheme="minorHAnsi"/>
          <w:b/>
          <w:bCs/>
          <w:color w:val="000000"/>
        </w:rPr>
      </w:pPr>
      <w:r w:rsidRPr="00F0343B">
        <w:rPr>
          <w:rFonts w:asciiTheme="minorHAnsi" w:hAnsiTheme="minorHAnsi" w:cstheme="minorHAnsi"/>
          <w:b/>
          <w:bCs/>
          <w:color w:val="000000"/>
        </w:rPr>
        <w:br/>
        <w:t>Introduction</w:t>
      </w:r>
    </w:p>
    <w:p w14:paraId="299F12C6" w14:textId="77777777" w:rsidR="00B61E5D" w:rsidRPr="00F0343B" w:rsidRDefault="00B61E5D" w:rsidP="00B61E5D">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Address search process is used to specifically search on Address layer. </w:t>
      </w:r>
    </w:p>
    <w:p w14:paraId="569FFF22" w14:textId="77777777" w:rsidR="00B61E5D" w:rsidRPr="00F0343B" w:rsidRDefault="00B61E5D" w:rsidP="00B61E5D">
      <w:pPr>
        <w:autoSpaceDE w:val="0"/>
        <w:autoSpaceDN w:val="0"/>
        <w:adjustRightInd w:val="0"/>
        <w:spacing w:line="360" w:lineRule="auto"/>
        <w:jc w:val="both"/>
        <w:rPr>
          <w:rFonts w:asciiTheme="minorHAnsi" w:hAnsiTheme="minorHAnsi" w:cstheme="minorHAnsi"/>
          <w:sz w:val="20"/>
        </w:rPr>
      </w:pPr>
    </w:p>
    <w:p w14:paraId="530BA6F3" w14:textId="77777777" w:rsidR="00B61E5D" w:rsidRPr="00FB2E26" w:rsidRDefault="00B61E5D" w:rsidP="00125422">
      <w:pPr>
        <w:pStyle w:val="Heading3"/>
        <w:tabs>
          <w:tab w:val="clear" w:pos="1980"/>
          <w:tab w:val="num" w:pos="1170"/>
        </w:tabs>
        <w:ind w:hanging="1440"/>
        <w:rPr>
          <w:rFonts w:asciiTheme="minorHAnsi" w:hAnsiTheme="minorHAnsi" w:cstheme="minorHAnsi"/>
          <w:b/>
          <w:szCs w:val="28"/>
        </w:rPr>
      </w:pPr>
      <w:bookmarkStart w:id="131" w:name="_Toc390785250"/>
      <w:bookmarkStart w:id="132" w:name="_Toc391199415"/>
      <w:r w:rsidRPr="00FB2E26">
        <w:rPr>
          <w:rFonts w:asciiTheme="minorHAnsi" w:hAnsiTheme="minorHAnsi" w:cstheme="minorHAnsi"/>
          <w:b/>
          <w:szCs w:val="28"/>
        </w:rPr>
        <w:t>Design Alternatives</w:t>
      </w:r>
      <w:bookmarkEnd w:id="131"/>
      <w:bookmarkEnd w:id="132"/>
    </w:p>
    <w:p w14:paraId="01108BD4" w14:textId="77777777" w:rsidR="00B61E5D" w:rsidRDefault="00B61E5D" w:rsidP="00F0343B">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 xml:space="preserve">Not applicable. </w:t>
      </w:r>
    </w:p>
    <w:p w14:paraId="6C419495" w14:textId="2AEE0500" w:rsidR="00125422" w:rsidRDefault="00125422">
      <w:pPr>
        <w:spacing w:after="160" w:line="259" w:lineRule="auto"/>
        <w:rPr>
          <w:rFonts w:asciiTheme="minorHAnsi" w:hAnsiTheme="minorHAnsi" w:cstheme="minorHAnsi"/>
          <w:sz w:val="22"/>
        </w:rPr>
      </w:pPr>
      <w:r>
        <w:rPr>
          <w:rFonts w:asciiTheme="minorHAnsi" w:hAnsiTheme="minorHAnsi" w:cstheme="minorHAnsi"/>
          <w:sz w:val="22"/>
        </w:rPr>
        <w:br w:type="page"/>
      </w:r>
    </w:p>
    <w:p w14:paraId="0842A7FF" w14:textId="77777777" w:rsidR="00125422" w:rsidRPr="00F0343B" w:rsidRDefault="00125422" w:rsidP="00F0343B">
      <w:pPr>
        <w:autoSpaceDE w:val="0"/>
        <w:autoSpaceDN w:val="0"/>
        <w:adjustRightInd w:val="0"/>
        <w:spacing w:line="360" w:lineRule="auto"/>
        <w:jc w:val="both"/>
        <w:rPr>
          <w:rFonts w:asciiTheme="minorHAnsi" w:hAnsiTheme="minorHAnsi" w:cstheme="minorHAnsi"/>
          <w:sz w:val="22"/>
        </w:rPr>
      </w:pPr>
    </w:p>
    <w:p w14:paraId="72D0E56E" w14:textId="77777777" w:rsidR="00B61E5D" w:rsidRPr="00FB2E26" w:rsidRDefault="00B61E5D" w:rsidP="00125422">
      <w:pPr>
        <w:pStyle w:val="Heading3"/>
        <w:tabs>
          <w:tab w:val="clear" w:pos="1980"/>
          <w:tab w:val="num" w:pos="1260"/>
        </w:tabs>
        <w:ind w:hanging="1440"/>
        <w:rPr>
          <w:rFonts w:asciiTheme="minorHAnsi" w:hAnsiTheme="minorHAnsi" w:cstheme="minorHAnsi"/>
          <w:b/>
        </w:rPr>
      </w:pPr>
      <w:bookmarkStart w:id="133" w:name="_Toc390785251"/>
      <w:bookmarkStart w:id="134" w:name="_Toc391199416"/>
      <w:r w:rsidRPr="00FB2E26">
        <w:rPr>
          <w:rFonts w:asciiTheme="minorHAnsi" w:hAnsiTheme="minorHAnsi" w:cstheme="minorHAnsi"/>
          <w:b/>
        </w:rPr>
        <w:t>Design Details</w:t>
      </w:r>
      <w:bookmarkEnd w:id="133"/>
      <w:bookmarkEnd w:id="134"/>
    </w:p>
    <w:p w14:paraId="52FEAD9D" w14:textId="77777777" w:rsidR="00B61E5D" w:rsidRPr="00F0343B" w:rsidRDefault="00B61E5D" w:rsidP="00B61E5D">
      <w:pPr>
        <w:jc w:val="both"/>
        <w:rPr>
          <w:rFonts w:asciiTheme="minorHAnsi" w:hAnsiTheme="minorHAnsi" w:cstheme="minorHAnsi"/>
          <w:sz w:val="20"/>
        </w:rPr>
      </w:pPr>
    </w:p>
    <w:p w14:paraId="0F5740C5" w14:textId="77777777" w:rsidR="00B61E5D" w:rsidRPr="00F0343B" w:rsidRDefault="00B61E5D" w:rsidP="00B61E5D">
      <w:pPr>
        <w:autoSpaceDE w:val="0"/>
        <w:autoSpaceDN w:val="0"/>
        <w:adjustRightInd w:val="0"/>
        <w:spacing w:line="360" w:lineRule="auto"/>
        <w:jc w:val="both"/>
        <w:rPr>
          <w:rFonts w:asciiTheme="minorHAnsi" w:hAnsiTheme="minorHAnsi" w:cstheme="minorHAnsi"/>
          <w:sz w:val="22"/>
        </w:rPr>
      </w:pPr>
      <w:r w:rsidRPr="00F0343B">
        <w:rPr>
          <w:rFonts w:asciiTheme="minorHAnsi" w:hAnsiTheme="minorHAnsi" w:cstheme="minorHAnsi"/>
          <w:sz w:val="22"/>
        </w:rPr>
        <w:t>The process / activity flow diagram for this activity is as below –</w:t>
      </w:r>
    </w:p>
    <w:p w14:paraId="215C8C27" w14:textId="70A5FAD8" w:rsidR="00B61E5D" w:rsidRDefault="00866019" w:rsidP="00B61E5D">
      <w:pPr>
        <w:spacing w:line="360" w:lineRule="auto"/>
        <w:jc w:val="center"/>
      </w:pPr>
      <w:r>
        <w:object w:dxaOrig="6781" w:dyaOrig="7975" w14:anchorId="7E30180A">
          <v:shape id="_x0000_i1052" type="#_x0000_t75" style="width:339.6pt;height:398.7pt" o:ole="">
            <v:imagedata r:id="rId62" o:title=""/>
          </v:shape>
          <o:OLEObject Type="Embed" ProgID="Visio.Drawing.11" ShapeID="_x0000_i1052" DrawAspect="Content" ObjectID="_1465042184" r:id="rId63"/>
        </w:object>
      </w:r>
    </w:p>
    <w:p w14:paraId="76796BB0" w14:textId="77777777" w:rsidR="00B61E5D" w:rsidRDefault="00B61E5D" w:rsidP="00B61E5D">
      <w:pPr>
        <w:spacing w:line="360" w:lineRule="auto"/>
      </w:pPr>
    </w:p>
    <w:p w14:paraId="2B252FA2" w14:textId="77777777" w:rsidR="00B61E5D" w:rsidRPr="00125422" w:rsidRDefault="00B61E5D" w:rsidP="005A2CC2">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1 – Initiate </w:t>
      </w:r>
      <w:r w:rsidR="005A2CC2" w:rsidRPr="00125422">
        <w:rPr>
          <w:rFonts w:asciiTheme="minorHAnsi" w:hAnsiTheme="minorHAnsi" w:cstheme="minorHAnsi"/>
          <w:b/>
          <w:sz w:val="22"/>
        </w:rPr>
        <w:t xml:space="preserve">Address </w:t>
      </w:r>
      <w:r w:rsidRPr="00125422">
        <w:rPr>
          <w:rFonts w:asciiTheme="minorHAnsi" w:hAnsiTheme="minorHAnsi" w:cstheme="minorHAnsi"/>
          <w:b/>
          <w:sz w:val="22"/>
        </w:rPr>
        <w:t>Search</w:t>
      </w:r>
    </w:p>
    <w:p w14:paraId="4CA11485" w14:textId="386E5548" w:rsidR="00B61E5D" w:rsidRPr="00412825" w:rsidRDefault="00B61E5D" w:rsidP="005A2CC2">
      <w:pPr>
        <w:autoSpaceDE w:val="0"/>
        <w:autoSpaceDN w:val="0"/>
        <w:adjustRightInd w:val="0"/>
        <w:spacing w:line="276" w:lineRule="auto"/>
        <w:jc w:val="both"/>
        <w:rPr>
          <w:rFonts w:asciiTheme="minorHAnsi" w:hAnsiTheme="minorHAnsi" w:cstheme="minorHAnsi"/>
          <w:sz w:val="22"/>
        </w:rPr>
      </w:pPr>
      <w:r w:rsidRPr="00F0343B">
        <w:rPr>
          <w:rFonts w:asciiTheme="minorHAnsi" w:hAnsiTheme="minorHAnsi" w:cstheme="minorHAnsi"/>
          <w:sz w:val="22"/>
        </w:rPr>
        <w:t xml:space="preserve">This process can be initiated by tapping on </w:t>
      </w:r>
      <w:r w:rsidR="008E2B16" w:rsidRPr="00F0343B">
        <w:rPr>
          <w:rFonts w:asciiTheme="minorHAnsi" w:hAnsiTheme="minorHAnsi" w:cstheme="minorHAnsi"/>
          <w:sz w:val="22"/>
        </w:rPr>
        <w:t>Address</w:t>
      </w:r>
      <w:r w:rsidRPr="00F0343B">
        <w:rPr>
          <w:rFonts w:asciiTheme="minorHAnsi" w:hAnsiTheme="minorHAnsi" w:cstheme="minorHAnsi"/>
          <w:sz w:val="22"/>
        </w:rPr>
        <w:t xml:space="preserve"> search </w:t>
      </w:r>
      <w:r w:rsidR="008E2B16" w:rsidRPr="00F0343B">
        <w:rPr>
          <w:rFonts w:asciiTheme="minorHAnsi" w:hAnsiTheme="minorHAnsi" w:cstheme="minorHAnsi"/>
          <w:sz w:val="22"/>
        </w:rPr>
        <w:t xml:space="preserve">icon </w:t>
      </w:r>
      <w:r w:rsidRPr="00F0343B">
        <w:rPr>
          <w:rFonts w:asciiTheme="minorHAnsi" w:hAnsiTheme="minorHAnsi" w:cstheme="minorHAnsi"/>
          <w:sz w:val="22"/>
        </w:rPr>
        <w:t xml:space="preserve">available on </w:t>
      </w:r>
      <w:r w:rsidR="008E2B16" w:rsidRPr="00F0343B">
        <w:rPr>
          <w:rFonts w:asciiTheme="minorHAnsi" w:hAnsiTheme="minorHAnsi" w:cstheme="minorHAnsi"/>
          <w:sz w:val="22"/>
        </w:rPr>
        <w:t>context menu</w:t>
      </w:r>
      <w:r w:rsidR="005A2CC2" w:rsidRPr="00412825">
        <w:rPr>
          <w:rFonts w:asciiTheme="minorHAnsi" w:hAnsiTheme="minorHAnsi" w:cstheme="minorHAnsi"/>
          <w:sz w:val="22"/>
        </w:rPr>
        <w:t>.</w:t>
      </w:r>
      <w:r w:rsidRPr="00F15EFB">
        <w:rPr>
          <w:rFonts w:asciiTheme="minorHAnsi" w:hAnsiTheme="minorHAnsi" w:cstheme="minorHAnsi"/>
          <w:sz w:val="22"/>
        </w:rPr>
        <w:t xml:space="preserve"> </w:t>
      </w:r>
    </w:p>
    <w:p w14:paraId="5BF36B9F" w14:textId="77777777" w:rsidR="00582F81" w:rsidRDefault="00582F81" w:rsidP="005A2CC2">
      <w:pPr>
        <w:autoSpaceDE w:val="0"/>
        <w:autoSpaceDN w:val="0"/>
        <w:adjustRightInd w:val="0"/>
        <w:spacing w:line="276" w:lineRule="auto"/>
        <w:jc w:val="both"/>
        <w:rPr>
          <w:rFonts w:asciiTheme="majorHAnsi" w:hAnsiTheme="majorHAnsi" w:cs="Calibri"/>
        </w:rPr>
      </w:pPr>
    </w:p>
    <w:p w14:paraId="070D4B24" w14:textId="7B3C8626" w:rsidR="00582F81" w:rsidRPr="00125422" w:rsidRDefault="00582F81" w:rsidP="00582F81">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Step 2– Entering Search Criteria</w:t>
      </w:r>
    </w:p>
    <w:p w14:paraId="763468FA" w14:textId="77777777" w:rsidR="00582F81" w:rsidRDefault="00582F81" w:rsidP="005A2CC2">
      <w:pPr>
        <w:autoSpaceDE w:val="0"/>
        <w:autoSpaceDN w:val="0"/>
        <w:adjustRightInd w:val="0"/>
        <w:spacing w:line="276" w:lineRule="auto"/>
        <w:jc w:val="both"/>
        <w:rPr>
          <w:rFonts w:asciiTheme="minorHAnsi" w:hAnsiTheme="minorHAnsi" w:cstheme="minorHAnsi"/>
          <w:sz w:val="22"/>
        </w:rPr>
      </w:pPr>
    </w:p>
    <w:p w14:paraId="5A9D14C5" w14:textId="6A8EE8C2" w:rsidR="00B61E5D" w:rsidRPr="00125422" w:rsidRDefault="00582F81" w:rsidP="008B6CB2">
      <w:pPr>
        <w:autoSpaceDE w:val="0"/>
        <w:autoSpaceDN w:val="0"/>
        <w:adjustRightInd w:val="0"/>
        <w:spacing w:line="276" w:lineRule="auto"/>
        <w:jc w:val="both"/>
        <w:rPr>
          <w:rFonts w:asciiTheme="minorHAnsi" w:hAnsiTheme="minorHAnsi" w:cstheme="minorHAnsi"/>
          <w:sz w:val="22"/>
          <w:szCs w:val="22"/>
        </w:rPr>
      </w:pPr>
      <w:r>
        <w:rPr>
          <w:rFonts w:asciiTheme="minorHAnsi" w:hAnsiTheme="minorHAnsi" w:cstheme="minorHAnsi"/>
          <w:sz w:val="22"/>
        </w:rPr>
        <w:t>User enters</w:t>
      </w:r>
      <w:r w:rsidRPr="00412825">
        <w:rPr>
          <w:rFonts w:asciiTheme="minorHAnsi" w:hAnsiTheme="minorHAnsi" w:cstheme="minorHAnsi"/>
          <w:sz w:val="22"/>
        </w:rPr>
        <w:t xml:space="preserve"> Building Number, Road No/Name &amp; Block number as search criteria and all fields are mandatory. In Road section User</w:t>
      </w:r>
      <w:r w:rsidRPr="00F15EFB">
        <w:rPr>
          <w:rFonts w:asciiTheme="minorHAnsi" w:hAnsiTheme="minorHAnsi" w:cstheme="minorHAnsi"/>
          <w:sz w:val="22"/>
        </w:rPr>
        <w:t xml:space="preserve"> has to select either road No or road name. Default will be road No &amp; it will be a numeric text with range between 1 to 5 characters. If </w:t>
      </w:r>
      <w:r w:rsidRPr="00F15EFB">
        <w:rPr>
          <w:rFonts w:asciiTheme="minorHAnsi" w:hAnsiTheme="minorHAnsi" w:cstheme="minorHAnsi"/>
          <w:sz w:val="22"/>
        </w:rPr>
        <w:lastRenderedPageBreak/>
        <w:t>user select the road name then app will allow the alphanumeric character in the road name text box with auto complete functionality.</w:t>
      </w:r>
      <w:r w:rsidRPr="00412825">
        <w:rPr>
          <w:rFonts w:asciiTheme="minorHAnsi" w:hAnsiTheme="minorHAnsi" w:cstheme="minorHAnsi"/>
          <w:sz w:val="22"/>
        </w:rPr>
        <w:t xml:space="preserve"> To fill the autocomplete list GetList webhandler is used.</w:t>
      </w:r>
      <w:r w:rsidRPr="00F15EFB">
        <w:rPr>
          <w:rFonts w:asciiTheme="minorHAnsi" w:hAnsiTheme="minorHAnsi" w:cstheme="minorHAnsi"/>
          <w:sz w:val="22"/>
        </w:rPr>
        <w:t xml:space="preserve"> </w:t>
      </w:r>
      <w:r w:rsidR="00F15EFB" w:rsidRPr="00412825">
        <w:rPr>
          <w:rFonts w:asciiTheme="minorHAnsi" w:hAnsiTheme="minorHAnsi" w:cstheme="minorHAnsi"/>
          <w:sz w:val="22"/>
        </w:rPr>
        <w:t xml:space="preserve"> </w:t>
      </w:r>
      <w:r w:rsidRPr="00F15EFB">
        <w:rPr>
          <w:rFonts w:asciiTheme="minorHAnsi" w:hAnsiTheme="minorHAnsi" w:cstheme="minorHAnsi"/>
          <w:sz w:val="22"/>
        </w:rPr>
        <w:t xml:space="preserve">On selection of road name application will display only the highway &amp; avenues name as user start entering the characters in the text box (auto complete). Road name will </w:t>
      </w:r>
      <w:r w:rsidR="008B6CB2">
        <w:rPr>
          <w:rFonts w:asciiTheme="minorHAnsi" w:hAnsiTheme="minorHAnsi" w:cstheme="minorHAnsi"/>
          <w:sz w:val="22"/>
        </w:rPr>
        <w:t xml:space="preserve">be </w:t>
      </w:r>
      <w:r w:rsidRPr="00F15EFB">
        <w:rPr>
          <w:rFonts w:asciiTheme="minorHAnsi" w:hAnsiTheme="minorHAnsi" w:cstheme="minorHAnsi"/>
          <w:sz w:val="22"/>
        </w:rPr>
        <w:t xml:space="preserve">retrieve from the </w:t>
      </w:r>
      <w:r w:rsidR="008B6CB2" w:rsidRPr="00125422">
        <w:rPr>
          <w:rFonts w:asciiTheme="minorHAnsi" w:hAnsiTheme="minorHAnsi" w:cstheme="minorHAnsi"/>
          <w:sz w:val="22"/>
          <w:szCs w:val="22"/>
        </w:rPr>
        <w:t>Layers HIGHWAYS (2) &amp; AVENUES (3) from MOB_QUERY service</w:t>
      </w:r>
      <w:r w:rsidRPr="00125422">
        <w:rPr>
          <w:rFonts w:asciiTheme="minorHAnsi" w:hAnsiTheme="minorHAnsi" w:cstheme="minorHAnsi"/>
          <w:sz w:val="22"/>
          <w:szCs w:val="22"/>
        </w:rPr>
        <w:t xml:space="preserve"> through web handler.</w:t>
      </w:r>
    </w:p>
    <w:p w14:paraId="2CFDBFB3" w14:textId="14F78CF1" w:rsidR="000261F3" w:rsidRPr="00412825" w:rsidRDefault="00582F81">
      <w:pPr>
        <w:autoSpaceDE w:val="0"/>
        <w:autoSpaceDN w:val="0"/>
        <w:adjustRightInd w:val="0"/>
        <w:spacing w:line="276" w:lineRule="auto"/>
        <w:jc w:val="both"/>
        <w:rPr>
          <w:rFonts w:asciiTheme="minorHAnsi" w:hAnsiTheme="minorHAnsi" w:cstheme="minorHAnsi"/>
          <w:sz w:val="22"/>
        </w:rPr>
      </w:pPr>
      <w:r w:rsidRPr="00412825">
        <w:rPr>
          <w:rFonts w:asciiTheme="minorHAnsi" w:hAnsiTheme="minorHAnsi" w:cstheme="minorHAnsi"/>
          <w:sz w:val="22"/>
        </w:rPr>
        <w:t xml:space="preserve"> </w:t>
      </w:r>
    </w:p>
    <w:p w14:paraId="1DB012CA" w14:textId="77777777" w:rsidR="005A2CC2" w:rsidRPr="00F0343B" w:rsidRDefault="005A2CC2" w:rsidP="005A2CC2">
      <w:pPr>
        <w:autoSpaceDE w:val="0"/>
        <w:autoSpaceDN w:val="0"/>
        <w:adjustRightInd w:val="0"/>
        <w:spacing w:line="276" w:lineRule="auto"/>
        <w:jc w:val="both"/>
        <w:rPr>
          <w:rFonts w:asciiTheme="minorHAnsi" w:hAnsiTheme="minorHAnsi" w:cstheme="minorHAnsi"/>
          <w:sz w:val="22"/>
        </w:rPr>
      </w:pPr>
      <w:r w:rsidRPr="00412825">
        <w:rPr>
          <w:rFonts w:asciiTheme="minorHAnsi" w:hAnsiTheme="minorHAnsi" w:cstheme="minorHAnsi"/>
          <w:sz w:val="22"/>
        </w:rPr>
        <w:t>Block number text field is a free text field range between 1 to 4 characters</w:t>
      </w:r>
      <w:r w:rsidRPr="0058608C">
        <w:rPr>
          <w:rFonts w:asciiTheme="majorHAnsi" w:hAnsiTheme="majorHAnsi"/>
        </w:rPr>
        <w:t>.</w:t>
      </w:r>
    </w:p>
    <w:p w14:paraId="06CDA448" w14:textId="77777777" w:rsidR="000261F3" w:rsidRDefault="000261F3" w:rsidP="00C648BF">
      <w:pPr>
        <w:autoSpaceDE w:val="0"/>
        <w:autoSpaceDN w:val="0"/>
        <w:adjustRightInd w:val="0"/>
        <w:spacing w:line="276" w:lineRule="auto"/>
        <w:jc w:val="both"/>
        <w:rPr>
          <w:rFonts w:asciiTheme="minorHAnsi" w:hAnsiTheme="minorHAnsi" w:cstheme="minorHAnsi"/>
          <w:sz w:val="22"/>
        </w:rPr>
      </w:pPr>
    </w:p>
    <w:p w14:paraId="1A2409EB" w14:textId="2BB5A81C" w:rsidR="00B61E5D" w:rsidRPr="00125422" w:rsidRDefault="00B61E5D" w:rsidP="00C648BF">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w:t>
      </w:r>
      <w:r w:rsidR="00F15EFB" w:rsidRPr="00125422">
        <w:rPr>
          <w:rFonts w:asciiTheme="minorHAnsi" w:hAnsiTheme="minorHAnsi" w:cstheme="minorHAnsi"/>
          <w:b/>
          <w:sz w:val="22"/>
        </w:rPr>
        <w:t xml:space="preserve">3 </w:t>
      </w:r>
      <w:r w:rsidRPr="00125422">
        <w:rPr>
          <w:rFonts w:asciiTheme="minorHAnsi" w:hAnsiTheme="minorHAnsi" w:cstheme="minorHAnsi"/>
          <w:b/>
          <w:sz w:val="22"/>
        </w:rPr>
        <w:t>– Map Data Request</w:t>
      </w:r>
    </w:p>
    <w:p w14:paraId="739D32D7" w14:textId="77777777" w:rsidR="00B61E5D" w:rsidRPr="00F0343B" w:rsidRDefault="00B61E5D" w:rsidP="00C648BF">
      <w:pPr>
        <w:autoSpaceDE w:val="0"/>
        <w:autoSpaceDN w:val="0"/>
        <w:adjustRightInd w:val="0"/>
        <w:spacing w:line="276" w:lineRule="auto"/>
        <w:jc w:val="both"/>
        <w:rPr>
          <w:rFonts w:asciiTheme="minorHAnsi" w:hAnsiTheme="minorHAnsi" w:cstheme="minorHAnsi"/>
          <w:sz w:val="22"/>
        </w:rPr>
      </w:pPr>
      <w:r w:rsidRPr="00F0343B">
        <w:rPr>
          <w:rFonts w:asciiTheme="minorHAnsi" w:hAnsiTheme="minorHAnsi" w:cstheme="minorHAnsi"/>
          <w:sz w:val="22"/>
        </w:rPr>
        <w:t xml:space="preserve">Mobile app made request to ArcGIS Server through WebAdapter to search </w:t>
      </w:r>
      <w:r w:rsidR="008E2B16" w:rsidRPr="00F0343B">
        <w:rPr>
          <w:rFonts w:asciiTheme="minorHAnsi" w:hAnsiTheme="minorHAnsi" w:cstheme="minorHAnsi"/>
          <w:sz w:val="22"/>
        </w:rPr>
        <w:t>in Addresses layer</w:t>
      </w:r>
      <w:r w:rsidRPr="00F0343B">
        <w:rPr>
          <w:rFonts w:asciiTheme="minorHAnsi" w:hAnsiTheme="minorHAnsi" w:cstheme="minorHAnsi"/>
          <w:sz w:val="22"/>
        </w:rPr>
        <w:t xml:space="preserve"> of MOB_QUERY map service.</w:t>
      </w:r>
    </w:p>
    <w:p w14:paraId="70B46454" w14:textId="77777777" w:rsidR="00B61E5D" w:rsidRPr="00F0343B" w:rsidRDefault="00B61E5D" w:rsidP="00C648BF">
      <w:pPr>
        <w:autoSpaceDE w:val="0"/>
        <w:autoSpaceDN w:val="0"/>
        <w:adjustRightInd w:val="0"/>
        <w:spacing w:line="276" w:lineRule="auto"/>
        <w:jc w:val="both"/>
        <w:rPr>
          <w:rFonts w:asciiTheme="minorHAnsi" w:hAnsiTheme="minorHAnsi" w:cstheme="minorHAnsi"/>
          <w:sz w:val="22"/>
        </w:rPr>
      </w:pPr>
    </w:p>
    <w:p w14:paraId="5379DF07" w14:textId="0CB7AF6A" w:rsidR="00B61E5D" w:rsidRPr="00125422" w:rsidRDefault="00B61E5D" w:rsidP="00C648BF">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w:t>
      </w:r>
      <w:r w:rsidR="00F15EFB" w:rsidRPr="00125422">
        <w:rPr>
          <w:rFonts w:asciiTheme="minorHAnsi" w:hAnsiTheme="minorHAnsi" w:cstheme="minorHAnsi"/>
          <w:b/>
          <w:sz w:val="22"/>
        </w:rPr>
        <w:t xml:space="preserve">4 </w:t>
      </w:r>
      <w:r w:rsidRPr="00125422">
        <w:rPr>
          <w:rFonts w:asciiTheme="minorHAnsi" w:hAnsiTheme="minorHAnsi" w:cstheme="minorHAnsi"/>
          <w:b/>
          <w:sz w:val="22"/>
        </w:rPr>
        <w:t>– Process Request</w:t>
      </w:r>
    </w:p>
    <w:p w14:paraId="056DFAC5"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WebAdapter forward the request to ArcGIS Server. Map Service credentials are checked then query operation performed through REST API.</w:t>
      </w:r>
    </w:p>
    <w:p w14:paraId="673A0845" w14:textId="77777777" w:rsidR="00B61E5D" w:rsidRDefault="00B61E5D" w:rsidP="00B61E5D">
      <w:pPr>
        <w:spacing w:line="360" w:lineRule="auto"/>
        <w:jc w:val="both"/>
        <w:rPr>
          <w:rFonts w:ascii="Tahoma" w:hAnsi="Tahoma" w:cs="Arial"/>
          <w:bCs/>
          <w:color w:val="000000"/>
        </w:rPr>
      </w:pPr>
    </w:p>
    <w:p w14:paraId="385C1B74" w14:textId="3334A7A2" w:rsidR="00B61E5D" w:rsidRPr="00125422" w:rsidRDefault="00B61E5D" w:rsidP="00C648BF">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w:t>
      </w:r>
      <w:r w:rsidR="00F15EFB" w:rsidRPr="00125422">
        <w:rPr>
          <w:rFonts w:asciiTheme="minorHAnsi" w:hAnsiTheme="minorHAnsi" w:cstheme="minorHAnsi"/>
          <w:b/>
          <w:sz w:val="22"/>
        </w:rPr>
        <w:t xml:space="preserve">5 </w:t>
      </w:r>
      <w:r w:rsidRPr="00125422">
        <w:rPr>
          <w:rFonts w:asciiTheme="minorHAnsi" w:hAnsiTheme="minorHAnsi" w:cstheme="minorHAnsi"/>
          <w:b/>
          <w:sz w:val="22"/>
        </w:rPr>
        <w:t>– Returning Result</w:t>
      </w:r>
    </w:p>
    <w:p w14:paraId="4096098E"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REST API returns the result as JSON object which forwarded back to mobile client app.</w:t>
      </w:r>
    </w:p>
    <w:p w14:paraId="56F97350" w14:textId="77777777" w:rsidR="008E2B16" w:rsidRPr="00C648BF" w:rsidRDefault="008E2B16" w:rsidP="00C648BF">
      <w:pPr>
        <w:autoSpaceDE w:val="0"/>
        <w:autoSpaceDN w:val="0"/>
        <w:adjustRightInd w:val="0"/>
        <w:spacing w:line="276" w:lineRule="auto"/>
        <w:jc w:val="both"/>
        <w:rPr>
          <w:rFonts w:asciiTheme="minorHAnsi" w:hAnsiTheme="minorHAnsi" w:cstheme="minorHAnsi"/>
          <w:sz w:val="22"/>
        </w:rPr>
      </w:pPr>
    </w:p>
    <w:p w14:paraId="3AC99F07" w14:textId="14456BC8" w:rsidR="00B61E5D" w:rsidRPr="00125422" w:rsidRDefault="00B61E5D" w:rsidP="00C648BF">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w:t>
      </w:r>
      <w:r w:rsidR="00F15EFB" w:rsidRPr="00125422">
        <w:rPr>
          <w:rFonts w:asciiTheme="minorHAnsi" w:hAnsiTheme="minorHAnsi" w:cstheme="minorHAnsi"/>
          <w:b/>
          <w:sz w:val="22"/>
        </w:rPr>
        <w:t>6</w:t>
      </w:r>
      <w:r w:rsidRPr="00125422">
        <w:rPr>
          <w:rFonts w:asciiTheme="minorHAnsi" w:hAnsiTheme="minorHAnsi" w:cstheme="minorHAnsi"/>
          <w:b/>
          <w:sz w:val="22"/>
        </w:rPr>
        <w:t>– Showing Result</w:t>
      </w:r>
    </w:p>
    <w:p w14:paraId="63E696A6"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If result contains more than one object then it will be shown on a list view box, if it contains only one record than directly shown onto the map through graphic object</w:t>
      </w:r>
      <w:r w:rsidR="00686009">
        <w:rPr>
          <w:rFonts w:asciiTheme="minorHAnsi" w:hAnsiTheme="minorHAnsi" w:cstheme="minorHAnsi"/>
          <w:sz w:val="22"/>
        </w:rPr>
        <w:t xml:space="preserve"> and appropriate map tips (Block No, Road No, Building No)</w:t>
      </w:r>
      <w:r w:rsidRPr="00C648BF">
        <w:rPr>
          <w:rFonts w:asciiTheme="minorHAnsi" w:hAnsiTheme="minorHAnsi" w:cstheme="minorHAnsi"/>
          <w:sz w:val="22"/>
        </w:rPr>
        <w:t>. If no result returned then prop</w:t>
      </w:r>
      <w:r w:rsidR="008E2B16" w:rsidRPr="00C648BF">
        <w:rPr>
          <w:rFonts w:asciiTheme="minorHAnsi" w:hAnsiTheme="minorHAnsi" w:cstheme="minorHAnsi"/>
          <w:sz w:val="22"/>
        </w:rPr>
        <w:t xml:space="preserve">er message is shown to the user. </w:t>
      </w:r>
    </w:p>
    <w:p w14:paraId="202E469B" w14:textId="77777777" w:rsidR="008E2B16" w:rsidRPr="00C648BF" w:rsidRDefault="008E2B16" w:rsidP="00C648BF">
      <w:pPr>
        <w:autoSpaceDE w:val="0"/>
        <w:autoSpaceDN w:val="0"/>
        <w:adjustRightInd w:val="0"/>
        <w:spacing w:line="276" w:lineRule="auto"/>
        <w:jc w:val="both"/>
        <w:rPr>
          <w:rFonts w:asciiTheme="minorHAnsi" w:hAnsiTheme="minorHAnsi" w:cstheme="minorHAnsi"/>
          <w:sz w:val="22"/>
        </w:rPr>
      </w:pPr>
    </w:p>
    <w:p w14:paraId="2A577C28" w14:textId="780B3157" w:rsidR="008E2B16" w:rsidRPr="00125422" w:rsidRDefault="008E2B16" w:rsidP="00C648BF">
      <w:pPr>
        <w:autoSpaceDE w:val="0"/>
        <w:autoSpaceDN w:val="0"/>
        <w:adjustRightInd w:val="0"/>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w:t>
      </w:r>
      <w:r w:rsidR="00F15EFB" w:rsidRPr="00125422">
        <w:rPr>
          <w:rFonts w:asciiTheme="minorHAnsi" w:hAnsiTheme="minorHAnsi" w:cstheme="minorHAnsi"/>
          <w:b/>
          <w:sz w:val="22"/>
        </w:rPr>
        <w:t xml:space="preserve">7 </w:t>
      </w:r>
      <w:r w:rsidRPr="00125422">
        <w:rPr>
          <w:rFonts w:asciiTheme="minorHAnsi" w:hAnsiTheme="minorHAnsi" w:cstheme="minorHAnsi"/>
          <w:b/>
          <w:sz w:val="22"/>
        </w:rPr>
        <w:t>– Showing Buffer Search Tool</w:t>
      </w:r>
    </w:p>
    <w:p w14:paraId="7942C7D2" w14:textId="77777777" w:rsidR="008E2B16" w:rsidRPr="00C648BF" w:rsidRDefault="008E2B16"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 xml:space="preserve">If </w:t>
      </w:r>
      <w:r w:rsidR="00217A2C" w:rsidRPr="00C648BF">
        <w:rPr>
          <w:rFonts w:asciiTheme="minorHAnsi" w:hAnsiTheme="minorHAnsi" w:cstheme="minorHAnsi"/>
          <w:sz w:val="22"/>
        </w:rPr>
        <w:t>user selects</w:t>
      </w:r>
      <w:r w:rsidRPr="00C648BF">
        <w:rPr>
          <w:rFonts w:asciiTheme="minorHAnsi" w:hAnsiTheme="minorHAnsi" w:cstheme="minorHAnsi"/>
          <w:sz w:val="22"/>
        </w:rPr>
        <w:t xml:space="preserve"> anyone searched item comes in list view box then it will be appeared on map windows and a buffer search toolbar will be appeared on top of map windows.  If user logged in as Registered User then the favorite point search will </w:t>
      </w:r>
      <w:r w:rsidR="009F1B65" w:rsidRPr="00C648BF">
        <w:rPr>
          <w:rFonts w:asciiTheme="minorHAnsi" w:hAnsiTheme="minorHAnsi" w:cstheme="minorHAnsi"/>
          <w:sz w:val="22"/>
        </w:rPr>
        <w:t xml:space="preserve">also </w:t>
      </w:r>
      <w:r w:rsidRPr="00C648BF">
        <w:rPr>
          <w:rFonts w:asciiTheme="minorHAnsi" w:hAnsiTheme="minorHAnsi" w:cstheme="minorHAnsi"/>
          <w:sz w:val="22"/>
        </w:rPr>
        <w:t xml:space="preserve">be available in Buffer search </w:t>
      </w:r>
      <w:r w:rsidR="009F1B65" w:rsidRPr="00C648BF">
        <w:rPr>
          <w:rFonts w:asciiTheme="minorHAnsi" w:hAnsiTheme="minorHAnsi" w:cstheme="minorHAnsi"/>
          <w:sz w:val="22"/>
        </w:rPr>
        <w:t>tool bar otherwise it will not come.</w:t>
      </w:r>
    </w:p>
    <w:p w14:paraId="11F8B376"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p>
    <w:p w14:paraId="0D096633"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 xml:space="preserve">Class Diagram – </w:t>
      </w:r>
      <w:r w:rsidRPr="00C648BF">
        <w:rPr>
          <w:rFonts w:asciiTheme="minorHAnsi" w:hAnsiTheme="minorHAnsi" w:cstheme="minorHAnsi"/>
          <w:sz w:val="22"/>
        </w:rPr>
        <w:tab/>
      </w:r>
    </w:p>
    <w:p w14:paraId="3CA26C13" w14:textId="77777777" w:rsidR="00B61E5D" w:rsidRDefault="0056226E" w:rsidP="00B61E5D">
      <w:pPr>
        <w:spacing w:line="360" w:lineRule="auto"/>
        <w:jc w:val="center"/>
        <w:rPr>
          <w:rFonts w:cs="Arial"/>
        </w:rPr>
      </w:pPr>
      <w:r>
        <w:object w:dxaOrig="5096" w:dyaOrig="1083" w14:anchorId="1C9336F5">
          <v:shape id="_x0000_i1053" type="#_x0000_t75" style="width:254.05pt;height:53.65pt" o:ole="">
            <v:imagedata r:id="rId64" o:title=""/>
          </v:shape>
          <o:OLEObject Type="Embed" ProgID="Visio.Drawing.11" ShapeID="_x0000_i1053" DrawAspect="Content" ObjectID="_1465042185" r:id="rId65"/>
        </w:object>
      </w:r>
    </w:p>
    <w:p w14:paraId="3E18DB8F" w14:textId="77E6C959" w:rsidR="00125422" w:rsidRDefault="00125422">
      <w:pPr>
        <w:spacing w:after="160" w:line="259" w:lineRule="auto"/>
        <w:rPr>
          <w:rFonts w:ascii="Tahoma" w:hAnsi="Tahoma" w:cs="Arial"/>
          <w:bCs/>
          <w:color w:val="000000"/>
        </w:rPr>
      </w:pPr>
      <w:r>
        <w:rPr>
          <w:rFonts w:ascii="Tahoma" w:hAnsi="Tahoma" w:cs="Arial"/>
          <w:bCs/>
          <w:color w:val="000000"/>
        </w:rPr>
        <w:br w:type="page"/>
      </w:r>
    </w:p>
    <w:p w14:paraId="5AABE1CD" w14:textId="77777777" w:rsidR="00B61E5D" w:rsidRDefault="00B61E5D" w:rsidP="00B61E5D">
      <w:pPr>
        <w:spacing w:line="360" w:lineRule="auto"/>
        <w:rPr>
          <w:rFonts w:asciiTheme="minorHAnsi" w:hAnsiTheme="minorHAnsi" w:cstheme="minorHAnsi"/>
          <w:bCs/>
          <w:color w:val="000000"/>
          <w:sz w:val="22"/>
        </w:rPr>
      </w:pPr>
      <w:r w:rsidRPr="00125422">
        <w:rPr>
          <w:rFonts w:asciiTheme="minorHAnsi" w:hAnsiTheme="minorHAnsi" w:cstheme="minorHAnsi"/>
          <w:bCs/>
          <w:color w:val="000000"/>
          <w:sz w:val="22"/>
        </w:rPr>
        <w:lastRenderedPageBreak/>
        <w:t xml:space="preserve">Sequence Diagram – </w:t>
      </w:r>
      <w:r w:rsidR="009F1B65" w:rsidRPr="00125422">
        <w:rPr>
          <w:rFonts w:asciiTheme="minorHAnsi" w:hAnsiTheme="minorHAnsi" w:cstheme="minorHAnsi"/>
          <w:bCs/>
          <w:color w:val="000000"/>
          <w:sz w:val="22"/>
        </w:rPr>
        <w:t>Address Search</w:t>
      </w:r>
    </w:p>
    <w:p w14:paraId="0F02620C" w14:textId="344F8175" w:rsidR="00B61E5D" w:rsidRPr="003F200F" w:rsidRDefault="004A7653" w:rsidP="00B61E5D">
      <w:pPr>
        <w:rPr>
          <w:rFonts w:cs="Arial"/>
        </w:rPr>
      </w:pPr>
      <w:r>
        <w:object w:dxaOrig="8703" w:dyaOrig="6301" w14:anchorId="21029E5F">
          <v:shape id="_x0000_i1054" type="#_x0000_t75" style="width:409.6pt;height:296.85pt" o:ole="">
            <v:imagedata r:id="rId66" o:title=""/>
          </v:shape>
          <o:OLEObject Type="Embed" ProgID="Visio.Drawing.11" ShapeID="_x0000_i1054" DrawAspect="Content" ObjectID="_1465042186" r:id="rId67"/>
        </w:object>
      </w:r>
    </w:p>
    <w:p w14:paraId="69782167" w14:textId="77777777" w:rsidR="00B61E5D" w:rsidRDefault="00B61E5D" w:rsidP="00B61E5D">
      <w:pPr>
        <w:pStyle w:val="Normal1"/>
        <w:spacing w:line="240" w:lineRule="auto"/>
        <w:rPr>
          <w:rFonts w:ascii="Tahoma" w:hAnsi="Tahoma" w:cs="Arial"/>
          <w:bCs/>
          <w:color w:val="000000"/>
        </w:rPr>
      </w:pPr>
    </w:p>
    <w:p w14:paraId="40A64B5A" w14:textId="77777777" w:rsidR="00B61E5D" w:rsidRPr="00125422" w:rsidRDefault="00B61E5D" w:rsidP="00B61E5D">
      <w:pPr>
        <w:pStyle w:val="Normal1"/>
        <w:spacing w:line="240" w:lineRule="auto"/>
        <w:rPr>
          <w:rFonts w:asciiTheme="minorHAnsi" w:hAnsiTheme="minorHAnsi" w:cstheme="minorHAnsi"/>
          <w:bCs/>
          <w:color w:val="000000"/>
          <w:sz w:val="22"/>
        </w:rPr>
      </w:pPr>
      <w:r w:rsidRPr="00125422">
        <w:rPr>
          <w:rFonts w:asciiTheme="minorHAnsi" w:hAnsiTheme="minorHAnsi" w:cstheme="minorHAnsi"/>
          <w:bCs/>
          <w:color w:val="000000"/>
          <w:sz w:val="22"/>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2047"/>
        <w:gridCol w:w="1553"/>
        <w:gridCol w:w="1440"/>
        <w:gridCol w:w="2160"/>
      </w:tblGrid>
      <w:tr w:rsidR="00B61E5D" w:rsidRPr="003F200F" w14:paraId="5EF28F31" w14:textId="77777777" w:rsidTr="003B0F03">
        <w:trPr>
          <w:cantSplit/>
          <w:trHeight w:val="353"/>
        </w:trPr>
        <w:tc>
          <w:tcPr>
            <w:tcW w:w="1728" w:type="dxa"/>
            <w:tcBorders>
              <w:top w:val="single" w:sz="4" w:space="0" w:color="auto"/>
              <w:bottom w:val="single" w:sz="4" w:space="0" w:color="auto"/>
            </w:tcBorders>
            <w:shd w:val="clear" w:color="auto" w:fill="CCCCCC"/>
          </w:tcPr>
          <w:p w14:paraId="46A59ADB"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Field</w:t>
            </w:r>
          </w:p>
        </w:tc>
        <w:tc>
          <w:tcPr>
            <w:tcW w:w="2047" w:type="dxa"/>
            <w:tcBorders>
              <w:top w:val="single" w:sz="4" w:space="0" w:color="auto"/>
              <w:bottom w:val="single" w:sz="4" w:space="0" w:color="auto"/>
            </w:tcBorders>
            <w:shd w:val="clear" w:color="auto" w:fill="CCCCCC"/>
          </w:tcPr>
          <w:p w14:paraId="5A329142"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reference table</w:t>
            </w:r>
          </w:p>
        </w:tc>
        <w:tc>
          <w:tcPr>
            <w:tcW w:w="1553" w:type="dxa"/>
            <w:tcBorders>
              <w:top w:val="single" w:sz="4" w:space="0" w:color="auto"/>
              <w:bottom w:val="single" w:sz="4" w:space="0" w:color="auto"/>
            </w:tcBorders>
            <w:shd w:val="clear" w:color="auto" w:fill="CCCCCC"/>
          </w:tcPr>
          <w:p w14:paraId="60FB78AD"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Validation</w:t>
            </w:r>
          </w:p>
        </w:tc>
        <w:tc>
          <w:tcPr>
            <w:tcW w:w="1440" w:type="dxa"/>
            <w:tcBorders>
              <w:top w:val="single" w:sz="4" w:space="0" w:color="auto"/>
              <w:bottom w:val="single" w:sz="4" w:space="0" w:color="auto"/>
            </w:tcBorders>
            <w:shd w:val="clear" w:color="auto" w:fill="CCCCCC"/>
          </w:tcPr>
          <w:p w14:paraId="2A516DAD"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Data Source</w:t>
            </w:r>
          </w:p>
        </w:tc>
        <w:tc>
          <w:tcPr>
            <w:tcW w:w="2160" w:type="dxa"/>
            <w:tcBorders>
              <w:top w:val="single" w:sz="4" w:space="0" w:color="auto"/>
              <w:bottom w:val="single" w:sz="4" w:space="0" w:color="auto"/>
            </w:tcBorders>
            <w:shd w:val="clear" w:color="auto" w:fill="CCCCCC"/>
          </w:tcPr>
          <w:p w14:paraId="10E93DBF"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Remarks</w:t>
            </w:r>
          </w:p>
        </w:tc>
      </w:tr>
      <w:tr w:rsidR="00B61E5D" w:rsidRPr="003F200F" w14:paraId="76DF58AD" w14:textId="77777777" w:rsidTr="003B0F03">
        <w:trPr>
          <w:cantSplit/>
          <w:trHeight w:val="353"/>
        </w:trPr>
        <w:tc>
          <w:tcPr>
            <w:tcW w:w="1728" w:type="dxa"/>
            <w:tcBorders>
              <w:top w:val="single" w:sz="4" w:space="0" w:color="auto"/>
              <w:bottom w:val="single" w:sz="4" w:space="0" w:color="auto"/>
            </w:tcBorders>
          </w:tcPr>
          <w:p w14:paraId="1A6C3D98"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MapService Credential</w:t>
            </w:r>
          </w:p>
        </w:tc>
        <w:tc>
          <w:tcPr>
            <w:tcW w:w="2047" w:type="dxa"/>
            <w:tcBorders>
              <w:top w:val="single" w:sz="4" w:space="0" w:color="auto"/>
              <w:bottom w:val="single" w:sz="4" w:space="0" w:color="auto"/>
            </w:tcBorders>
            <w:vAlign w:val="center"/>
          </w:tcPr>
          <w:p w14:paraId="4583AE2F"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ArcGIS Server Internal Security System</w:t>
            </w:r>
          </w:p>
        </w:tc>
        <w:tc>
          <w:tcPr>
            <w:tcW w:w="1553" w:type="dxa"/>
            <w:tcBorders>
              <w:top w:val="single" w:sz="4" w:space="0" w:color="auto"/>
              <w:bottom w:val="single" w:sz="4" w:space="0" w:color="auto"/>
            </w:tcBorders>
            <w:vAlign w:val="center"/>
          </w:tcPr>
          <w:p w14:paraId="67BE233A"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NA</w:t>
            </w:r>
          </w:p>
        </w:tc>
        <w:tc>
          <w:tcPr>
            <w:tcW w:w="1440" w:type="dxa"/>
            <w:tcBorders>
              <w:top w:val="single" w:sz="4" w:space="0" w:color="auto"/>
              <w:bottom w:val="single" w:sz="4" w:space="0" w:color="auto"/>
            </w:tcBorders>
            <w:vAlign w:val="center"/>
          </w:tcPr>
          <w:p w14:paraId="045A6654"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System</w:t>
            </w:r>
          </w:p>
        </w:tc>
        <w:tc>
          <w:tcPr>
            <w:tcW w:w="2160" w:type="dxa"/>
            <w:tcBorders>
              <w:top w:val="single" w:sz="4" w:space="0" w:color="auto"/>
              <w:bottom w:val="single" w:sz="4" w:space="0" w:color="auto"/>
            </w:tcBorders>
            <w:vAlign w:val="center"/>
          </w:tcPr>
          <w:p w14:paraId="1B145A77"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p>
        </w:tc>
      </w:tr>
      <w:tr w:rsidR="00B61E5D" w:rsidRPr="003F200F" w14:paraId="445610A5" w14:textId="77777777" w:rsidTr="003B0F03">
        <w:trPr>
          <w:cantSplit/>
          <w:trHeight w:val="190"/>
        </w:trPr>
        <w:tc>
          <w:tcPr>
            <w:tcW w:w="1728" w:type="dxa"/>
            <w:tcBorders>
              <w:top w:val="single" w:sz="4" w:space="0" w:color="auto"/>
              <w:bottom w:val="single" w:sz="4" w:space="0" w:color="auto"/>
            </w:tcBorders>
          </w:tcPr>
          <w:p w14:paraId="7159CFB1" w14:textId="77777777" w:rsidR="00B61E5D" w:rsidRPr="00C648BF" w:rsidRDefault="00B04C62"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 xml:space="preserve">ROAD_NO /ROAD_NAMEE/ ROAD_NAMEA </w:t>
            </w:r>
          </w:p>
        </w:tc>
        <w:tc>
          <w:tcPr>
            <w:tcW w:w="2047" w:type="dxa"/>
            <w:tcBorders>
              <w:top w:val="single" w:sz="4" w:space="0" w:color="auto"/>
              <w:bottom w:val="single" w:sz="4" w:space="0" w:color="auto"/>
            </w:tcBorders>
            <w:vAlign w:val="center"/>
          </w:tcPr>
          <w:p w14:paraId="1D81BA68" w14:textId="77777777" w:rsidR="00B61E5D" w:rsidRPr="00C648BF" w:rsidRDefault="009F1B65"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Highways/Avenue / Road_Lane</w:t>
            </w:r>
          </w:p>
        </w:tc>
        <w:tc>
          <w:tcPr>
            <w:tcW w:w="1553" w:type="dxa"/>
            <w:tcBorders>
              <w:top w:val="single" w:sz="4" w:space="0" w:color="auto"/>
              <w:bottom w:val="single" w:sz="4" w:space="0" w:color="auto"/>
            </w:tcBorders>
            <w:vAlign w:val="center"/>
          </w:tcPr>
          <w:p w14:paraId="14D8DA10" w14:textId="77777777" w:rsidR="00B61E5D"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5E3246B7" w14:textId="073DBA00" w:rsidR="00B61E5D" w:rsidRPr="00C648BF" w:rsidRDefault="00B61E5D" w:rsidP="00F26F8A">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Input Box</w:t>
            </w:r>
          </w:p>
        </w:tc>
        <w:tc>
          <w:tcPr>
            <w:tcW w:w="2160" w:type="dxa"/>
            <w:tcBorders>
              <w:top w:val="single" w:sz="4" w:space="0" w:color="auto"/>
              <w:bottom w:val="single" w:sz="4" w:space="0" w:color="auto"/>
            </w:tcBorders>
            <w:vAlign w:val="center"/>
          </w:tcPr>
          <w:p w14:paraId="49CFCF71" w14:textId="4D9D213C" w:rsidR="00B61E5D" w:rsidRPr="00C648BF" w:rsidRDefault="004A7653" w:rsidP="00DB4FAB">
            <w:pPr>
              <w:autoSpaceDE w:val="0"/>
              <w:autoSpaceDN w:val="0"/>
              <w:adjustRightInd w:val="0"/>
              <w:spacing w:line="276" w:lineRule="auto"/>
              <w:rPr>
                <w:rFonts w:asciiTheme="minorHAnsi" w:hAnsiTheme="minorHAnsi" w:cstheme="minorHAnsi"/>
                <w:sz w:val="22"/>
              </w:rPr>
            </w:pPr>
            <w:r>
              <w:rPr>
                <w:rFonts w:asciiTheme="minorHAnsi" w:hAnsiTheme="minorHAnsi" w:cstheme="minorHAnsi"/>
                <w:sz w:val="22"/>
              </w:rPr>
              <w:t>Autofill input in case of road name</w:t>
            </w:r>
          </w:p>
        </w:tc>
      </w:tr>
      <w:tr w:rsidR="00B61E5D" w:rsidRPr="003F200F" w14:paraId="2BB22EAE" w14:textId="77777777" w:rsidTr="003B0F03">
        <w:trPr>
          <w:cantSplit/>
          <w:trHeight w:val="353"/>
        </w:trPr>
        <w:tc>
          <w:tcPr>
            <w:tcW w:w="1728" w:type="dxa"/>
            <w:tcBorders>
              <w:top w:val="single" w:sz="4" w:space="0" w:color="auto"/>
              <w:bottom w:val="single" w:sz="4" w:space="0" w:color="auto"/>
            </w:tcBorders>
          </w:tcPr>
          <w:p w14:paraId="34C967AD" w14:textId="77777777" w:rsidR="00B61E5D"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Block</w:t>
            </w:r>
          </w:p>
        </w:tc>
        <w:tc>
          <w:tcPr>
            <w:tcW w:w="2047" w:type="dxa"/>
            <w:tcBorders>
              <w:top w:val="single" w:sz="4" w:space="0" w:color="auto"/>
              <w:bottom w:val="single" w:sz="4" w:space="0" w:color="auto"/>
            </w:tcBorders>
            <w:vAlign w:val="center"/>
          </w:tcPr>
          <w:p w14:paraId="2D9B3A9B"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Blocks</w:t>
            </w:r>
          </w:p>
          <w:p w14:paraId="37240F38"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p>
        </w:tc>
        <w:tc>
          <w:tcPr>
            <w:tcW w:w="1553" w:type="dxa"/>
            <w:tcBorders>
              <w:top w:val="single" w:sz="4" w:space="0" w:color="auto"/>
              <w:bottom w:val="single" w:sz="4" w:space="0" w:color="auto"/>
            </w:tcBorders>
            <w:vAlign w:val="center"/>
          </w:tcPr>
          <w:p w14:paraId="7D68B90C" w14:textId="77777777" w:rsidR="00B61E5D"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358FFC2B" w14:textId="77777777" w:rsidR="00B61E5D"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Input Box/ List Box</w:t>
            </w:r>
          </w:p>
        </w:tc>
        <w:tc>
          <w:tcPr>
            <w:tcW w:w="2160" w:type="dxa"/>
            <w:tcBorders>
              <w:top w:val="single" w:sz="4" w:space="0" w:color="auto"/>
              <w:bottom w:val="single" w:sz="4" w:space="0" w:color="auto"/>
            </w:tcBorders>
            <w:vAlign w:val="center"/>
          </w:tcPr>
          <w:p w14:paraId="6FC9CC5E" w14:textId="77777777" w:rsidR="00B61E5D" w:rsidRPr="00C648BF" w:rsidRDefault="00B61E5D" w:rsidP="00C648BF">
            <w:pPr>
              <w:autoSpaceDE w:val="0"/>
              <w:autoSpaceDN w:val="0"/>
              <w:adjustRightInd w:val="0"/>
              <w:spacing w:line="276" w:lineRule="auto"/>
              <w:rPr>
                <w:rFonts w:asciiTheme="minorHAnsi" w:hAnsiTheme="minorHAnsi" w:cstheme="minorHAnsi"/>
                <w:sz w:val="22"/>
              </w:rPr>
            </w:pPr>
          </w:p>
        </w:tc>
      </w:tr>
      <w:tr w:rsidR="003B0F03" w:rsidRPr="003F200F" w14:paraId="1097DB94" w14:textId="77777777" w:rsidTr="003B0F03">
        <w:trPr>
          <w:cantSplit/>
          <w:trHeight w:val="353"/>
        </w:trPr>
        <w:tc>
          <w:tcPr>
            <w:tcW w:w="1728" w:type="dxa"/>
            <w:tcBorders>
              <w:top w:val="single" w:sz="4" w:space="0" w:color="auto"/>
              <w:bottom w:val="single" w:sz="4" w:space="0" w:color="auto"/>
            </w:tcBorders>
          </w:tcPr>
          <w:p w14:paraId="6DB59EDA"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Address</w:t>
            </w:r>
          </w:p>
        </w:tc>
        <w:tc>
          <w:tcPr>
            <w:tcW w:w="2047" w:type="dxa"/>
            <w:tcBorders>
              <w:top w:val="single" w:sz="4" w:space="0" w:color="auto"/>
              <w:bottom w:val="single" w:sz="4" w:space="0" w:color="auto"/>
            </w:tcBorders>
            <w:vAlign w:val="center"/>
          </w:tcPr>
          <w:p w14:paraId="6B9C02A2"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Addresses</w:t>
            </w:r>
          </w:p>
        </w:tc>
        <w:tc>
          <w:tcPr>
            <w:tcW w:w="1553" w:type="dxa"/>
            <w:tcBorders>
              <w:top w:val="single" w:sz="4" w:space="0" w:color="auto"/>
              <w:bottom w:val="single" w:sz="4" w:space="0" w:color="auto"/>
            </w:tcBorders>
            <w:vAlign w:val="center"/>
          </w:tcPr>
          <w:p w14:paraId="5B1E015A" w14:textId="77777777" w:rsidR="003B0F03"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2926C751" w14:textId="77777777" w:rsidR="003B0F03"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Input Box</w:t>
            </w:r>
          </w:p>
        </w:tc>
        <w:tc>
          <w:tcPr>
            <w:tcW w:w="2160" w:type="dxa"/>
            <w:tcBorders>
              <w:top w:val="single" w:sz="4" w:space="0" w:color="auto"/>
              <w:bottom w:val="single" w:sz="4" w:space="0" w:color="auto"/>
            </w:tcBorders>
            <w:vAlign w:val="center"/>
          </w:tcPr>
          <w:p w14:paraId="4FB93E4C" w14:textId="77777777" w:rsidR="003B0F03" w:rsidRPr="00C648BF" w:rsidRDefault="003B0F03" w:rsidP="00C648BF">
            <w:pPr>
              <w:autoSpaceDE w:val="0"/>
              <w:autoSpaceDN w:val="0"/>
              <w:adjustRightInd w:val="0"/>
              <w:spacing w:line="276" w:lineRule="auto"/>
              <w:rPr>
                <w:rFonts w:asciiTheme="minorHAnsi" w:hAnsiTheme="minorHAnsi" w:cstheme="minorHAnsi"/>
                <w:sz w:val="22"/>
              </w:rPr>
            </w:pPr>
            <w:r w:rsidRPr="00C648BF">
              <w:rPr>
                <w:rFonts w:asciiTheme="minorHAnsi" w:hAnsiTheme="minorHAnsi" w:cstheme="minorHAnsi"/>
                <w:sz w:val="22"/>
              </w:rPr>
              <w:t>Address to be search</w:t>
            </w:r>
          </w:p>
        </w:tc>
      </w:tr>
    </w:tbl>
    <w:p w14:paraId="2CCF7ACF" w14:textId="77777777" w:rsidR="00B61E5D" w:rsidRDefault="00B61E5D" w:rsidP="00B61E5D">
      <w:pPr>
        <w:spacing w:line="360" w:lineRule="auto"/>
        <w:jc w:val="both"/>
        <w:rPr>
          <w:rFonts w:ascii="Tahoma" w:hAnsi="Tahoma" w:cs="Arial"/>
          <w:sz w:val="20"/>
          <w:szCs w:val="32"/>
        </w:rPr>
      </w:pPr>
    </w:p>
    <w:p w14:paraId="2EA719F6" w14:textId="77777777" w:rsidR="00B61E5D" w:rsidRPr="00125422" w:rsidRDefault="00B61E5D" w:rsidP="00B61E5D">
      <w:pPr>
        <w:rPr>
          <w:rFonts w:asciiTheme="minorHAnsi" w:hAnsiTheme="minorHAnsi" w:cstheme="minorHAnsi"/>
          <w:bCs/>
          <w:color w:val="000000"/>
        </w:rPr>
      </w:pPr>
      <w:r w:rsidRPr="00125422">
        <w:rPr>
          <w:rFonts w:asciiTheme="minorHAnsi" w:hAnsiTheme="minorHAnsi" w:cstheme="minorHAnsi"/>
          <w:bCs/>
          <w:color w:val="000000"/>
          <w:sz w:val="22"/>
        </w:rPr>
        <w:t xml:space="preserve">Output Parameters </w:t>
      </w:r>
    </w:p>
    <w:p w14:paraId="5B9BC623" w14:textId="77777777" w:rsidR="00B61E5D" w:rsidRPr="003F200F" w:rsidRDefault="00B61E5D" w:rsidP="00B61E5D">
      <w:pPr>
        <w:rPr>
          <w:rFonts w:ascii="Tahoma" w:hAnsi="Tahoma" w:cs="Arial"/>
          <w:bCs/>
          <w:color w:val="000000"/>
        </w:rPr>
      </w:pPr>
    </w:p>
    <w:p w14:paraId="020D0968" w14:textId="77777777" w:rsidR="00B61E5D" w:rsidRPr="00C648BF" w:rsidRDefault="00B61E5D"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As an output feature list of searched keyword will be received.</w:t>
      </w:r>
    </w:p>
    <w:p w14:paraId="492E8258" w14:textId="77777777" w:rsidR="00B04C62" w:rsidRPr="00B04C62" w:rsidRDefault="00B61E5D" w:rsidP="00B04C62">
      <w:pPr>
        <w:jc w:val="both"/>
        <w:rPr>
          <w:rFonts w:ascii="Tahoma" w:hAnsi="Tahoma" w:cs="Arial"/>
          <w:sz w:val="20"/>
        </w:rPr>
      </w:pPr>
      <w:r w:rsidRPr="003F200F">
        <w:rPr>
          <w:rFonts w:ascii="Tahoma" w:hAnsi="Tahoma" w:cs="Arial"/>
          <w:sz w:val="20"/>
        </w:rPr>
        <w:t xml:space="preserve"> </w:t>
      </w:r>
    </w:p>
    <w:p w14:paraId="184B4037" w14:textId="77777777" w:rsidR="00B61E5D" w:rsidRPr="00125422" w:rsidRDefault="00B61E5D" w:rsidP="00125422">
      <w:pPr>
        <w:pStyle w:val="Heading3"/>
        <w:tabs>
          <w:tab w:val="clear" w:pos="1980"/>
          <w:tab w:val="num" w:pos="900"/>
        </w:tabs>
        <w:ind w:hanging="1800"/>
        <w:rPr>
          <w:rFonts w:asciiTheme="minorHAnsi" w:hAnsiTheme="minorHAnsi" w:cstheme="minorHAnsi"/>
          <w:b/>
        </w:rPr>
      </w:pPr>
      <w:bookmarkStart w:id="135" w:name="_Toc390785252"/>
      <w:bookmarkStart w:id="136" w:name="_Toc391199417"/>
      <w:r w:rsidRPr="00125422">
        <w:rPr>
          <w:rFonts w:asciiTheme="minorHAnsi" w:hAnsiTheme="minorHAnsi" w:cstheme="minorHAnsi"/>
          <w:b/>
        </w:rPr>
        <w:lastRenderedPageBreak/>
        <w:t>External Interfaces</w:t>
      </w:r>
      <w:bookmarkEnd w:id="135"/>
      <w:bookmarkEnd w:id="136"/>
    </w:p>
    <w:p w14:paraId="19EB4B16" w14:textId="77777777" w:rsidR="00B61E5D" w:rsidRPr="00217A2C" w:rsidRDefault="002B7A4A" w:rsidP="00B61E5D">
      <w:pPr>
        <w:spacing w:line="360" w:lineRule="auto"/>
        <w:jc w:val="both"/>
        <w:rPr>
          <w:rFonts w:ascii="Tahoma" w:hAnsi="Tahoma" w:cs="Arial"/>
          <w:sz w:val="20"/>
        </w:rPr>
      </w:pPr>
      <w:r w:rsidRPr="00217A2C">
        <w:rPr>
          <w:rFonts w:ascii="Tahoma" w:hAnsi="Tahoma" w:cs="Arial"/>
          <w:sz w:val="20"/>
        </w:rPr>
        <w:t xml:space="preserve">              </w:t>
      </w:r>
      <w:r w:rsidR="00B61E5D" w:rsidRPr="00217A2C">
        <w:rPr>
          <w:rFonts w:ascii="Tahoma" w:hAnsi="Tahoma" w:cs="Arial"/>
          <w:sz w:val="20"/>
        </w:rPr>
        <w:t xml:space="preserve"> </w:t>
      </w:r>
      <w:r w:rsidRPr="00217A2C">
        <w:rPr>
          <w:rFonts w:ascii="Tahoma" w:hAnsi="Tahoma" w:cs="Arial"/>
          <w:sz w:val="20"/>
        </w:rPr>
        <w:t>NA</w:t>
      </w:r>
    </w:p>
    <w:p w14:paraId="72AC3AF2" w14:textId="77777777" w:rsidR="00B61E5D" w:rsidRPr="00125422" w:rsidRDefault="00B61E5D" w:rsidP="00125422">
      <w:pPr>
        <w:pStyle w:val="Heading3"/>
        <w:tabs>
          <w:tab w:val="clear" w:pos="1980"/>
          <w:tab w:val="num" w:pos="900"/>
        </w:tabs>
        <w:ind w:hanging="1800"/>
        <w:rPr>
          <w:rFonts w:asciiTheme="minorHAnsi" w:hAnsiTheme="minorHAnsi" w:cstheme="minorHAnsi"/>
          <w:b/>
        </w:rPr>
      </w:pPr>
      <w:bookmarkStart w:id="137" w:name="_Toc390785253"/>
      <w:bookmarkStart w:id="138" w:name="_Toc391199418"/>
      <w:r w:rsidRPr="00125422">
        <w:rPr>
          <w:rFonts w:asciiTheme="minorHAnsi" w:hAnsiTheme="minorHAnsi" w:cstheme="minorHAnsi"/>
          <w:b/>
        </w:rPr>
        <w:t>Assumptions</w:t>
      </w:r>
      <w:bookmarkEnd w:id="137"/>
      <w:bookmarkEnd w:id="138"/>
    </w:p>
    <w:p w14:paraId="545E3958" w14:textId="77777777" w:rsidR="002B7A4A" w:rsidRPr="00125422" w:rsidRDefault="002B7A4A" w:rsidP="006C1FB1">
      <w:pPr>
        <w:pStyle w:val="ListParagraph"/>
        <w:numPr>
          <w:ilvl w:val="0"/>
          <w:numId w:val="19"/>
        </w:numPr>
        <w:contextualSpacing w:val="0"/>
        <w:jc w:val="both"/>
        <w:rPr>
          <w:rFonts w:asciiTheme="minorHAnsi" w:hAnsiTheme="minorHAnsi" w:cstheme="minorHAnsi"/>
          <w:sz w:val="22"/>
        </w:rPr>
      </w:pPr>
      <w:r w:rsidRPr="00125422">
        <w:rPr>
          <w:rFonts w:asciiTheme="minorHAnsi" w:hAnsiTheme="minorHAnsi" w:cstheme="minorHAnsi"/>
          <w:sz w:val="22"/>
        </w:rPr>
        <w:t>Server holding various types of data for the use.</w:t>
      </w:r>
    </w:p>
    <w:p w14:paraId="3DCAC04F" w14:textId="77777777" w:rsidR="002B7A4A" w:rsidRPr="00125422" w:rsidRDefault="002B7A4A" w:rsidP="006C1FB1">
      <w:pPr>
        <w:pStyle w:val="ListParagraph"/>
        <w:numPr>
          <w:ilvl w:val="0"/>
          <w:numId w:val="19"/>
        </w:numPr>
        <w:contextualSpacing w:val="0"/>
        <w:jc w:val="both"/>
        <w:rPr>
          <w:rFonts w:asciiTheme="minorHAnsi" w:hAnsiTheme="minorHAnsi" w:cstheme="minorHAnsi"/>
          <w:sz w:val="22"/>
        </w:rPr>
      </w:pPr>
      <w:r w:rsidRPr="00125422">
        <w:rPr>
          <w:rFonts w:asciiTheme="minorHAnsi" w:hAnsiTheme="minorHAnsi" w:cstheme="minorHAnsi"/>
          <w:sz w:val="22"/>
        </w:rPr>
        <w:t>Server will be facilitated with required ArcGIS services.</w:t>
      </w:r>
    </w:p>
    <w:p w14:paraId="26405A49" w14:textId="77777777" w:rsidR="00B61E5D" w:rsidRPr="00125422" w:rsidRDefault="002B7A4A" w:rsidP="006C1FB1">
      <w:pPr>
        <w:pStyle w:val="ListParagraph"/>
        <w:numPr>
          <w:ilvl w:val="0"/>
          <w:numId w:val="19"/>
        </w:numPr>
        <w:jc w:val="both"/>
        <w:rPr>
          <w:rFonts w:asciiTheme="minorHAnsi" w:hAnsiTheme="minorHAnsi" w:cstheme="minorHAnsi"/>
          <w:sz w:val="22"/>
        </w:rPr>
      </w:pPr>
      <w:r w:rsidRPr="00125422">
        <w:rPr>
          <w:rFonts w:asciiTheme="minorHAnsi" w:hAnsiTheme="minorHAnsi" w:cstheme="minorHAnsi"/>
          <w:sz w:val="22"/>
        </w:rPr>
        <w:t>Bahrain locator app must have registered in mobile market/play store.</w:t>
      </w:r>
    </w:p>
    <w:p w14:paraId="1B8EE3AB" w14:textId="77777777" w:rsidR="00355AD0" w:rsidRPr="002B7A4A" w:rsidRDefault="00355AD0" w:rsidP="00412825">
      <w:pPr>
        <w:pStyle w:val="ListParagraph"/>
        <w:jc w:val="both"/>
        <w:rPr>
          <w:rFonts w:ascii="Tahoma" w:hAnsi="Tahoma" w:cs="Arial"/>
          <w:sz w:val="20"/>
        </w:rPr>
      </w:pPr>
    </w:p>
    <w:p w14:paraId="0DD47638" w14:textId="77777777" w:rsidR="003B0F03" w:rsidRPr="00C648BF" w:rsidRDefault="003B0F03" w:rsidP="00125422">
      <w:pPr>
        <w:pStyle w:val="Heading2"/>
        <w:tabs>
          <w:tab w:val="clear" w:pos="1116"/>
        </w:tabs>
        <w:ind w:left="810" w:hanging="540"/>
        <w:rPr>
          <w:rFonts w:asciiTheme="minorHAnsi" w:hAnsiTheme="minorHAnsi" w:cstheme="minorHAnsi"/>
          <w:b/>
          <w:sz w:val="28"/>
          <w:szCs w:val="28"/>
        </w:rPr>
      </w:pPr>
      <w:bookmarkStart w:id="139" w:name="_Toc386805043"/>
      <w:bookmarkStart w:id="140" w:name="_Toc386807040"/>
      <w:bookmarkStart w:id="141" w:name="_Toc388529866"/>
      <w:r w:rsidRPr="00C648BF">
        <w:rPr>
          <w:rFonts w:asciiTheme="minorHAnsi" w:hAnsiTheme="minorHAnsi" w:cstheme="minorHAnsi"/>
          <w:b/>
          <w:sz w:val="28"/>
          <w:szCs w:val="28"/>
        </w:rPr>
        <w:t xml:space="preserve">  </w:t>
      </w:r>
      <w:bookmarkStart w:id="142" w:name="_Toc390785254"/>
      <w:bookmarkStart w:id="143" w:name="_Toc391199419"/>
      <w:r w:rsidRPr="00C648BF">
        <w:rPr>
          <w:rFonts w:asciiTheme="minorHAnsi" w:hAnsiTheme="minorHAnsi" w:cstheme="minorHAnsi"/>
          <w:b/>
          <w:sz w:val="28"/>
          <w:szCs w:val="28"/>
        </w:rPr>
        <w:t xml:space="preserve">Administrative boundary </w:t>
      </w:r>
      <w:bookmarkEnd w:id="139"/>
      <w:bookmarkEnd w:id="140"/>
      <w:bookmarkEnd w:id="141"/>
      <w:r w:rsidRPr="00C648BF">
        <w:rPr>
          <w:rFonts w:asciiTheme="minorHAnsi" w:hAnsiTheme="minorHAnsi" w:cstheme="minorHAnsi"/>
          <w:b/>
          <w:sz w:val="28"/>
          <w:szCs w:val="28"/>
        </w:rPr>
        <w:t>Search</w:t>
      </w:r>
      <w:bookmarkEnd w:id="142"/>
      <w:bookmarkEnd w:id="143"/>
    </w:p>
    <w:p w14:paraId="2AC7F1B3"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3F200F">
        <w:rPr>
          <w:rFonts w:ascii="Tahoma" w:hAnsi="Tahoma" w:cs="Arial"/>
          <w:b/>
          <w:bCs/>
          <w:color w:val="000000"/>
        </w:rPr>
        <w:br/>
      </w:r>
      <w:r w:rsidRPr="00C648BF">
        <w:rPr>
          <w:rFonts w:asciiTheme="minorHAnsi" w:hAnsiTheme="minorHAnsi" w:cstheme="minorHAnsi"/>
          <w:sz w:val="22"/>
        </w:rPr>
        <w:t>Introduction</w:t>
      </w:r>
    </w:p>
    <w:p w14:paraId="53903213"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is used to specifically search on Administrative boundaries layer Block. </w:t>
      </w:r>
      <w:r w:rsidR="006B2990" w:rsidRPr="00C648BF">
        <w:rPr>
          <w:rFonts w:asciiTheme="minorHAnsi" w:hAnsiTheme="minorHAnsi" w:cstheme="minorHAnsi"/>
          <w:sz w:val="22"/>
        </w:rPr>
        <w:t>To narrow down the search user can select Governorate and / or Area from dropdown box</w:t>
      </w:r>
      <w:r w:rsidRPr="00C648BF">
        <w:rPr>
          <w:rFonts w:asciiTheme="minorHAnsi" w:hAnsiTheme="minorHAnsi" w:cstheme="minorHAnsi"/>
          <w:sz w:val="22"/>
        </w:rPr>
        <w:t>.</w:t>
      </w:r>
    </w:p>
    <w:p w14:paraId="5DDDD8C5" w14:textId="77777777" w:rsidR="003B0F03" w:rsidRPr="00CB13D9" w:rsidRDefault="003B0F03" w:rsidP="00125422">
      <w:pPr>
        <w:pStyle w:val="Heading3"/>
        <w:tabs>
          <w:tab w:val="clear" w:pos="1980"/>
          <w:tab w:val="num" w:pos="990"/>
        </w:tabs>
        <w:ind w:hanging="1800"/>
        <w:rPr>
          <w:rFonts w:asciiTheme="minorHAnsi" w:hAnsiTheme="minorHAnsi" w:cstheme="minorHAnsi"/>
          <w:b/>
          <w:szCs w:val="28"/>
        </w:rPr>
      </w:pPr>
      <w:bookmarkStart w:id="144" w:name="_Toc390785255"/>
      <w:bookmarkStart w:id="145" w:name="_Toc391199420"/>
      <w:r w:rsidRPr="00CB13D9">
        <w:rPr>
          <w:rFonts w:asciiTheme="minorHAnsi" w:hAnsiTheme="minorHAnsi" w:cstheme="minorHAnsi"/>
          <w:b/>
          <w:szCs w:val="28"/>
        </w:rPr>
        <w:t>Design Alternatives</w:t>
      </w:r>
      <w:bookmarkEnd w:id="144"/>
      <w:bookmarkEnd w:id="145"/>
    </w:p>
    <w:p w14:paraId="22D1DD8D"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 xml:space="preserve">Not applicable. </w:t>
      </w:r>
    </w:p>
    <w:p w14:paraId="682D37D9" w14:textId="77777777" w:rsidR="003B0F03" w:rsidRPr="00CB13D9" w:rsidRDefault="003B0F03" w:rsidP="00125422">
      <w:pPr>
        <w:pStyle w:val="Heading3"/>
        <w:tabs>
          <w:tab w:val="clear" w:pos="1980"/>
          <w:tab w:val="num" w:pos="990"/>
        </w:tabs>
        <w:ind w:hanging="1800"/>
        <w:rPr>
          <w:rFonts w:asciiTheme="minorHAnsi" w:hAnsiTheme="minorHAnsi" w:cstheme="minorHAnsi"/>
          <w:b/>
        </w:rPr>
      </w:pPr>
      <w:bookmarkStart w:id="146" w:name="_Toc390785256"/>
      <w:bookmarkStart w:id="147" w:name="_Toc391199421"/>
      <w:r w:rsidRPr="00CB13D9">
        <w:rPr>
          <w:rFonts w:asciiTheme="minorHAnsi" w:hAnsiTheme="minorHAnsi" w:cstheme="minorHAnsi"/>
          <w:b/>
        </w:rPr>
        <w:t>Design Details</w:t>
      </w:r>
      <w:bookmarkEnd w:id="146"/>
      <w:bookmarkEnd w:id="147"/>
    </w:p>
    <w:p w14:paraId="29C46091" w14:textId="77777777" w:rsidR="003B0F03" w:rsidRPr="003F200F" w:rsidRDefault="003B0F03" w:rsidP="003B0F03">
      <w:pPr>
        <w:jc w:val="both"/>
        <w:rPr>
          <w:rFonts w:ascii="Tahoma" w:hAnsi="Tahoma" w:cs="Arial"/>
          <w:sz w:val="20"/>
        </w:rPr>
      </w:pPr>
    </w:p>
    <w:p w14:paraId="6DB96141" w14:textId="77777777" w:rsidR="003B0F03" w:rsidRPr="00C648BF" w:rsidRDefault="003B0F03" w:rsidP="00C648BF">
      <w:pPr>
        <w:autoSpaceDE w:val="0"/>
        <w:autoSpaceDN w:val="0"/>
        <w:adjustRightInd w:val="0"/>
        <w:spacing w:line="276" w:lineRule="auto"/>
        <w:jc w:val="both"/>
        <w:rPr>
          <w:rFonts w:asciiTheme="minorHAnsi" w:hAnsiTheme="minorHAnsi" w:cstheme="minorHAnsi"/>
          <w:sz w:val="22"/>
        </w:rPr>
      </w:pPr>
      <w:r w:rsidRPr="00C648BF">
        <w:rPr>
          <w:rFonts w:asciiTheme="minorHAnsi" w:hAnsiTheme="minorHAnsi" w:cstheme="minorHAnsi"/>
          <w:sz w:val="22"/>
        </w:rPr>
        <w:t>The process / activity flow diagram for this activity is as below –</w:t>
      </w:r>
    </w:p>
    <w:p w14:paraId="7BD4FEDC" w14:textId="5565371B" w:rsidR="003B0F03" w:rsidRDefault="004E1AB5" w:rsidP="003B0F03">
      <w:pPr>
        <w:spacing w:line="360" w:lineRule="auto"/>
        <w:jc w:val="center"/>
      </w:pPr>
      <w:r>
        <w:object w:dxaOrig="10990" w:dyaOrig="9031" w14:anchorId="47BF685F">
          <v:shape id="_x0000_i1055" type="#_x0000_t75" style="width:408.9pt;height:336.25pt" o:ole="">
            <v:imagedata r:id="rId68" o:title=""/>
          </v:shape>
          <o:OLEObject Type="Embed" ProgID="Visio.Drawing.11" ShapeID="_x0000_i1055" DrawAspect="Content" ObjectID="_1465042187" r:id="rId69"/>
        </w:object>
      </w:r>
    </w:p>
    <w:p w14:paraId="35422EB1" w14:textId="77777777" w:rsidR="003B0F03" w:rsidRDefault="003B0F03" w:rsidP="003B0F03">
      <w:pPr>
        <w:spacing w:line="360" w:lineRule="auto"/>
      </w:pPr>
    </w:p>
    <w:p w14:paraId="4705FE03"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 xml:space="preserve">Step 1 – Initiate </w:t>
      </w:r>
      <w:r w:rsidR="00AC624B" w:rsidRPr="00C648BF">
        <w:rPr>
          <w:rFonts w:asciiTheme="minorHAnsi" w:hAnsiTheme="minorHAnsi" w:cstheme="minorHAnsi"/>
          <w:sz w:val="22"/>
        </w:rPr>
        <w:t xml:space="preserve">Administrative Boundary </w:t>
      </w:r>
      <w:r w:rsidRPr="00C648BF">
        <w:rPr>
          <w:rFonts w:asciiTheme="minorHAnsi" w:hAnsiTheme="minorHAnsi" w:cstheme="minorHAnsi"/>
          <w:sz w:val="22"/>
        </w:rPr>
        <w:t>Search</w:t>
      </w:r>
    </w:p>
    <w:p w14:paraId="4BEE9E64" w14:textId="0DD26878"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w:t>
      </w:r>
      <w:r w:rsidR="00AC624B" w:rsidRPr="00C648BF">
        <w:rPr>
          <w:rFonts w:asciiTheme="minorHAnsi" w:hAnsiTheme="minorHAnsi" w:cstheme="minorHAnsi"/>
          <w:sz w:val="22"/>
        </w:rPr>
        <w:t>Administrative Boundary</w:t>
      </w:r>
      <w:r w:rsidRPr="00C648BF">
        <w:rPr>
          <w:rFonts w:asciiTheme="minorHAnsi" w:hAnsiTheme="minorHAnsi" w:cstheme="minorHAnsi"/>
          <w:sz w:val="22"/>
        </w:rPr>
        <w:t xml:space="preserve"> search icon available on context menu </w:t>
      </w:r>
      <w:r w:rsidR="00AC624B" w:rsidRPr="00C648BF">
        <w:rPr>
          <w:rFonts w:asciiTheme="minorHAnsi" w:hAnsiTheme="minorHAnsi" w:cstheme="minorHAnsi"/>
          <w:sz w:val="22"/>
        </w:rPr>
        <w:t>followed by</w:t>
      </w:r>
      <w:r w:rsidRPr="00C648BF">
        <w:rPr>
          <w:rFonts w:asciiTheme="minorHAnsi" w:hAnsiTheme="minorHAnsi" w:cstheme="minorHAnsi"/>
          <w:sz w:val="22"/>
        </w:rPr>
        <w:t xml:space="preserve"> entering the desired </w:t>
      </w:r>
      <w:r w:rsidR="00AC624B" w:rsidRPr="00C648BF">
        <w:rPr>
          <w:rFonts w:asciiTheme="minorHAnsi" w:hAnsiTheme="minorHAnsi" w:cstheme="minorHAnsi"/>
          <w:sz w:val="22"/>
        </w:rPr>
        <w:t xml:space="preserve">administrative </w:t>
      </w:r>
      <w:r w:rsidR="004A7653">
        <w:rPr>
          <w:rFonts w:asciiTheme="minorHAnsi" w:hAnsiTheme="minorHAnsi" w:cstheme="minorHAnsi"/>
          <w:sz w:val="22"/>
        </w:rPr>
        <w:t>unit type</w:t>
      </w:r>
      <w:r w:rsidRPr="00C648BF">
        <w:rPr>
          <w:rFonts w:asciiTheme="minorHAnsi" w:hAnsiTheme="minorHAnsi" w:cstheme="minorHAnsi"/>
          <w:sz w:val="22"/>
        </w:rPr>
        <w:t>.</w:t>
      </w:r>
      <w:r w:rsidR="004A7653">
        <w:rPr>
          <w:rFonts w:asciiTheme="minorHAnsi" w:hAnsiTheme="minorHAnsi" w:cstheme="minorHAnsi"/>
          <w:sz w:val="22"/>
        </w:rPr>
        <w:t xml:space="preserve"> The hierarchy of admin unit is Governorate -&gt;  Area -&gt; Block. The first list box will contains Governorate, second will be of Area &amp; third one will be for Block. The Area names will be filtered based on the selected Governorate name. If user want to select only for selected Governorate then he/she can tap on Search button without further selecting the Area name. The same is applicable for Area to Block i.e. the Block names will be filtered based on the selected Area name and If user want to search only for selected Area then it can be done without further selecting </w:t>
      </w:r>
      <w:r w:rsidR="004E1AB5">
        <w:rPr>
          <w:rFonts w:asciiTheme="minorHAnsi" w:hAnsiTheme="minorHAnsi" w:cstheme="minorHAnsi"/>
          <w:sz w:val="22"/>
        </w:rPr>
        <w:t>Block name.</w:t>
      </w:r>
      <w:r w:rsidR="00871A82">
        <w:rPr>
          <w:rFonts w:asciiTheme="minorHAnsi" w:hAnsiTheme="minorHAnsi" w:cstheme="minorHAnsi"/>
          <w:sz w:val="22"/>
        </w:rPr>
        <w:t xml:space="preserve"> </w:t>
      </w:r>
    </w:p>
    <w:p w14:paraId="56CFB826" w14:textId="77777777" w:rsidR="004A7653" w:rsidRDefault="004A7653" w:rsidP="00412825">
      <w:pPr>
        <w:spacing w:line="276" w:lineRule="auto"/>
        <w:jc w:val="both"/>
        <w:rPr>
          <w:rFonts w:asciiTheme="minorHAnsi" w:hAnsiTheme="minorHAnsi" w:cstheme="minorHAnsi"/>
          <w:sz w:val="22"/>
        </w:rPr>
      </w:pPr>
    </w:p>
    <w:p w14:paraId="3618BC76" w14:textId="77777777" w:rsidR="003B0F03" w:rsidRPr="006D4C83" w:rsidRDefault="003B0F03" w:rsidP="00412825">
      <w:pPr>
        <w:spacing w:line="276" w:lineRule="auto"/>
        <w:jc w:val="both"/>
        <w:rPr>
          <w:rFonts w:asciiTheme="minorHAnsi" w:hAnsiTheme="minorHAnsi" w:cstheme="minorHAnsi"/>
          <w:b/>
          <w:sz w:val="22"/>
        </w:rPr>
      </w:pPr>
      <w:r w:rsidRPr="006D4C83">
        <w:rPr>
          <w:rFonts w:asciiTheme="minorHAnsi" w:hAnsiTheme="minorHAnsi" w:cstheme="minorHAnsi"/>
          <w:b/>
          <w:sz w:val="22"/>
        </w:rPr>
        <w:t>Step 2 – Map Data Request</w:t>
      </w:r>
    </w:p>
    <w:p w14:paraId="6E02C006" w14:textId="4C6983BC"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Mobile app made request to ArcGIS Server through WebAdapter to search in </w:t>
      </w:r>
      <w:r w:rsidR="004E1AB5">
        <w:rPr>
          <w:rFonts w:asciiTheme="minorHAnsi" w:hAnsiTheme="minorHAnsi" w:cstheme="minorHAnsi"/>
          <w:sz w:val="22"/>
        </w:rPr>
        <w:t xml:space="preserve">Governorate, Area or </w:t>
      </w:r>
      <w:r w:rsidR="00AC624B" w:rsidRPr="00C648BF">
        <w:rPr>
          <w:rFonts w:asciiTheme="minorHAnsi" w:hAnsiTheme="minorHAnsi" w:cstheme="minorHAnsi"/>
          <w:sz w:val="22"/>
        </w:rPr>
        <w:t>Block layer</w:t>
      </w:r>
      <w:r w:rsidRPr="00C648BF">
        <w:rPr>
          <w:rFonts w:asciiTheme="minorHAnsi" w:hAnsiTheme="minorHAnsi" w:cstheme="minorHAnsi"/>
          <w:sz w:val="22"/>
        </w:rPr>
        <w:t xml:space="preserve"> of MOB_QUERY map service</w:t>
      </w:r>
      <w:r w:rsidR="004E1AB5">
        <w:rPr>
          <w:rFonts w:asciiTheme="minorHAnsi" w:hAnsiTheme="minorHAnsi" w:cstheme="minorHAnsi"/>
          <w:sz w:val="22"/>
        </w:rPr>
        <w:t xml:space="preserve"> based on the selection</w:t>
      </w:r>
      <w:r w:rsidRPr="00C648BF">
        <w:rPr>
          <w:rFonts w:asciiTheme="minorHAnsi" w:hAnsiTheme="minorHAnsi" w:cstheme="minorHAnsi"/>
          <w:sz w:val="22"/>
        </w:rPr>
        <w:t>.</w:t>
      </w:r>
    </w:p>
    <w:p w14:paraId="7A8D991E" w14:textId="77777777" w:rsidR="003B0F03" w:rsidRPr="00C648BF" w:rsidRDefault="003B0F03" w:rsidP="00C648BF">
      <w:pPr>
        <w:spacing w:line="276" w:lineRule="auto"/>
        <w:jc w:val="both"/>
        <w:rPr>
          <w:rFonts w:asciiTheme="minorHAnsi" w:hAnsiTheme="minorHAnsi" w:cstheme="minorHAnsi"/>
          <w:sz w:val="22"/>
        </w:rPr>
      </w:pPr>
    </w:p>
    <w:p w14:paraId="25380651" w14:textId="77777777" w:rsidR="003B0F03" w:rsidRPr="006D4C83" w:rsidRDefault="003B0F03" w:rsidP="00C648BF">
      <w:pPr>
        <w:spacing w:line="276" w:lineRule="auto"/>
        <w:rPr>
          <w:rFonts w:asciiTheme="minorHAnsi" w:hAnsiTheme="minorHAnsi" w:cstheme="minorHAnsi"/>
          <w:b/>
          <w:sz w:val="22"/>
        </w:rPr>
      </w:pPr>
      <w:r w:rsidRPr="006D4C83">
        <w:rPr>
          <w:rFonts w:asciiTheme="minorHAnsi" w:hAnsiTheme="minorHAnsi" w:cstheme="minorHAnsi"/>
          <w:b/>
          <w:sz w:val="22"/>
        </w:rPr>
        <w:t>Step 3 – Process Request</w:t>
      </w:r>
    </w:p>
    <w:p w14:paraId="715712FC" w14:textId="77777777"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WebAdapter forward the request to ArcGIS Server. Map Service credentials are checked then query operation performed through REST API.</w:t>
      </w:r>
    </w:p>
    <w:p w14:paraId="34804B47" w14:textId="77777777" w:rsidR="003B0F03" w:rsidRPr="00C648BF" w:rsidRDefault="003B0F03" w:rsidP="00C648BF">
      <w:pPr>
        <w:spacing w:line="276" w:lineRule="auto"/>
        <w:jc w:val="both"/>
        <w:rPr>
          <w:rFonts w:asciiTheme="minorHAnsi" w:hAnsiTheme="minorHAnsi" w:cstheme="minorHAnsi"/>
          <w:sz w:val="22"/>
        </w:rPr>
      </w:pPr>
    </w:p>
    <w:p w14:paraId="38D4B4D7" w14:textId="77777777" w:rsidR="003B0F03" w:rsidRPr="006D4C83" w:rsidRDefault="003B0F03" w:rsidP="00C648BF">
      <w:pPr>
        <w:spacing w:line="276" w:lineRule="auto"/>
        <w:rPr>
          <w:rFonts w:asciiTheme="minorHAnsi" w:hAnsiTheme="minorHAnsi" w:cstheme="minorHAnsi"/>
          <w:b/>
          <w:sz w:val="22"/>
        </w:rPr>
      </w:pPr>
      <w:r w:rsidRPr="006D4C83">
        <w:rPr>
          <w:rFonts w:asciiTheme="minorHAnsi" w:hAnsiTheme="minorHAnsi" w:cstheme="minorHAnsi"/>
          <w:b/>
          <w:sz w:val="22"/>
        </w:rPr>
        <w:t>Step 4 – Returning Result</w:t>
      </w:r>
    </w:p>
    <w:p w14:paraId="532A71F9" w14:textId="77777777"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REST API returns the result as JSON object which forwarded back to mobile client app.</w:t>
      </w:r>
    </w:p>
    <w:p w14:paraId="1E633D71" w14:textId="77777777" w:rsidR="003B0F03" w:rsidRPr="00C648BF" w:rsidRDefault="003B0F03" w:rsidP="00C648BF">
      <w:pPr>
        <w:spacing w:line="276" w:lineRule="auto"/>
        <w:jc w:val="both"/>
        <w:rPr>
          <w:rFonts w:asciiTheme="minorHAnsi" w:hAnsiTheme="minorHAnsi" w:cstheme="minorHAnsi"/>
          <w:sz w:val="22"/>
        </w:rPr>
      </w:pPr>
    </w:p>
    <w:p w14:paraId="6038E5AD" w14:textId="77777777" w:rsidR="003B0F03" w:rsidRPr="006D4C83" w:rsidRDefault="003B0F03" w:rsidP="00C648BF">
      <w:pPr>
        <w:spacing w:line="276" w:lineRule="auto"/>
        <w:rPr>
          <w:rFonts w:asciiTheme="minorHAnsi" w:hAnsiTheme="minorHAnsi" w:cstheme="minorHAnsi"/>
          <w:b/>
          <w:sz w:val="22"/>
        </w:rPr>
      </w:pPr>
      <w:r w:rsidRPr="006D4C83">
        <w:rPr>
          <w:rFonts w:asciiTheme="minorHAnsi" w:hAnsiTheme="minorHAnsi" w:cstheme="minorHAnsi"/>
          <w:b/>
          <w:sz w:val="22"/>
        </w:rPr>
        <w:t>Step 5 – Showing Result</w:t>
      </w:r>
    </w:p>
    <w:p w14:paraId="01CFFE96" w14:textId="77777777"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If result contains more than one object then it will be shown on a list view box, if it contains only one record than directly shown onto the map through graphic object. If no result returned then proper message is shown to the user. </w:t>
      </w:r>
    </w:p>
    <w:p w14:paraId="236660B7" w14:textId="77777777" w:rsidR="003B0F03" w:rsidRPr="00C648BF" w:rsidRDefault="003B0F03" w:rsidP="00C648BF">
      <w:pPr>
        <w:spacing w:line="276" w:lineRule="auto"/>
        <w:jc w:val="both"/>
        <w:rPr>
          <w:rFonts w:asciiTheme="minorHAnsi" w:hAnsiTheme="minorHAnsi" w:cstheme="minorHAnsi"/>
          <w:sz w:val="22"/>
        </w:rPr>
      </w:pPr>
    </w:p>
    <w:p w14:paraId="29990402" w14:textId="77777777" w:rsidR="003B0F03" w:rsidRPr="006D4C83" w:rsidRDefault="003B0F03" w:rsidP="00C648BF">
      <w:pPr>
        <w:spacing w:line="276" w:lineRule="auto"/>
        <w:rPr>
          <w:rFonts w:asciiTheme="minorHAnsi" w:hAnsiTheme="minorHAnsi" w:cstheme="minorHAnsi"/>
          <w:b/>
          <w:sz w:val="22"/>
        </w:rPr>
      </w:pPr>
      <w:r w:rsidRPr="006D4C83">
        <w:rPr>
          <w:rFonts w:asciiTheme="minorHAnsi" w:hAnsiTheme="minorHAnsi" w:cstheme="minorHAnsi"/>
          <w:b/>
          <w:sz w:val="22"/>
        </w:rPr>
        <w:t>Step 6 – Showing Buffer Search Tool</w:t>
      </w:r>
    </w:p>
    <w:p w14:paraId="6E3B7BB1" w14:textId="77777777"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If user select anyone searched item comes in list view box then it will be appeared on map windows and a buffer search toolbar will be appeared on top of map windows.  If user logged in as Registered User then the favorite point search will also be available in Buffer search tool bar otherwise it will not come.</w:t>
      </w:r>
    </w:p>
    <w:p w14:paraId="7B0533A0" w14:textId="77777777" w:rsidR="003B0F03" w:rsidRPr="00C648BF" w:rsidRDefault="003B0F03" w:rsidP="00C648BF">
      <w:pPr>
        <w:spacing w:line="276" w:lineRule="auto"/>
        <w:jc w:val="both"/>
        <w:rPr>
          <w:rFonts w:asciiTheme="minorHAnsi" w:hAnsiTheme="minorHAnsi" w:cstheme="minorHAnsi"/>
          <w:sz w:val="22"/>
        </w:rPr>
      </w:pPr>
    </w:p>
    <w:p w14:paraId="119A8AEC" w14:textId="77777777" w:rsidR="003B0F03" w:rsidRPr="00C648BF" w:rsidRDefault="003B0F03" w:rsidP="00C648B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Class Diagram – </w:t>
      </w:r>
      <w:r w:rsidRPr="00C648BF">
        <w:rPr>
          <w:rFonts w:asciiTheme="minorHAnsi" w:hAnsiTheme="minorHAnsi" w:cstheme="minorHAnsi"/>
          <w:sz w:val="22"/>
        </w:rPr>
        <w:tab/>
      </w:r>
    </w:p>
    <w:p w14:paraId="70D034B5" w14:textId="77777777" w:rsidR="003B0F03" w:rsidRDefault="0056226E" w:rsidP="003B0F03">
      <w:pPr>
        <w:spacing w:line="360" w:lineRule="auto"/>
        <w:jc w:val="center"/>
        <w:rPr>
          <w:rFonts w:cs="Arial"/>
        </w:rPr>
      </w:pPr>
      <w:r>
        <w:object w:dxaOrig="5096" w:dyaOrig="1083" w14:anchorId="7AFD2E45">
          <v:shape id="_x0000_i1056" type="#_x0000_t75" style="width:254.05pt;height:53.65pt" o:ole="">
            <v:imagedata r:id="rId70" o:title=""/>
          </v:shape>
          <o:OLEObject Type="Embed" ProgID="Visio.Drawing.11" ShapeID="_x0000_i1056" DrawAspect="Content" ObjectID="_1465042188" r:id="rId71"/>
        </w:object>
      </w:r>
    </w:p>
    <w:p w14:paraId="7E82EDB3" w14:textId="77777777" w:rsidR="003B0F03" w:rsidRPr="00C648BF" w:rsidRDefault="003B0F03" w:rsidP="003B0F03">
      <w:pPr>
        <w:spacing w:line="360" w:lineRule="auto"/>
        <w:rPr>
          <w:rFonts w:asciiTheme="minorHAnsi" w:hAnsiTheme="minorHAnsi" w:cstheme="minorHAnsi"/>
          <w:bCs/>
          <w:color w:val="000000"/>
        </w:rPr>
      </w:pPr>
    </w:p>
    <w:p w14:paraId="7FE5E63B" w14:textId="77777777" w:rsidR="003B0F03" w:rsidRPr="00C648BF" w:rsidRDefault="003B0F03" w:rsidP="003B0F03">
      <w:pPr>
        <w:spacing w:line="360" w:lineRule="auto"/>
        <w:rPr>
          <w:rFonts w:asciiTheme="minorHAnsi" w:hAnsiTheme="minorHAnsi" w:cstheme="minorHAnsi"/>
          <w:bCs/>
          <w:color w:val="000000"/>
        </w:rPr>
      </w:pPr>
      <w:r w:rsidRPr="00C648BF">
        <w:rPr>
          <w:rFonts w:asciiTheme="minorHAnsi" w:hAnsiTheme="minorHAnsi" w:cstheme="minorHAnsi"/>
          <w:bCs/>
          <w:color w:val="000000"/>
        </w:rPr>
        <w:lastRenderedPageBreak/>
        <w:t xml:space="preserve">Sequence Diagram – </w:t>
      </w:r>
      <w:r w:rsidR="00E71FFD" w:rsidRPr="00C648BF">
        <w:rPr>
          <w:rFonts w:asciiTheme="minorHAnsi" w:hAnsiTheme="minorHAnsi" w:cstheme="minorHAnsi"/>
          <w:bCs/>
          <w:color w:val="000000"/>
        </w:rPr>
        <w:t>Administrative Boundary Se</w:t>
      </w:r>
      <w:r w:rsidRPr="00C648BF">
        <w:rPr>
          <w:rFonts w:asciiTheme="minorHAnsi" w:hAnsiTheme="minorHAnsi" w:cstheme="minorHAnsi"/>
          <w:bCs/>
          <w:color w:val="000000"/>
        </w:rPr>
        <w:t>arch</w:t>
      </w:r>
    </w:p>
    <w:p w14:paraId="31BE6F87" w14:textId="77777777" w:rsidR="003B0F03" w:rsidRPr="003F200F" w:rsidRDefault="00E04FD6" w:rsidP="00B90E90">
      <w:pPr>
        <w:jc w:val="center"/>
        <w:rPr>
          <w:rFonts w:cs="Arial"/>
        </w:rPr>
      </w:pPr>
      <w:r>
        <w:object w:dxaOrig="7130" w:dyaOrig="6300" w14:anchorId="5DE4F5F7">
          <v:shape id="_x0000_i1057" type="#_x0000_t75" style="width:355.9pt;height:315.15pt" o:ole="">
            <v:imagedata r:id="rId72" o:title=""/>
          </v:shape>
          <o:OLEObject Type="Embed" ProgID="Visio.Drawing.11" ShapeID="_x0000_i1057" DrawAspect="Content" ObjectID="_1465042189" r:id="rId73"/>
        </w:object>
      </w:r>
    </w:p>
    <w:p w14:paraId="71C95EE3" w14:textId="77777777" w:rsidR="003B0F03" w:rsidRDefault="003B0F03" w:rsidP="003B0F03">
      <w:pPr>
        <w:pStyle w:val="Normal1"/>
        <w:spacing w:line="240" w:lineRule="auto"/>
        <w:rPr>
          <w:rFonts w:ascii="Tahoma" w:hAnsi="Tahoma" w:cs="Arial"/>
          <w:bCs/>
          <w:color w:val="000000"/>
        </w:rPr>
      </w:pPr>
    </w:p>
    <w:p w14:paraId="554A2A4B" w14:textId="77777777" w:rsidR="003B0F03" w:rsidRPr="00C648BF" w:rsidRDefault="003B0F03" w:rsidP="003B0F03">
      <w:pPr>
        <w:pStyle w:val="Normal1"/>
        <w:spacing w:line="240" w:lineRule="auto"/>
        <w:rPr>
          <w:rFonts w:asciiTheme="minorHAnsi" w:hAnsiTheme="minorHAnsi" w:cstheme="minorHAnsi"/>
          <w:b/>
          <w:bCs/>
          <w:color w:val="000000"/>
        </w:rPr>
      </w:pPr>
      <w:r w:rsidRPr="00C648BF">
        <w:rPr>
          <w:rFonts w:asciiTheme="minorHAnsi" w:hAnsiTheme="minorHAnsi" w:cstheme="minorHAnsi"/>
          <w:bCs/>
          <w:color w:val="000000"/>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2047"/>
        <w:gridCol w:w="1553"/>
        <w:gridCol w:w="1440"/>
        <w:gridCol w:w="2160"/>
      </w:tblGrid>
      <w:tr w:rsidR="003B0F03" w:rsidRPr="003F200F" w14:paraId="5AF7E7FC" w14:textId="77777777" w:rsidTr="00D065D0">
        <w:trPr>
          <w:cantSplit/>
          <w:trHeight w:val="353"/>
        </w:trPr>
        <w:tc>
          <w:tcPr>
            <w:tcW w:w="1728" w:type="dxa"/>
            <w:tcBorders>
              <w:top w:val="single" w:sz="4" w:space="0" w:color="auto"/>
              <w:bottom w:val="single" w:sz="4" w:space="0" w:color="auto"/>
            </w:tcBorders>
            <w:shd w:val="clear" w:color="auto" w:fill="CCCCCC"/>
          </w:tcPr>
          <w:p w14:paraId="19455498"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Field</w:t>
            </w:r>
          </w:p>
        </w:tc>
        <w:tc>
          <w:tcPr>
            <w:tcW w:w="2047" w:type="dxa"/>
            <w:tcBorders>
              <w:top w:val="single" w:sz="4" w:space="0" w:color="auto"/>
              <w:bottom w:val="single" w:sz="4" w:space="0" w:color="auto"/>
            </w:tcBorders>
            <w:shd w:val="clear" w:color="auto" w:fill="CCCCCC"/>
          </w:tcPr>
          <w:p w14:paraId="13CAFA6D"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reference table</w:t>
            </w:r>
          </w:p>
        </w:tc>
        <w:tc>
          <w:tcPr>
            <w:tcW w:w="1553" w:type="dxa"/>
            <w:tcBorders>
              <w:top w:val="single" w:sz="4" w:space="0" w:color="auto"/>
              <w:bottom w:val="single" w:sz="4" w:space="0" w:color="auto"/>
            </w:tcBorders>
            <w:shd w:val="clear" w:color="auto" w:fill="CCCCCC"/>
          </w:tcPr>
          <w:p w14:paraId="6CF5EBB4"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Validation</w:t>
            </w:r>
          </w:p>
        </w:tc>
        <w:tc>
          <w:tcPr>
            <w:tcW w:w="1440" w:type="dxa"/>
            <w:tcBorders>
              <w:top w:val="single" w:sz="4" w:space="0" w:color="auto"/>
              <w:bottom w:val="single" w:sz="4" w:space="0" w:color="auto"/>
            </w:tcBorders>
            <w:shd w:val="clear" w:color="auto" w:fill="CCCCCC"/>
          </w:tcPr>
          <w:p w14:paraId="31605CDD"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Data Source</w:t>
            </w:r>
          </w:p>
        </w:tc>
        <w:tc>
          <w:tcPr>
            <w:tcW w:w="2160" w:type="dxa"/>
            <w:tcBorders>
              <w:top w:val="single" w:sz="4" w:space="0" w:color="auto"/>
              <w:bottom w:val="single" w:sz="4" w:space="0" w:color="auto"/>
            </w:tcBorders>
            <w:shd w:val="clear" w:color="auto" w:fill="CCCCCC"/>
          </w:tcPr>
          <w:p w14:paraId="58D76985"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Remarks</w:t>
            </w:r>
          </w:p>
        </w:tc>
      </w:tr>
      <w:tr w:rsidR="003B0F03" w:rsidRPr="003F200F" w14:paraId="67E9E67E" w14:textId="77777777" w:rsidTr="00D065D0">
        <w:trPr>
          <w:cantSplit/>
          <w:trHeight w:val="353"/>
        </w:trPr>
        <w:tc>
          <w:tcPr>
            <w:tcW w:w="1728" w:type="dxa"/>
            <w:tcBorders>
              <w:top w:val="single" w:sz="4" w:space="0" w:color="auto"/>
              <w:bottom w:val="single" w:sz="4" w:space="0" w:color="auto"/>
            </w:tcBorders>
          </w:tcPr>
          <w:p w14:paraId="738B9220"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MapService Credential</w:t>
            </w:r>
          </w:p>
        </w:tc>
        <w:tc>
          <w:tcPr>
            <w:tcW w:w="2047" w:type="dxa"/>
            <w:tcBorders>
              <w:top w:val="single" w:sz="4" w:space="0" w:color="auto"/>
              <w:bottom w:val="single" w:sz="4" w:space="0" w:color="auto"/>
            </w:tcBorders>
            <w:vAlign w:val="center"/>
          </w:tcPr>
          <w:p w14:paraId="4C71BED3"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ArcGIS Server Internal Security System</w:t>
            </w:r>
          </w:p>
        </w:tc>
        <w:tc>
          <w:tcPr>
            <w:tcW w:w="1553" w:type="dxa"/>
            <w:tcBorders>
              <w:top w:val="single" w:sz="4" w:space="0" w:color="auto"/>
              <w:bottom w:val="single" w:sz="4" w:space="0" w:color="auto"/>
            </w:tcBorders>
            <w:vAlign w:val="center"/>
          </w:tcPr>
          <w:p w14:paraId="42B27F64"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NA</w:t>
            </w:r>
          </w:p>
        </w:tc>
        <w:tc>
          <w:tcPr>
            <w:tcW w:w="1440" w:type="dxa"/>
            <w:tcBorders>
              <w:top w:val="single" w:sz="4" w:space="0" w:color="auto"/>
              <w:bottom w:val="single" w:sz="4" w:space="0" w:color="auto"/>
            </w:tcBorders>
            <w:vAlign w:val="center"/>
          </w:tcPr>
          <w:p w14:paraId="54CDF7E4"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System</w:t>
            </w:r>
          </w:p>
        </w:tc>
        <w:tc>
          <w:tcPr>
            <w:tcW w:w="2160" w:type="dxa"/>
            <w:tcBorders>
              <w:top w:val="single" w:sz="4" w:space="0" w:color="auto"/>
              <w:bottom w:val="single" w:sz="4" w:space="0" w:color="auto"/>
            </w:tcBorders>
            <w:vAlign w:val="center"/>
          </w:tcPr>
          <w:p w14:paraId="7CABDA7D" w14:textId="77777777" w:rsidR="003B0F03" w:rsidRPr="00C648BF" w:rsidRDefault="003B0F03" w:rsidP="00C648BF">
            <w:pPr>
              <w:spacing w:line="276" w:lineRule="auto"/>
              <w:rPr>
                <w:rFonts w:asciiTheme="minorHAnsi" w:hAnsiTheme="minorHAnsi" w:cstheme="minorHAnsi"/>
                <w:sz w:val="22"/>
              </w:rPr>
            </w:pPr>
          </w:p>
        </w:tc>
      </w:tr>
      <w:tr w:rsidR="003B0F03" w:rsidRPr="003F200F" w14:paraId="44987DE7" w14:textId="77777777" w:rsidTr="00D065D0">
        <w:trPr>
          <w:cantSplit/>
          <w:trHeight w:val="190"/>
        </w:trPr>
        <w:tc>
          <w:tcPr>
            <w:tcW w:w="1728" w:type="dxa"/>
            <w:tcBorders>
              <w:top w:val="single" w:sz="4" w:space="0" w:color="auto"/>
              <w:bottom w:val="single" w:sz="4" w:space="0" w:color="auto"/>
            </w:tcBorders>
          </w:tcPr>
          <w:p w14:paraId="133C5DFF" w14:textId="77777777" w:rsidR="003B0F03" w:rsidRPr="00C648BF" w:rsidRDefault="00B90E90" w:rsidP="00C648BF">
            <w:pPr>
              <w:spacing w:line="276" w:lineRule="auto"/>
              <w:rPr>
                <w:rFonts w:asciiTheme="minorHAnsi" w:hAnsiTheme="minorHAnsi" w:cstheme="minorHAnsi"/>
                <w:sz w:val="22"/>
              </w:rPr>
            </w:pPr>
            <w:r w:rsidRPr="00C648BF">
              <w:rPr>
                <w:rFonts w:asciiTheme="minorHAnsi" w:hAnsiTheme="minorHAnsi" w:cstheme="minorHAnsi"/>
                <w:sz w:val="22"/>
              </w:rPr>
              <w:t>Governorate</w:t>
            </w:r>
          </w:p>
        </w:tc>
        <w:tc>
          <w:tcPr>
            <w:tcW w:w="2047" w:type="dxa"/>
            <w:tcBorders>
              <w:top w:val="single" w:sz="4" w:space="0" w:color="auto"/>
              <w:bottom w:val="single" w:sz="4" w:space="0" w:color="auto"/>
            </w:tcBorders>
            <w:vAlign w:val="center"/>
          </w:tcPr>
          <w:p w14:paraId="0DEEBA89" w14:textId="77777777" w:rsidR="003B0F03" w:rsidRPr="00C648BF" w:rsidRDefault="00B90E90" w:rsidP="00C648BF">
            <w:pPr>
              <w:spacing w:line="276" w:lineRule="auto"/>
              <w:rPr>
                <w:rFonts w:asciiTheme="minorHAnsi" w:hAnsiTheme="minorHAnsi" w:cstheme="minorHAnsi"/>
                <w:sz w:val="22"/>
              </w:rPr>
            </w:pPr>
            <w:r w:rsidRPr="00C648BF">
              <w:rPr>
                <w:rFonts w:asciiTheme="minorHAnsi" w:hAnsiTheme="minorHAnsi" w:cstheme="minorHAnsi"/>
                <w:sz w:val="22"/>
              </w:rPr>
              <w:t>Governorate</w:t>
            </w:r>
          </w:p>
        </w:tc>
        <w:tc>
          <w:tcPr>
            <w:tcW w:w="1553" w:type="dxa"/>
            <w:tcBorders>
              <w:top w:val="single" w:sz="4" w:space="0" w:color="auto"/>
              <w:bottom w:val="single" w:sz="4" w:space="0" w:color="auto"/>
            </w:tcBorders>
            <w:vAlign w:val="center"/>
          </w:tcPr>
          <w:p w14:paraId="1A76C468"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59598AD1" w14:textId="77777777" w:rsidR="003B0F03" w:rsidRPr="00C648BF" w:rsidRDefault="00B90E90" w:rsidP="00C648BF">
            <w:pPr>
              <w:spacing w:line="276" w:lineRule="auto"/>
              <w:rPr>
                <w:rFonts w:asciiTheme="minorHAnsi" w:hAnsiTheme="minorHAnsi" w:cstheme="minorHAnsi"/>
                <w:sz w:val="22"/>
              </w:rPr>
            </w:pPr>
            <w:r w:rsidRPr="00C648BF">
              <w:rPr>
                <w:rFonts w:asciiTheme="minorHAnsi" w:hAnsiTheme="minorHAnsi" w:cstheme="minorHAnsi"/>
                <w:sz w:val="22"/>
              </w:rPr>
              <w:t>List Box</w:t>
            </w:r>
          </w:p>
        </w:tc>
        <w:tc>
          <w:tcPr>
            <w:tcW w:w="2160" w:type="dxa"/>
            <w:tcBorders>
              <w:top w:val="single" w:sz="4" w:space="0" w:color="auto"/>
              <w:bottom w:val="single" w:sz="4" w:space="0" w:color="auto"/>
            </w:tcBorders>
            <w:vAlign w:val="center"/>
          </w:tcPr>
          <w:p w14:paraId="5B2F673D" w14:textId="77777777" w:rsidR="003B0F03" w:rsidRPr="00C648BF" w:rsidRDefault="003B0F03" w:rsidP="00C648BF">
            <w:pPr>
              <w:spacing w:line="276" w:lineRule="auto"/>
              <w:rPr>
                <w:rFonts w:asciiTheme="minorHAnsi" w:hAnsiTheme="minorHAnsi" w:cstheme="minorHAnsi"/>
                <w:sz w:val="22"/>
              </w:rPr>
            </w:pPr>
          </w:p>
        </w:tc>
      </w:tr>
      <w:tr w:rsidR="003B0F03" w:rsidRPr="003F200F" w14:paraId="50ED3FF3" w14:textId="77777777" w:rsidTr="00D065D0">
        <w:trPr>
          <w:cantSplit/>
          <w:trHeight w:val="353"/>
        </w:trPr>
        <w:tc>
          <w:tcPr>
            <w:tcW w:w="1728" w:type="dxa"/>
            <w:tcBorders>
              <w:top w:val="single" w:sz="4" w:space="0" w:color="auto"/>
              <w:bottom w:val="single" w:sz="4" w:space="0" w:color="auto"/>
            </w:tcBorders>
          </w:tcPr>
          <w:p w14:paraId="2922F297" w14:textId="77777777" w:rsidR="003B0F03" w:rsidRPr="00C648BF" w:rsidRDefault="00B90E90" w:rsidP="00C648BF">
            <w:pPr>
              <w:spacing w:line="276" w:lineRule="auto"/>
              <w:rPr>
                <w:rFonts w:asciiTheme="minorHAnsi" w:hAnsiTheme="minorHAnsi" w:cstheme="minorHAnsi"/>
                <w:sz w:val="22"/>
              </w:rPr>
            </w:pPr>
            <w:r w:rsidRPr="00C648BF">
              <w:rPr>
                <w:rFonts w:asciiTheme="minorHAnsi" w:hAnsiTheme="minorHAnsi" w:cstheme="minorHAnsi"/>
                <w:sz w:val="22"/>
              </w:rPr>
              <w:t>Area</w:t>
            </w:r>
          </w:p>
        </w:tc>
        <w:tc>
          <w:tcPr>
            <w:tcW w:w="2047" w:type="dxa"/>
            <w:tcBorders>
              <w:top w:val="single" w:sz="4" w:space="0" w:color="auto"/>
              <w:bottom w:val="single" w:sz="4" w:space="0" w:color="auto"/>
            </w:tcBorders>
            <w:vAlign w:val="center"/>
          </w:tcPr>
          <w:p w14:paraId="3CC1655F" w14:textId="77777777" w:rsidR="003B0F03" w:rsidRPr="00C648BF" w:rsidRDefault="00B90E90" w:rsidP="00C648BF">
            <w:pPr>
              <w:spacing w:line="276" w:lineRule="auto"/>
              <w:rPr>
                <w:rFonts w:asciiTheme="minorHAnsi" w:hAnsiTheme="minorHAnsi" w:cstheme="minorHAnsi"/>
                <w:sz w:val="22"/>
              </w:rPr>
            </w:pPr>
            <w:r w:rsidRPr="00C648BF">
              <w:rPr>
                <w:rFonts w:asciiTheme="minorHAnsi" w:hAnsiTheme="minorHAnsi" w:cstheme="minorHAnsi"/>
                <w:sz w:val="22"/>
              </w:rPr>
              <w:t>Area</w:t>
            </w:r>
          </w:p>
          <w:p w14:paraId="625AB12C" w14:textId="77777777" w:rsidR="003B0F03" w:rsidRPr="00C648BF" w:rsidRDefault="003B0F03" w:rsidP="00C648BF">
            <w:pPr>
              <w:spacing w:line="276" w:lineRule="auto"/>
              <w:rPr>
                <w:rFonts w:asciiTheme="minorHAnsi" w:hAnsiTheme="minorHAnsi" w:cstheme="minorHAnsi"/>
                <w:sz w:val="22"/>
              </w:rPr>
            </w:pPr>
          </w:p>
        </w:tc>
        <w:tc>
          <w:tcPr>
            <w:tcW w:w="1553" w:type="dxa"/>
            <w:tcBorders>
              <w:top w:val="single" w:sz="4" w:space="0" w:color="auto"/>
              <w:bottom w:val="single" w:sz="4" w:space="0" w:color="auto"/>
            </w:tcBorders>
            <w:vAlign w:val="center"/>
          </w:tcPr>
          <w:p w14:paraId="4C4BBFA6" w14:textId="54536CE5" w:rsidR="003B0F03" w:rsidRPr="00C648BF" w:rsidRDefault="00E04FD6" w:rsidP="00C648BF">
            <w:pPr>
              <w:spacing w:line="276" w:lineRule="auto"/>
              <w:rPr>
                <w:rFonts w:asciiTheme="minorHAnsi" w:hAnsiTheme="minorHAnsi" w:cstheme="minorHAnsi"/>
                <w:sz w:val="22"/>
              </w:rPr>
            </w:pPr>
            <w:r>
              <w:rPr>
                <w:rFonts w:asciiTheme="minorHAnsi" w:hAnsiTheme="minorHAnsi" w:cstheme="minorHAnsi"/>
                <w:sz w:val="22"/>
              </w:rPr>
              <w:t>Optional</w:t>
            </w:r>
          </w:p>
        </w:tc>
        <w:tc>
          <w:tcPr>
            <w:tcW w:w="1440" w:type="dxa"/>
            <w:tcBorders>
              <w:top w:val="single" w:sz="4" w:space="0" w:color="auto"/>
              <w:bottom w:val="single" w:sz="4" w:space="0" w:color="auto"/>
            </w:tcBorders>
            <w:vAlign w:val="center"/>
          </w:tcPr>
          <w:p w14:paraId="110414E8"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t>List Box</w:t>
            </w:r>
          </w:p>
        </w:tc>
        <w:tc>
          <w:tcPr>
            <w:tcW w:w="2160" w:type="dxa"/>
            <w:tcBorders>
              <w:top w:val="single" w:sz="4" w:space="0" w:color="auto"/>
              <w:bottom w:val="single" w:sz="4" w:space="0" w:color="auto"/>
            </w:tcBorders>
            <w:vAlign w:val="center"/>
          </w:tcPr>
          <w:p w14:paraId="64A2B456" w14:textId="2F4D1667" w:rsidR="003B0F03" w:rsidRPr="00C648BF" w:rsidRDefault="00E04FD6" w:rsidP="00F26F8A">
            <w:pPr>
              <w:spacing w:line="276" w:lineRule="auto"/>
              <w:rPr>
                <w:rFonts w:asciiTheme="minorHAnsi" w:hAnsiTheme="minorHAnsi" w:cstheme="minorHAnsi"/>
                <w:sz w:val="22"/>
              </w:rPr>
            </w:pPr>
            <w:r>
              <w:rPr>
                <w:rFonts w:asciiTheme="minorHAnsi" w:hAnsiTheme="minorHAnsi" w:cstheme="minorHAnsi"/>
                <w:sz w:val="22"/>
              </w:rPr>
              <w:t>If no selection made on Area then only Governorate will be search</w:t>
            </w:r>
          </w:p>
        </w:tc>
      </w:tr>
      <w:tr w:rsidR="00E04FD6" w:rsidRPr="003F200F" w14:paraId="429D0B3B" w14:textId="77777777" w:rsidTr="00D065D0">
        <w:trPr>
          <w:cantSplit/>
          <w:trHeight w:val="353"/>
        </w:trPr>
        <w:tc>
          <w:tcPr>
            <w:tcW w:w="1728" w:type="dxa"/>
            <w:tcBorders>
              <w:top w:val="single" w:sz="4" w:space="0" w:color="auto"/>
              <w:bottom w:val="single" w:sz="4" w:space="0" w:color="auto"/>
            </w:tcBorders>
          </w:tcPr>
          <w:p w14:paraId="38BB3F05" w14:textId="77777777" w:rsidR="00E04FD6" w:rsidRPr="00C648BF" w:rsidRDefault="00E04FD6" w:rsidP="00E04FD6">
            <w:pPr>
              <w:spacing w:line="276" w:lineRule="auto"/>
              <w:rPr>
                <w:rFonts w:asciiTheme="minorHAnsi" w:hAnsiTheme="minorHAnsi" w:cstheme="minorHAnsi"/>
                <w:sz w:val="22"/>
              </w:rPr>
            </w:pPr>
            <w:r w:rsidRPr="00C648BF">
              <w:rPr>
                <w:rFonts w:asciiTheme="minorHAnsi" w:hAnsiTheme="minorHAnsi" w:cstheme="minorHAnsi"/>
                <w:sz w:val="22"/>
              </w:rPr>
              <w:t>Block</w:t>
            </w:r>
          </w:p>
        </w:tc>
        <w:tc>
          <w:tcPr>
            <w:tcW w:w="2047" w:type="dxa"/>
            <w:tcBorders>
              <w:top w:val="single" w:sz="4" w:space="0" w:color="auto"/>
              <w:bottom w:val="single" w:sz="4" w:space="0" w:color="auto"/>
            </w:tcBorders>
            <w:vAlign w:val="center"/>
          </w:tcPr>
          <w:p w14:paraId="026D7252" w14:textId="77777777" w:rsidR="00E04FD6" w:rsidRPr="00C648BF" w:rsidRDefault="00E04FD6" w:rsidP="00E04FD6">
            <w:pPr>
              <w:spacing w:line="276" w:lineRule="auto"/>
              <w:rPr>
                <w:rFonts w:asciiTheme="minorHAnsi" w:hAnsiTheme="minorHAnsi" w:cstheme="minorHAnsi"/>
                <w:sz w:val="22"/>
              </w:rPr>
            </w:pPr>
            <w:r w:rsidRPr="00C648BF">
              <w:rPr>
                <w:rFonts w:asciiTheme="minorHAnsi" w:hAnsiTheme="minorHAnsi" w:cstheme="minorHAnsi"/>
                <w:sz w:val="22"/>
              </w:rPr>
              <w:t>Block</w:t>
            </w:r>
          </w:p>
        </w:tc>
        <w:tc>
          <w:tcPr>
            <w:tcW w:w="1553" w:type="dxa"/>
            <w:tcBorders>
              <w:top w:val="single" w:sz="4" w:space="0" w:color="auto"/>
              <w:bottom w:val="single" w:sz="4" w:space="0" w:color="auto"/>
            </w:tcBorders>
            <w:vAlign w:val="center"/>
          </w:tcPr>
          <w:p w14:paraId="3BC75C8D" w14:textId="79AB8D2C" w:rsidR="00E04FD6" w:rsidRPr="00C648BF" w:rsidRDefault="00E04FD6" w:rsidP="00E04FD6">
            <w:pPr>
              <w:spacing w:line="276" w:lineRule="auto"/>
              <w:rPr>
                <w:rFonts w:asciiTheme="minorHAnsi" w:hAnsiTheme="minorHAnsi" w:cstheme="minorHAnsi"/>
                <w:sz w:val="22"/>
              </w:rPr>
            </w:pPr>
            <w:r>
              <w:rPr>
                <w:rFonts w:asciiTheme="minorHAnsi" w:hAnsiTheme="minorHAnsi" w:cstheme="minorHAnsi"/>
                <w:sz w:val="22"/>
              </w:rPr>
              <w:t>Optional</w:t>
            </w:r>
          </w:p>
        </w:tc>
        <w:tc>
          <w:tcPr>
            <w:tcW w:w="1440" w:type="dxa"/>
            <w:tcBorders>
              <w:top w:val="single" w:sz="4" w:space="0" w:color="auto"/>
              <w:bottom w:val="single" w:sz="4" w:space="0" w:color="auto"/>
            </w:tcBorders>
            <w:vAlign w:val="center"/>
          </w:tcPr>
          <w:p w14:paraId="6A365FDE" w14:textId="77777777" w:rsidR="00E04FD6" w:rsidRPr="00C648BF" w:rsidRDefault="00E04FD6" w:rsidP="00E04FD6">
            <w:pPr>
              <w:spacing w:line="276" w:lineRule="auto"/>
              <w:rPr>
                <w:rFonts w:asciiTheme="minorHAnsi" w:hAnsiTheme="minorHAnsi" w:cstheme="minorHAnsi"/>
                <w:sz w:val="22"/>
              </w:rPr>
            </w:pPr>
            <w:r w:rsidRPr="00C648BF">
              <w:rPr>
                <w:rFonts w:asciiTheme="minorHAnsi" w:hAnsiTheme="minorHAnsi" w:cstheme="minorHAnsi"/>
                <w:sz w:val="22"/>
              </w:rPr>
              <w:t>Input Box</w:t>
            </w:r>
          </w:p>
        </w:tc>
        <w:tc>
          <w:tcPr>
            <w:tcW w:w="2160" w:type="dxa"/>
            <w:tcBorders>
              <w:top w:val="single" w:sz="4" w:space="0" w:color="auto"/>
              <w:bottom w:val="single" w:sz="4" w:space="0" w:color="auto"/>
            </w:tcBorders>
            <w:vAlign w:val="center"/>
          </w:tcPr>
          <w:p w14:paraId="4308C5E7" w14:textId="6AEE5345" w:rsidR="00E04FD6" w:rsidRPr="00C648BF" w:rsidRDefault="00E04FD6" w:rsidP="00F26F8A">
            <w:pPr>
              <w:spacing w:line="276" w:lineRule="auto"/>
              <w:rPr>
                <w:rFonts w:asciiTheme="minorHAnsi" w:hAnsiTheme="minorHAnsi" w:cstheme="minorHAnsi"/>
                <w:sz w:val="22"/>
              </w:rPr>
            </w:pPr>
            <w:r>
              <w:rPr>
                <w:rFonts w:asciiTheme="minorHAnsi" w:hAnsiTheme="minorHAnsi" w:cstheme="minorHAnsi"/>
                <w:sz w:val="22"/>
              </w:rPr>
              <w:t>If no selection made on Block then only Area will be search</w:t>
            </w:r>
          </w:p>
        </w:tc>
      </w:tr>
    </w:tbl>
    <w:p w14:paraId="1DC4A7E2" w14:textId="77777777" w:rsidR="003B0F03" w:rsidRDefault="003B0F03" w:rsidP="003B0F03">
      <w:pPr>
        <w:spacing w:line="360" w:lineRule="auto"/>
        <w:jc w:val="both"/>
        <w:rPr>
          <w:rFonts w:ascii="Tahoma" w:hAnsi="Tahoma" w:cs="Arial"/>
          <w:sz w:val="20"/>
          <w:szCs w:val="32"/>
        </w:rPr>
      </w:pPr>
    </w:p>
    <w:p w14:paraId="1C694D97" w14:textId="77777777" w:rsidR="003B0F03" w:rsidRPr="00C648BF" w:rsidRDefault="003B0F03" w:rsidP="003B0F03">
      <w:pPr>
        <w:rPr>
          <w:rFonts w:asciiTheme="minorHAnsi" w:hAnsiTheme="minorHAnsi" w:cstheme="minorHAnsi"/>
          <w:bCs/>
          <w:color w:val="000000"/>
        </w:rPr>
      </w:pPr>
      <w:r w:rsidRPr="00C648BF">
        <w:rPr>
          <w:rFonts w:asciiTheme="minorHAnsi" w:hAnsiTheme="minorHAnsi" w:cstheme="minorHAnsi"/>
          <w:bCs/>
          <w:color w:val="000000"/>
        </w:rPr>
        <w:t xml:space="preserve">Output Parameters </w:t>
      </w:r>
    </w:p>
    <w:p w14:paraId="0ED24E15" w14:textId="77777777" w:rsidR="003B0F03" w:rsidRPr="00C648BF" w:rsidRDefault="003B0F03" w:rsidP="00C648BF">
      <w:pPr>
        <w:spacing w:line="276" w:lineRule="auto"/>
        <w:rPr>
          <w:rFonts w:asciiTheme="minorHAnsi" w:hAnsiTheme="minorHAnsi" w:cstheme="minorHAnsi"/>
          <w:sz w:val="22"/>
        </w:rPr>
      </w:pPr>
    </w:p>
    <w:p w14:paraId="350A4642" w14:textId="77777777" w:rsidR="003B0F03" w:rsidRPr="00C648BF" w:rsidRDefault="003B0F03" w:rsidP="00C648BF">
      <w:pPr>
        <w:spacing w:line="276" w:lineRule="auto"/>
        <w:rPr>
          <w:rFonts w:asciiTheme="minorHAnsi" w:hAnsiTheme="minorHAnsi" w:cstheme="minorHAnsi"/>
          <w:sz w:val="22"/>
        </w:rPr>
      </w:pPr>
      <w:r w:rsidRPr="00C648BF">
        <w:rPr>
          <w:rFonts w:asciiTheme="minorHAnsi" w:hAnsiTheme="minorHAnsi" w:cstheme="minorHAnsi"/>
          <w:sz w:val="22"/>
        </w:rPr>
        <w:lastRenderedPageBreak/>
        <w:t>As an output feature list of searched keyword will be received.</w:t>
      </w:r>
    </w:p>
    <w:p w14:paraId="66362884" w14:textId="77777777" w:rsidR="003B0F03" w:rsidRPr="00CB13D9" w:rsidRDefault="003B0F03" w:rsidP="00125422">
      <w:pPr>
        <w:pStyle w:val="Heading3"/>
        <w:tabs>
          <w:tab w:val="clear" w:pos="1980"/>
          <w:tab w:val="num" w:pos="990"/>
        </w:tabs>
        <w:ind w:hanging="1890"/>
        <w:rPr>
          <w:rFonts w:asciiTheme="minorHAnsi" w:hAnsiTheme="minorHAnsi" w:cstheme="minorHAnsi"/>
          <w:b/>
        </w:rPr>
      </w:pPr>
      <w:bookmarkStart w:id="148" w:name="_Toc390785257"/>
      <w:bookmarkStart w:id="149" w:name="_Toc391199422"/>
      <w:r w:rsidRPr="00CB13D9">
        <w:rPr>
          <w:rFonts w:asciiTheme="minorHAnsi" w:hAnsiTheme="minorHAnsi" w:cstheme="minorHAnsi"/>
          <w:b/>
        </w:rPr>
        <w:t>External Interfaces</w:t>
      </w:r>
      <w:bookmarkEnd w:id="148"/>
      <w:bookmarkEnd w:id="149"/>
    </w:p>
    <w:p w14:paraId="46BD484A" w14:textId="77777777" w:rsidR="003B0F03" w:rsidRPr="003F200F" w:rsidRDefault="003B0F03" w:rsidP="003B0F03">
      <w:pPr>
        <w:spacing w:line="360" w:lineRule="auto"/>
        <w:jc w:val="both"/>
        <w:rPr>
          <w:rFonts w:ascii="Tahoma" w:hAnsi="Tahoma" w:cs="Arial"/>
          <w:sz w:val="20"/>
        </w:rPr>
      </w:pPr>
      <w:r>
        <w:rPr>
          <w:rFonts w:ascii="Tahoma" w:hAnsi="Tahoma" w:cs="Arial"/>
          <w:sz w:val="20"/>
        </w:rPr>
        <w:t xml:space="preserve"> </w:t>
      </w:r>
      <w:r w:rsidR="002B7A4A">
        <w:rPr>
          <w:rFonts w:ascii="Tahoma" w:hAnsi="Tahoma" w:cs="Arial"/>
          <w:sz w:val="20"/>
        </w:rPr>
        <w:t>NA</w:t>
      </w:r>
    </w:p>
    <w:p w14:paraId="668B0DC8" w14:textId="77777777" w:rsidR="003B0F03" w:rsidRPr="00CB13D9" w:rsidRDefault="003B0F03" w:rsidP="00125422">
      <w:pPr>
        <w:pStyle w:val="Heading3"/>
        <w:tabs>
          <w:tab w:val="clear" w:pos="1980"/>
          <w:tab w:val="num" w:pos="990"/>
        </w:tabs>
        <w:ind w:hanging="1890"/>
        <w:rPr>
          <w:rFonts w:asciiTheme="minorHAnsi" w:hAnsiTheme="minorHAnsi" w:cstheme="minorHAnsi"/>
          <w:b/>
        </w:rPr>
      </w:pPr>
      <w:bookmarkStart w:id="150" w:name="_Toc390785258"/>
      <w:bookmarkStart w:id="151" w:name="_Toc391199423"/>
      <w:r w:rsidRPr="00CB13D9">
        <w:rPr>
          <w:rFonts w:asciiTheme="minorHAnsi" w:hAnsiTheme="minorHAnsi" w:cstheme="minorHAnsi"/>
          <w:b/>
        </w:rPr>
        <w:t>Assumptions</w:t>
      </w:r>
      <w:bookmarkEnd w:id="150"/>
      <w:bookmarkEnd w:id="151"/>
    </w:p>
    <w:p w14:paraId="7F9C95C2" w14:textId="77777777" w:rsidR="002B7A4A" w:rsidRPr="002B7A4A" w:rsidRDefault="002B7A4A" w:rsidP="006C1FB1">
      <w:pPr>
        <w:pStyle w:val="ListParagraph"/>
        <w:numPr>
          <w:ilvl w:val="0"/>
          <w:numId w:val="21"/>
        </w:numPr>
        <w:rPr>
          <w:rFonts w:asciiTheme="majorHAnsi" w:hAnsiTheme="majorHAnsi" w:cs="Calibri"/>
          <w:sz w:val="22"/>
          <w:szCs w:val="22"/>
        </w:rPr>
      </w:pPr>
      <w:r w:rsidRPr="002B7A4A">
        <w:rPr>
          <w:rFonts w:asciiTheme="majorHAnsi" w:hAnsiTheme="majorHAnsi" w:cs="Calibri"/>
          <w:sz w:val="22"/>
          <w:szCs w:val="22"/>
        </w:rPr>
        <w:t>Server holding various types of data for the use.</w:t>
      </w:r>
    </w:p>
    <w:p w14:paraId="352A2718" w14:textId="77777777" w:rsidR="002B7A4A" w:rsidRPr="002B7A4A" w:rsidRDefault="002B7A4A" w:rsidP="006C1FB1">
      <w:pPr>
        <w:pStyle w:val="ListParagraph"/>
        <w:numPr>
          <w:ilvl w:val="0"/>
          <w:numId w:val="21"/>
        </w:numPr>
        <w:rPr>
          <w:rFonts w:asciiTheme="majorHAnsi" w:hAnsiTheme="majorHAnsi" w:cs="Calibri"/>
          <w:sz w:val="22"/>
          <w:szCs w:val="22"/>
        </w:rPr>
      </w:pPr>
      <w:r w:rsidRPr="002B7A4A">
        <w:rPr>
          <w:rFonts w:asciiTheme="majorHAnsi" w:hAnsiTheme="majorHAnsi" w:cs="Calibri"/>
          <w:sz w:val="22"/>
          <w:szCs w:val="22"/>
        </w:rPr>
        <w:t>Server will be facilitated with required ArcGIS services.</w:t>
      </w:r>
    </w:p>
    <w:p w14:paraId="2D2A81B0" w14:textId="77777777" w:rsidR="003B0F03" w:rsidRPr="002B7A4A" w:rsidRDefault="002B7A4A" w:rsidP="006C1FB1">
      <w:pPr>
        <w:pStyle w:val="ListParagraph"/>
        <w:numPr>
          <w:ilvl w:val="0"/>
          <w:numId w:val="21"/>
        </w:numPr>
        <w:jc w:val="both"/>
        <w:rPr>
          <w:rFonts w:ascii="Tahoma" w:hAnsi="Tahoma" w:cs="Arial"/>
          <w:sz w:val="20"/>
        </w:rPr>
      </w:pPr>
      <w:r w:rsidRPr="002B7A4A">
        <w:rPr>
          <w:rFonts w:asciiTheme="majorHAnsi" w:hAnsiTheme="majorHAnsi" w:cs="Calibri"/>
          <w:sz w:val="22"/>
          <w:szCs w:val="22"/>
        </w:rPr>
        <w:t>Bahrain locator app must have registered in mobile market/play store.</w:t>
      </w:r>
    </w:p>
    <w:p w14:paraId="52BDF8BB" w14:textId="77777777" w:rsidR="00C54C50" w:rsidRPr="003F200F" w:rsidRDefault="00C54C50" w:rsidP="00C54C50">
      <w:pPr>
        <w:jc w:val="both"/>
        <w:rPr>
          <w:rFonts w:ascii="Tahoma" w:hAnsi="Tahoma" w:cs="Arial"/>
          <w:sz w:val="20"/>
        </w:rPr>
      </w:pPr>
    </w:p>
    <w:p w14:paraId="5CFBF5D3" w14:textId="77777777" w:rsidR="00C54C50" w:rsidRPr="00C648BF" w:rsidRDefault="00C54C50" w:rsidP="00125422">
      <w:pPr>
        <w:pStyle w:val="Heading2"/>
        <w:tabs>
          <w:tab w:val="clear" w:pos="1116"/>
          <w:tab w:val="num" w:pos="810"/>
        </w:tabs>
        <w:ind w:left="990" w:hanging="810"/>
        <w:rPr>
          <w:rFonts w:asciiTheme="minorHAnsi" w:hAnsiTheme="minorHAnsi" w:cstheme="minorHAnsi"/>
          <w:b/>
          <w:sz w:val="28"/>
          <w:szCs w:val="28"/>
        </w:rPr>
      </w:pPr>
      <w:r>
        <w:rPr>
          <w:rFonts w:ascii="Tahoma" w:hAnsi="Tahoma" w:cs="Arial"/>
          <w:b/>
          <w:sz w:val="28"/>
          <w:szCs w:val="28"/>
        </w:rPr>
        <w:t xml:space="preserve"> </w:t>
      </w:r>
      <w:r w:rsidRPr="003B0F03">
        <w:rPr>
          <w:rFonts w:ascii="Tahoma" w:hAnsi="Tahoma" w:cs="Arial"/>
          <w:b/>
          <w:sz w:val="28"/>
          <w:szCs w:val="28"/>
        </w:rPr>
        <w:t xml:space="preserve"> </w:t>
      </w:r>
      <w:bookmarkStart w:id="152" w:name="_Toc390785259"/>
      <w:bookmarkStart w:id="153" w:name="_Toc391199424"/>
      <w:r w:rsidRPr="00C648BF">
        <w:rPr>
          <w:rFonts w:asciiTheme="minorHAnsi" w:hAnsiTheme="minorHAnsi" w:cstheme="minorHAnsi"/>
          <w:b/>
          <w:sz w:val="28"/>
          <w:szCs w:val="28"/>
        </w:rPr>
        <w:t>Road Search</w:t>
      </w:r>
      <w:bookmarkEnd w:id="152"/>
      <w:bookmarkEnd w:id="153"/>
    </w:p>
    <w:p w14:paraId="49127BF7" w14:textId="77777777" w:rsidR="00C54C50" w:rsidRPr="003F200F" w:rsidRDefault="00C54C50" w:rsidP="00125422">
      <w:pPr>
        <w:pStyle w:val="Heading3"/>
        <w:numPr>
          <w:ilvl w:val="0"/>
          <w:numId w:val="0"/>
        </w:numPr>
        <w:tabs>
          <w:tab w:val="num" w:pos="1980"/>
        </w:tabs>
        <w:ind w:left="810"/>
        <w:rPr>
          <w:rFonts w:ascii="Tahoma" w:hAnsi="Tahoma" w:cs="Arial"/>
          <w:bCs/>
          <w:color w:val="000000"/>
        </w:rPr>
      </w:pPr>
      <w:bookmarkStart w:id="154" w:name="_Toc390785260"/>
      <w:bookmarkStart w:id="155" w:name="_Toc391199425"/>
      <w:r w:rsidRPr="00C648BF">
        <w:rPr>
          <w:rFonts w:asciiTheme="minorHAnsi" w:hAnsiTheme="minorHAnsi" w:cstheme="minorHAnsi"/>
        </w:rPr>
        <w:t>Introduction</w:t>
      </w:r>
      <w:bookmarkEnd w:id="154"/>
      <w:bookmarkEnd w:id="155"/>
    </w:p>
    <w:p w14:paraId="652A842D"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This process is used to specifically search on roads related layers Road_Lane, Highways &amp; Avenues</w:t>
      </w:r>
      <w:r w:rsidR="006B2990" w:rsidRPr="00C648BF">
        <w:rPr>
          <w:rFonts w:asciiTheme="minorHAnsi" w:hAnsiTheme="minorHAnsi" w:cstheme="minorHAnsi"/>
          <w:sz w:val="22"/>
        </w:rPr>
        <w:t>. User can enter block number to narrow down the search</w:t>
      </w:r>
      <w:r w:rsidRPr="00C648BF">
        <w:rPr>
          <w:rFonts w:asciiTheme="minorHAnsi" w:hAnsiTheme="minorHAnsi" w:cstheme="minorHAnsi"/>
          <w:sz w:val="22"/>
        </w:rPr>
        <w:t>.</w:t>
      </w:r>
    </w:p>
    <w:p w14:paraId="2B1D9D32" w14:textId="77777777" w:rsidR="00C54C50" w:rsidRPr="00CB13D9" w:rsidRDefault="00C54C50" w:rsidP="00C648BF">
      <w:pPr>
        <w:pStyle w:val="Heading3"/>
        <w:tabs>
          <w:tab w:val="num" w:pos="810"/>
        </w:tabs>
        <w:ind w:left="810" w:hanging="810"/>
        <w:rPr>
          <w:rFonts w:asciiTheme="minorHAnsi" w:hAnsiTheme="minorHAnsi" w:cstheme="minorHAnsi"/>
          <w:b/>
        </w:rPr>
      </w:pPr>
      <w:bookmarkStart w:id="156" w:name="_Toc390785261"/>
      <w:bookmarkStart w:id="157" w:name="_Toc391199426"/>
      <w:r w:rsidRPr="00CB13D9">
        <w:rPr>
          <w:rFonts w:asciiTheme="minorHAnsi" w:hAnsiTheme="minorHAnsi" w:cstheme="minorHAnsi"/>
          <w:b/>
        </w:rPr>
        <w:t>Design Alternatives</w:t>
      </w:r>
      <w:bookmarkEnd w:id="156"/>
      <w:bookmarkEnd w:id="157"/>
    </w:p>
    <w:p w14:paraId="2A2461C1"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 xml:space="preserve">Not applicable. </w:t>
      </w:r>
    </w:p>
    <w:p w14:paraId="50C6F3BE" w14:textId="77777777" w:rsidR="00C54C50" w:rsidRPr="00CB13D9" w:rsidRDefault="00C54C50" w:rsidP="00125422">
      <w:pPr>
        <w:pStyle w:val="Heading3"/>
        <w:tabs>
          <w:tab w:val="clear" w:pos="1980"/>
          <w:tab w:val="num" w:pos="900"/>
        </w:tabs>
        <w:ind w:hanging="1800"/>
        <w:rPr>
          <w:rFonts w:asciiTheme="minorHAnsi" w:hAnsiTheme="minorHAnsi" w:cstheme="minorHAnsi"/>
          <w:b/>
        </w:rPr>
      </w:pPr>
      <w:bookmarkStart w:id="158" w:name="_Toc390785262"/>
      <w:bookmarkStart w:id="159" w:name="_Toc391199427"/>
      <w:r w:rsidRPr="00CB13D9">
        <w:rPr>
          <w:rFonts w:asciiTheme="minorHAnsi" w:hAnsiTheme="minorHAnsi" w:cstheme="minorHAnsi"/>
          <w:b/>
        </w:rPr>
        <w:t>Design Details</w:t>
      </w:r>
      <w:bookmarkEnd w:id="158"/>
      <w:bookmarkEnd w:id="159"/>
    </w:p>
    <w:p w14:paraId="7B819690" w14:textId="77777777" w:rsidR="00C54C50" w:rsidRPr="003F200F" w:rsidRDefault="00C54C50" w:rsidP="00C54C50">
      <w:pPr>
        <w:jc w:val="both"/>
        <w:rPr>
          <w:rFonts w:ascii="Tahoma" w:hAnsi="Tahoma" w:cs="Arial"/>
          <w:sz w:val="20"/>
        </w:rPr>
      </w:pPr>
    </w:p>
    <w:p w14:paraId="357A0AA6"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The process / activity flow diagram for this activity is as below –</w:t>
      </w:r>
    </w:p>
    <w:p w14:paraId="25F7515B" w14:textId="77777777" w:rsidR="00C54C50" w:rsidRDefault="001262DC" w:rsidP="00C54C50">
      <w:pPr>
        <w:spacing w:line="360" w:lineRule="auto"/>
        <w:jc w:val="center"/>
      </w:pPr>
      <w:r>
        <w:object w:dxaOrig="6780" w:dyaOrig="7975" w14:anchorId="33BCE9F6">
          <v:shape id="_x0000_i1058" type="#_x0000_t75" style="width:292.75pt;height:345.05pt" o:ole="">
            <v:imagedata r:id="rId74" o:title=""/>
          </v:shape>
          <o:OLEObject Type="Embed" ProgID="Visio.Drawing.11" ShapeID="_x0000_i1058" DrawAspect="Content" ObjectID="_1465042190" r:id="rId75"/>
        </w:object>
      </w:r>
    </w:p>
    <w:p w14:paraId="1BF8DBBD" w14:textId="77777777" w:rsidR="00C54C50" w:rsidRDefault="00C54C50" w:rsidP="00C54C50">
      <w:pPr>
        <w:spacing w:line="360" w:lineRule="auto"/>
      </w:pPr>
    </w:p>
    <w:p w14:paraId="3512A6AC" w14:textId="77777777" w:rsidR="00C54C50" w:rsidRPr="00125422" w:rsidRDefault="00C54C50" w:rsidP="00A910FF">
      <w:pPr>
        <w:spacing w:line="276" w:lineRule="auto"/>
        <w:jc w:val="both"/>
        <w:rPr>
          <w:rFonts w:asciiTheme="minorHAnsi" w:hAnsiTheme="minorHAnsi" w:cstheme="minorHAnsi"/>
          <w:b/>
          <w:sz w:val="22"/>
        </w:rPr>
      </w:pPr>
      <w:r w:rsidRPr="00125422">
        <w:rPr>
          <w:rFonts w:asciiTheme="minorHAnsi" w:hAnsiTheme="minorHAnsi" w:cstheme="minorHAnsi"/>
          <w:b/>
          <w:sz w:val="22"/>
        </w:rPr>
        <w:t xml:space="preserve">Step 1 – Initiate </w:t>
      </w:r>
      <w:r w:rsidR="00622A54" w:rsidRPr="00125422">
        <w:rPr>
          <w:rFonts w:asciiTheme="minorHAnsi" w:hAnsiTheme="minorHAnsi" w:cstheme="minorHAnsi"/>
          <w:b/>
          <w:sz w:val="22"/>
        </w:rPr>
        <w:t>Road</w:t>
      </w:r>
      <w:r w:rsidRPr="00125422">
        <w:rPr>
          <w:rFonts w:asciiTheme="minorHAnsi" w:hAnsiTheme="minorHAnsi" w:cstheme="minorHAnsi"/>
          <w:b/>
          <w:sz w:val="22"/>
        </w:rPr>
        <w:t xml:space="preserve"> Search</w:t>
      </w:r>
    </w:p>
    <w:p w14:paraId="2790D320" w14:textId="77777777" w:rsidR="00C54C50" w:rsidRPr="00C648BF" w:rsidRDefault="00C54C50" w:rsidP="00A910F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w:t>
      </w:r>
      <w:r w:rsidR="00622A54" w:rsidRPr="00C648BF">
        <w:rPr>
          <w:rFonts w:asciiTheme="minorHAnsi" w:hAnsiTheme="minorHAnsi" w:cstheme="minorHAnsi"/>
          <w:sz w:val="22"/>
        </w:rPr>
        <w:t>Roads/Highway</w:t>
      </w:r>
      <w:r w:rsidRPr="00C648BF">
        <w:rPr>
          <w:rFonts w:asciiTheme="minorHAnsi" w:hAnsiTheme="minorHAnsi" w:cstheme="minorHAnsi"/>
          <w:sz w:val="22"/>
        </w:rPr>
        <w:t xml:space="preserve"> search icon available on context menu. Also, to narrow down the search </w:t>
      </w:r>
      <w:r w:rsidR="00622A54" w:rsidRPr="00C648BF">
        <w:rPr>
          <w:rFonts w:asciiTheme="minorHAnsi" w:hAnsiTheme="minorHAnsi" w:cstheme="minorHAnsi"/>
          <w:sz w:val="22"/>
        </w:rPr>
        <w:t>Block Name</w:t>
      </w:r>
      <w:r w:rsidRPr="00C648BF">
        <w:rPr>
          <w:rFonts w:asciiTheme="minorHAnsi" w:hAnsiTheme="minorHAnsi" w:cstheme="minorHAnsi"/>
          <w:sz w:val="22"/>
        </w:rPr>
        <w:t xml:space="preserve"> can be </w:t>
      </w:r>
      <w:r w:rsidR="00622A54" w:rsidRPr="00C648BF">
        <w:rPr>
          <w:rFonts w:asciiTheme="minorHAnsi" w:hAnsiTheme="minorHAnsi" w:cstheme="minorHAnsi"/>
          <w:sz w:val="22"/>
        </w:rPr>
        <w:t xml:space="preserve">entered </w:t>
      </w:r>
      <w:r w:rsidRPr="00C648BF">
        <w:rPr>
          <w:rFonts w:asciiTheme="minorHAnsi" w:hAnsiTheme="minorHAnsi" w:cstheme="minorHAnsi"/>
          <w:sz w:val="22"/>
        </w:rPr>
        <w:t xml:space="preserve">in drop down box. </w:t>
      </w:r>
    </w:p>
    <w:p w14:paraId="7A0046C4" w14:textId="77777777" w:rsidR="00C54C50" w:rsidRPr="00C648BF" w:rsidRDefault="00C54C50" w:rsidP="00A910FF">
      <w:pPr>
        <w:spacing w:line="276" w:lineRule="auto"/>
        <w:jc w:val="both"/>
        <w:rPr>
          <w:rFonts w:asciiTheme="minorHAnsi" w:hAnsiTheme="minorHAnsi" w:cstheme="minorHAnsi"/>
          <w:sz w:val="22"/>
        </w:rPr>
      </w:pPr>
    </w:p>
    <w:p w14:paraId="77A7CCBA" w14:textId="77777777" w:rsidR="00C54C50" w:rsidRPr="00125422" w:rsidRDefault="00C54C50" w:rsidP="00A910FF">
      <w:pPr>
        <w:spacing w:line="276" w:lineRule="auto"/>
        <w:jc w:val="both"/>
        <w:rPr>
          <w:rFonts w:asciiTheme="minorHAnsi" w:hAnsiTheme="minorHAnsi" w:cstheme="minorHAnsi"/>
          <w:b/>
          <w:sz w:val="22"/>
        </w:rPr>
      </w:pPr>
      <w:r w:rsidRPr="00125422">
        <w:rPr>
          <w:rFonts w:asciiTheme="minorHAnsi" w:hAnsiTheme="minorHAnsi" w:cstheme="minorHAnsi"/>
          <w:b/>
          <w:sz w:val="22"/>
        </w:rPr>
        <w:t>Step 2 – Map Data Request</w:t>
      </w:r>
    </w:p>
    <w:p w14:paraId="7B6601C3" w14:textId="77777777" w:rsidR="00C54C50" w:rsidRPr="00C648BF" w:rsidRDefault="00C54C50" w:rsidP="00A910FF">
      <w:pPr>
        <w:spacing w:line="276" w:lineRule="auto"/>
        <w:jc w:val="both"/>
        <w:rPr>
          <w:rFonts w:asciiTheme="minorHAnsi" w:hAnsiTheme="minorHAnsi" w:cstheme="minorHAnsi"/>
          <w:sz w:val="22"/>
        </w:rPr>
      </w:pPr>
      <w:r w:rsidRPr="00C648BF">
        <w:rPr>
          <w:rFonts w:asciiTheme="minorHAnsi" w:hAnsiTheme="minorHAnsi" w:cstheme="minorHAnsi"/>
          <w:sz w:val="22"/>
        </w:rPr>
        <w:t xml:space="preserve">Mobile app made request to ArcGIS Server through WebAdapter to search in </w:t>
      </w:r>
      <w:r w:rsidR="000616DA" w:rsidRPr="00C648BF">
        <w:rPr>
          <w:rFonts w:asciiTheme="minorHAnsi" w:hAnsiTheme="minorHAnsi" w:cstheme="minorHAnsi"/>
          <w:sz w:val="22"/>
        </w:rPr>
        <w:t>Road_Lane</w:t>
      </w:r>
      <w:r w:rsidR="00951234" w:rsidRPr="00C648BF">
        <w:rPr>
          <w:rFonts w:asciiTheme="minorHAnsi" w:hAnsiTheme="minorHAnsi" w:cstheme="minorHAnsi"/>
          <w:sz w:val="22"/>
        </w:rPr>
        <w:t>, Avenue or Highways</w:t>
      </w:r>
      <w:r w:rsidRPr="00C648BF">
        <w:rPr>
          <w:rFonts w:asciiTheme="minorHAnsi" w:hAnsiTheme="minorHAnsi" w:cstheme="minorHAnsi"/>
          <w:sz w:val="22"/>
        </w:rPr>
        <w:t xml:space="preserve"> layer of MOB_QUERY map service</w:t>
      </w:r>
      <w:r w:rsidR="00951234" w:rsidRPr="00C648BF">
        <w:rPr>
          <w:rFonts w:asciiTheme="minorHAnsi" w:hAnsiTheme="minorHAnsi" w:cstheme="minorHAnsi"/>
          <w:sz w:val="22"/>
        </w:rPr>
        <w:t xml:space="preserve"> based on the selected option</w:t>
      </w:r>
      <w:r w:rsidRPr="00C648BF">
        <w:rPr>
          <w:rFonts w:asciiTheme="minorHAnsi" w:hAnsiTheme="minorHAnsi" w:cstheme="minorHAnsi"/>
          <w:sz w:val="22"/>
        </w:rPr>
        <w:t>.</w:t>
      </w:r>
      <w:r w:rsidR="00F554CD" w:rsidRPr="00C648BF">
        <w:rPr>
          <w:rFonts w:asciiTheme="minorHAnsi" w:hAnsiTheme="minorHAnsi" w:cstheme="minorHAnsi"/>
          <w:sz w:val="22"/>
        </w:rPr>
        <w:t xml:space="preserve"> Block Number can also be provided to confine the search on a particular block.</w:t>
      </w:r>
    </w:p>
    <w:p w14:paraId="135EA255" w14:textId="77777777" w:rsidR="00C54C50" w:rsidRPr="00C648BF" w:rsidRDefault="00C54C50" w:rsidP="00A910FF">
      <w:pPr>
        <w:spacing w:line="276" w:lineRule="auto"/>
        <w:jc w:val="both"/>
        <w:rPr>
          <w:rFonts w:asciiTheme="minorHAnsi" w:hAnsiTheme="minorHAnsi" w:cstheme="minorHAnsi"/>
          <w:sz w:val="22"/>
        </w:rPr>
      </w:pPr>
    </w:p>
    <w:p w14:paraId="30866089" w14:textId="77777777" w:rsidR="00C54C50" w:rsidRPr="00125422" w:rsidRDefault="00C54C50" w:rsidP="00A910FF">
      <w:pPr>
        <w:spacing w:line="276" w:lineRule="auto"/>
        <w:jc w:val="both"/>
        <w:rPr>
          <w:rFonts w:asciiTheme="minorHAnsi" w:hAnsiTheme="minorHAnsi" w:cstheme="minorHAnsi"/>
          <w:b/>
          <w:sz w:val="22"/>
        </w:rPr>
      </w:pPr>
      <w:r w:rsidRPr="00125422">
        <w:rPr>
          <w:rFonts w:asciiTheme="minorHAnsi" w:hAnsiTheme="minorHAnsi" w:cstheme="minorHAnsi"/>
          <w:b/>
          <w:sz w:val="22"/>
        </w:rPr>
        <w:t>Step 3 – Process Request</w:t>
      </w:r>
    </w:p>
    <w:p w14:paraId="2E323074" w14:textId="77777777" w:rsidR="00C54C50" w:rsidRPr="00C648BF" w:rsidRDefault="00C54C50" w:rsidP="00A910FF">
      <w:pPr>
        <w:spacing w:line="276" w:lineRule="auto"/>
        <w:jc w:val="both"/>
        <w:rPr>
          <w:rFonts w:asciiTheme="minorHAnsi" w:hAnsiTheme="minorHAnsi" w:cstheme="minorHAnsi"/>
          <w:sz w:val="22"/>
        </w:rPr>
      </w:pPr>
      <w:r w:rsidRPr="00C648BF">
        <w:rPr>
          <w:rFonts w:asciiTheme="minorHAnsi" w:hAnsiTheme="minorHAnsi" w:cstheme="minorHAnsi"/>
          <w:sz w:val="22"/>
        </w:rPr>
        <w:t>WebAdapter forward the request to ArcGIS Server. Map Service credentials are checked then query operation performed through REST API.</w:t>
      </w:r>
    </w:p>
    <w:p w14:paraId="56798CF5" w14:textId="77777777" w:rsidR="00C54C50" w:rsidRPr="00C648BF" w:rsidRDefault="00C54C50" w:rsidP="00A910FF">
      <w:pPr>
        <w:spacing w:line="276" w:lineRule="auto"/>
        <w:jc w:val="both"/>
        <w:rPr>
          <w:rFonts w:asciiTheme="minorHAnsi" w:hAnsiTheme="minorHAnsi" w:cstheme="minorHAnsi"/>
          <w:sz w:val="22"/>
        </w:rPr>
      </w:pPr>
    </w:p>
    <w:p w14:paraId="10218366" w14:textId="77777777" w:rsidR="00C54C50" w:rsidRPr="00125422" w:rsidRDefault="00C54C50" w:rsidP="00A910FF">
      <w:pPr>
        <w:spacing w:line="276" w:lineRule="auto"/>
        <w:jc w:val="both"/>
        <w:rPr>
          <w:rFonts w:asciiTheme="minorHAnsi" w:hAnsiTheme="minorHAnsi" w:cstheme="minorHAnsi"/>
          <w:b/>
          <w:sz w:val="22"/>
        </w:rPr>
      </w:pPr>
      <w:r w:rsidRPr="00125422">
        <w:rPr>
          <w:rFonts w:asciiTheme="minorHAnsi" w:hAnsiTheme="minorHAnsi" w:cstheme="minorHAnsi"/>
          <w:b/>
          <w:sz w:val="22"/>
        </w:rPr>
        <w:t>Step 4 – Returning Result</w:t>
      </w:r>
    </w:p>
    <w:p w14:paraId="70BAA536" w14:textId="77777777" w:rsidR="00C54C50" w:rsidRPr="00C648BF" w:rsidRDefault="00C54C50" w:rsidP="00A910FF">
      <w:pPr>
        <w:spacing w:line="276" w:lineRule="auto"/>
        <w:jc w:val="both"/>
        <w:rPr>
          <w:rFonts w:asciiTheme="minorHAnsi" w:hAnsiTheme="minorHAnsi" w:cstheme="minorHAnsi"/>
          <w:sz w:val="22"/>
        </w:rPr>
      </w:pPr>
      <w:r w:rsidRPr="00C648BF">
        <w:rPr>
          <w:rFonts w:asciiTheme="minorHAnsi" w:hAnsiTheme="minorHAnsi" w:cstheme="minorHAnsi"/>
          <w:sz w:val="22"/>
        </w:rPr>
        <w:t>REST API returns the result as JSON object which forwarded back to mobile client app.</w:t>
      </w:r>
    </w:p>
    <w:p w14:paraId="4360FB8F" w14:textId="77777777" w:rsidR="00C54C50" w:rsidRDefault="00C54C50" w:rsidP="00C54C50">
      <w:pPr>
        <w:spacing w:line="360" w:lineRule="auto"/>
        <w:jc w:val="both"/>
        <w:rPr>
          <w:rFonts w:ascii="Tahoma" w:hAnsi="Tahoma" w:cs="Arial"/>
          <w:bCs/>
          <w:color w:val="000000"/>
        </w:rPr>
      </w:pPr>
    </w:p>
    <w:p w14:paraId="7A9F6900" w14:textId="77777777" w:rsidR="00DA00D7" w:rsidRDefault="00DA00D7" w:rsidP="00C54C50">
      <w:pPr>
        <w:spacing w:line="360" w:lineRule="auto"/>
        <w:jc w:val="both"/>
        <w:rPr>
          <w:rFonts w:ascii="Tahoma" w:hAnsi="Tahoma" w:cs="Arial"/>
          <w:bCs/>
          <w:color w:val="000000"/>
        </w:rPr>
      </w:pPr>
    </w:p>
    <w:p w14:paraId="27D5D7BF" w14:textId="77777777" w:rsidR="00C54C50" w:rsidRPr="00A910FF" w:rsidRDefault="00C54C50" w:rsidP="00C648BF">
      <w:pPr>
        <w:spacing w:line="276" w:lineRule="auto"/>
        <w:rPr>
          <w:rFonts w:asciiTheme="minorHAnsi" w:hAnsiTheme="minorHAnsi" w:cstheme="minorHAnsi"/>
          <w:b/>
          <w:sz w:val="22"/>
        </w:rPr>
      </w:pPr>
      <w:r w:rsidRPr="00A910FF">
        <w:rPr>
          <w:rFonts w:asciiTheme="minorHAnsi" w:hAnsiTheme="minorHAnsi" w:cstheme="minorHAnsi"/>
          <w:b/>
          <w:sz w:val="22"/>
        </w:rPr>
        <w:lastRenderedPageBreak/>
        <w:t>Step 5 – Showing Result</w:t>
      </w:r>
    </w:p>
    <w:p w14:paraId="51C277FA" w14:textId="77777777" w:rsidR="00C54C50" w:rsidRPr="00C648BF" w:rsidRDefault="00DA00D7" w:rsidP="00355AD0">
      <w:pPr>
        <w:spacing w:line="276" w:lineRule="auto"/>
        <w:jc w:val="both"/>
        <w:rPr>
          <w:rFonts w:asciiTheme="minorHAnsi" w:hAnsiTheme="minorHAnsi" w:cstheme="minorHAnsi"/>
          <w:sz w:val="22"/>
        </w:rPr>
      </w:pPr>
      <w:r>
        <w:rPr>
          <w:rFonts w:asciiTheme="majorHAnsi" w:hAnsiTheme="majorHAnsi" w:cs="Calibri"/>
          <w:sz w:val="22"/>
          <w:szCs w:val="22"/>
        </w:rPr>
        <w:t xml:space="preserve">When a user searches a Road based on its number or name, without specifying a block, he would be provided with a list view segregating Road Segments by Block. Selecting a record group from the list view will display the road segments on the map. </w:t>
      </w:r>
      <w:r w:rsidRPr="00BF13FF">
        <w:rPr>
          <w:rFonts w:asciiTheme="majorHAnsi" w:hAnsiTheme="majorHAnsi" w:cs="Calibri"/>
          <w:sz w:val="22"/>
          <w:szCs w:val="22"/>
        </w:rPr>
        <w:t xml:space="preserve"> </w:t>
      </w:r>
      <w:r w:rsidR="00A910FF">
        <w:rPr>
          <w:rFonts w:asciiTheme="majorHAnsi" w:hAnsiTheme="majorHAnsi" w:cs="Calibri"/>
          <w:sz w:val="22"/>
          <w:szCs w:val="22"/>
        </w:rPr>
        <w:t xml:space="preserve">By selecting the Road name User can search the Highway &amp; Avenues. </w:t>
      </w:r>
      <w:r w:rsidR="00C54C50" w:rsidRPr="00C648BF">
        <w:rPr>
          <w:rFonts w:asciiTheme="minorHAnsi" w:hAnsiTheme="minorHAnsi" w:cstheme="minorHAnsi"/>
          <w:sz w:val="22"/>
        </w:rPr>
        <w:t xml:space="preserve">If result contains more than one object then it will be shown on a list view box, if it contains only one record than directly shown onto the map through graphic object. If no result returned then proper message is shown to the user. </w:t>
      </w:r>
    </w:p>
    <w:p w14:paraId="2C819780" w14:textId="77777777" w:rsidR="00C54C50" w:rsidRPr="00C648BF" w:rsidRDefault="00C54C50" w:rsidP="00C648BF">
      <w:pPr>
        <w:spacing w:line="276" w:lineRule="auto"/>
        <w:rPr>
          <w:rFonts w:asciiTheme="minorHAnsi" w:hAnsiTheme="minorHAnsi" w:cstheme="minorHAnsi"/>
          <w:sz w:val="22"/>
        </w:rPr>
      </w:pPr>
    </w:p>
    <w:p w14:paraId="029DCFA3" w14:textId="77777777" w:rsidR="00C54C50" w:rsidRPr="00A910FF" w:rsidRDefault="00C54C50" w:rsidP="00A910FF">
      <w:pPr>
        <w:spacing w:line="276" w:lineRule="auto"/>
        <w:jc w:val="both"/>
        <w:rPr>
          <w:rFonts w:asciiTheme="minorHAnsi" w:hAnsiTheme="minorHAnsi" w:cstheme="minorHAnsi"/>
          <w:b/>
          <w:sz w:val="22"/>
        </w:rPr>
      </w:pPr>
      <w:r w:rsidRPr="00A910FF">
        <w:rPr>
          <w:rFonts w:asciiTheme="minorHAnsi" w:hAnsiTheme="minorHAnsi" w:cstheme="minorHAnsi"/>
          <w:b/>
          <w:sz w:val="22"/>
        </w:rPr>
        <w:t>Step 6 – Showing Buffer Search Tool</w:t>
      </w:r>
    </w:p>
    <w:p w14:paraId="7B335449" w14:textId="77777777" w:rsidR="00C54C50" w:rsidRPr="00C648BF" w:rsidRDefault="00C54C50" w:rsidP="00A910FF">
      <w:pPr>
        <w:spacing w:line="276" w:lineRule="auto"/>
        <w:jc w:val="both"/>
        <w:rPr>
          <w:rFonts w:asciiTheme="minorHAnsi" w:hAnsiTheme="minorHAnsi" w:cstheme="minorHAnsi"/>
          <w:sz w:val="22"/>
        </w:rPr>
      </w:pPr>
      <w:r w:rsidRPr="00C648BF">
        <w:rPr>
          <w:rFonts w:asciiTheme="minorHAnsi" w:hAnsiTheme="minorHAnsi" w:cstheme="minorHAnsi"/>
          <w:sz w:val="22"/>
        </w:rPr>
        <w:t>If user select anyone searched item comes in list view box then it will be appeared on map windows and a buffer search toolbar will be appeared on top of map windows.  If user logged in as Registered User then the favorite point search will also be available in Buffer search tool bar otherwise it will not come.</w:t>
      </w:r>
    </w:p>
    <w:p w14:paraId="7B357DF0" w14:textId="77777777" w:rsidR="00C54C50" w:rsidRPr="00C648BF" w:rsidRDefault="00C54C50" w:rsidP="00C648BF">
      <w:pPr>
        <w:spacing w:line="276" w:lineRule="auto"/>
        <w:rPr>
          <w:rFonts w:asciiTheme="minorHAnsi" w:hAnsiTheme="minorHAnsi" w:cstheme="minorHAnsi"/>
          <w:sz w:val="22"/>
        </w:rPr>
      </w:pPr>
    </w:p>
    <w:p w14:paraId="4E2D560D" w14:textId="77777777" w:rsidR="00C54C50" w:rsidRDefault="00C54C50" w:rsidP="00C648BF">
      <w:pPr>
        <w:spacing w:line="276" w:lineRule="auto"/>
        <w:rPr>
          <w:rFonts w:ascii="Tahoma" w:hAnsi="Tahoma" w:cs="Arial"/>
          <w:bCs/>
          <w:color w:val="000000"/>
        </w:rPr>
      </w:pPr>
      <w:r w:rsidRPr="00C648BF">
        <w:rPr>
          <w:rFonts w:asciiTheme="minorHAnsi" w:hAnsiTheme="minorHAnsi" w:cstheme="minorHAnsi"/>
          <w:sz w:val="22"/>
        </w:rPr>
        <w:t>Class Diagram –</w:t>
      </w:r>
      <w:r>
        <w:rPr>
          <w:rFonts w:ascii="Tahoma" w:hAnsi="Tahoma" w:cs="Arial"/>
          <w:bCs/>
          <w:color w:val="000000"/>
        </w:rPr>
        <w:t xml:space="preserve"> </w:t>
      </w:r>
      <w:r>
        <w:rPr>
          <w:rFonts w:ascii="Tahoma" w:hAnsi="Tahoma" w:cs="Arial"/>
          <w:bCs/>
          <w:color w:val="000000"/>
        </w:rPr>
        <w:tab/>
      </w:r>
    </w:p>
    <w:p w14:paraId="3C4AFFEC" w14:textId="77777777" w:rsidR="00C54C50" w:rsidRDefault="0056226E" w:rsidP="00C54C50">
      <w:pPr>
        <w:spacing w:line="360" w:lineRule="auto"/>
        <w:jc w:val="center"/>
      </w:pPr>
      <w:r>
        <w:object w:dxaOrig="5096" w:dyaOrig="1083" w14:anchorId="7168450D">
          <v:shape id="_x0000_i1059" type="#_x0000_t75" style="width:254.05pt;height:53.65pt" o:ole="">
            <v:imagedata r:id="rId76" o:title=""/>
          </v:shape>
          <o:OLEObject Type="Embed" ProgID="Visio.Drawing.11" ShapeID="_x0000_i1059" DrawAspect="Content" ObjectID="_1465042191" r:id="rId77"/>
        </w:object>
      </w:r>
    </w:p>
    <w:p w14:paraId="5F78E44E" w14:textId="3BDB71A8" w:rsidR="00125422" w:rsidRDefault="00125422">
      <w:pPr>
        <w:spacing w:after="160" w:line="259" w:lineRule="auto"/>
      </w:pPr>
      <w:r>
        <w:br w:type="page"/>
      </w:r>
    </w:p>
    <w:p w14:paraId="6CA41464" w14:textId="77777777" w:rsidR="00125422" w:rsidRDefault="00125422" w:rsidP="00C54C50">
      <w:pPr>
        <w:spacing w:line="360" w:lineRule="auto"/>
        <w:jc w:val="center"/>
        <w:rPr>
          <w:rFonts w:cs="Arial"/>
        </w:rPr>
      </w:pPr>
    </w:p>
    <w:p w14:paraId="19ED6B77"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 xml:space="preserve">Sequence Diagram – </w:t>
      </w:r>
      <w:r w:rsidR="00C22785" w:rsidRPr="00C648BF">
        <w:rPr>
          <w:rFonts w:asciiTheme="minorHAnsi" w:hAnsiTheme="minorHAnsi" w:cstheme="minorHAnsi"/>
          <w:sz w:val="22"/>
        </w:rPr>
        <w:t>Roads</w:t>
      </w:r>
      <w:r w:rsidRPr="00C648BF">
        <w:rPr>
          <w:rFonts w:asciiTheme="minorHAnsi" w:hAnsiTheme="minorHAnsi" w:cstheme="minorHAnsi"/>
          <w:sz w:val="22"/>
        </w:rPr>
        <w:t xml:space="preserve"> Search</w:t>
      </w:r>
    </w:p>
    <w:p w14:paraId="4440739F" w14:textId="77777777" w:rsidR="00C648BF" w:rsidRDefault="00C648BF" w:rsidP="00C54C50">
      <w:pPr>
        <w:jc w:val="center"/>
      </w:pPr>
    </w:p>
    <w:p w14:paraId="77A067DC" w14:textId="7126257B" w:rsidR="00C54C50" w:rsidRPr="003F200F" w:rsidRDefault="00125422" w:rsidP="00C54C50">
      <w:pPr>
        <w:jc w:val="center"/>
        <w:rPr>
          <w:rFonts w:cs="Arial"/>
        </w:rPr>
      </w:pPr>
      <w:r>
        <w:object w:dxaOrig="7130" w:dyaOrig="6300" w14:anchorId="3F93CC2F">
          <v:shape id="_x0000_i1060" type="#_x0000_t75" style="width:345.75pt;height:306.35pt" o:ole="">
            <v:imagedata r:id="rId78" o:title=""/>
          </v:shape>
          <o:OLEObject Type="Embed" ProgID="Visio.Drawing.11" ShapeID="_x0000_i1060" DrawAspect="Content" ObjectID="_1465042192" r:id="rId79"/>
        </w:object>
      </w:r>
    </w:p>
    <w:p w14:paraId="5FBD5F9A" w14:textId="77777777" w:rsidR="00C54C50" w:rsidRPr="00C648BF" w:rsidRDefault="00C54C50" w:rsidP="00C54C50">
      <w:pPr>
        <w:pStyle w:val="Normal1"/>
        <w:spacing w:line="240" w:lineRule="auto"/>
        <w:rPr>
          <w:rFonts w:asciiTheme="minorHAnsi" w:hAnsiTheme="minorHAnsi" w:cstheme="minorHAnsi"/>
          <w:b/>
          <w:bCs/>
          <w:color w:val="000000"/>
        </w:rPr>
      </w:pPr>
      <w:r w:rsidRPr="00C648BF">
        <w:rPr>
          <w:rFonts w:asciiTheme="minorHAnsi" w:hAnsiTheme="minorHAnsi" w:cstheme="minorHAnsi"/>
          <w:b/>
          <w:bCs/>
          <w:color w:val="000000"/>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2047"/>
        <w:gridCol w:w="1553"/>
        <w:gridCol w:w="1440"/>
        <w:gridCol w:w="2160"/>
      </w:tblGrid>
      <w:tr w:rsidR="00C54C50" w:rsidRPr="003F200F" w14:paraId="53450F84" w14:textId="77777777" w:rsidTr="00D065D0">
        <w:trPr>
          <w:cantSplit/>
          <w:trHeight w:val="353"/>
        </w:trPr>
        <w:tc>
          <w:tcPr>
            <w:tcW w:w="1728" w:type="dxa"/>
            <w:tcBorders>
              <w:top w:val="single" w:sz="4" w:space="0" w:color="auto"/>
              <w:bottom w:val="single" w:sz="4" w:space="0" w:color="auto"/>
            </w:tcBorders>
            <w:shd w:val="clear" w:color="auto" w:fill="CCCCCC"/>
          </w:tcPr>
          <w:p w14:paraId="7F097A5F" w14:textId="77777777" w:rsidR="00C54C50" w:rsidRPr="00C648BF" w:rsidRDefault="00C648BF" w:rsidP="00C648BF">
            <w:pPr>
              <w:spacing w:line="276" w:lineRule="auto"/>
              <w:rPr>
                <w:rFonts w:asciiTheme="minorHAnsi" w:hAnsiTheme="minorHAnsi" w:cstheme="minorHAnsi"/>
                <w:b/>
                <w:sz w:val="22"/>
              </w:rPr>
            </w:pPr>
            <w:r w:rsidRPr="00C648BF">
              <w:rPr>
                <w:rFonts w:asciiTheme="minorHAnsi" w:hAnsiTheme="minorHAnsi" w:cstheme="minorHAnsi"/>
                <w:b/>
                <w:sz w:val="22"/>
              </w:rPr>
              <w:t>FIELD</w:t>
            </w:r>
          </w:p>
        </w:tc>
        <w:tc>
          <w:tcPr>
            <w:tcW w:w="2047" w:type="dxa"/>
            <w:tcBorders>
              <w:top w:val="single" w:sz="4" w:space="0" w:color="auto"/>
              <w:bottom w:val="single" w:sz="4" w:space="0" w:color="auto"/>
            </w:tcBorders>
            <w:shd w:val="clear" w:color="auto" w:fill="CCCCCC"/>
          </w:tcPr>
          <w:p w14:paraId="29A89024" w14:textId="77777777" w:rsidR="00C54C50" w:rsidRPr="00C648BF" w:rsidRDefault="00C648BF" w:rsidP="00C648BF">
            <w:pPr>
              <w:spacing w:line="276" w:lineRule="auto"/>
              <w:rPr>
                <w:rFonts w:asciiTheme="minorHAnsi" w:hAnsiTheme="minorHAnsi" w:cstheme="minorHAnsi"/>
                <w:b/>
                <w:sz w:val="22"/>
              </w:rPr>
            </w:pPr>
            <w:r w:rsidRPr="00C648BF">
              <w:rPr>
                <w:rFonts w:asciiTheme="minorHAnsi" w:hAnsiTheme="minorHAnsi" w:cstheme="minorHAnsi"/>
                <w:b/>
                <w:sz w:val="22"/>
              </w:rPr>
              <w:t>REFERENCE TABLE</w:t>
            </w:r>
          </w:p>
        </w:tc>
        <w:tc>
          <w:tcPr>
            <w:tcW w:w="1553" w:type="dxa"/>
            <w:tcBorders>
              <w:top w:val="single" w:sz="4" w:space="0" w:color="auto"/>
              <w:bottom w:val="single" w:sz="4" w:space="0" w:color="auto"/>
            </w:tcBorders>
            <w:shd w:val="clear" w:color="auto" w:fill="CCCCCC"/>
          </w:tcPr>
          <w:p w14:paraId="42AE71D8" w14:textId="77777777" w:rsidR="00C54C50" w:rsidRPr="00C648BF" w:rsidRDefault="00C648BF" w:rsidP="00C648BF">
            <w:pPr>
              <w:spacing w:line="276" w:lineRule="auto"/>
              <w:rPr>
                <w:rFonts w:asciiTheme="minorHAnsi" w:hAnsiTheme="minorHAnsi" w:cstheme="minorHAnsi"/>
                <w:b/>
                <w:sz w:val="22"/>
              </w:rPr>
            </w:pPr>
            <w:r w:rsidRPr="00C648BF">
              <w:rPr>
                <w:rFonts w:asciiTheme="minorHAnsi" w:hAnsiTheme="minorHAnsi" w:cstheme="minorHAnsi"/>
                <w:b/>
                <w:sz w:val="22"/>
              </w:rPr>
              <w:t>VALIDATION</w:t>
            </w:r>
          </w:p>
        </w:tc>
        <w:tc>
          <w:tcPr>
            <w:tcW w:w="1440" w:type="dxa"/>
            <w:tcBorders>
              <w:top w:val="single" w:sz="4" w:space="0" w:color="auto"/>
              <w:bottom w:val="single" w:sz="4" w:space="0" w:color="auto"/>
            </w:tcBorders>
            <w:shd w:val="clear" w:color="auto" w:fill="CCCCCC"/>
          </w:tcPr>
          <w:p w14:paraId="39525139" w14:textId="77777777" w:rsidR="00C54C50" w:rsidRPr="00C648BF" w:rsidRDefault="00C648BF" w:rsidP="00C648BF">
            <w:pPr>
              <w:spacing w:line="276" w:lineRule="auto"/>
              <w:rPr>
                <w:rFonts w:asciiTheme="minorHAnsi" w:hAnsiTheme="minorHAnsi" w:cstheme="minorHAnsi"/>
                <w:b/>
                <w:sz w:val="22"/>
              </w:rPr>
            </w:pPr>
            <w:r w:rsidRPr="00C648BF">
              <w:rPr>
                <w:rFonts w:asciiTheme="minorHAnsi" w:hAnsiTheme="minorHAnsi" w:cstheme="minorHAnsi"/>
                <w:b/>
                <w:sz w:val="22"/>
              </w:rPr>
              <w:t>DATA SOURCE</w:t>
            </w:r>
          </w:p>
        </w:tc>
        <w:tc>
          <w:tcPr>
            <w:tcW w:w="2160" w:type="dxa"/>
            <w:tcBorders>
              <w:top w:val="single" w:sz="4" w:space="0" w:color="auto"/>
              <w:bottom w:val="single" w:sz="4" w:space="0" w:color="auto"/>
            </w:tcBorders>
            <w:shd w:val="clear" w:color="auto" w:fill="CCCCCC"/>
          </w:tcPr>
          <w:p w14:paraId="2602C4CF" w14:textId="77777777" w:rsidR="00C54C50" w:rsidRPr="00C648BF" w:rsidRDefault="00C648BF" w:rsidP="00C648BF">
            <w:pPr>
              <w:spacing w:line="276" w:lineRule="auto"/>
              <w:rPr>
                <w:rFonts w:asciiTheme="minorHAnsi" w:hAnsiTheme="minorHAnsi" w:cstheme="minorHAnsi"/>
                <w:b/>
                <w:sz w:val="22"/>
              </w:rPr>
            </w:pPr>
            <w:r w:rsidRPr="00C648BF">
              <w:rPr>
                <w:rFonts w:asciiTheme="minorHAnsi" w:hAnsiTheme="minorHAnsi" w:cstheme="minorHAnsi"/>
                <w:b/>
                <w:sz w:val="22"/>
              </w:rPr>
              <w:t>REMARKS</w:t>
            </w:r>
          </w:p>
        </w:tc>
      </w:tr>
      <w:tr w:rsidR="00C54C50" w:rsidRPr="003F200F" w14:paraId="306CBCF7" w14:textId="77777777" w:rsidTr="00D065D0">
        <w:trPr>
          <w:cantSplit/>
          <w:trHeight w:val="353"/>
        </w:trPr>
        <w:tc>
          <w:tcPr>
            <w:tcW w:w="1728" w:type="dxa"/>
            <w:tcBorders>
              <w:top w:val="single" w:sz="4" w:space="0" w:color="auto"/>
              <w:bottom w:val="single" w:sz="4" w:space="0" w:color="auto"/>
            </w:tcBorders>
          </w:tcPr>
          <w:p w14:paraId="1B711E63"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MapService Credential</w:t>
            </w:r>
          </w:p>
        </w:tc>
        <w:tc>
          <w:tcPr>
            <w:tcW w:w="2047" w:type="dxa"/>
            <w:tcBorders>
              <w:top w:val="single" w:sz="4" w:space="0" w:color="auto"/>
              <w:bottom w:val="single" w:sz="4" w:space="0" w:color="auto"/>
            </w:tcBorders>
            <w:vAlign w:val="center"/>
          </w:tcPr>
          <w:p w14:paraId="5DA770DD"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ArcGIS Server Internal Security System</w:t>
            </w:r>
          </w:p>
        </w:tc>
        <w:tc>
          <w:tcPr>
            <w:tcW w:w="1553" w:type="dxa"/>
            <w:tcBorders>
              <w:top w:val="single" w:sz="4" w:space="0" w:color="auto"/>
              <w:bottom w:val="single" w:sz="4" w:space="0" w:color="auto"/>
            </w:tcBorders>
            <w:vAlign w:val="center"/>
          </w:tcPr>
          <w:p w14:paraId="7BA1B143"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NA</w:t>
            </w:r>
          </w:p>
        </w:tc>
        <w:tc>
          <w:tcPr>
            <w:tcW w:w="1440" w:type="dxa"/>
            <w:tcBorders>
              <w:top w:val="single" w:sz="4" w:space="0" w:color="auto"/>
              <w:bottom w:val="single" w:sz="4" w:space="0" w:color="auto"/>
            </w:tcBorders>
            <w:vAlign w:val="center"/>
          </w:tcPr>
          <w:p w14:paraId="051A5586"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System</w:t>
            </w:r>
          </w:p>
        </w:tc>
        <w:tc>
          <w:tcPr>
            <w:tcW w:w="2160" w:type="dxa"/>
            <w:tcBorders>
              <w:top w:val="single" w:sz="4" w:space="0" w:color="auto"/>
              <w:bottom w:val="single" w:sz="4" w:space="0" w:color="auto"/>
            </w:tcBorders>
            <w:vAlign w:val="center"/>
          </w:tcPr>
          <w:p w14:paraId="5E4FA4A9" w14:textId="77777777" w:rsidR="00C54C50" w:rsidRPr="00C648BF" w:rsidRDefault="00C54C50" w:rsidP="00C648BF">
            <w:pPr>
              <w:spacing w:line="276" w:lineRule="auto"/>
              <w:rPr>
                <w:rFonts w:asciiTheme="minorHAnsi" w:hAnsiTheme="minorHAnsi" w:cstheme="minorHAnsi"/>
                <w:sz w:val="22"/>
              </w:rPr>
            </w:pPr>
          </w:p>
        </w:tc>
      </w:tr>
      <w:tr w:rsidR="00C54C50" w:rsidRPr="003F200F" w14:paraId="7E464830" w14:textId="77777777" w:rsidTr="00D065D0">
        <w:trPr>
          <w:cantSplit/>
          <w:trHeight w:val="190"/>
        </w:trPr>
        <w:tc>
          <w:tcPr>
            <w:tcW w:w="1728" w:type="dxa"/>
            <w:tcBorders>
              <w:top w:val="single" w:sz="4" w:space="0" w:color="auto"/>
              <w:bottom w:val="single" w:sz="4" w:space="0" w:color="auto"/>
            </w:tcBorders>
          </w:tcPr>
          <w:p w14:paraId="569A13D7" w14:textId="77777777" w:rsidR="00C54C50"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BLKNO</w:t>
            </w:r>
          </w:p>
        </w:tc>
        <w:tc>
          <w:tcPr>
            <w:tcW w:w="2047" w:type="dxa"/>
            <w:tcBorders>
              <w:top w:val="single" w:sz="4" w:space="0" w:color="auto"/>
              <w:bottom w:val="single" w:sz="4" w:space="0" w:color="auto"/>
            </w:tcBorders>
            <w:vAlign w:val="center"/>
          </w:tcPr>
          <w:p w14:paraId="6FF7FD36" w14:textId="77777777" w:rsidR="00C54C50"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Road_Lanes / Avenue/ Highways</w:t>
            </w:r>
          </w:p>
        </w:tc>
        <w:tc>
          <w:tcPr>
            <w:tcW w:w="1553" w:type="dxa"/>
            <w:tcBorders>
              <w:top w:val="single" w:sz="4" w:space="0" w:color="auto"/>
              <w:bottom w:val="single" w:sz="4" w:space="0" w:color="auto"/>
            </w:tcBorders>
            <w:vAlign w:val="center"/>
          </w:tcPr>
          <w:p w14:paraId="17BA0638" w14:textId="77777777" w:rsidR="00C54C50"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Optional</w:t>
            </w:r>
          </w:p>
        </w:tc>
        <w:tc>
          <w:tcPr>
            <w:tcW w:w="1440" w:type="dxa"/>
            <w:tcBorders>
              <w:top w:val="single" w:sz="4" w:space="0" w:color="auto"/>
              <w:bottom w:val="single" w:sz="4" w:space="0" w:color="auto"/>
            </w:tcBorders>
            <w:vAlign w:val="center"/>
          </w:tcPr>
          <w:p w14:paraId="568D40B9" w14:textId="77777777" w:rsidR="00C54C50"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Text Box</w:t>
            </w:r>
          </w:p>
        </w:tc>
        <w:tc>
          <w:tcPr>
            <w:tcW w:w="2160" w:type="dxa"/>
            <w:tcBorders>
              <w:top w:val="single" w:sz="4" w:space="0" w:color="auto"/>
              <w:bottom w:val="single" w:sz="4" w:space="0" w:color="auto"/>
            </w:tcBorders>
            <w:vAlign w:val="center"/>
          </w:tcPr>
          <w:p w14:paraId="03F8E3C2" w14:textId="77777777" w:rsidR="00C54C50" w:rsidRPr="00C648BF" w:rsidRDefault="00C54C50" w:rsidP="00C648BF">
            <w:pPr>
              <w:spacing w:line="276" w:lineRule="auto"/>
              <w:rPr>
                <w:rFonts w:asciiTheme="minorHAnsi" w:hAnsiTheme="minorHAnsi" w:cstheme="minorHAnsi"/>
                <w:sz w:val="22"/>
              </w:rPr>
            </w:pPr>
          </w:p>
        </w:tc>
      </w:tr>
      <w:tr w:rsidR="00C22785" w:rsidRPr="003F200F" w14:paraId="6BB1CBE2" w14:textId="77777777" w:rsidTr="00D065D0">
        <w:trPr>
          <w:cantSplit/>
          <w:trHeight w:val="353"/>
        </w:trPr>
        <w:tc>
          <w:tcPr>
            <w:tcW w:w="1728" w:type="dxa"/>
            <w:tcBorders>
              <w:top w:val="single" w:sz="4" w:space="0" w:color="auto"/>
              <w:bottom w:val="single" w:sz="4" w:space="0" w:color="auto"/>
            </w:tcBorders>
          </w:tcPr>
          <w:p w14:paraId="694C5AE9" w14:textId="77777777" w:rsidR="00B04C62" w:rsidRPr="00C648BF" w:rsidRDefault="00B04C62" w:rsidP="00C648BF">
            <w:pPr>
              <w:spacing w:line="276" w:lineRule="auto"/>
              <w:rPr>
                <w:rFonts w:asciiTheme="minorHAnsi" w:hAnsiTheme="minorHAnsi" w:cstheme="minorHAnsi"/>
                <w:sz w:val="22"/>
              </w:rPr>
            </w:pPr>
            <w:r w:rsidRPr="00C648BF">
              <w:rPr>
                <w:rFonts w:asciiTheme="minorHAnsi" w:hAnsiTheme="minorHAnsi" w:cstheme="minorHAnsi"/>
                <w:sz w:val="22"/>
              </w:rPr>
              <w:t xml:space="preserve">ROAD_NO </w:t>
            </w:r>
          </w:p>
          <w:p w14:paraId="3148980D" w14:textId="77777777" w:rsidR="00C22785" w:rsidRPr="00C648BF" w:rsidRDefault="00C22785" w:rsidP="00C648BF">
            <w:pPr>
              <w:spacing w:line="276" w:lineRule="auto"/>
              <w:rPr>
                <w:rFonts w:asciiTheme="minorHAnsi" w:hAnsiTheme="minorHAnsi" w:cstheme="minorHAnsi"/>
                <w:sz w:val="22"/>
              </w:rPr>
            </w:pPr>
          </w:p>
        </w:tc>
        <w:tc>
          <w:tcPr>
            <w:tcW w:w="2047" w:type="dxa"/>
            <w:tcBorders>
              <w:top w:val="single" w:sz="4" w:space="0" w:color="auto"/>
              <w:bottom w:val="single" w:sz="4" w:space="0" w:color="auto"/>
            </w:tcBorders>
            <w:vAlign w:val="center"/>
          </w:tcPr>
          <w:p w14:paraId="48FE0AC8"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Road_Lanes / Avenue/ Highways</w:t>
            </w:r>
          </w:p>
        </w:tc>
        <w:tc>
          <w:tcPr>
            <w:tcW w:w="1553" w:type="dxa"/>
            <w:tcBorders>
              <w:top w:val="single" w:sz="4" w:space="0" w:color="auto"/>
              <w:bottom w:val="single" w:sz="4" w:space="0" w:color="auto"/>
            </w:tcBorders>
            <w:vAlign w:val="center"/>
          </w:tcPr>
          <w:p w14:paraId="54F06F40"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26E8C6DD"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Text Box</w:t>
            </w:r>
          </w:p>
        </w:tc>
        <w:tc>
          <w:tcPr>
            <w:tcW w:w="2160" w:type="dxa"/>
            <w:vMerge w:val="restart"/>
            <w:tcBorders>
              <w:top w:val="single" w:sz="4" w:space="0" w:color="auto"/>
            </w:tcBorders>
            <w:vAlign w:val="center"/>
          </w:tcPr>
          <w:p w14:paraId="4B21D33E"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Atleast one option should be selected.</w:t>
            </w:r>
          </w:p>
        </w:tc>
      </w:tr>
      <w:tr w:rsidR="00C22785" w:rsidRPr="003F200F" w14:paraId="769B8C7A" w14:textId="77777777" w:rsidTr="00D065D0">
        <w:trPr>
          <w:cantSplit/>
          <w:trHeight w:val="353"/>
        </w:trPr>
        <w:tc>
          <w:tcPr>
            <w:tcW w:w="1728" w:type="dxa"/>
            <w:tcBorders>
              <w:top w:val="single" w:sz="4" w:space="0" w:color="auto"/>
              <w:bottom w:val="single" w:sz="4" w:space="0" w:color="auto"/>
            </w:tcBorders>
          </w:tcPr>
          <w:p w14:paraId="1EE79F8E" w14:textId="77777777" w:rsidR="00B04C62" w:rsidRPr="00C648BF" w:rsidRDefault="00B04C62" w:rsidP="00C648BF">
            <w:pPr>
              <w:spacing w:line="276" w:lineRule="auto"/>
              <w:rPr>
                <w:rFonts w:asciiTheme="minorHAnsi" w:hAnsiTheme="minorHAnsi" w:cstheme="minorHAnsi"/>
                <w:sz w:val="22"/>
              </w:rPr>
            </w:pPr>
            <w:r w:rsidRPr="00C648BF">
              <w:rPr>
                <w:rFonts w:asciiTheme="minorHAnsi" w:hAnsiTheme="minorHAnsi" w:cstheme="minorHAnsi"/>
                <w:sz w:val="22"/>
              </w:rPr>
              <w:t>ROAD_NAMEA/ ROAD_NAMEE</w:t>
            </w:r>
          </w:p>
          <w:p w14:paraId="36E0C734" w14:textId="77777777" w:rsidR="00C22785" w:rsidRPr="00C648BF" w:rsidRDefault="00C22785" w:rsidP="00C648BF">
            <w:pPr>
              <w:spacing w:line="276" w:lineRule="auto"/>
              <w:rPr>
                <w:rFonts w:asciiTheme="minorHAnsi" w:hAnsiTheme="minorHAnsi" w:cstheme="minorHAnsi"/>
                <w:sz w:val="22"/>
              </w:rPr>
            </w:pPr>
          </w:p>
        </w:tc>
        <w:tc>
          <w:tcPr>
            <w:tcW w:w="2047" w:type="dxa"/>
            <w:tcBorders>
              <w:top w:val="single" w:sz="4" w:space="0" w:color="auto"/>
              <w:bottom w:val="single" w:sz="4" w:space="0" w:color="auto"/>
            </w:tcBorders>
            <w:vAlign w:val="center"/>
          </w:tcPr>
          <w:p w14:paraId="6846EDB4"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Avenue/ Highways</w:t>
            </w:r>
          </w:p>
        </w:tc>
        <w:tc>
          <w:tcPr>
            <w:tcW w:w="1553" w:type="dxa"/>
            <w:tcBorders>
              <w:top w:val="single" w:sz="4" w:space="0" w:color="auto"/>
              <w:bottom w:val="single" w:sz="4" w:space="0" w:color="auto"/>
            </w:tcBorders>
            <w:vAlign w:val="center"/>
          </w:tcPr>
          <w:p w14:paraId="041A0E1A"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Optional</w:t>
            </w:r>
          </w:p>
        </w:tc>
        <w:tc>
          <w:tcPr>
            <w:tcW w:w="1440" w:type="dxa"/>
            <w:tcBorders>
              <w:top w:val="single" w:sz="4" w:space="0" w:color="auto"/>
              <w:bottom w:val="single" w:sz="4" w:space="0" w:color="auto"/>
            </w:tcBorders>
            <w:vAlign w:val="center"/>
          </w:tcPr>
          <w:p w14:paraId="769BAAA6" w14:textId="77777777" w:rsidR="00C22785" w:rsidRPr="00C648BF" w:rsidRDefault="00C22785" w:rsidP="00C648BF">
            <w:pPr>
              <w:spacing w:line="276" w:lineRule="auto"/>
              <w:rPr>
                <w:rFonts w:asciiTheme="minorHAnsi" w:hAnsiTheme="minorHAnsi" w:cstheme="minorHAnsi"/>
                <w:sz w:val="22"/>
              </w:rPr>
            </w:pPr>
            <w:r w:rsidRPr="00C648BF">
              <w:rPr>
                <w:rFonts w:asciiTheme="minorHAnsi" w:hAnsiTheme="minorHAnsi" w:cstheme="minorHAnsi"/>
                <w:sz w:val="22"/>
              </w:rPr>
              <w:t>List BOx</w:t>
            </w:r>
          </w:p>
        </w:tc>
        <w:tc>
          <w:tcPr>
            <w:tcW w:w="2160" w:type="dxa"/>
            <w:vMerge/>
            <w:tcBorders>
              <w:bottom w:val="single" w:sz="4" w:space="0" w:color="auto"/>
            </w:tcBorders>
            <w:vAlign w:val="center"/>
          </w:tcPr>
          <w:p w14:paraId="4CEE8CC7" w14:textId="77777777" w:rsidR="00C22785" w:rsidRPr="003B0F03" w:rsidRDefault="00C22785" w:rsidP="00C22785">
            <w:pPr>
              <w:rPr>
                <w:rFonts w:ascii="Tahoma" w:hAnsi="Tahoma" w:cs="Arial"/>
                <w:sz w:val="20"/>
              </w:rPr>
            </w:pPr>
          </w:p>
        </w:tc>
      </w:tr>
    </w:tbl>
    <w:p w14:paraId="48690A86" w14:textId="77777777" w:rsidR="00C54C50" w:rsidRDefault="00C54C50" w:rsidP="00C54C50">
      <w:pPr>
        <w:spacing w:line="360" w:lineRule="auto"/>
        <w:jc w:val="both"/>
        <w:rPr>
          <w:rFonts w:ascii="Tahoma" w:hAnsi="Tahoma" w:cs="Arial"/>
          <w:sz w:val="20"/>
          <w:szCs w:val="32"/>
        </w:rPr>
      </w:pPr>
    </w:p>
    <w:p w14:paraId="00C5873B" w14:textId="77777777" w:rsidR="00C54C50" w:rsidRPr="00C648BF" w:rsidRDefault="00C54C50" w:rsidP="00C54C50">
      <w:pPr>
        <w:rPr>
          <w:rFonts w:asciiTheme="minorHAnsi" w:hAnsiTheme="minorHAnsi" w:cstheme="minorHAnsi"/>
          <w:bCs/>
          <w:color w:val="000000"/>
        </w:rPr>
      </w:pPr>
      <w:r w:rsidRPr="00C648BF">
        <w:rPr>
          <w:rFonts w:asciiTheme="minorHAnsi" w:hAnsiTheme="minorHAnsi" w:cstheme="minorHAnsi"/>
          <w:bCs/>
          <w:color w:val="000000"/>
        </w:rPr>
        <w:t xml:space="preserve">Output Parameters </w:t>
      </w:r>
    </w:p>
    <w:p w14:paraId="34E1A007" w14:textId="77777777" w:rsidR="00C54C50" w:rsidRPr="003F200F" w:rsidRDefault="00C54C50" w:rsidP="00C54C50">
      <w:pPr>
        <w:rPr>
          <w:rFonts w:ascii="Tahoma" w:hAnsi="Tahoma" w:cs="Arial"/>
          <w:bCs/>
          <w:color w:val="000000"/>
        </w:rPr>
      </w:pPr>
    </w:p>
    <w:p w14:paraId="4EC4EBDC"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t>As an output feature list of searched keyword will be received.</w:t>
      </w:r>
    </w:p>
    <w:p w14:paraId="7399288E" w14:textId="77777777" w:rsidR="00C54C50" w:rsidRPr="00C648BF" w:rsidRDefault="00C54C50" w:rsidP="00C648BF">
      <w:pPr>
        <w:spacing w:line="276" w:lineRule="auto"/>
        <w:rPr>
          <w:rFonts w:asciiTheme="minorHAnsi" w:hAnsiTheme="minorHAnsi" w:cstheme="minorHAnsi"/>
          <w:sz w:val="22"/>
        </w:rPr>
      </w:pPr>
      <w:r w:rsidRPr="00C648BF">
        <w:rPr>
          <w:rFonts w:asciiTheme="minorHAnsi" w:hAnsiTheme="minorHAnsi" w:cstheme="minorHAnsi"/>
          <w:sz w:val="22"/>
        </w:rPr>
        <w:lastRenderedPageBreak/>
        <w:t xml:space="preserve"> </w:t>
      </w:r>
    </w:p>
    <w:p w14:paraId="55B5B8A2" w14:textId="77777777" w:rsidR="00C54C50" w:rsidRPr="00CB13D9" w:rsidRDefault="00C54C50" w:rsidP="00125422">
      <w:pPr>
        <w:pStyle w:val="Heading3"/>
        <w:tabs>
          <w:tab w:val="clear" w:pos="1980"/>
          <w:tab w:val="num" w:pos="1350"/>
        </w:tabs>
        <w:ind w:hanging="1440"/>
        <w:rPr>
          <w:rFonts w:asciiTheme="minorHAnsi" w:hAnsiTheme="minorHAnsi" w:cstheme="minorHAnsi"/>
          <w:b/>
        </w:rPr>
      </w:pPr>
      <w:bookmarkStart w:id="160" w:name="_Toc390785263"/>
      <w:bookmarkStart w:id="161" w:name="_Toc391199428"/>
      <w:r w:rsidRPr="00CB13D9">
        <w:rPr>
          <w:rFonts w:asciiTheme="minorHAnsi" w:hAnsiTheme="minorHAnsi" w:cstheme="minorHAnsi"/>
          <w:b/>
        </w:rPr>
        <w:t>External Interfaces</w:t>
      </w:r>
      <w:bookmarkEnd w:id="160"/>
      <w:bookmarkEnd w:id="161"/>
    </w:p>
    <w:p w14:paraId="3779122B" w14:textId="77A1AF45" w:rsidR="00C54C50" w:rsidRPr="00C648BF" w:rsidRDefault="00125422" w:rsidP="00C54C50">
      <w:pPr>
        <w:spacing w:line="360" w:lineRule="auto"/>
        <w:jc w:val="both"/>
        <w:rPr>
          <w:rFonts w:asciiTheme="minorHAnsi" w:hAnsiTheme="minorHAnsi" w:cstheme="minorHAnsi"/>
          <w:sz w:val="20"/>
        </w:rPr>
      </w:pPr>
      <w:r>
        <w:rPr>
          <w:rFonts w:asciiTheme="minorHAnsi" w:hAnsiTheme="minorHAnsi" w:cstheme="minorHAnsi"/>
          <w:sz w:val="20"/>
        </w:rPr>
        <w:t xml:space="preserve">              </w:t>
      </w:r>
      <w:r w:rsidR="00C54C50" w:rsidRPr="00C648BF">
        <w:rPr>
          <w:rFonts w:asciiTheme="minorHAnsi" w:hAnsiTheme="minorHAnsi" w:cstheme="minorHAnsi"/>
          <w:sz w:val="20"/>
        </w:rPr>
        <w:t xml:space="preserve"> </w:t>
      </w:r>
      <w:r>
        <w:rPr>
          <w:rFonts w:asciiTheme="minorHAnsi" w:hAnsiTheme="minorHAnsi" w:cstheme="minorHAnsi"/>
          <w:sz w:val="20"/>
        </w:rPr>
        <w:t>NA</w:t>
      </w:r>
    </w:p>
    <w:p w14:paraId="3ABAC401" w14:textId="77777777" w:rsidR="00C54C50" w:rsidRPr="00CB13D9" w:rsidRDefault="00C54C50" w:rsidP="00125422">
      <w:pPr>
        <w:pStyle w:val="Heading3"/>
        <w:tabs>
          <w:tab w:val="clear" w:pos="1980"/>
          <w:tab w:val="num" w:pos="1440"/>
        </w:tabs>
        <w:ind w:hanging="1440"/>
        <w:rPr>
          <w:rFonts w:asciiTheme="minorHAnsi" w:hAnsiTheme="minorHAnsi" w:cstheme="minorHAnsi"/>
          <w:b/>
        </w:rPr>
      </w:pPr>
      <w:bookmarkStart w:id="162" w:name="_Toc390785264"/>
      <w:bookmarkStart w:id="163" w:name="_Toc391199429"/>
      <w:r w:rsidRPr="00CB13D9">
        <w:rPr>
          <w:rFonts w:asciiTheme="minorHAnsi" w:hAnsiTheme="minorHAnsi" w:cstheme="minorHAnsi"/>
          <w:b/>
        </w:rPr>
        <w:t>Assumptions</w:t>
      </w:r>
      <w:bookmarkEnd w:id="162"/>
      <w:bookmarkEnd w:id="163"/>
    </w:p>
    <w:p w14:paraId="29FE1FAC" w14:textId="77777777" w:rsidR="00C54C50" w:rsidRPr="003F200F" w:rsidRDefault="00C54C50" w:rsidP="00C54C50">
      <w:pPr>
        <w:jc w:val="both"/>
        <w:rPr>
          <w:rFonts w:ascii="Tahoma" w:hAnsi="Tahoma" w:cs="Arial"/>
          <w:sz w:val="20"/>
        </w:rPr>
      </w:pPr>
    </w:p>
    <w:p w14:paraId="1511E400" w14:textId="77777777" w:rsidR="002B7A4A" w:rsidRPr="002B7A4A" w:rsidRDefault="002B7A4A" w:rsidP="006C1FB1">
      <w:pPr>
        <w:pStyle w:val="ListParagraph"/>
        <w:numPr>
          <w:ilvl w:val="0"/>
          <w:numId w:val="22"/>
        </w:numPr>
        <w:rPr>
          <w:rFonts w:asciiTheme="majorHAnsi" w:hAnsiTheme="majorHAnsi" w:cs="Calibri"/>
          <w:sz w:val="22"/>
          <w:szCs w:val="22"/>
        </w:rPr>
      </w:pPr>
      <w:r w:rsidRPr="002B7A4A">
        <w:rPr>
          <w:rFonts w:asciiTheme="majorHAnsi" w:hAnsiTheme="majorHAnsi" w:cs="Calibri"/>
          <w:sz w:val="22"/>
          <w:szCs w:val="22"/>
        </w:rPr>
        <w:t>Server holding various types of data for the use.</w:t>
      </w:r>
    </w:p>
    <w:p w14:paraId="6A6497A8" w14:textId="77777777" w:rsidR="002B7A4A" w:rsidRPr="002B7A4A" w:rsidRDefault="002B7A4A" w:rsidP="006C1FB1">
      <w:pPr>
        <w:pStyle w:val="ListParagraph"/>
        <w:numPr>
          <w:ilvl w:val="0"/>
          <w:numId w:val="22"/>
        </w:numPr>
        <w:rPr>
          <w:rFonts w:asciiTheme="majorHAnsi" w:hAnsiTheme="majorHAnsi" w:cs="Calibri"/>
          <w:sz w:val="22"/>
          <w:szCs w:val="22"/>
        </w:rPr>
      </w:pPr>
      <w:r w:rsidRPr="002B7A4A">
        <w:rPr>
          <w:rFonts w:asciiTheme="majorHAnsi" w:hAnsiTheme="majorHAnsi" w:cs="Calibri"/>
          <w:sz w:val="22"/>
          <w:szCs w:val="22"/>
        </w:rPr>
        <w:t>Server will be facilitated with required ArcGIS services.</w:t>
      </w:r>
    </w:p>
    <w:p w14:paraId="301B090F" w14:textId="77777777" w:rsidR="00D065D0" w:rsidRPr="002B7A4A" w:rsidRDefault="002B7A4A" w:rsidP="006C1FB1">
      <w:pPr>
        <w:pStyle w:val="ListParagraph"/>
        <w:numPr>
          <w:ilvl w:val="0"/>
          <w:numId w:val="22"/>
        </w:numPr>
        <w:jc w:val="both"/>
        <w:rPr>
          <w:rFonts w:ascii="Tahoma" w:hAnsi="Tahoma" w:cs="Arial"/>
          <w:sz w:val="20"/>
        </w:rPr>
      </w:pPr>
      <w:r w:rsidRPr="002B7A4A">
        <w:rPr>
          <w:rFonts w:asciiTheme="majorHAnsi" w:hAnsiTheme="majorHAnsi" w:cs="Calibri"/>
          <w:sz w:val="22"/>
          <w:szCs w:val="22"/>
        </w:rPr>
        <w:t>Bahrain locator app must have registered in mobile market/play store.</w:t>
      </w:r>
    </w:p>
    <w:p w14:paraId="1837560D" w14:textId="77777777" w:rsidR="00D065D0" w:rsidRPr="00C648BF" w:rsidRDefault="00D065D0" w:rsidP="00D065D0">
      <w:pPr>
        <w:pStyle w:val="Heading2"/>
        <w:rPr>
          <w:rFonts w:asciiTheme="minorHAnsi" w:hAnsiTheme="minorHAnsi" w:cstheme="minorHAnsi"/>
          <w:b/>
          <w:sz w:val="28"/>
          <w:szCs w:val="28"/>
        </w:rPr>
      </w:pPr>
      <w:r w:rsidRPr="00C648BF">
        <w:rPr>
          <w:rFonts w:asciiTheme="minorHAnsi" w:hAnsiTheme="minorHAnsi" w:cstheme="minorHAnsi"/>
          <w:b/>
          <w:sz w:val="28"/>
          <w:szCs w:val="28"/>
        </w:rPr>
        <w:t xml:space="preserve">  </w:t>
      </w:r>
      <w:bookmarkStart w:id="164" w:name="_Toc390785265"/>
      <w:bookmarkStart w:id="165" w:name="_Toc391199430"/>
      <w:r w:rsidRPr="00C648BF">
        <w:rPr>
          <w:rFonts w:asciiTheme="minorHAnsi" w:hAnsiTheme="minorHAnsi" w:cstheme="minorHAnsi"/>
          <w:b/>
          <w:sz w:val="28"/>
          <w:szCs w:val="28"/>
        </w:rPr>
        <w:t>POI Search</w:t>
      </w:r>
      <w:bookmarkEnd w:id="164"/>
      <w:bookmarkEnd w:id="165"/>
    </w:p>
    <w:p w14:paraId="1DECDCC8" w14:textId="77777777" w:rsidR="00D065D0" w:rsidRPr="00C648BF" w:rsidRDefault="00D065D0" w:rsidP="00D065D0">
      <w:pPr>
        <w:pStyle w:val="Normal1"/>
        <w:spacing w:line="240" w:lineRule="auto"/>
        <w:rPr>
          <w:rFonts w:asciiTheme="minorHAnsi" w:hAnsiTheme="minorHAnsi" w:cstheme="minorHAnsi"/>
          <w:b/>
          <w:bCs/>
          <w:color w:val="000000"/>
        </w:rPr>
      </w:pPr>
      <w:r w:rsidRPr="003F200F">
        <w:rPr>
          <w:rFonts w:ascii="Tahoma" w:hAnsi="Tahoma" w:cs="Arial"/>
          <w:b/>
          <w:bCs/>
          <w:color w:val="000000"/>
        </w:rPr>
        <w:br/>
      </w:r>
      <w:r w:rsidRPr="00C648BF">
        <w:rPr>
          <w:rFonts w:asciiTheme="minorHAnsi" w:hAnsiTheme="minorHAnsi" w:cstheme="minorHAnsi"/>
          <w:b/>
          <w:bCs/>
          <w:color w:val="000000"/>
        </w:rPr>
        <w:t>Introduction</w:t>
      </w:r>
    </w:p>
    <w:p w14:paraId="22DEB701" w14:textId="77777777" w:rsidR="00D065D0" w:rsidRPr="00C648BF" w:rsidRDefault="00D065D0" w:rsidP="00A910FF">
      <w:pPr>
        <w:spacing w:line="276" w:lineRule="auto"/>
        <w:jc w:val="both"/>
        <w:rPr>
          <w:rFonts w:asciiTheme="minorHAnsi" w:hAnsiTheme="minorHAnsi" w:cstheme="minorHAnsi"/>
          <w:sz w:val="22"/>
        </w:rPr>
      </w:pPr>
      <w:r w:rsidRPr="00C648BF">
        <w:rPr>
          <w:rFonts w:asciiTheme="minorHAnsi" w:hAnsiTheme="minorHAnsi" w:cstheme="minorHAnsi"/>
          <w:sz w:val="22"/>
        </w:rPr>
        <w:t>This process is used to specifically search on Point of Interests features which layer is POIs. User can enter block number</w:t>
      </w:r>
      <w:r w:rsidR="009D2177">
        <w:rPr>
          <w:rFonts w:asciiTheme="minorHAnsi" w:hAnsiTheme="minorHAnsi" w:cstheme="minorHAnsi"/>
          <w:sz w:val="22"/>
        </w:rPr>
        <w:t xml:space="preserve"> or Area Name</w:t>
      </w:r>
      <w:r w:rsidRPr="00C648BF">
        <w:rPr>
          <w:rFonts w:asciiTheme="minorHAnsi" w:hAnsiTheme="minorHAnsi" w:cstheme="minorHAnsi"/>
          <w:sz w:val="22"/>
        </w:rPr>
        <w:t xml:space="preserve"> to narrow down the search</w:t>
      </w:r>
      <w:r w:rsidR="009D2177">
        <w:rPr>
          <w:rFonts w:asciiTheme="minorHAnsi" w:hAnsiTheme="minorHAnsi" w:cstheme="minorHAnsi"/>
          <w:sz w:val="22"/>
        </w:rPr>
        <w:t xml:space="preserve"> (optional)</w:t>
      </w:r>
      <w:r w:rsidRPr="00C648BF">
        <w:rPr>
          <w:rFonts w:asciiTheme="minorHAnsi" w:hAnsiTheme="minorHAnsi" w:cstheme="minorHAnsi"/>
          <w:sz w:val="22"/>
        </w:rPr>
        <w:t>.</w:t>
      </w:r>
    </w:p>
    <w:p w14:paraId="551F6CBD" w14:textId="77777777" w:rsidR="00D065D0" w:rsidRPr="00CB13D9" w:rsidRDefault="00D065D0" w:rsidP="00D065D0">
      <w:pPr>
        <w:pStyle w:val="Heading3"/>
        <w:ind w:hanging="810"/>
        <w:rPr>
          <w:rFonts w:asciiTheme="minorHAnsi" w:hAnsiTheme="minorHAnsi" w:cstheme="minorHAnsi"/>
          <w:b/>
          <w:szCs w:val="28"/>
        </w:rPr>
      </w:pPr>
      <w:bookmarkStart w:id="166" w:name="_Toc390785266"/>
      <w:bookmarkStart w:id="167" w:name="_Toc391199431"/>
      <w:r w:rsidRPr="00CB13D9">
        <w:rPr>
          <w:rFonts w:asciiTheme="minorHAnsi" w:hAnsiTheme="minorHAnsi" w:cstheme="minorHAnsi"/>
          <w:b/>
          <w:szCs w:val="28"/>
        </w:rPr>
        <w:t>Design Alternatives</w:t>
      </w:r>
      <w:bookmarkEnd w:id="166"/>
      <w:bookmarkEnd w:id="167"/>
    </w:p>
    <w:p w14:paraId="319B8486" w14:textId="77777777" w:rsidR="00D065D0" w:rsidRDefault="00D065D0" w:rsidP="00C648BF">
      <w:pPr>
        <w:spacing w:line="276" w:lineRule="auto"/>
        <w:rPr>
          <w:rFonts w:asciiTheme="minorHAnsi" w:hAnsiTheme="minorHAnsi" w:cstheme="minorHAnsi"/>
          <w:sz w:val="22"/>
        </w:rPr>
      </w:pPr>
      <w:r w:rsidRPr="00C648BF">
        <w:rPr>
          <w:rFonts w:asciiTheme="minorHAnsi" w:hAnsiTheme="minorHAnsi" w:cstheme="minorHAnsi"/>
          <w:sz w:val="22"/>
        </w:rPr>
        <w:t>Not applicable.</w:t>
      </w:r>
    </w:p>
    <w:p w14:paraId="0DD73C49" w14:textId="15307CE3" w:rsidR="00125422" w:rsidRDefault="00125422">
      <w:pPr>
        <w:spacing w:after="160" w:line="259" w:lineRule="auto"/>
        <w:rPr>
          <w:rFonts w:asciiTheme="minorHAnsi" w:hAnsiTheme="minorHAnsi" w:cstheme="minorHAnsi"/>
          <w:sz w:val="22"/>
        </w:rPr>
      </w:pPr>
      <w:r>
        <w:rPr>
          <w:rFonts w:asciiTheme="minorHAnsi" w:hAnsiTheme="minorHAnsi" w:cstheme="minorHAnsi"/>
          <w:sz w:val="22"/>
        </w:rPr>
        <w:br w:type="page"/>
      </w:r>
    </w:p>
    <w:p w14:paraId="0033C512" w14:textId="77777777" w:rsidR="00125422" w:rsidRPr="00C648BF" w:rsidRDefault="00125422" w:rsidP="00C648BF">
      <w:pPr>
        <w:spacing w:line="276" w:lineRule="auto"/>
        <w:rPr>
          <w:rFonts w:asciiTheme="minorHAnsi" w:hAnsiTheme="minorHAnsi" w:cstheme="minorHAnsi"/>
          <w:sz w:val="22"/>
        </w:rPr>
      </w:pPr>
    </w:p>
    <w:p w14:paraId="3637D7CE" w14:textId="77777777" w:rsidR="00D065D0" w:rsidRPr="00CB13D9" w:rsidRDefault="00D065D0" w:rsidP="00D065D0">
      <w:pPr>
        <w:pStyle w:val="Heading3"/>
        <w:ind w:hanging="810"/>
        <w:rPr>
          <w:rFonts w:asciiTheme="minorHAnsi" w:hAnsiTheme="minorHAnsi" w:cstheme="minorHAnsi"/>
          <w:b/>
        </w:rPr>
      </w:pPr>
      <w:bookmarkStart w:id="168" w:name="_Toc390785267"/>
      <w:bookmarkStart w:id="169" w:name="_Toc391199432"/>
      <w:r w:rsidRPr="00CB13D9">
        <w:rPr>
          <w:rFonts w:asciiTheme="minorHAnsi" w:hAnsiTheme="minorHAnsi" w:cstheme="minorHAnsi"/>
          <w:b/>
        </w:rPr>
        <w:t>Design Details</w:t>
      </w:r>
      <w:bookmarkEnd w:id="168"/>
      <w:bookmarkEnd w:id="169"/>
    </w:p>
    <w:p w14:paraId="175ECC7C" w14:textId="77777777" w:rsidR="00D065D0" w:rsidRPr="003F200F" w:rsidRDefault="00D065D0" w:rsidP="00D065D0">
      <w:pPr>
        <w:jc w:val="both"/>
        <w:rPr>
          <w:rFonts w:ascii="Tahoma" w:hAnsi="Tahoma" w:cs="Arial"/>
          <w:sz w:val="20"/>
        </w:rPr>
      </w:pPr>
    </w:p>
    <w:p w14:paraId="2AD771F0" w14:textId="77777777" w:rsidR="00D065D0" w:rsidRPr="00C648BF" w:rsidRDefault="00D065D0" w:rsidP="00C648BF">
      <w:pPr>
        <w:spacing w:line="276" w:lineRule="auto"/>
        <w:rPr>
          <w:rFonts w:asciiTheme="minorHAnsi" w:hAnsiTheme="minorHAnsi" w:cstheme="minorHAnsi"/>
          <w:sz w:val="22"/>
        </w:rPr>
      </w:pPr>
      <w:r w:rsidRPr="00C648BF">
        <w:rPr>
          <w:rFonts w:asciiTheme="minorHAnsi" w:hAnsiTheme="minorHAnsi" w:cstheme="minorHAnsi"/>
          <w:sz w:val="22"/>
        </w:rPr>
        <w:t>The process / activity flow diagram for this activity is as below –</w:t>
      </w:r>
    </w:p>
    <w:p w14:paraId="263AC334" w14:textId="10CDE853" w:rsidR="00D065D0" w:rsidRDefault="00165115" w:rsidP="00D065D0">
      <w:pPr>
        <w:spacing w:line="360" w:lineRule="auto"/>
        <w:jc w:val="center"/>
      </w:pPr>
      <w:r>
        <w:object w:dxaOrig="8519" w:dyaOrig="9353" w14:anchorId="5CADEE68">
          <v:shape id="_x0000_i1061" type="#_x0000_t75" style="width:408.9pt;height:450.35pt" o:ole="">
            <v:imagedata r:id="rId80" o:title=""/>
          </v:shape>
          <o:OLEObject Type="Embed" ProgID="Visio.Drawing.11" ShapeID="_x0000_i1061" DrawAspect="Content" ObjectID="_1465042193" r:id="rId81"/>
        </w:object>
      </w:r>
    </w:p>
    <w:p w14:paraId="375F7284" w14:textId="77777777" w:rsidR="00D065D0" w:rsidRDefault="00D065D0" w:rsidP="00D065D0">
      <w:pPr>
        <w:spacing w:line="360" w:lineRule="auto"/>
      </w:pPr>
    </w:p>
    <w:p w14:paraId="63B8F683"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 xml:space="preserve">Step 1 – Initiate </w:t>
      </w:r>
      <w:r w:rsidR="00A70FCB" w:rsidRPr="006D4C83">
        <w:rPr>
          <w:rFonts w:asciiTheme="minorHAnsi" w:hAnsiTheme="minorHAnsi" w:cstheme="minorHAnsi"/>
          <w:b/>
          <w:sz w:val="22"/>
        </w:rPr>
        <w:t>POI</w:t>
      </w:r>
      <w:r w:rsidRPr="006D4C83">
        <w:rPr>
          <w:rFonts w:asciiTheme="minorHAnsi" w:hAnsiTheme="minorHAnsi" w:cstheme="minorHAnsi"/>
          <w:b/>
          <w:sz w:val="22"/>
        </w:rPr>
        <w:t xml:space="preserve"> Search</w:t>
      </w:r>
    </w:p>
    <w:p w14:paraId="49D5E125" w14:textId="4D0F6964" w:rsidR="00D065D0" w:rsidRPr="00C648BF" w:rsidRDefault="00D065D0" w:rsidP="007017BB">
      <w:pPr>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w:t>
      </w:r>
      <w:r w:rsidR="00A70FCB" w:rsidRPr="00C648BF">
        <w:rPr>
          <w:rFonts w:asciiTheme="minorHAnsi" w:hAnsiTheme="minorHAnsi" w:cstheme="minorHAnsi"/>
          <w:sz w:val="22"/>
        </w:rPr>
        <w:t>POI</w:t>
      </w:r>
      <w:r w:rsidRPr="00C648BF">
        <w:rPr>
          <w:rFonts w:asciiTheme="minorHAnsi" w:hAnsiTheme="minorHAnsi" w:cstheme="minorHAnsi"/>
          <w:sz w:val="22"/>
        </w:rPr>
        <w:t xml:space="preserve"> search icon available on context menu.</w:t>
      </w:r>
      <w:r w:rsidR="00E04FD6">
        <w:rPr>
          <w:rFonts w:asciiTheme="minorHAnsi" w:hAnsiTheme="minorHAnsi" w:cstheme="minorHAnsi"/>
          <w:sz w:val="22"/>
        </w:rPr>
        <w:t xml:space="preserve"> All the POI type will be appeared in a pop-up window </w:t>
      </w:r>
      <w:r w:rsidR="00DC4A84">
        <w:rPr>
          <w:rFonts w:asciiTheme="minorHAnsi" w:hAnsiTheme="minorHAnsi" w:cstheme="minorHAnsi"/>
          <w:sz w:val="22"/>
        </w:rPr>
        <w:t>through its appropriate</w:t>
      </w:r>
      <w:r w:rsidR="00E04FD6">
        <w:rPr>
          <w:rFonts w:asciiTheme="minorHAnsi" w:hAnsiTheme="minorHAnsi" w:cstheme="minorHAnsi"/>
          <w:sz w:val="22"/>
        </w:rPr>
        <w:t xml:space="preserve"> icon where user can select </w:t>
      </w:r>
      <w:r w:rsidR="00DC4A84">
        <w:rPr>
          <w:rFonts w:asciiTheme="minorHAnsi" w:hAnsiTheme="minorHAnsi" w:cstheme="minorHAnsi"/>
          <w:sz w:val="22"/>
        </w:rPr>
        <w:t xml:space="preserve">for which he/she want to query. On selection of POI all sub-type of selected POI will come as icon and user can select as per his/her choice. After selection of POI type and </w:t>
      </w:r>
      <w:r w:rsidR="00DC4A84">
        <w:rPr>
          <w:rFonts w:asciiTheme="minorHAnsi" w:hAnsiTheme="minorHAnsi" w:cstheme="minorHAnsi"/>
          <w:sz w:val="22"/>
        </w:rPr>
        <w:lastRenderedPageBreak/>
        <w:t>its sub-type, all the POIs will be filled in a list box from which user can select to search on map.</w:t>
      </w:r>
    </w:p>
    <w:p w14:paraId="2D2B3550" w14:textId="77777777" w:rsidR="00D065D0" w:rsidRPr="00C648BF" w:rsidRDefault="00D065D0" w:rsidP="006C0200">
      <w:pPr>
        <w:spacing w:line="276" w:lineRule="auto"/>
        <w:jc w:val="center"/>
        <w:rPr>
          <w:rFonts w:asciiTheme="minorHAnsi" w:hAnsiTheme="minorHAnsi" w:cstheme="minorHAnsi"/>
          <w:sz w:val="22"/>
        </w:rPr>
      </w:pPr>
    </w:p>
    <w:p w14:paraId="6DA914FA"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Step 2 – Map Data Request</w:t>
      </w:r>
    </w:p>
    <w:p w14:paraId="0A96AFA3" w14:textId="77777777" w:rsidR="00D065D0" w:rsidRPr="00C648BF" w:rsidRDefault="00D065D0"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Mobile app made request to ArcGIS Server through WebAdapter to search in </w:t>
      </w:r>
      <w:r w:rsidR="00A70FCB" w:rsidRPr="00C648BF">
        <w:rPr>
          <w:rFonts w:asciiTheme="minorHAnsi" w:hAnsiTheme="minorHAnsi" w:cstheme="minorHAnsi"/>
          <w:sz w:val="22"/>
        </w:rPr>
        <w:t>POI</w:t>
      </w:r>
      <w:r w:rsidRPr="00C648BF">
        <w:rPr>
          <w:rFonts w:asciiTheme="minorHAnsi" w:hAnsiTheme="minorHAnsi" w:cstheme="minorHAnsi"/>
          <w:sz w:val="22"/>
        </w:rPr>
        <w:t xml:space="preserve"> layer of MOB_QUERY map servic</w:t>
      </w:r>
      <w:r w:rsidR="00A70FCB" w:rsidRPr="00C648BF">
        <w:rPr>
          <w:rFonts w:asciiTheme="minorHAnsi" w:hAnsiTheme="minorHAnsi" w:cstheme="minorHAnsi"/>
          <w:sz w:val="22"/>
        </w:rPr>
        <w:t>e for desired POI keyword and selected POI Type / SubType</w:t>
      </w:r>
      <w:r w:rsidRPr="00C648BF">
        <w:rPr>
          <w:rFonts w:asciiTheme="minorHAnsi" w:hAnsiTheme="minorHAnsi" w:cstheme="minorHAnsi"/>
          <w:sz w:val="22"/>
        </w:rPr>
        <w:t>.</w:t>
      </w:r>
    </w:p>
    <w:p w14:paraId="51DCBA95" w14:textId="77777777" w:rsidR="00D065D0" w:rsidRPr="00C648BF" w:rsidRDefault="00D065D0" w:rsidP="006C0200">
      <w:pPr>
        <w:spacing w:line="276" w:lineRule="auto"/>
        <w:jc w:val="both"/>
        <w:rPr>
          <w:rFonts w:asciiTheme="minorHAnsi" w:hAnsiTheme="minorHAnsi" w:cstheme="minorHAnsi"/>
          <w:sz w:val="22"/>
        </w:rPr>
      </w:pPr>
    </w:p>
    <w:p w14:paraId="1BEED314"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Step 3 – Process Request</w:t>
      </w:r>
    </w:p>
    <w:p w14:paraId="34245DCA" w14:textId="77777777" w:rsidR="00D065D0" w:rsidRPr="00C648BF" w:rsidRDefault="00D065D0" w:rsidP="006C0200">
      <w:pPr>
        <w:spacing w:line="276" w:lineRule="auto"/>
        <w:jc w:val="both"/>
        <w:rPr>
          <w:rFonts w:asciiTheme="minorHAnsi" w:hAnsiTheme="minorHAnsi" w:cstheme="minorHAnsi"/>
          <w:sz w:val="22"/>
        </w:rPr>
      </w:pPr>
      <w:r w:rsidRPr="00C648BF">
        <w:rPr>
          <w:rFonts w:asciiTheme="minorHAnsi" w:hAnsiTheme="minorHAnsi" w:cstheme="minorHAnsi"/>
          <w:sz w:val="22"/>
        </w:rPr>
        <w:t>WebAdapter forward the request to ArcGIS Server. Map Service credentials are checked then query operation performed through REST API.</w:t>
      </w:r>
    </w:p>
    <w:p w14:paraId="722ED8B5" w14:textId="77777777" w:rsidR="00D065D0" w:rsidRPr="00C648BF" w:rsidRDefault="00D065D0" w:rsidP="006C0200">
      <w:pPr>
        <w:spacing w:line="276" w:lineRule="auto"/>
        <w:jc w:val="both"/>
        <w:rPr>
          <w:rFonts w:asciiTheme="minorHAnsi" w:hAnsiTheme="minorHAnsi" w:cstheme="minorHAnsi"/>
          <w:sz w:val="22"/>
        </w:rPr>
      </w:pPr>
    </w:p>
    <w:p w14:paraId="0A3C9F27"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Step 4 – Returning Result</w:t>
      </w:r>
    </w:p>
    <w:p w14:paraId="52B25756" w14:textId="77777777" w:rsidR="00D065D0" w:rsidRPr="00C648BF" w:rsidRDefault="00D065D0" w:rsidP="006C0200">
      <w:pPr>
        <w:spacing w:line="276" w:lineRule="auto"/>
        <w:jc w:val="both"/>
        <w:rPr>
          <w:rFonts w:asciiTheme="minorHAnsi" w:hAnsiTheme="minorHAnsi" w:cstheme="minorHAnsi"/>
          <w:sz w:val="22"/>
        </w:rPr>
      </w:pPr>
      <w:r w:rsidRPr="00C648BF">
        <w:rPr>
          <w:rFonts w:asciiTheme="minorHAnsi" w:hAnsiTheme="minorHAnsi" w:cstheme="minorHAnsi"/>
          <w:sz w:val="22"/>
        </w:rPr>
        <w:t>REST API returns the result as JSON object which forwarded back to mobile client app.</w:t>
      </w:r>
    </w:p>
    <w:p w14:paraId="1ECD529D" w14:textId="77777777" w:rsidR="00D065D0" w:rsidRPr="00C648BF" w:rsidRDefault="00D065D0" w:rsidP="006C0200">
      <w:pPr>
        <w:spacing w:line="276" w:lineRule="auto"/>
        <w:jc w:val="both"/>
        <w:rPr>
          <w:rFonts w:asciiTheme="minorHAnsi" w:hAnsiTheme="minorHAnsi" w:cstheme="minorHAnsi"/>
          <w:sz w:val="22"/>
        </w:rPr>
      </w:pPr>
    </w:p>
    <w:p w14:paraId="45E718BE"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Step 5 – Showing Result</w:t>
      </w:r>
    </w:p>
    <w:p w14:paraId="4DAD0458" w14:textId="77777777" w:rsidR="00D065D0" w:rsidRPr="00C648BF" w:rsidRDefault="00D065D0"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If result contains more than one object then it will be shown on a list view box, if it contains only one record than directly shown onto the map through graphic object. If no result returned then proper message is shown to the user. </w:t>
      </w:r>
    </w:p>
    <w:p w14:paraId="018C7D36" w14:textId="77777777" w:rsidR="00D065D0" w:rsidRPr="00C648BF" w:rsidRDefault="00D065D0" w:rsidP="006C0200">
      <w:pPr>
        <w:spacing w:line="276" w:lineRule="auto"/>
        <w:jc w:val="both"/>
        <w:rPr>
          <w:rFonts w:asciiTheme="minorHAnsi" w:hAnsiTheme="minorHAnsi" w:cstheme="minorHAnsi"/>
          <w:sz w:val="22"/>
        </w:rPr>
      </w:pPr>
    </w:p>
    <w:p w14:paraId="05AC40E9" w14:textId="77777777" w:rsidR="00D065D0" w:rsidRPr="006D4C83" w:rsidRDefault="00D065D0" w:rsidP="006C0200">
      <w:pPr>
        <w:spacing w:line="276" w:lineRule="auto"/>
        <w:rPr>
          <w:rFonts w:asciiTheme="minorHAnsi" w:hAnsiTheme="minorHAnsi" w:cstheme="minorHAnsi"/>
          <w:b/>
          <w:sz w:val="22"/>
        </w:rPr>
      </w:pPr>
      <w:r w:rsidRPr="006D4C83">
        <w:rPr>
          <w:rFonts w:asciiTheme="minorHAnsi" w:hAnsiTheme="minorHAnsi" w:cstheme="minorHAnsi"/>
          <w:b/>
          <w:sz w:val="22"/>
        </w:rPr>
        <w:t>Step 6 – Showing Buffer Search Tool</w:t>
      </w:r>
    </w:p>
    <w:p w14:paraId="3C42D847" w14:textId="77777777" w:rsidR="00D065D0" w:rsidRDefault="00D065D0" w:rsidP="006C0200">
      <w:pPr>
        <w:spacing w:line="276" w:lineRule="auto"/>
        <w:jc w:val="both"/>
        <w:rPr>
          <w:rFonts w:asciiTheme="minorHAnsi" w:hAnsiTheme="minorHAnsi" w:cstheme="minorHAnsi"/>
          <w:sz w:val="22"/>
        </w:rPr>
      </w:pPr>
      <w:r w:rsidRPr="00C648BF">
        <w:rPr>
          <w:rFonts w:asciiTheme="minorHAnsi" w:hAnsiTheme="minorHAnsi" w:cstheme="minorHAnsi"/>
          <w:sz w:val="22"/>
        </w:rPr>
        <w:t>If user select anyone searched item comes in list view box then it will be appeared on map windows and a buffer search toolbar will be appeared on top of map windows.  If user logged in as Registered User then the favorite point search will also be available in Buffer search tool bar otherwise it will not come.</w:t>
      </w:r>
    </w:p>
    <w:p w14:paraId="567C859F" w14:textId="77777777" w:rsidR="00165115" w:rsidRPr="00C648BF" w:rsidRDefault="00165115" w:rsidP="006C0200">
      <w:pPr>
        <w:spacing w:line="276" w:lineRule="auto"/>
        <w:jc w:val="both"/>
        <w:rPr>
          <w:rFonts w:asciiTheme="minorHAnsi" w:hAnsiTheme="minorHAnsi" w:cstheme="minorHAnsi"/>
          <w:sz w:val="22"/>
        </w:rPr>
      </w:pPr>
    </w:p>
    <w:p w14:paraId="6B6FF284" w14:textId="77777777" w:rsidR="00D065D0" w:rsidRDefault="00D065D0" w:rsidP="006C0200">
      <w:pPr>
        <w:spacing w:line="276" w:lineRule="auto"/>
        <w:jc w:val="both"/>
        <w:rPr>
          <w:rFonts w:ascii="Tahoma" w:hAnsi="Tahoma" w:cs="Arial"/>
          <w:bCs/>
          <w:color w:val="000000"/>
        </w:rPr>
      </w:pPr>
      <w:r w:rsidRPr="00C648BF">
        <w:rPr>
          <w:rFonts w:asciiTheme="minorHAnsi" w:hAnsiTheme="minorHAnsi" w:cstheme="minorHAnsi"/>
          <w:sz w:val="22"/>
        </w:rPr>
        <w:t>Class Diagram –</w:t>
      </w:r>
      <w:r>
        <w:rPr>
          <w:rFonts w:ascii="Tahoma" w:hAnsi="Tahoma" w:cs="Arial"/>
          <w:bCs/>
          <w:color w:val="000000"/>
        </w:rPr>
        <w:t xml:space="preserve"> </w:t>
      </w:r>
      <w:r>
        <w:rPr>
          <w:rFonts w:ascii="Tahoma" w:hAnsi="Tahoma" w:cs="Arial"/>
          <w:bCs/>
          <w:color w:val="000000"/>
        </w:rPr>
        <w:tab/>
      </w:r>
    </w:p>
    <w:p w14:paraId="40B7A0EC" w14:textId="77777777" w:rsidR="00D065D0" w:rsidRDefault="0056226E" w:rsidP="00D065D0">
      <w:pPr>
        <w:spacing w:line="360" w:lineRule="auto"/>
        <w:jc w:val="center"/>
        <w:rPr>
          <w:rFonts w:cs="Arial"/>
        </w:rPr>
      </w:pPr>
      <w:r>
        <w:object w:dxaOrig="5542" w:dyaOrig="2766" w14:anchorId="21EEA26C">
          <v:shape id="_x0000_i1062" type="#_x0000_t75" style="width:277.15pt;height:138.55pt" o:ole="">
            <v:imagedata r:id="rId82" o:title=""/>
          </v:shape>
          <o:OLEObject Type="Embed" ProgID="Visio.Drawing.11" ShapeID="_x0000_i1062" DrawAspect="Content" ObjectID="_1465042194" r:id="rId83"/>
        </w:object>
      </w:r>
    </w:p>
    <w:p w14:paraId="12118676" w14:textId="77777777" w:rsidR="00D065D0" w:rsidRPr="00174E8B" w:rsidRDefault="00D065D0" w:rsidP="00D065D0">
      <w:pPr>
        <w:spacing w:line="360" w:lineRule="auto"/>
        <w:rPr>
          <w:rFonts w:asciiTheme="minorHAnsi" w:hAnsiTheme="minorHAnsi" w:cstheme="minorHAnsi"/>
          <w:bCs/>
          <w:color w:val="000000"/>
        </w:rPr>
      </w:pPr>
    </w:p>
    <w:p w14:paraId="4BA151A3" w14:textId="633D8A24" w:rsidR="00D065D0" w:rsidRPr="00FE1944" w:rsidRDefault="00D065D0" w:rsidP="00FE1944">
      <w:pPr>
        <w:spacing w:line="360" w:lineRule="auto"/>
        <w:rPr>
          <w:rFonts w:asciiTheme="minorHAnsi" w:hAnsiTheme="minorHAnsi" w:cstheme="minorHAnsi"/>
          <w:bCs/>
          <w:color w:val="000000"/>
          <w:sz w:val="22"/>
        </w:rPr>
      </w:pPr>
      <w:r w:rsidRPr="00125422">
        <w:rPr>
          <w:rFonts w:asciiTheme="minorHAnsi" w:hAnsiTheme="minorHAnsi" w:cstheme="minorHAnsi"/>
          <w:bCs/>
          <w:color w:val="000000"/>
          <w:sz w:val="22"/>
        </w:rPr>
        <w:lastRenderedPageBreak/>
        <w:t xml:space="preserve">Sequence Diagram – </w:t>
      </w:r>
      <w:r w:rsidR="00EE2084" w:rsidRPr="00125422">
        <w:rPr>
          <w:rFonts w:asciiTheme="minorHAnsi" w:hAnsiTheme="minorHAnsi" w:cstheme="minorHAnsi"/>
          <w:bCs/>
          <w:color w:val="000000"/>
          <w:sz w:val="22"/>
        </w:rPr>
        <w:t>POI</w:t>
      </w:r>
      <w:r w:rsidR="00FE1944">
        <w:rPr>
          <w:rFonts w:asciiTheme="minorHAnsi" w:hAnsiTheme="minorHAnsi" w:cstheme="minorHAnsi"/>
          <w:bCs/>
          <w:color w:val="000000"/>
          <w:sz w:val="22"/>
        </w:rPr>
        <w:t xml:space="preserve"> Sea</w:t>
      </w:r>
      <w:r w:rsidR="0025225B">
        <w:object w:dxaOrig="9384" w:dyaOrig="6559" w14:anchorId="5AD9DA61">
          <v:shape id="_x0000_i1063" type="#_x0000_t75" style="width:491.1pt;height:266.95pt" o:ole="">
            <v:imagedata r:id="rId84" o:title=""/>
          </v:shape>
          <o:OLEObject Type="Embed" ProgID="Visio.Drawing.11" ShapeID="_x0000_i1063" DrawAspect="Content" ObjectID="_1465042195" r:id="rId85"/>
        </w:object>
      </w:r>
    </w:p>
    <w:p w14:paraId="06C5AAB1" w14:textId="77777777" w:rsidR="00D065D0" w:rsidRDefault="00D065D0" w:rsidP="00D065D0">
      <w:pPr>
        <w:pStyle w:val="Normal1"/>
        <w:spacing w:line="240" w:lineRule="auto"/>
        <w:rPr>
          <w:rFonts w:ascii="Tahoma" w:hAnsi="Tahoma" w:cs="Arial"/>
          <w:bCs/>
          <w:color w:val="000000"/>
        </w:rPr>
      </w:pPr>
    </w:p>
    <w:p w14:paraId="6831FEEC" w14:textId="77777777" w:rsidR="00D065D0" w:rsidRPr="00174E8B" w:rsidRDefault="00D065D0" w:rsidP="00D065D0">
      <w:pPr>
        <w:pStyle w:val="Normal1"/>
        <w:spacing w:line="240" w:lineRule="auto"/>
        <w:rPr>
          <w:rFonts w:asciiTheme="minorHAnsi" w:hAnsiTheme="minorHAnsi" w:cstheme="minorHAnsi"/>
          <w:b/>
          <w:bCs/>
          <w:color w:val="000000"/>
        </w:rPr>
      </w:pPr>
      <w:r w:rsidRPr="00174E8B">
        <w:rPr>
          <w:rFonts w:asciiTheme="minorHAnsi" w:hAnsiTheme="minorHAnsi" w:cstheme="minorHAnsi"/>
          <w:bCs/>
          <w:color w:val="000000"/>
        </w:rPr>
        <w:t>Input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1890"/>
        <w:gridCol w:w="1553"/>
        <w:gridCol w:w="1440"/>
        <w:gridCol w:w="2160"/>
      </w:tblGrid>
      <w:tr w:rsidR="00D065D0" w:rsidRPr="003F200F" w14:paraId="0910D52C" w14:textId="77777777" w:rsidTr="00E05FF1">
        <w:trPr>
          <w:cantSplit/>
          <w:trHeight w:val="353"/>
        </w:trPr>
        <w:tc>
          <w:tcPr>
            <w:tcW w:w="1885" w:type="dxa"/>
            <w:tcBorders>
              <w:top w:val="single" w:sz="4" w:space="0" w:color="auto"/>
              <w:bottom w:val="single" w:sz="4" w:space="0" w:color="auto"/>
            </w:tcBorders>
            <w:shd w:val="clear" w:color="auto" w:fill="CCCCCC"/>
          </w:tcPr>
          <w:p w14:paraId="610D8D88" w14:textId="77777777" w:rsidR="00D065D0" w:rsidRPr="003F200F" w:rsidRDefault="00D065D0" w:rsidP="00D065D0">
            <w:pPr>
              <w:jc w:val="center"/>
              <w:rPr>
                <w:rFonts w:ascii="Tahoma" w:hAnsi="Tahoma" w:cs="Arial"/>
                <w:b/>
                <w:bCs/>
                <w:caps/>
                <w:sz w:val="16"/>
                <w:szCs w:val="16"/>
              </w:rPr>
            </w:pPr>
            <w:r w:rsidRPr="003F200F">
              <w:rPr>
                <w:rFonts w:ascii="Tahoma" w:hAnsi="Tahoma" w:cs="Arial"/>
                <w:b/>
                <w:bCs/>
                <w:caps/>
                <w:sz w:val="16"/>
                <w:szCs w:val="16"/>
              </w:rPr>
              <w:t>Field</w:t>
            </w:r>
          </w:p>
        </w:tc>
        <w:tc>
          <w:tcPr>
            <w:tcW w:w="1890" w:type="dxa"/>
            <w:tcBorders>
              <w:top w:val="single" w:sz="4" w:space="0" w:color="auto"/>
              <w:bottom w:val="single" w:sz="4" w:space="0" w:color="auto"/>
            </w:tcBorders>
            <w:shd w:val="clear" w:color="auto" w:fill="CCCCCC"/>
          </w:tcPr>
          <w:p w14:paraId="5FFB8687" w14:textId="77777777" w:rsidR="00D065D0" w:rsidRPr="003F200F" w:rsidRDefault="00D065D0" w:rsidP="00D065D0">
            <w:pPr>
              <w:jc w:val="center"/>
              <w:rPr>
                <w:rFonts w:ascii="Tahoma" w:hAnsi="Tahoma" w:cs="Arial"/>
                <w:b/>
                <w:bCs/>
                <w:caps/>
                <w:sz w:val="16"/>
                <w:szCs w:val="16"/>
              </w:rPr>
            </w:pPr>
            <w:r w:rsidRPr="003F200F">
              <w:rPr>
                <w:rFonts w:ascii="Tahoma" w:hAnsi="Tahoma" w:cs="Arial"/>
                <w:b/>
                <w:bCs/>
                <w:caps/>
                <w:sz w:val="16"/>
                <w:szCs w:val="16"/>
              </w:rPr>
              <w:t>reference table</w:t>
            </w:r>
          </w:p>
        </w:tc>
        <w:tc>
          <w:tcPr>
            <w:tcW w:w="1553" w:type="dxa"/>
            <w:tcBorders>
              <w:top w:val="single" w:sz="4" w:space="0" w:color="auto"/>
              <w:bottom w:val="single" w:sz="4" w:space="0" w:color="auto"/>
            </w:tcBorders>
            <w:shd w:val="clear" w:color="auto" w:fill="CCCCCC"/>
          </w:tcPr>
          <w:p w14:paraId="4F64C701" w14:textId="77777777" w:rsidR="00D065D0" w:rsidRPr="003F200F" w:rsidRDefault="00D065D0" w:rsidP="00D065D0">
            <w:pPr>
              <w:jc w:val="center"/>
              <w:rPr>
                <w:rFonts w:ascii="Tahoma" w:hAnsi="Tahoma" w:cs="Arial"/>
                <w:b/>
                <w:bCs/>
                <w:caps/>
                <w:sz w:val="16"/>
                <w:szCs w:val="16"/>
              </w:rPr>
            </w:pPr>
            <w:r w:rsidRPr="003F200F">
              <w:rPr>
                <w:rFonts w:ascii="Tahoma" w:hAnsi="Tahoma" w:cs="Arial"/>
                <w:b/>
                <w:bCs/>
                <w:caps/>
                <w:sz w:val="16"/>
                <w:szCs w:val="16"/>
              </w:rPr>
              <w:t>Validation</w:t>
            </w:r>
          </w:p>
        </w:tc>
        <w:tc>
          <w:tcPr>
            <w:tcW w:w="1440" w:type="dxa"/>
            <w:tcBorders>
              <w:top w:val="single" w:sz="4" w:space="0" w:color="auto"/>
              <w:bottom w:val="single" w:sz="4" w:space="0" w:color="auto"/>
            </w:tcBorders>
            <w:shd w:val="clear" w:color="auto" w:fill="CCCCCC"/>
          </w:tcPr>
          <w:p w14:paraId="683342A9" w14:textId="77777777" w:rsidR="00D065D0" w:rsidRPr="003F200F" w:rsidRDefault="00D065D0" w:rsidP="00D065D0">
            <w:pPr>
              <w:jc w:val="center"/>
              <w:rPr>
                <w:rFonts w:ascii="Tahoma" w:hAnsi="Tahoma" w:cs="Arial"/>
                <w:b/>
                <w:caps/>
                <w:sz w:val="16"/>
                <w:szCs w:val="16"/>
              </w:rPr>
            </w:pPr>
            <w:r w:rsidRPr="003F200F">
              <w:rPr>
                <w:rFonts w:ascii="Tahoma" w:hAnsi="Tahoma" w:cs="Arial"/>
                <w:b/>
                <w:caps/>
                <w:sz w:val="16"/>
                <w:szCs w:val="16"/>
              </w:rPr>
              <w:t>Data Source</w:t>
            </w:r>
          </w:p>
        </w:tc>
        <w:tc>
          <w:tcPr>
            <w:tcW w:w="2160" w:type="dxa"/>
            <w:tcBorders>
              <w:top w:val="single" w:sz="4" w:space="0" w:color="auto"/>
              <w:bottom w:val="single" w:sz="4" w:space="0" w:color="auto"/>
            </w:tcBorders>
            <w:shd w:val="clear" w:color="auto" w:fill="CCCCCC"/>
          </w:tcPr>
          <w:p w14:paraId="11912A4F" w14:textId="77777777" w:rsidR="00D065D0" w:rsidRPr="003F200F" w:rsidRDefault="00D065D0" w:rsidP="00D065D0">
            <w:pPr>
              <w:jc w:val="center"/>
              <w:rPr>
                <w:rFonts w:ascii="Tahoma" w:hAnsi="Tahoma" w:cs="Arial"/>
                <w:b/>
                <w:caps/>
                <w:sz w:val="16"/>
                <w:szCs w:val="16"/>
              </w:rPr>
            </w:pPr>
            <w:r w:rsidRPr="003F200F">
              <w:rPr>
                <w:rFonts w:ascii="Tahoma" w:hAnsi="Tahoma" w:cs="Arial"/>
                <w:b/>
                <w:caps/>
                <w:sz w:val="16"/>
                <w:szCs w:val="16"/>
              </w:rPr>
              <w:t>Remarks</w:t>
            </w:r>
          </w:p>
        </w:tc>
      </w:tr>
      <w:tr w:rsidR="00D065D0" w:rsidRPr="003F200F" w14:paraId="55769B2D" w14:textId="77777777" w:rsidTr="00E05FF1">
        <w:trPr>
          <w:cantSplit/>
          <w:trHeight w:val="353"/>
        </w:trPr>
        <w:tc>
          <w:tcPr>
            <w:tcW w:w="1885" w:type="dxa"/>
            <w:tcBorders>
              <w:top w:val="single" w:sz="4" w:space="0" w:color="auto"/>
              <w:bottom w:val="single" w:sz="4" w:space="0" w:color="auto"/>
            </w:tcBorders>
          </w:tcPr>
          <w:p w14:paraId="65CE9C80" w14:textId="77777777" w:rsidR="00D065D0" w:rsidRPr="00C648BF" w:rsidRDefault="00D065D0" w:rsidP="00D065D0">
            <w:pPr>
              <w:jc w:val="both"/>
              <w:rPr>
                <w:rFonts w:asciiTheme="minorHAnsi" w:hAnsiTheme="minorHAnsi" w:cstheme="minorHAnsi"/>
                <w:sz w:val="22"/>
              </w:rPr>
            </w:pPr>
            <w:r w:rsidRPr="00C648BF">
              <w:rPr>
                <w:rFonts w:asciiTheme="minorHAnsi" w:hAnsiTheme="minorHAnsi" w:cstheme="minorHAnsi"/>
                <w:sz w:val="22"/>
              </w:rPr>
              <w:t>MapService Credential</w:t>
            </w:r>
          </w:p>
        </w:tc>
        <w:tc>
          <w:tcPr>
            <w:tcW w:w="1890" w:type="dxa"/>
            <w:tcBorders>
              <w:top w:val="single" w:sz="4" w:space="0" w:color="auto"/>
              <w:bottom w:val="single" w:sz="4" w:space="0" w:color="auto"/>
            </w:tcBorders>
            <w:vAlign w:val="center"/>
          </w:tcPr>
          <w:p w14:paraId="4256B816" w14:textId="77777777" w:rsidR="00D065D0" w:rsidRPr="00C648BF" w:rsidRDefault="00D065D0" w:rsidP="00D065D0">
            <w:pPr>
              <w:rPr>
                <w:rFonts w:asciiTheme="minorHAnsi" w:hAnsiTheme="minorHAnsi" w:cstheme="minorHAnsi"/>
                <w:sz w:val="22"/>
              </w:rPr>
            </w:pPr>
            <w:r w:rsidRPr="00C648BF">
              <w:rPr>
                <w:rFonts w:asciiTheme="minorHAnsi" w:hAnsiTheme="minorHAnsi" w:cstheme="minorHAnsi"/>
                <w:sz w:val="22"/>
              </w:rPr>
              <w:t>ArcGIS Server Internal Security System</w:t>
            </w:r>
          </w:p>
        </w:tc>
        <w:tc>
          <w:tcPr>
            <w:tcW w:w="1553" w:type="dxa"/>
            <w:tcBorders>
              <w:top w:val="single" w:sz="4" w:space="0" w:color="auto"/>
              <w:bottom w:val="single" w:sz="4" w:space="0" w:color="auto"/>
            </w:tcBorders>
            <w:vAlign w:val="center"/>
          </w:tcPr>
          <w:p w14:paraId="13E0F8D0" w14:textId="77777777" w:rsidR="00D065D0" w:rsidRPr="00C648BF" w:rsidRDefault="00D065D0" w:rsidP="00D065D0">
            <w:pPr>
              <w:rPr>
                <w:rFonts w:asciiTheme="minorHAnsi" w:hAnsiTheme="minorHAnsi" w:cstheme="minorHAnsi"/>
                <w:sz w:val="22"/>
              </w:rPr>
            </w:pPr>
            <w:r w:rsidRPr="00C648BF">
              <w:rPr>
                <w:rFonts w:asciiTheme="minorHAnsi" w:hAnsiTheme="minorHAnsi" w:cstheme="minorHAnsi"/>
                <w:sz w:val="22"/>
              </w:rPr>
              <w:t>NA</w:t>
            </w:r>
          </w:p>
        </w:tc>
        <w:tc>
          <w:tcPr>
            <w:tcW w:w="1440" w:type="dxa"/>
            <w:tcBorders>
              <w:top w:val="single" w:sz="4" w:space="0" w:color="auto"/>
              <w:bottom w:val="single" w:sz="4" w:space="0" w:color="auto"/>
            </w:tcBorders>
            <w:vAlign w:val="center"/>
          </w:tcPr>
          <w:p w14:paraId="38B60EB7" w14:textId="77777777" w:rsidR="00D065D0" w:rsidRPr="00C648BF" w:rsidRDefault="00D065D0" w:rsidP="00D065D0">
            <w:pPr>
              <w:rPr>
                <w:rFonts w:asciiTheme="minorHAnsi" w:hAnsiTheme="minorHAnsi" w:cstheme="minorHAnsi"/>
                <w:sz w:val="22"/>
              </w:rPr>
            </w:pPr>
            <w:r w:rsidRPr="00C648BF">
              <w:rPr>
                <w:rFonts w:asciiTheme="minorHAnsi" w:hAnsiTheme="minorHAnsi" w:cstheme="minorHAnsi"/>
                <w:sz w:val="22"/>
              </w:rPr>
              <w:t>System</w:t>
            </w:r>
          </w:p>
        </w:tc>
        <w:tc>
          <w:tcPr>
            <w:tcW w:w="2160" w:type="dxa"/>
            <w:tcBorders>
              <w:top w:val="single" w:sz="4" w:space="0" w:color="auto"/>
              <w:bottom w:val="single" w:sz="4" w:space="0" w:color="auto"/>
            </w:tcBorders>
            <w:vAlign w:val="center"/>
          </w:tcPr>
          <w:p w14:paraId="3B5F6370" w14:textId="77777777" w:rsidR="00D065D0" w:rsidRPr="00C648BF" w:rsidRDefault="00D065D0" w:rsidP="00D065D0">
            <w:pPr>
              <w:rPr>
                <w:rFonts w:asciiTheme="minorHAnsi" w:hAnsiTheme="minorHAnsi" w:cstheme="minorHAnsi"/>
                <w:sz w:val="22"/>
              </w:rPr>
            </w:pPr>
          </w:p>
        </w:tc>
      </w:tr>
      <w:tr w:rsidR="00E05FF1" w:rsidRPr="003F200F" w14:paraId="4C1139D4" w14:textId="77777777" w:rsidTr="00E05FF1">
        <w:trPr>
          <w:cantSplit/>
          <w:trHeight w:val="190"/>
        </w:trPr>
        <w:tc>
          <w:tcPr>
            <w:tcW w:w="1885" w:type="dxa"/>
            <w:tcBorders>
              <w:top w:val="single" w:sz="4" w:space="0" w:color="auto"/>
              <w:bottom w:val="single" w:sz="4" w:space="0" w:color="auto"/>
            </w:tcBorders>
          </w:tcPr>
          <w:p w14:paraId="422BDEDF" w14:textId="77777777" w:rsidR="00E05FF1" w:rsidRPr="00C648BF" w:rsidRDefault="00E05FF1" w:rsidP="00E05FF1">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TYPE_AR / TYPE_EN</w:t>
            </w:r>
          </w:p>
        </w:tc>
        <w:tc>
          <w:tcPr>
            <w:tcW w:w="1890" w:type="dxa"/>
            <w:tcBorders>
              <w:top w:val="single" w:sz="4" w:space="0" w:color="auto"/>
              <w:bottom w:val="single" w:sz="4" w:space="0" w:color="auto"/>
            </w:tcBorders>
            <w:vAlign w:val="center"/>
          </w:tcPr>
          <w:p w14:paraId="2811DC77" w14:textId="77777777" w:rsidR="00E05FF1" w:rsidRPr="00C648BF" w:rsidRDefault="00E05FF1" w:rsidP="00E05FF1">
            <w:pPr>
              <w:jc w:val="both"/>
              <w:rPr>
                <w:rFonts w:asciiTheme="minorHAnsi" w:hAnsiTheme="minorHAnsi" w:cstheme="minorHAnsi"/>
                <w:sz w:val="22"/>
              </w:rPr>
            </w:pPr>
            <w:r w:rsidRPr="00C648BF">
              <w:rPr>
                <w:rFonts w:asciiTheme="minorHAnsi" w:hAnsiTheme="minorHAnsi" w:cstheme="minorHAnsi"/>
                <w:sz w:val="22"/>
              </w:rPr>
              <w:t>POI</w:t>
            </w:r>
          </w:p>
        </w:tc>
        <w:tc>
          <w:tcPr>
            <w:tcW w:w="1553" w:type="dxa"/>
            <w:tcBorders>
              <w:top w:val="single" w:sz="4" w:space="0" w:color="auto"/>
              <w:bottom w:val="single" w:sz="4" w:space="0" w:color="auto"/>
            </w:tcBorders>
            <w:vAlign w:val="center"/>
          </w:tcPr>
          <w:p w14:paraId="504397B2" w14:textId="77777777" w:rsidR="00E05FF1" w:rsidRPr="00C648BF" w:rsidRDefault="00E05FF1" w:rsidP="00E05FF1">
            <w:pPr>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4C1F7908" w14:textId="77777777" w:rsidR="00E05FF1" w:rsidRPr="00C648BF" w:rsidRDefault="00E05FF1" w:rsidP="00E05FF1">
            <w:pPr>
              <w:rPr>
                <w:rFonts w:asciiTheme="minorHAnsi" w:hAnsiTheme="minorHAnsi" w:cstheme="minorHAnsi"/>
                <w:sz w:val="22"/>
              </w:rPr>
            </w:pPr>
            <w:r w:rsidRPr="00C648BF">
              <w:rPr>
                <w:rFonts w:asciiTheme="minorHAnsi" w:hAnsiTheme="minorHAnsi" w:cstheme="minorHAnsi"/>
                <w:sz w:val="22"/>
              </w:rPr>
              <w:t>ListBox</w:t>
            </w:r>
          </w:p>
        </w:tc>
        <w:tc>
          <w:tcPr>
            <w:tcW w:w="2160" w:type="dxa"/>
            <w:tcBorders>
              <w:top w:val="single" w:sz="4" w:space="0" w:color="auto"/>
              <w:bottom w:val="single" w:sz="4" w:space="0" w:color="auto"/>
            </w:tcBorders>
            <w:vAlign w:val="center"/>
          </w:tcPr>
          <w:p w14:paraId="6E72FAED" w14:textId="77777777" w:rsidR="00E05FF1" w:rsidRPr="00C648BF" w:rsidRDefault="00E05FF1" w:rsidP="00E05FF1">
            <w:pPr>
              <w:rPr>
                <w:rFonts w:asciiTheme="minorHAnsi" w:hAnsiTheme="minorHAnsi" w:cstheme="minorHAnsi"/>
                <w:sz w:val="22"/>
              </w:rPr>
            </w:pPr>
            <w:r w:rsidRPr="00C648BF">
              <w:rPr>
                <w:rFonts w:asciiTheme="minorHAnsi" w:hAnsiTheme="minorHAnsi" w:cstheme="minorHAnsi"/>
                <w:sz w:val="22"/>
              </w:rPr>
              <w:t>Type of POI</w:t>
            </w:r>
          </w:p>
        </w:tc>
      </w:tr>
      <w:tr w:rsidR="00D065D0" w:rsidRPr="003F200F" w14:paraId="773D0DFA" w14:textId="77777777" w:rsidTr="00E05FF1">
        <w:trPr>
          <w:cantSplit/>
          <w:trHeight w:val="353"/>
        </w:trPr>
        <w:tc>
          <w:tcPr>
            <w:tcW w:w="1885" w:type="dxa"/>
            <w:tcBorders>
              <w:top w:val="single" w:sz="4" w:space="0" w:color="auto"/>
              <w:bottom w:val="single" w:sz="4" w:space="0" w:color="auto"/>
            </w:tcBorders>
          </w:tcPr>
          <w:p w14:paraId="4BE44ADD" w14:textId="77777777" w:rsidR="00D065D0" w:rsidRPr="00C648BF" w:rsidRDefault="00E05FF1" w:rsidP="00D065D0">
            <w:pPr>
              <w:jc w:val="both"/>
              <w:rPr>
                <w:rFonts w:asciiTheme="minorHAnsi" w:hAnsiTheme="minorHAnsi" w:cstheme="minorHAnsi"/>
                <w:sz w:val="22"/>
              </w:rPr>
            </w:pPr>
            <w:r w:rsidRPr="00C648BF">
              <w:rPr>
                <w:rFonts w:asciiTheme="minorHAnsi" w:hAnsiTheme="minorHAnsi" w:cstheme="minorHAnsi"/>
                <w:sz w:val="22"/>
              </w:rPr>
              <w:t xml:space="preserve">SUBTYPE_AR /SUBTYPE_EN </w:t>
            </w:r>
          </w:p>
        </w:tc>
        <w:tc>
          <w:tcPr>
            <w:tcW w:w="1890" w:type="dxa"/>
            <w:tcBorders>
              <w:top w:val="single" w:sz="4" w:space="0" w:color="auto"/>
              <w:bottom w:val="single" w:sz="4" w:space="0" w:color="auto"/>
            </w:tcBorders>
            <w:vAlign w:val="center"/>
          </w:tcPr>
          <w:p w14:paraId="1018D9C1" w14:textId="77777777" w:rsidR="00D065D0" w:rsidRPr="00C648BF" w:rsidRDefault="00E05FF1" w:rsidP="00D065D0">
            <w:pPr>
              <w:jc w:val="both"/>
              <w:rPr>
                <w:rFonts w:asciiTheme="minorHAnsi" w:hAnsiTheme="minorHAnsi" w:cstheme="minorHAnsi"/>
                <w:sz w:val="22"/>
              </w:rPr>
            </w:pPr>
            <w:r w:rsidRPr="00C648BF">
              <w:rPr>
                <w:rFonts w:asciiTheme="minorHAnsi" w:hAnsiTheme="minorHAnsi" w:cstheme="minorHAnsi"/>
                <w:sz w:val="22"/>
              </w:rPr>
              <w:t>POI</w:t>
            </w:r>
          </w:p>
        </w:tc>
        <w:tc>
          <w:tcPr>
            <w:tcW w:w="1553" w:type="dxa"/>
            <w:tcBorders>
              <w:top w:val="single" w:sz="4" w:space="0" w:color="auto"/>
              <w:bottom w:val="single" w:sz="4" w:space="0" w:color="auto"/>
            </w:tcBorders>
            <w:vAlign w:val="center"/>
          </w:tcPr>
          <w:p w14:paraId="24666FF2" w14:textId="77777777" w:rsidR="00D065D0" w:rsidRPr="00C648BF" w:rsidRDefault="00D065D0" w:rsidP="00D065D0">
            <w:pPr>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08E15E8D" w14:textId="77777777" w:rsidR="00D065D0" w:rsidRPr="00C648BF" w:rsidRDefault="00E05FF1" w:rsidP="00D065D0">
            <w:pPr>
              <w:rPr>
                <w:rFonts w:asciiTheme="minorHAnsi" w:hAnsiTheme="minorHAnsi" w:cstheme="minorHAnsi"/>
                <w:sz w:val="22"/>
              </w:rPr>
            </w:pPr>
            <w:r w:rsidRPr="00C648BF">
              <w:rPr>
                <w:rFonts w:asciiTheme="minorHAnsi" w:hAnsiTheme="minorHAnsi" w:cstheme="minorHAnsi"/>
                <w:sz w:val="22"/>
              </w:rPr>
              <w:t>ListBox</w:t>
            </w:r>
          </w:p>
        </w:tc>
        <w:tc>
          <w:tcPr>
            <w:tcW w:w="2160" w:type="dxa"/>
            <w:tcBorders>
              <w:top w:val="single" w:sz="4" w:space="0" w:color="auto"/>
            </w:tcBorders>
            <w:vAlign w:val="center"/>
          </w:tcPr>
          <w:p w14:paraId="48F4ED36" w14:textId="77777777" w:rsidR="00D065D0" w:rsidRPr="00C648BF" w:rsidRDefault="00E05FF1" w:rsidP="00D065D0">
            <w:pPr>
              <w:rPr>
                <w:rFonts w:asciiTheme="minorHAnsi" w:hAnsiTheme="minorHAnsi" w:cstheme="minorHAnsi"/>
                <w:sz w:val="22"/>
              </w:rPr>
            </w:pPr>
            <w:r w:rsidRPr="00C648BF">
              <w:rPr>
                <w:rFonts w:asciiTheme="minorHAnsi" w:hAnsiTheme="minorHAnsi" w:cstheme="minorHAnsi"/>
                <w:sz w:val="22"/>
              </w:rPr>
              <w:t>Sub Type of POI</w:t>
            </w:r>
          </w:p>
        </w:tc>
      </w:tr>
      <w:tr w:rsidR="00D065D0" w:rsidRPr="003F200F" w14:paraId="36CD8C81" w14:textId="77777777" w:rsidTr="00E05FF1">
        <w:trPr>
          <w:cantSplit/>
          <w:trHeight w:val="353"/>
        </w:trPr>
        <w:tc>
          <w:tcPr>
            <w:tcW w:w="1885" w:type="dxa"/>
            <w:tcBorders>
              <w:top w:val="single" w:sz="4" w:space="0" w:color="auto"/>
              <w:bottom w:val="single" w:sz="4" w:space="0" w:color="auto"/>
            </w:tcBorders>
          </w:tcPr>
          <w:p w14:paraId="7C4E1618" w14:textId="77777777" w:rsidR="00D065D0" w:rsidRPr="00C648BF" w:rsidRDefault="00E05FF1" w:rsidP="00D065D0">
            <w:pPr>
              <w:jc w:val="both"/>
              <w:rPr>
                <w:rFonts w:asciiTheme="minorHAnsi" w:hAnsiTheme="minorHAnsi" w:cstheme="minorHAnsi"/>
                <w:sz w:val="22"/>
              </w:rPr>
            </w:pPr>
            <w:r w:rsidRPr="00C648BF">
              <w:rPr>
                <w:rFonts w:asciiTheme="minorHAnsi" w:hAnsiTheme="minorHAnsi" w:cstheme="minorHAnsi"/>
                <w:sz w:val="22"/>
              </w:rPr>
              <w:t xml:space="preserve">NAME </w:t>
            </w:r>
          </w:p>
        </w:tc>
        <w:tc>
          <w:tcPr>
            <w:tcW w:w="1890" w:type="dxa"/>
            <w:tcBorders>
              <w:top w:val="single" w:sz="4" w:space="0" w:color="auto"/>
              <w:bottom w:val="single" w:sz="4" w:space="0" w:color="auto"/>
            </w:tcBorders>
            <w:vAlign w:val="center"/>
          </w:tcPr>
          <w:p w14:paraId="5AB294AC" w14:textId="77777777" w:rsidR="00D065D0" w:rsidRPr="00C648BF" w:rsidRDefault="00E05FF1" w:rsidP="00D065D0">
            <w:pPr>
              <w:jc w:val="both"/>
              <w:rPr>
                <w:rFonts w:asciiTheme="minorHAnsi" w:hAnsiTheme="minorHAnsi" w:cstheme="minorHAnsi"/>
                <w:sz w:val="22"/>
              </w:rPr>
            </w:pPr>
            <w:r w:rsidRPr="00C648BF">
              <w:rPr>
                <w:rFonts w:asciiTheme="minorHAnsi" w:hAnsiTheme="minorHAnsi" w:cstheme="minorHAnsi"/>
                <w:sz w:val="22"/>
              </w:rPr>
              <w:t>POI</w:t>
            </w:r>
          </w:p>
        </w:tc>
        <w:tc>
          <w:tcPr>
            <w:tcW w:w="1553" w:type="dxa"/>
            <w:tcBorders>
              <w:top w:val="single" w:sz="4" w:space="0" w:color="auto"/>
              <w:bottom w:val="single" w:sz="4" w:space="0" w:color="auto"/>
            </w:tcBorders>
            <w:vAlign w:val="center"/>
          </w:tcPr>
          <w:p w14:paraId="0FFE715D" w14:textId="77777777" w:rsidR="00D065D0" w:rsidRPr="00C648BF" w:rsidRDefault="00E05FF1" w:rsidP="00D065D0">
            <w:pPr>
              <w:rPr>
                <w:rFonts w:asciiTheme="minorHAnsi" w:hAnsiTheme="minorHAnsi" w:cstheme="minorHAnsi"/>
                <w:sz w:val="22"/>
              </w:rPr>
            </w:pPr>
            <w:r w:rsidRPr="00C648BF">
              <w:rPr>
                <w:rFonts w:asciiTheme="minorHAnsi" w:hAnsiTheme="minorHAnsi" w:cstheme="minorHAnsi"/>
                <w:sz w:val="22"/>
              </w:rPr>
              <w:t>Mandatory</w:t>
            </w:r>
          </w:p>
        </w:tc>
        <w:tc>
          <w:tcPr>
            <w:tcW w:w="1440" w:type="dxa"/>
            <w:tcBorders>
              <w:top w:val="single" w:sz="4" w:space="0" w:color="auto"/>
              <w:bottom w:val="single" w:sz="4" w:space="0" w:color="auto"/>
            </w:tcBorders>
            <w:vAlign w:val="center"/>
          </w:tcPr>
          <w:p w14:paraId="2F4FBF53" w14:textId="77777777" w:rsidR="00D065D0" w:rsidRPr="00C648BF" w:rsidRDefault="00E05FF1" w:rsidP="00D065D0">
            <w:pPr>
              <w:rPr>
                <w:rFonts w:asciiTheme="minorHAnsi" w:hAnsiTheme="minorHAnsi" w:cstheme="minorHAnsi"/>
                <w:sz w:val="22"/>
              </w:rPr>
            </w:pPr>
            <w:r w:rsidRPr="00C648BF">
              <w:rPr>
                <w:rFonts w:asciiTheme="minorHAnsi" w:hAnsiTheme="minorHAnsi" w:cstheme="minorHAnsi"/>
                <w:sz w:val="22"/>
              </w:rPr>
              <w:t>Text</w:t>
            </w:r>
            <w:r w:rsidR="00D065D0" w:rsidRPr="00C648BF">
              <w:rPr>
                <w:rFonts w:asciiTheme="minorHAnsi" w:hAnsiTheme="minorHAnsi" w:cstheme="minorHAnsi"/>
                <w:sz w:val="22"/>
              </w:rPr>
              <w:t xml:space="preserve"> </w:t>
            </w:r>
            <w:r w:rsidR="006663E2" w:rsidRPr="00C648BF">
              <w:rPr>
                <w:rFonts w:asciiTheme="minorHAnsi" w:hAnsiTheme="minorHAnsi" w:cstheme="minorHAnsi"/>
                <w:sz w:val="22"/>
              </w:rPr>
              <w:t>Box</w:t>
            </w:r>
          </w:p>
        </w:tc>
        <w:tc>
          <w:tcPr>
            <w:tcW w:w="2160" w:type="dxa"/>
            <w:tcBorders>
              <w:bottom w:val="single" w:sz="4" w:space="0" w:color="auto"/>
            </w:tcBorders>
            <w:vAlign w:val="center"/>
          </w:tcPr>
          <w:p w14:paraId="216B9205" w14:textId="77777777" w:rsidR="00D065D0" w:rsidRPr="00C648BF" w:rsidRDefault="00786E58" w:rsidP="00D065D0">
            <w:pPr>
              <w:rPr>
                <w:rFonts w:asciiTheme="minorHAnsi" w:hAnsiTheme="minorHAnsi" w:cstheme="minorHAnsi"/>
                <w:sz w:val="22"/>
              </w:rPr>
            </w:pPr>
            <w:r w:rsidRPr="00C648BF">
              <w:rPr>
                <w:rFonts w:asciiTheme="minorHAnsi" w:hAnsiTheme="minorHAnsi" w:cstheme="minorHAnsi"/>
                <w:sz w:val="22"/>
              </w:rPr>
              <w:t>POI to be search</w:t>
            </w:r>
          </w:p>
        </w:tc>
      </w:tr>
    </w:tbl>
    <w:p w14:paraId="0693FDAB" w14:textId="77777777" w:rsidR="00D065D0" w:rsidRDefault="00D065D0" w:rsidP="00D065D0">
      <w:pPr>
        <w:spacing w:line="360" w:lineRule="auto"/>
        <w:jc w:val="both"/>
        <w:rPr>
          <w:rFonts w:ascii="Tahoma" w:hAnsi="Tahoma" w:cs="Arial"/>
          <w:sz w:val="20"/>
          <w:szCs w:val="32"/>
        </w:rPr>
      </w:pPr>
    </w:p>
    <w:p w14:paraId="76774390" w14:textId="77777777" w:rsidR="00D065D0" w:rsidRPr="00174E8B" w:rsidRDefault="00D065D0" w:rsidP="00D065D0">
      <w:pPr>
        <w:rPr>
          <w:rFonts w:asciiTheme="minorHAnsi" w:hAnsiTheme="minorHAnsi" w:cstheme="minorHAnsi"/>
          <w:bCs/>
          <w:color w:val="000000"/>
        </w:rPr>
      </w:pPr>
      <w:r w:rsidRPr="00174E8B">
        <w:rPr>
          <w:rFonts w:asciiTheme="minorHAnsi" w:hAnsiTheme="minorHAnsi" w:cstheme="minorHAnsi"/>
          <w:bCs/>
          <w:color w:val="000000"/>
        </w:rPr>
        <w:t xml:space="preserve">Output Parameters </w:t>
      </w:r>
    </w:p>
    <w:p w14:paraId="5867DF3A" w14:textId="77777777" w:rsidR="00D065D0" w:rsidRPr="00174E8B" w:rsidRDefault="00D065D0" w:rsidP="00D065D0">
      <w:pPr>
        <w:rPr>
          <w:rFonts w:asciiTheme="minorHAnsi" w:hAnsiTheme="minorHAnsi" w:cstheme="minorHAnsi"/>
          <w:bCs/>
          <w:color w:val="000000"/>
        </w:rPr>
      </w:pPr>
    </w:p>
    <w:p w14:paraId="23EB8DE9" w14:textId="77777777" w:rsidR="00D065D0" w:rsidRPr="00174E8B" w:rsidRDefault="00D065D0" w:rsidP="00D065D0">
      <w:pPr>
        <w:spacing w:line="360" w:lineRule="auto"/>
        <w:jc w:val="both"/>
        <w:rPr>
          <w:rFonts w:asciiTheme="minorHAnsi" w:hAnsiTheme="minorHAnsi" w:cstheme="minorHAnsi"/>
          <w:sz w:val="22"/>
        </w:rPr>
      </w:pPr>
      <w:r w:rsidRPr="00174E8B">
        <w:rPr>
          <w:rFonts w:asciiTheme="minorHAnsi" w:hAnsiTheme="minorHAnsi" w:cstheme="minorHAnsi"/>
          <w:sz w:val="22"/>
        </w:rPr>
        <w:t xml:space="preserve">As an output feature list of searched </w:t>
      </w:r>
      <w:r w:rsidR="00786E58" w:rsidRPr="00174E8B">
        <w:rPr>
          <w:rFonts w:asciiTheme="minorHAnsi" w:hAnsiTheme="minorHAnsi" w:cstheme="minorHAnsi"/>
          <w:sz w:val="22"/>
        </w:rPr>
        <w:t>POI</w:t>
      </w:r>
      <w:r w:rsidRPr="00174E8B">
        <w:rPr>
          <w:rFonts w:asciiTheme="minorHAnsi" w:hAnsiTheme="minorHAnsi" w:cstheme="minorHAnsi"/>
          <w:sz w:val="22"/>
        </w:rPr>
        <w:t xml:space="preserve"> will be received.</w:t>
      </w:r>
    </w:p>
    <w:p w14:paraId="1EAFF552" w14:textId="77777777" w:rsidR="00D065D0" w:rsidRDefault="00D065D0" w:rsidP="00D065D0">
      <w:pPr>
        <w:jc w:val="both"/>
        <w:rPr>
          <w:rFonts w:asciiTheme="minorHAnsi" w:hAnsiTheme="minorHAnsi" w:cstheme="minorHAnsi"/>
          <w:sz w:val="20"/>
        </w:rPr>
      </w:pPr>
      <w:r w:rsidRPr="00174E8B">
        <w:rPr>
          <w:rFonts w:asciiTheme="minorHAnsi" w:hAnsiTheme="minorHAnsi" w:cstheme="minorHAnsi"/>
          <w:sz w:val="20"/>
        </w:rPr>
        <w:t xml:space="preserve"> </w:t>
      </w:r>
    </w:p>
    <w:p w14:paraId="4AE98170" w14:textId="77777777" w:rsidR="00FE1944" w:rsidRPr="00174E8B" w:rsidRDefault="00FE1944" w:rsidP="00D065D0">
      <w:pPr>
        <w:jc w:val="both"/>
        <w:rPr>
          <w:rFonts w:asciiTheme="minorHAnsi" w:hAnsiTheme="minorHAnsi" w:cstheme="minorHAnsi"/>
          <w:sz w:val="20"/>
        </w:rPr>
      </w:pPr>
    </w:p>
    <w:p w14:paraId="5F62FDD0" w14:textId="77777777" w:rsidR="00D065D0" w:rsidRPr="00CB13D9" w:rsidRDefault="00D065D0" w:rsidP="00FE1944">
      <w:pPr>
        <w:pStyle w:val="Heading3"/>
        <w:tabs>
          <w:tab w:val="clear" w:pos="1980"/>
          <w:tab w:val="num" w:pos="1260"/>
        </w:tabs>
        <w:ind w:hanging="1440"/>
        <w:rPr>
          <w:rFonts w:asciiTheme="minorHAnsi" w:hAnsiTheme="minorHAnsi" w:cstheme="minorHAnsi"/>
          <w:b/>
        </w:rPr>
      </w:pPr>
      <w:bookmarkStart w:id="170" w:name="_Toc390785268"/>
      <w:bookmarkStart w:id="171" w:name="_Toc391199433"/>
      <w:r w:rsidRPr="00CB13D9">
        <w:rPr>
          <w:rFonts w:asciiTheme="minorHAnsi" w:hAnsiTheme="minorHAnsi" w:cstheme="minorHAnsi"/>
          <w:b/>
        </w:rPr>
        <w:t>External Interfaces</w:t>
      </w:r>
      <w:bookmarkEnd w:id="170"/>
      <w:bookmarkEnd w:id="171"/>
    </w:p>
    <w:p w14:paraId="73B00926" w14:textId="375A6F52" w:rsidR="00D065D0" w:rsidRPr="00174E8B" w:rsidRDefault="00FE1944" w:rsidP="00D065D0">
      <w:pPr>
        <w:spacing w:line="360" w:lineRule="auto"/>
        <w:jc w:val="both"/>
        <w:rPr>
          <w:rFonts w:asciiTheme="minorHAnsi" w:hAnsiTheme="minorHAnsi" w:cstheme="minorHAnsi"/>
          <w:sz w:val="20"/>
        </w:rPr>
      </w:pPr>
      <w:r>
        <w:rPr>
          <w:rFonts w:asciiTheme="minorHAnsi" w:hAnsiTheme="minorHAnsi" w:cstheme="minorHAnsi"/>
          <w:sz w:val="20"/>
        </w:rPr>
        <w:t xml:space="preserve">                      </w:t>
      </w:r>
      <w:r w:rsidR="00D065D0" w:rsidRPr="00174E8B">
        <w:rPr>
          <w:rFonts w:asciiTheme="minorHAnsi" w:hAnsiTheme="minorHAnsi" w:cstheme="minorHAnsi"/>
          <w:sz w:val="20"/>
        </w:rPr>
        <w:t xml:space="preserve"> </w:t>
      </w:r>
      <w:r>
        <w:rPr>
          <w:rFonts w:asciiTheme="minorHAnsi" w:hAnsiTheme="minorHAnsi" w:cstheme="minorHAnsi"/>
          <w:sz w:val="20"/>
        </w:rPr>
        <w:t>NA</w:t>
      </w:r>
    </w:p>
    <w:p w14:paraId="435BE8EC" w14:textId="77777777" w:rsidR="00D065D0" w:rsidRPr="00CB13D9" w:rsidRDefault="00D065D0" w:rsidP="00FE1944">
      <w:pPr>
        <w:pStyle w:val="Heading3"/>
        <w:tabs>
          <w:tab w:val="clear" w:pos="1980"/>
          <w:tab w:val="num" w:pos="1260"/>
        </w:tabs>
        <w:ind w:hanging="1440"/>
        <w:rPr>
          <w:rFonts w:asciiTheme="minorHAnsi" w:hAnsiTheme="minorHAnsi" w:cstheme="minorHAnsi"/>
          <w:b/>
        </w:rPr>
      </w:pPr>
      <w:bookmarkStart w:id="172" w:name="_Toc390785269"/>
      <w:bookmarkStart w:id="173" w:name="_Toc391199434"/>
      <w:r w:rsidRPr="00CB13D9">
        <w:rPr>
          <w:rFonts w:asciiTheme="minorHAnsi" w:hAnsiTheme="minorHAnsi" w:cstheme="minorHAnsi"/>
          <w:b/>
        </w:rPr>
        <w:lastRenderedPageBreak/>
        <w:t>Assumptions</w:t>
      </w:r>
      <w:bookmarkEnd w:id="172"/>
      <w:bookmarkEnd w:id="173"/>
    </w:p>
    <w:p w14:paraId="380371CA" w14:textId="77777777" w:rsidR="002B7A4A" w:rsidRPr="002B7A4A" w:rsidRDefault="002B7A4A" w:rsidP="006C1FB1">
      <w:pPr>
        <w:pStyle w:val="ListParagraph"/>
        <w:numPr>
          <w:ilvl w:val="0"/>
          <w:numId w:val="23"/>
        </w:numPr>
        <w:rPr>
          <w:rFonts w:asciiTheme="majorHAnsi" w:hAnsiTheme="majorHAnsi" w:cs="Calibri"/>
          <w:sz w:val="22"/>
          <w:szCs w:val="22"/>
        </w:rPr>
      </w:pPr>
      <w:r w:rsidRPr="002B7A4A">
        <w:rPr>
          <w:rFonts w:asciiTheme="majorHAnsi" w:hAnsiTheme="majorHAnsi" w:cs="Calibri"/>
          <w:sz w:val="22"/>
          <w:szCs w:val="22"/>
        </w:rPr>
        <w:t>Server holding various types of data for the use.</w:t>
      </w:r>
    </w:p>
    <w:p w14:paraId="773113DE" w14:textId="77777777" w:rsidR="002B7A4A" w:rsidRPr="002B7A4A" w:rsidRDefault="002B7A4A" w:rsidP="006C1FB1">
      <w:pPr>
        <w:pStyle w:val="ListParagraph"/>
        <w:numPr>
          <w:ilvl w:val="0"/>
          <w:numId w:val="23"/>
        </w:numPr>
        <w:rPr>
          <w:rFonts w:asciiTheme="majorHAnsi" w:hAnsiTheme="majorHAnsi" w:cs="Calibri"/>
          <w:sz w:val="22"/>
          <w:szCs w:val="22"/>
        </w:rPr>
      </w:pPr>
      <w:r w:rsidRPr="002B7A4A">
        <w:rPr>
          <w:rFonts w:asciiTheme="majorHAnsi" w:hAnsiTheme="majorHAnsi" w:cs="Calibri"/>
          <w:sz w:val="22"/>
          <w:szCs w:val="22"/>
        </w:rPr>
        <w:t>Server will be facilitated with required ArcGIS services.</w:t>
      </w:r>
    </w:p>
    <w:p w14:paraId="30D42269" w14:textId="77777777" w:rsidR="00B574EE" w:rsidRPr="002B7A4A" w:rsidRDefault="002B7A4A" w:rsidP="006C1FB1">
      <w:pPr>
        <w:pStyle w:val="ListParagraph"/>
        <w:numPr>
          <w:ilvl w:val="0"/>
          <w:numId w:val="23"/>
        </w:numPr>
        <w:jc w:val="both"/>
        <w:rPr>
          <w:rFonts w:ascii="Tahoma" w:hAnsi="Tahoma" w:cs="Arial"/>
          <w:sz w:val="20"/>
        </w:rPr>
      </w:pPr>
      <w:r w:rsidRPr="002B7A4A">
        <w:rPr>
          <w:rFonts w:asciiTheme="majorHAnsi" w:hAnsiTheme="majorHAnsi" w:cs="Calibri"/>
          <w:sz w:val="22"/>
          <w:szCs w:val="22"/>
        </w:rPr>
        <w:t>Bahrain locator app must have registered in mobile market/play store.</w:t>
      </w:r>
    </w:p>
    <w:p w14:paraId="5538EC3C" w14:textId="77777777" w:rsidR="006663E2" w:rsidRPr="00174E8B" w:rsidRDefault="006663E2" w:rsidP="006663E2">
      <w:pPr>
        <w:pStyle w:val="Heading2"/>
        <w:rPr>
          <w:rFonts w:asciiTheme="minorHAnsi" w:hAnsiTheme="minorHAnsi" w:cstheme="minorHAnsi"/>
          <w:b/>
          <w:sz w:val="28"/>
          <w:szCs w:val="28"/>
        </w:rPr>
      </w:pPr>
      <w:r w:rsidRPr="00174E8B">
        <w:rPr>
          <w:rFonts w:asciiTheme="minorHAnsi" w:hAnsiTheme="minorHAnsi" w:cstheme="minorHAnsi"/>
          <w:b/>
          <w:sz w:val="28"/>
          <w:szCs w:val="28"/>
        </w:rPr>
        <w:t xml:space="preserve">  </w:t>
      </w:r>
      <w:bookmarkStart w:id="174" w:name="_Toc390785270"/>
      <w:bookmarkStart w:id="175" w:name="_Toc391199435"/>
      <w:r w:rsidRPr="00174E8B">
        <w:rPr>
          <w:rFonts w:asciiTheme="minorHAnsi" w:hAnsiTheme="minorHAnsi" w:cstheme="minorHAnsi"/>
          <w:b/>
          <w:sz w:val="28"/>
          <w:szCs w:val="28"/>
        </w:rPr>
        <w:t>Add Favorite Point</w:t>
      </w:r>
      <w:bookmarkEnd w:id="174"/>
      <w:bookmarkEnd w:id="175"/>
    </w:p>
    <w:p w14:paraId="03CBAEB0" w14:textId="77777777" w:rsidR="006663E2" w:rsidRDefault="006663E2" w:rsidP="00FE1944">
      <w:pPr>
        <w:pStyle w:val="Normal1"/>
        <w:spacing w:after="0" w:line="240" w:lineRule="auto"/>
        <w:rPr>
          <w:rFonts w:asciiTheme="minorHAnsi" w:hAnsiTheme="minorHAnsi" w:cstheme="minorHAnsi"/>
          <w:sz w:val="22"/>
          <w:lang w:val="en-US"/>
        </w:rPr>
      </w:pPr>
      <w:r w:rsidRPr="00174E8B">
        <w:rPr>
          <w:rFonts w:asciiTheme="minorHAnsi" w:hAnsiTheme="minorHAnsi" w:cstheme="minorHAnsi"/>
          <w:b/>
          <w:bCs/>
          <w:color w:val="000000"/>
        </w:rPr>
        <w:br/>
      </w:r>
      <w:r w:rsidRPr="00174E8B">
        <w:rPr>
          <w:rFonts w:asciiTheme="minorHAnsi" w:hAnsiTheme="minorHAnsi" w:cstheme="minorHAnsi"/>
          <w:sz w:val="22"/>
          <w:lang w:val="en-US"/>
        </w:rPr>
        <w:t>Introduction</w:t>
      </w:r>
    </w:p>
    <w:p w14:paraId="371ECFFA" w14:textId="77777777" w:rsidR="00FE1944" w:rsidRPr="00174E8B" w:rsidRDefault="00FE1944" w:rsidP="00FE1944">
      <w:pPr>
        <w:pStyle w:val="Normal1"/>
        <w:spacing w:after="0" w:line="240" w:lineRule="auto"/>
        <w:rPr>
          <w:rFonts w:asciiTheme="minorHAnsi" w:hAnsiTheme="minorHAnsi" w:cstheme="minorHAnsi"/>
          <w:sz w:val="22"/>
          <w:lang w:val="en-US"/>
        </w:rPr>
      </w:pPr>
    </w:p>
    <w:p w14:paraId="37F95733" w14:textId="77777777" w:rsidR="006663E2" w:rsidRPr="00174E8B" w:rsidRDefault="006663E2" w:rsidP="00FE1944">
      <w:pPr>
        <w:spacing w:line="276" w:lineRule="auto"/>
        <w:jc w:val="both"/>
        <w:rPr>
          <w:rFonts w:asciiTheme="minorHAnsi" w:hAnsiTheme="minorHAnsi" w:cstheme="minorHAnsi"/>
          <w:sz w:val="22"/>
        </w:rPr>
      </w:pPr>
      <w:r w:rsidRPr="00174E8B">
        <w:rPr>
          <w:rFonts w:asciiTheme="minorHAnsi" w:hAnsiTheme="minorHAnsi" w:cstheme="minorHAnsi"/>
          <w:sz w:val="22"/>
        </w:rPr>
        <w:t xml:space="preserve">This process is used to </w:t>
      </w:r>
      <w:r w:rsidR="004F0193" w:rsidRPr="00174E8B">
        <w:rPr>
          <w:rFonts w:asciiTheme="minorHAnsi" w:hAnsiTheme="minorHAnsi" w:cstheme="minorHAnsi"/>
          <w:sz w:val="22"/>
        </w:rPr>
        <w:t xml:space="preserve">add user specific favorite points. It will be available to registered users only. CIO users can add more attributes compare to citizen users. </w:t>
      </w:r>
    </w:p>
    <w:p w14:paraId="73932162" w14:textId="77777777" w:rsidR="006663E2" w:rsidRPr="00FE1944" w:rsidRDefault="006663E2" w:rsidP="00FE1944">
      <w:pPr>
        <w:pStyle w:val="Heading3"/>
        <w:tabs>
          <w:tab w:val="clear" w:pos="1980"/>
          <w:tab w:val="num" w:pos="1260"/>
        </w:tabs>
        <w:ind w:hanging="1440"/>
        <w:rPr>
          <w:rFonts w:asciiTheme="minorHAnsi" w:hAnsiTheme="minorHAnsi" w:cstheme="minorHAnsi"/>
          <w:b/>
        </w:rPr>
      </w:pPr>
      <w:bookmarkStart w:id="176" w:name="_Toc390785271"/>
      <w:bookmarkStart w:id="177" w:name="_Toc391199436"/>
      <w:r w:rsidRPr="00FE1944">
        <w:rPr>
          <w:rFonts w:asciiTheme="minorHAnsi" w:hAnsiTheme="minorHAnsi" w:cstheme="minorHAnsi"/>
          <w:b/>
        </w:rPr>
        <w:t>Design Alternatives</w:t>
      </w:r>
      <w:bookmarkEnd w:id="176"/>
      <w:bookmarkEnd w:id="177"/>
    </w:p>
    <w:p w14:paraId="6E748EFB" w14:textId="77777777" w:rsidR="009F452B" w:rsidRPr="00174E8B" w:rsidRDefault="009F452B" w:rsidP="009F452B">
      <w:pPr>
        <w:rPr>
          <w:rFonts w:asciiTheme="minorHAnsi" w:hAnsiTheme="minorHAnsi" w:cstheme="minorHAnsi"/>
        </w:rPr>
      </w:pPr>
    </w:p>
    <w:p w14:paraId="089E200F" w14:textId="77777777" w:rsidR="006663E2" w:rsidRDefault="006663E2" w:rsidP="006663E2">
      <w:pPr>
        <w:spacing w:line="360" w:lineRule="auto"/>
        <w:jc w:val="both"/>
        <w:rPr>
          <w:rFonts w:asciiTheme="minorHAnsi" w:hAnsiTheme="minorHAnsi" w:cstheme="minorHAnsi"/>
          <w:sz w:val="22"/>
        </w:rPr>
      </w:pPr>
      <w:r w:rsidRPr="00174E8B">
        <w:rPr>
          <w:rFonts w:asciiTheme="minorHAnsi" w:hAnsiTheme="minorHAnsi" w:cstheme="minorHAnsi"/>
          <w:sz w:val="22"/>
        </w:rPr>
        <w:t>Not applicable.</w:t>
      </w:r>
    </w:p>
    <w:p w14:paraId="341D6B29" w14:textId="236D6399" w:rsidR="00FE1944" w:rsidRDefault="00FE1944">
      <w:pPr>
        <w:spacing w:after="160" w:line="259" w:lineRule="auto"/>
        <w:rPr>
          <w:rFonts w:asciiTheme="minorHAnsi" w:hAnsiTheme="minorHAnsi" w:cstheme="minorHAnsi"/>
          <w:sz w:val="22"/>
        </w:rPr>
      </w:pPr>
      <w:r>
        <w:rPr>
          <w:rFonts w:asciiTheme="minorHAnsi" w:hAnsiTheme="minorHAnsi" w:cstheme="minorHAnsi"/>
          <w:sz w:val="22"/>
        </w:rPr>
        <w:br w:type="page"/>
      </w:r>
    </w:p>
    <w:p w14:paraId="3692B103" w14:textId="77777777" w:rsidR="00FE1944" w:rsidRPr="00174E8B" w:rsidRDefault="00FE1944" w:rsidP="006663E2">
      <w:pPr>
        <w:spacing w:line="360" w:lineRule="auto"/>
        <w:jc w:val="both"/>
        <w:rPr>
          <w:rFonts w:asciiTheme="minorHAnsi" w:hAnsiTheme="minorHAnsi" w:cstheme="minorHAnsi"/>
          <w:sz w:val="22"/>
        </w:rPr>
      </w:pPr>
    </w:p>
    <w:p w14:paraId="35409014" w14:textId="77777777" w:rsidR="006663E2" w:rsidRPr="00CB13D9" w:rsidRDefault="006663E2" w:rsidP="00FE1944">
      <w:pPr>
        <w:pStyle w:val="Heading3"/>
        <w:tabs>
          <w:tab w:val="clear" w:pos="1980"/>
          <w:tab w:val="num" w:pos="1260"/>
        </w:tabs>
        <w:ind w:hanging="1440"/>
        <w:rPr>
          <w:rFonts w:asciiTheme="minorHAnsi" w:hAnsiTheme="minorHAnsi" w:cstheme="minorHAnsi"/>
          <w:b/>
        </w:rPr>
      </w:pPr>
      <w:bookmarkStart w:id="178" w:name="_Toc390785272"/>
      <w:bookmarkStart w:id="179" w:name="_Toc391199437"/>
      <w:r w:rsidRPr="00CB13D9">
        <w:rPr>
          <w:rFonts w:asciiTheme="minorHAnsi" w:hAnsiTheme="minorHAnsi" w:cstheme="minorHAnsi"/>
          <w:b/>
        </w:rPr>
        <w:t>Design Details</w:t>
      </w:r>
      <w:bookmarkEnd w:id="178"/>
      <w:bookmarkEnd w:id="179"/>
    </w:p>
    <w:p w14:paraId="08E424B0" w14:textId="77777777" w:rsidR="006663E2" w:rsidRPr="00C648BF" w:rsidRDefault="006663E2" w:rsidP="006663E2">
      <w:pPr>
        <w:jc w:val="both"/>
        <w:rPr>
          <w:rFonts w:asciiTheme="minorHAnsi" w:hAnsiTheme="minorHAnsi" w:cstheme="minorHAnsi"/>
          <w:sz w:val="22"/>
        </w:rPr>
      </w:pPr>
    </w:p>
    <w:p w14:paraId="33602A1D" w14:textId="77777777" w:rsidR="006663E2" w:rsidRPr="00C648BF" w:rsidRDefault="006663E2" w:rsidP="009F452B">
      <w:pPr>
        <w:spacing w:line="360" w:lineRule="auto"/>
        <w:jc w:val="both"/>
        <w:rPr>
          <w:rFonts w:asciiTheme="minorHAnsi" w:hAnsiTheme="minorHAnsi" w:cstheme="minorHAnsi"/>
          <w:sz w:val="22"/>
        </w:rPr>
      </w:pPr>
      <w:r w:rsidRPr="00C648BF">
        <w:rPr>
          <w:rFonts w:asciiTheme="minorHAnsi" w:hAnsiTheme="minorHAnsi" w:cstheme="minorHAnsi"/>
          <w:sz w:val="22"/>
        </w:rPr>
        <w:t>The process / activity flow diagram for this activity is as below –</w:t>
      </w:r>
    </w:p>
    <w:p w14:paraId="0B3C5A87" w14:textId="77777777" w:rsidR="006663E2" w:rsidRDefault="009F452B" w:rsidP="006663E2">
      <w:pPr>
        <w:spacing w:line="360" w:lineRule="auto"/>
        <w:jc w:val="center"/>
      </w:pPr>
      <w:r>
        <w:object w:dxaOrig="8519" w:dyaOrig="10059" w14:anchorId="729BB093">
          <v:shape id="_x0000_i1064" type="#_x0000_t75" style="width:319.25pt;height:377pt" o:ole="">
            <v:imagedata r:id="rId86" o:title=""/>
          </v:shape>
          <o:OLEObject Type="Embed" ProgID="Visio.Drawing.11" ShapeID="_x0000_i1064" DrawAspect="Content" ObjectID="_1465042196" r:id="rId87"/>
        </w:object>
      </w:r>
    </w:p>
    <w:p w14:paraId="2569A52B" w14:textId="77777777" w:rsidR="00AF0341" w:rsidRDefault="00AF0341" w:rsidP="006663E2">
      <w:pPr>
        <w:spacing w:line="360" w:lineRule="auto"/>
        <w:rPr>
          <w:rFonts w:asciiTheme="minorHAnsi" w:hAnsiTheme="minorHAnsi" w:cstheme="minorHAnsi"/>
          <w:b/>
          <w:sz w:val="22"/>
        </w:rPr>
      </w:pPr>
    </w:p>
    <w:p w14:paraId="60F217F8" w14:textId="77777777" w:rsidR="006663E2" w:rsidRPr="00AF0341" w:rsidRDefault="006663E2" w:rsidP="006663E2">
      <w:pPr>
        <w:spacing w:line="360" w:lineRule="auto"/>
        <w:rPr>
          <w:rFonts w:asciiTheme="minorHAnsi" w:hAnsiTheme="minorHAnsi" w:cstheme="minorHAnsi"/>
          <w:b/>
          <w:sz w:val="22"/>
        </w:rPr>
      </w:pPr>
      <w:r w:rsidRPr="00AF0341">
        <w:rPr>
          <w:rFonts w:asciiTheme="minorHAnsi" w:hAnsiTheme="minorHAnsi" w:cstheme="minorHAnsi"/>
          <w:b/>
          <w:sz w:val="22"/>
        </w:rPr>
        <w:t xml:space="preserve">Step 1 – Initiate </w:t>
      </w:r>
      <w:r w:rsidR="00DD6238" w:rsidRPr="00AF0341">
        <w:rPr>
          <w:rFonts w:asciiTheme="minorHAnsi" w:hAnsiTheme="minorHAnsi" w:cstheme="minorHAnsi"/>
          <w:b/>
          <w:sz w:val="22"/>
        </w:rPr>
        <w:t>Add Favorite Point</w:t>
      </w:r>
    </w:p>
    <w:p w14:paraId="428E6B85" w14:textId="77777777" w:rsidR="006663E2" w:rsidRPr="00C648BF" w:rsidRDefault="006663E2" w:rsidP="00FE1944">
      <w:pPr>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w:t>
      </w:r>
      <w:r w:rsidR="00DD6238" w:rsidRPr="00C648BF">
        <w:rPr>
          <w:rFonts w:asciiTheme="minorHAnsi" w:hAnsiTheme="minorHAnsi" w:cstheme="minorHAnsi"/>
          <w:sz w:val="22"/>
        </w:rPr>
        <w:t>Favorite Point</w:t>
      </w:r>
      <w:r w:rsidRPr="00C648BF">
        <w:rPr>
          <w:rFonts w:asciiTheme="minorHAnsi" w:hAnsiTheme="minorHAnsi" w:cstheme="minorHAnsi"/>
          <w:sz w:val="22"/>
        </w:rPr>
        <w:t xml:space="preserve"> icon available on context menu. </w:t>
      </w:r>
      <w:r w:rsidR="00DD6238" w:rsidRPr="00C648BF">
        <w:rPr>
          <w:rFonts w:asciiTheme="minorHAnsi" w:hAnsiTheme="minorHAnsi" w:cstheme="minorHAnsi"/>
          <w:sz w:val="22"/>
        </w:rPr>
        <w:t xml:space="preserve"> On tap on the icon a point will be added at current GPS location which can be shifted by moving through fingers. After fixing the location of favorite point</w:t>
      </w:r>
      <w:r w:rsidR="003B2F39" w:rsidRPr="00C648BF">
        <w:rPr>
          <w:rFonts w:asciiTheme="minorHAnsi" w:hAnsiTheme="minorHAnsi" w:cstheme="minorHAnsi"/>
          <w:sz w:val="22"/>
        </w:rPr>
        <w:t>,</w:t>
      </w:r>
      <w:r w:rsidR="00DD6238" w:rsidRPr="00C648BF">
        <w:rPr>
          <w:rFonts w:asciiTheme="minorHAnsi" w:hAnsiTheme="minorHAnsi" w:cstheme="minorHAnsi"/>
          <w:sz w:val="22"/>
        </w:rPr>
        <w:t xml:space="preserve"> attribute form can be br</w:t>
      </w:r>
      <w:r w:rsidR="000A1084">
        <w:rPr>
          <w:rFonts w:asciiTheme="minorHAnsi" w:hAnsiTheme="minorHAnsi" w:cstheme="minorHAnsi"/>
          <w:sz w:val="22"/>
        </w:rPr>
        <w:t>ought</w:t>
      </w:r>
      <w:r w:rsidR="00DD6238" w:rsidRPr="00C648BF">
        <w:rPr>
          <w:rFonts w:asciiTheme="minorHAnsi" w:hAnsiTheme="minorHAnsi" w:cstheme="minorHAnsi"/>
          <w:sz w:val="22"/>
        </w:rPr>
        <w:t xml:space="preserve"> </w:t>
      </w:r>
      <w:r w:rsidR="003B2F39" w:rsidRPr="00C648BF">
        <w:rPr>
          <w:rFonts w:asciiTheme="minorHAnsi" w:hAnsiTheme="minorHAnsi" w:cstheme="minorHAnsi"/>
          <w:sz w:val="22"/>
        </w:rPr>
        <w:t xml:space="preserve">to top </w:t>
      </w:r>
      <w:r w:rsidR="00DD6238" w:rsidRPr="00C648BF">
        <w:rPr>
          <w:rFonts w:asciiTheme="minorHAnsi" w:hAnsiTheme="minorHAnsi" w:cstheme="minorHAnsi"/>
          <w:sz w:val="22"/>
        </w:rPr>
        <w:t xml:space="preserve">by tapping again on the newly added point. </w:t>
      </w:r>
      <w:r w:rsidR="00075CF4" w:rsidRPr="00C648BF">
        <w:rPr>
          <w:rFonts w:asciiTheme="minorHAnsi" w:hAnsiTheme="minorHAnsi" w:cstheme="minorHAnsi"/>
          <w:sz w:val="22"/>
        </w:rPr>
        <w:t>On attribute form user can add photo either through camera or through photo gallery.</w:t>
      </w:r>
    </w:p>
    <w:p w14:paraId="6CBFB2C4" w14:textId="2C262A9B" w:rsidR="00FE1944" w:rsidRDefault="00FE1944">
      <w:pPr>
        <w:spacing w:after="160" w:line="259" w:lineRule="auto"/>
        <w:rPr>
          <w:rFonts w:asciiTheme="minorHAnsi" w:hAnsiTheme="minorHAnsi" w:cstheme="minorHAnsi"/>
          <w:sz w:val="22"/>
        </w:rPr>
      </w:pPr>
      <w:r>
        <w:rPr>
          <w:rFonts w:asciiTheme="minorHAnsi" w:hAnsiTheme="minorHAnsi" w:cstheme="minorHAnsi"/>
          <w:sz w:val="22"/>
        </w:rPr>
        <w:br w:type="page"/>
      </w:r>
    </w:p>
    <w:p w14:paraId="4F3D3AF3" w14:textId="77777777" w:rsidR="006663E2" w:rsidRPr="00C648BF" w:rsidRDefault="006663E2" w:rsidP="00866B0D">
      <w:pPr>
        <w:spacing w:line="360" w:lineRule="auto"/>
        <w:rPr>
          <w:rFonts w:asciiTheme="minorHAnsi" w:hAnsiTheme="minorHAnsi" w:cstheme="minorHAnsi"/>
          <w:sz w:val="22"/>
        </w:rPr>
      </w:pPr>
    </w:p>
    <w:p w14:paraId="113A0729" w14:textId="77777777" w:rsidR="006663E2" w:rsidRPr="00AF0341" w:rsidRDefault="006663E2" w:rsidP="006663E2">
      <w:pPr>
        <w:spacing w:line="360" w:lineRule="auto"/>
        <w:rPr>
          <w:rFonts w:asciiTheme="minorHAnsi" w:hAnsiTheme="minorHAnsi" w:cstheme="minorHAnsi"/>
          <w:b/>
          <w:sz w:val="22"/>
        </w:rPr>
      </w:pPr>
      <w:r w:rsidRPr="00AF0341">
        <w:rPr>
          <w:rFonts w:asciiTheme="minorHAnsi" w:hAnsiTheme="minorHAnsi" w:cstheme="minorHAnsi"/>
          <w:b/>
          <w:sz w:val="22"/>
        </w:rPr>
        <w:t xml:space="preserve">Step 2 – </w:t>
      </w:r>
      <w:r w:rsidR="003B2F39" w:rsidRPr="00AF0341">
        <w:rPr>
          <w:rFonts w:asciiTheme="minorHAnsi" w:hAnsiTheme="minorHAnsi" w:cstheme="minorHAnsi"/>
          <w:b/>
          <w:sz w:val="22"/>
        </w:rPr>
        <w:t xml:space="preserve">Saving </w:t>
      </w:r>
      <w:r w:rsidR="00E56A58" w:rsidRPr="00AF0341">
        <w:rPr>
          <w:rFonts w:asciiTheme="minorHAnsi" w:hAnsiTheme="minorHAnsi" w:cstheme="minorHAnsi"/>
          <w:b/>
          <w:sz w:val="22"/>
        </w:rPr>
        <w:t>Favorite Point</w:t>
      </w:r>
    </w:p>
    <w:p w14:paraId="7A317068" w14:textId="77777777" w:rsidR="006663E2" w:rsidRPr="00C648BF" w:rsidRDefault="00E56A58" w:rsidP="00FE1944">
      <w:pPr>
        <w:spacing w:line="276" w:lineRule="auto"/>
        <w:jc w:val="both"/>
        <w:rPr>
          <w:rFonts w:asciiTheme="minorHAnsi" w:hAnsiTheme="minorHAnsi" w:cstheme="minorHAnsi"/>
          <w:sz w:val="22"/>
        </w:rPr>
      </w:pPr>
      <w:r w:rsidRPr="00C648BF">
        <w:rPr>
          <w:rFonts w:asciiTheme="minorHAnsi" w:hAnsiTheme="minorHAnsi" w:cstheme="minorHAnsi"/>
          <w:sz w:val="22"/>
        </w:rPr>
        <w:t>On tap on save button of Favorite point attribute form, feature will be saved to Favorite Point feature layer</w:t>
      </w:r>
      <w:r w:rsidR="006663E2" w:rsidRPr="00C648BF">
        <w:rPr>
          <w:rFonts w:asciiTheme="minorHAnsi" w:hAnsiTheme="minorHAnsi" w:cstheme="minorHAnsi"/>
          <w:sz w:val="22"/>
        </w:rPr>
        <w:t>.</w:t>
      </w:r>
      <w:r w:rsidRPr="00C648BF">
        <w:rPr>
          <w:rFonts w:asciiTheme="minorHAnsi" w:hAnsiTheme="minorHAnsi" w:cstheme="minorHAnsi"/>
          <w:sz w:val="22"/>
        </w:rPr>
        <w:t xml:space="preserve"> If at the time</w:t>
      </w:r>
      <w:r w:rsidR="00F667DA" w:rsidRPr="00C648BF">
        <w:rPr>
          <w:rFonts w:asciiTheme="minorHAnsi" w:hAnsiTheme="minorHAnsi" w:cstheme="minorHAnsi"/>
          <w:sz w:val="22"/>
        </w:rPr>
        <w:t xml:space="preserve"> of</w:t>
      </w:r>
      <w:r w:rsidRPr="00C648BF">
        <w:rPr>
          <w:rFonts w:asciiTheme="minorHAnsi" w:hAnsiTheme="minorHAnsi" w:cstheme="minorHAnsi"/>
          <w:sz w:val="22"/>
        </w:rPr>
        <w:t xml:space="preserve"> saving internet is not working then it will be saved on local cache which will be synced with ArcGIS Server </w:t>
      </w:r>
      <w:r w:rsidR="00F667DA" w:rsidRPr="00C648BF">
        <w:rPr>
          <w:rFonts w:asciiTheme="minorHAnsi" w:hAnsiTheme="minorHAnsi" w:cstheme="minorHAnsi"/>
          <w:sz w:val="22"/>
        </w:rPr>
        <w:t>whenever device connected to server</w:t>
      </w:r>
      <w:r w:rsidRPr="00C648BF">
        <w:rPr>
          <w:rFonts w:asciiTheme="minorHAnsi" w:hAnsiTheme="minorHAnsi" w:cstheme="minorHAnsi"/>
          <w:sz w:val="22"/>
        </w:rPr>
        <w:t>.</w:t>
      </w:r>
    </w:p>
    <w:p w14:paraId="55B22EAE" w14:textId="77777777" w:rsidR="006663E2" w:rsidRPr="00C648BF" w:rsidRDefault="006663E2" w:rsidP="006663E2">
      <w:pPr>
        <w:spacing w:line="360" w:lineRule="auto"/>
        <w:jc w:val="both"/>
        <w:rPr>
          <w:rFonts w:asciiTheme="minorHAnsi" w:hAnsiTheme="minorHAnsi" w:cstheme="minorHAnsi"/>
          <w:sz w:val="22"/>
        </w:rPr>
      </w:pPr>
    </w:p>
    <w:p w14:paraId="2FB5AE71" w14:textId="77777777" w:rsidR="006663E2" w:rsidRPr="00AF0341" w:rsidRDefault="006663E2" w:rsidP="006663E2">
      <w:pPr>
        <w:spacing w:line="360" w:lineRule="auto"/>
        <w:rPr>
          <w:rFonts w:asciiTheme="minorHAnsi" w:hAnsiTheme="minorHAnsi" w:cstheme="minorHAnsi"/>
          <w:b/>
          <w:sz w:val="22"/>
        </w:rPr>
      </w:pPr>
      <w:r w:rsidRPr="00AF0341">
        <w:rPr>
          <w:rFonts w:asciiTheme="minorHAnsi" w:hAnsiTheme="minorHAnsi" w:cstheme="minorHAnsi"/>
          <w:b/>
          <w:sz w:val="22"/>
        </w:rPr>
        <w:t xml:space="preserve">Step </w:t>
      </w:r>
      <w:r w:rsidR="00BA7CBD" w:rsidRPr="00AF0341">
        <w:rPr>
          <w:rFonts w:asciiTheme="minorHAnsi" w:hAnsiTheme="minorHAnsi" w:cstheme="minorHAnsi"/>
          <w:b/>
          <w:sz w:val="22"/>
        </w:rPr>
        <w:t>3</w:t>
      </w:r>
      <w:r w:rsidRPr="00AF0341">
        <w:rPr>
          <w:rFonts w:asciiTheme="minorHAnsi" w:hAnsiTheme="minorHAnsi" w:cstheme="minorHAnsi"/>
          <w:b/>
          <w:sz w:val="22"/>
        </w:rPr>
        <w:t xml:space="preserve"> – Returning Result</w:t>
      </w:r>
    </w:p>
    <w:p w14:paraId="67F1E7BC" w14:textId="77777777" w:rsidR="00374AA5" w:rsidRPr="00C648BF" w:rsidRDefault="00F667DA" w:rsidP="00374AA5">
      <w:pPr>
        <w:spacing w:line="360" w:lineRule="auto"/>
        <w:jc w:val="both"/>
        <w:rPr>
          <w:rFonts w:asciiTheme="minorHAnsi" w:hAnsiTheme="minorHAnsi" w:cstheme="minorHAnsi"/>
          <w:sz w:val="22"/>
        </w:rPr>
      </w:pPr>
      <w:r w:rsidRPr="00C648BF">
        <w:rPr>
          <w:rFonts w:asciiTheme="minorHAnsi" w:hAnsiTheme="minorHAnsi" w:cstheme="minorHAnsi"/>
          <w:sz w:val="22"/>
        </w:rPr>
        <w:t>A message will be returned regarding success / failed</w:t>
      </w:r>
      <w:r w:rsidR="006663E2" w:rsidRPr="00C648BF">
        <w:rPr>
          <w:rFonts w:asciiTheme="minorHAnsi" w:hAnsiTheme="minorHAnsi" w:cstheme="minorHAnsi"/>
          <w:sz w:val="22"/>
        </w:rPr>
        <w:t>.</w:t>
      </w:r>
      <w:r w:rsidR="00374AA5" w:rsidRPr="00C648BF">
        <w:rPr>
          <w:rFonts w:asciiTheme="minorHAnsi" w:hAnsiTheme="minorHAnsi" w:cstheme="minorHAnsi"/>
          <w:sz w:val="22"/>
        </w:rPr>
        <w:t xml:space="preserve"> </w:t>
      </w:r>
    </w:p>
    <w:p w14:paraId="46540A76" w14:textId="77777777" w:rsidR="00374AA5" w:rsidRPr="00C648BF" w:rsidRDefault="00374AA5" w:rsidP="00374AA5">
      <w:pPr>
        <w:spacing w:line="360" w:lineRule="auto"/>
        <w:jc w:val="both"/>
        <w:rPr>
          <w:rFonts w:asciiTheme="minorHAnsi" w:hAnsiTheme="minorHAnsi" w:cstheme="minorHAnsi"/>
          <w:sz w:val="22"/>
        </w:rPr>
      </w:pPr>
    </w:p>
    <w:p w14:paraId="212231AD" w14:textId="77777777" w:rsidR="00374AA5" w:rsidRPr="00C648BF" w:rsidRDefault="00374AA5" w:rsidP="00374AA5">
      <w:pPr>
        <w:spacing w:line="360" w:lineRule="auto"/>
        <w:jc w:val="both"/>
        <w:rPr>
          <w:rFonts w:asciiTheme="minorHAnsi" w:hAnsiTheme="minorHAnsi" w:cstheme="minorHAnsi"/>
          <w:sz w:val="22"/>
        </w:rPr>
      </w:pPr>
      <w:r w:rsidRPr="00C648BF">
        <w:rPr>
          <w:rFonts w:asciiTheme="minorHAnsi" w:hAnsiTheme="minorHAnsi" w:cstheme="minorHAnsi"/>
          <w:sz w:val="22"/>
        </w:rPr>
        <w:t xml:space="preserve">Class Diagram – </w:t>
      </w:r>
      <w:r w:rsidRPr="00C648BF">
        <w:rPr>
          <w:rFonts w:asciiTheme="minorHAnsi" w:hAnsiTheme="minorHAnsi" w:cstheme="minorHAnsi"/>
          <w:sz w:val="22"/>
        </w:rPr>
        <w:tab/>
      </w:r>
    </w:p>
    <w:p w14:paraId="37D88766" w14:textId="77777777" w:rsidR="006663E2" w:rsidRDefault="006663E2" w:rsidP="006663E2">
      <w:pPr>
        <w:spacing w:line="360" w:lineRule="auto"/>
        <w:jc w:val="both"/>
        <w:rPr>
          <w:rFonts w:ascii="Tahoma" w:hAnsi="Tahoma" w:cs="Arial"/>
          <w:bCs/>
          <w:color w:val="000000"/>
        </w:rPr>
      </w:pPr>
    </w:p>
    <w:p w14:paraId="08CF2DD3" w14:textId="77777777" w:rsidR="00BA7CBD" w:rsidRDefault="00877D96" w:rsidP="00B552E9">
      <w:pPr>
        <w:spacing w:line="360" w:lineRule="auto"/>
        <w:jc w:val="center"/>
        <w:rPr>
          <w:rFonts w:ascii="Tahoma" w:hAnsi="Tahoma" w:cs="Arial"/>
          <w:bCs/>
          <w:color w:val="000000"/>
        </w:rPr>
      </w:pPr>
      <w:r>
        <w:object w:dxaOrig="5599" w:dyaOrig="2943" w14:anchorId="59D1E279">
          <v:shape id="_x0000_i1065" type="#_x0000_t75" style="width:279.15pt;height:147.4pt" o:ole="">
            <v:imagedata r:id="rId88" o:title=""/>
          </v:shape>
          <o:OLEObject Type="Embed" ProgID="Visio.Drawing.11" ShapeID="_x0000_i1065" DrawAspect="Content" ObjectID="_1465042197" r:id="rId89"/>
        </w:object>
      </w:r>
    </w:p>
    <w:p w14:paraId="7DF63CC8" w14:textId="12D324FD" w:rsidR="006663E2" w:rsidRPr="00FE1944" w:rsidRDefault="00FE1944" w:rsidP="00FE1944">
      <w:pPr>
        <w:spacing w:after="160" w:line="259" w:lineRule="auto"/>
        <w:rPr>
          <w:rFonts w:cs="Arial"/>
        </w:rPr>
      </w:pPr>
      <w:r>
        <w:rPr>
          <w:rFonts w:cs="Arial"/>
        </w:rPr>
        <w:br w:type="page"/>
      </w:r>
    </w:p>
    <w:p w14:paraId="6A86B8DE" w14:textId="77777777" w:rsidR="006663E2" w:rsidRPr="00C648BF" w:rsidRDefault="006663E2" w:rsidP="006663E2">
      <w:pPr>
        <w:spacing w:line="360" w:lineRule="auto"/>
        <w:rPr>
          <w:rFonts w:asciiTheme="minorHAnsi" w:hAnsiTheme="minorHAnsi" w:cstheme="minorHAnsi"/>
          <w:sz w:val="22"/>
        </w:rPr>
      </w:pPr>
      <w:r w:rsidRPr="00C648BF">
        <w:rPr>
          <w:rFonts w:asciiTheme="minorHAnsi" w:hAnsiTheme="minorHAnsi" w:cstheme="minorHAnsi"/>
          <w:sz w:val="22"/>
        </w:rPr>
        <w:lastRenderedPageBreak/>
        <w:t xml:space="preserve">Sequence Diagram – </w:t>
      </w:r>
      <w:r w:rsidR="00374AA5" w:rsidRPr="00C648BF">
        <w:rPr>
          <w:rFonts w:asciiTheme="minorHAnsi" w:hAnsiTheme="minorHAnsi" w:cstheme="minorHAnsi"/>
          <w:sz w:val="22"/>
        </w:rPr>
        <w:t>Add Favorite Point</w:t>
      </w:r>
    </w:p>
    <w:p w14:paraId="4D6F125C" w14:textId="69C9E0E3" w:rsidR="006663E2" w:rsidRPr="003F200F" w:rsidRDefault="0025225B" w:rsidP="006663E2">
      <w:pPr>
        <w:jc w:val="center"/>
        <w:rPr>
          <w:rFonts w:cs="Arial"/>
        </w:rPr>
      </w:pPr>
      <w:r>
        <w:object w:dxaOrig="10528" w:dyaOrig="8088" w14:anchorId="02D10AE9">
          <v:shape id="_x0000_i1066" type="#_x0000_t75" style="width:408.9pt;height:314.5pt" o:ole="">
            <v:imagedata r:id="rId90" o:title=""/>
          </v:shape>
          <o:OLEObject Type="Embed" ProgID="Visio.Drawing.11" ShapeID="_x0000_i1066" DrawAspect="Content" ObjectID="_1465042198" r:id="rId91"/>
        </w:object>
      </w:r>
    </w:p>
    <w:p w14:paraId="39203AF9" w14:textId="77777777" w:rsidR="004517BB" w:rsidRPr="00FE1944" w:rsidRDefault="00EA70E6" w:rsidP="006663E2">
      <w:pPr>
        <w:pStyle w:val="Normal1"/>
        <w:spacing w:line="240" w:lineRule="auto"/>
        <w:rPr>
          <w:rFonts w:asciiTheme="minorHAnsi" w:hAnsiTheme="minorHAnsi" w:cstheme="minorHAnsi"/>
          <w:bCs/>
          <w:color w:val="000000"/>
          <w:sz w:val="22"/>
        </w:rPr>
      </w:pPr>
      <w:r w:rsidRPr="00FE1944">
        <w:rPr>
          <w:rFonts w:asciiTheme="minorHAnsi" w:hAnsiTheme="minorHAnsi" w:cstheme="minorHAnsi"/>
          <w:bCs/>
          <w:color w:val="000000"/>
          <w:sz w:val="22"/>
        </w:rPr>
        <w:t>I</w:t>
      </w:r>
      <w:r w:rsidR="006663E2" w:rsidRPr="00FE1944">
        <w:rPr>
          <w:rFonts w:asciiTheme="minorHAnsi" w:hAnsiTheme="minorHAnsi" w:cstheme="minorHAnsi"/>
          <w:bCs/>
          <w:color w:val="000000"/>
          <w:sz w:val="22"/>
        </w:rPr>
        <w:t>nput Parameters</w:t>
      </w:r>
    </w:p>
    <w:tbl>
      <w:tblPr>
        <w:tblpPr w:leftFromText="180" w:rightFromText="180" w:vertAnchor="text" w:horzAnchor="margin" w:tblpX="126" w:tblpY="129"/>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2520"/>
        <w:gridCol w:w="1530"/>
        <w:gridCol w:w="1620"/>
        <w:gridCol w:w="1373"/>
      </w:tblGrid>
      <w:tr w:rsidR="006663E2" w:rsidRPr="003F200F" w14:paraId="4862400E" w14:textId="77777777" w:rsidTr="00B552E9">
        <w:trPr>
          <w:cantSplit/>
          <w:trHeight w:val="353"/>
          <w:tblHeader/>
        </w:trPr>
        <w:tc>
          <w:tcPr>
            <w:tcW w:w="1885" w:type="dxa"/>
            <w:tcBorders>
              <w:top w:val="single" w:sz="4" w:space="0" w:color="auto"/>
              <w:bottom w:val="single" w:sz="4" w:space="0" w:color="auto"/>
            </w:tcBorders>
            <w:shd w:val="clear" w:color="auto" w:fill="CCCCCC"/>
          </w:tcPr>
          <w:p w14:paraId="24833D59" w14:textId="77777777" w:rsidR="006663E2" w:rsidRPr="003F200F" w:rsidRDefault="006663E2" w:rsidP="00673BCB">
            <w:pPr>
              <w:jc w:val="center"/>
              <w:rPr>
                <w:rFonts w:ascii="Tahoma" w:hAnsi="Tahoma" w:cs="Arial"/>
                <w:b/>
                <w:bCs/>
                <w:caps/>
                <w:sz w:val="16"/>
                <w:szCs w:val="16"/>
              </w:rPr>
            </w:pPr>
            <w:r w:rsidRPr="003F200F">
              <w:rPr>
                <w:rFonts w:ascii="Tahoma" w:hAnsi="Tahoma" w:cs="Arial"/>
                <w:b/>
                <w:bCs/>
                <w:caps/>
                <w:sz w:val="16"/>
                <w:szCs w:val="16"/>
              </w:rPr>
              <w:t>Field</w:t>
            </w:r>
          </w:p>
        </w:tc>
        <w:tc>
          <w:tcPr>
            <w:tcW w:w="2520" w:type="dxa"/>
            <w:tcBorders>
              <w:top w:val="single" w:sz="4" w:space="0" w:color="auto"/>
              <w:bottom w:val="single" w:sz="4" w:space="0" w:color="auto"/>
            </w:tcBorders>
            <w:shd w:val="clear" w:color="auto" w:fill="CCCCCC"/>
          </w:tcPr>
          <w:p w14:paraId="59D53F78" w14:textId="77777777" w:rsidR="006663E2" w:rsidRPr="003F200F" w:rsidRDefault="006663E2" w:rsidP="00673BCB">
            <w:pPr>
              <w:jc w:val="center"/>
              <w:rPr>
                <w:rFonts w:ascii="Tahoma" w:hAnsi="Tahoma" w:cs="Arial"/>
                <w:b/>
                <w:bCs/>
                <w:caps/>
                <w:sz w:val="16"/>
                <w:szCs w:val="16"/>
              </w:rPr>
            </w:pPr>
            <w:r w:rsidRPr="003F200F">
              <w:rPr>
                <w:rFonts w:ascii="Tahoma" w:hAnsi="Tahoma" w:cs="Arial"/>
                <w:b/>
                <w:bCs/>
                <w:caps/>
                <w:sz w:val="16"/>
                <w:szCs w:val="16"/>
              </w:rPr>
              <w:t>reference table</w:t>
            </w:r>
          </w:p>
        </w:tc>
        <w:tc>
          <w:tcPr>
            <w:tcW w:w="1530" w:type="dxa"/>
            <w:tcBorders>
              <w:top w:val="single" w:sz="4" w:space="0" w:color="auto"/>
              <w:bottom w:val="single" w:sz="4" w:space="0" w:color="auto"/>
            </w:tcBorders>
            <w:shd w:val="clear" w:color="auto" w:fill="CCCCCC"/>
          </w:tcPr>
          <w:p w14:paraId="64F0CB03" w14:textId="77777777" w:rsidR="006663E2" w:rsidRPr="003F200F" w:rsidRDefault="006663E2" w:rsidP="00673BCB">
            <w:pPr>
              <w:jc w:val="center"/>
              <w:rPr>
                <w:rFonts w:ascii="Tahoma" w:hAnsi="Tahoma" w:cs="Arial"/>
                <w:b/>
                <w:bCs/>
                <w:caps/>
                <w:sz w:val="16"/>
                <w:szCs w:val="16"/>
              </w:rPr>
            </w:pPr>
            <w:r w:rsidRPr="003F200F">
              <w:rPr>
                <w:rFonts w:ascii="Tahoma" w:hAnsi="Tahoma" w:cs="Arial"/>
                <w:b/>
                <w:bCs/>
                <w:caps/>
                <w:sz w:val="16"/>
                <w:szCs w:val="16"/>
              </w:rPr>
              <w:t>Validation</w:t>
            </w:r>
          </w:p>
        </w:tc>
        <w:tc>
          <w:tcPr>
            <w:tcW w:w="1620" w:type="dxa"/>
            <w:tcBorders>
              <w:top w:val="single" w:sz="4" w:space="0" w:color="auto"/>
              <w:bottom w:val="single" w:sz="4" w:space="0" w:color="auto"/>
            </w:tcBorders>
            <w:shd w:val="clear" w:color="auto" w:fill="CCCCCC"/>
          </w:tcPr>
          <w:p w14:paraId="04A92BED" w14:textId="77777777" w:rsidR="006663E2" w:rsidRPr="003F200F" w:rsidRDefault="006663E2" w:rsidP="00673BCB">
            <w:pPr>
              <w:jc w:val="center"/>
              <w:rPr>
                <w:rFonts w:ascii="Tahoma" w:hAnsi="Tahoma" w:cs="Arial"/>
                <w:b/>
                <w:caps/>
                <w:sz w:val="16"/>
                <w:szCs w:val="16"/>
              </w:rPr>
            </w:pPr>
            <w:r w:rsidRPr="003F200F">
              <w:rPr>
                <w:rFonts w:ascii="Tahoma" w:hAnsi="Tahoma" w:cs="Arial"/>
                <w:b/>
                <w:caps/>
                <w:sz w:val="16"/>
                <w:szCs w:val="16"/>
              </w:rPr>
              <w:t>Data Source</w:t>
            </w:r>
          </w:p>
        </w:tc>
        <w:tc>
          <w:tcPr>
            <w:tcW w:w="1373" w:type="dxa"/>
            <w:tcBorders>
              <w:top w:val="single" w:sz="4" w:space="0" w:color="auto"/>
              <w:bottom w:val="single" w:sz="4" w:space="0" w:color="auto"/>
            </w:tcBorders>
            <w:shd w:val="clear" w:color="auto" w:fill="CCCCCC"/>
          </w:tcPr>
          <w:p w14:paraId="6906E3E9" w14:textId="77777777" w:rsidR="006663E2" w:rsidRPr="003F200F" w:rsidRDefault="006663E2" w:rsidP="00673BCB">
            <w:pPr>
              <w:jc w:val="center"/>
              <w:rPr>
                <w:rFonts w:ascii="Tahoma" w:hAnsi="Tahoma" w:cs="Arial"/>
                <w:b/>
                <w:caps/>
                <w:sz w:val="16"/>
                <w:szCs w:val="16"/>
              </w:rPr>
            </w:pPr>
            <w:r w:rsidRPr="003F200F">
              <w:rPr>
                <w:rFonts w:ascii="Tahoma" w:hAnsi="Tahoma" w:cs="Arial"/>
                <w:b/>
                <w:caps/>
                <w:sz w:val="16"/>
                <w:szCs w:val="16"/>
              </w:rPr>
              <w:t>Remarks</w:t>
            </w:r>
          </w:p>
        </w:tc>
      </w:tr>
      <w:tr w:rsidR="004517BB" w:rsidRPr="003F200F" w14:paraId="1FB6012F" w14:textId="77777777" w:rsidTr="00FE1944">
        <w:trPr>
          <w:cantSplit/>
          <w:trHeight w:val="353"/>
        </w:trPr>
        <w:tc>
          <w:tcPr>
            <w:tcW w:w="1885" w:type="dxa"/>
            <w:tcBorders>
              <w:top w:val="single" w:sz="4" w:space="0" w:color="auto"/>
              <w:bottom w:val="single" w:sz="4" w:space="0" w:color="auto"/>
            </w:tcBorders>
          </w:tcPr>
          <w:p w14:paraId="7C402DD4" w14:textId="77777777" w:rsidR="004517BB" w:rsidRPr="00C648BF" w:rsidRDefault="009F452B" w:rsidP="004517B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 xml:space="preserve">OBJECTID </w:t>
            </w:r>
          </w:p>
        </w:tc>
        <w:tc>
          <w:tcPr>
            <w:tcW w:w="2520" w:type="dxa"/>
            <w:tcBorders>
              <w:top w:val="single" w:sz="4" w:space="0" w:color="auto"/>
              <w:bottom w:val="single" w:sz="4" w:space="0" w:color="auto"/>
            </w:tcBorders>
          </w:tcPr>
          <w:p w14:paraId="452B0890" w14:textId="77777777" w:rsidR="004517BB" w:rsidRPr="00C648BF" w:rsidRDefault="009F452B" w:rsidP="004517B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1EF4618B" w14:textId="77777777" w:rsidR="004517BB" w:rsidRPr="00C648BF" w:rsidRDefault="004517BB" w:rsidP="004517BB">
            <w:pPr>
              <w:rPr>
                <w:rFonts w:asciiTheme="minorHAnsi" w:hAnsiTheme="minorHAnsi" w:cstheme="minorHAnsi"/>
                <w:sz w:val="22"/>
              </w:rPr>
            </w:pPr>
            <w:r w:rsidRPr="00C648BF">
              <w:rPr>
                <w:rFonts w:asciiTheme="minorHAnsi" w:hAnsiTheme="minorHAnsi" w:cstheme="minorHAnsi"/>
                <w:sz w:val="22"/>
              </w:rPr>
              <w:t>NA</w:t>
            </w:r>
          </w:p>
        </w:tc>
        <w:tc>
          <w:tcPr>
            <w:tcW w:w="1620" w:type="dxa"/>
            <w:tcBorders>
              <w:top w:val="single" w:sz="4" w:space="0" w:color="auto"/>
              <w:bottom w:val="single" w:sz="4" w:space="0" w:color="auto"/>
            </w:tcBorders>
            <w:vAlign w:val="center"/>
          </w:tcPr>
          <w:p w14:paraId="204ED42F" w14:textId="77777777" w:rsidR="004517BB" w:rsidRPr="00C648BF" w:rsidRDefault="004517BB" w:rsidP="004517BB">
            <w:pPr>
              <w:rPr>
                <w:rFonts w:asciiTheme="minorHAnsi" w:hAnsiTheme="minorHAnsi" w:cstheme="minorHAnsi"/>
                <w:sz w:val="22"/>
              </w:rPr>
            </w:pPr>
            <w:r w:rsidRPr="00C648BF">
              <w:rPr>
                <w:rFonts w:asciiTheme="minorHAnsi" w:hAnsiTheme="minorHAnsi" w:cstheme="minorHAnsi"/>
                <w:sz w:val="22"/>
              </w:rPr>
              <w:t>System</w:t>
            </w:r>
          </w:p>
        </w:tc>
        <w:tc>
          <w:tcPr>
            <w:tcW w:w="1373" w:type="dxa"/>
            <w:tcBorders>
              <w:top w:val="single" w:sz="4" w:space="0" w:color="auto"/>
              <w:bottom w:val="single" w:sz="4" w:space="0" w:color="auto"/>
            </w:tcBorders>
            <w:vAlign w:val="center"/>
          </w:tcPr>
          <w:p w14:paraId="0B2EDBE1" w14:textId="77777777" w:rsidR="004517BB" w:rsidRPr="003B0F03" w:rsidRDefault="004517BB" w:rsidP="004517BB">
            <w:pPr>
              <w:rPr>
                <w:rFonts w:ascii="Tahoma" w:hAnsi="Tahoma" w:cs="Arial"/>
                <w:sz w:val="20"/>
              </w:rPr>
            </w:pPr>
          </w:p>
        </w:tc>
      </w:tr>
      <w:tr w:rsidR="009F452B" w:rsidRPr="003F200F" w14:paraId="2901F5FC" w14:textId="77777777" w:rsidTr="00FE1944">
        <w:trPr>
          <w:cantSplit/>
          <w:trHeight w:val="190"/>
        </w:trPr>
        <w:tc>
          <w:tcPr>
            <w:tcW w:w="1885" w:type="dxa"/>
            <w:tcBorders>
              <w:top w:val="single" w:sz="4" w:space="0" w:color="auto"/>
              <w:bottom w:val="single" w:sz="4" w:space="0" w:color="auto"/>
            </w:tcBorders>
          </w:tcPr>
          <w:p w14:paraId="245835A1"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FV_NAME_A</w:t>
            </w:r>
          </w:p>
        </w:tc>
        <w:tc>
          <w:tcPr>
            <w:tcW w:w="2520" w:type="dxa"/>
            <w:tcBorders>
              <w:top w:val="single" w:sz="4" w:space="0" w:color="auto"/>
              <w:bottom w:val="single" w:sz="4" w:space="0" w:color="auto"/>
            </w:tcBorders>
          </w:tcPr>
          <w:p w14:paraId="670E14E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2244398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w:t>
            </w:r>
          </w:p>
        </w:tc>
        <w:tc>
          <w:tcPr>
            <w:tcW w:w="1620" w:type="dxa"/>
            <w:tcBorders>
              <w:top w:val="single" w:sz="4" w:space="0" w:color="auto"/>
              <w:bottom w:val="single" w:sz="4" w:space="0" w:color="auto"/>
            </w:tcBorders>
            <w:vAlign w:val="center"/>
          </w:tcPr>
          <w:p w14:paraId="2E5FF3EB"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w:t>
            </w:r>
            <w:r w:rsidRPr="00C648BF">
              <w:rPr>
                <w:rFonts w:asciiTheme="minorHAnsi" w:hAnsiTheme="minorHAnsi" w:cstheme="minorHAnsi"/>
                <w:sz w:val="22"/>
              </w:rPr>
              <w:br/>
              <w:t>(Text Box)</w:t>
            </w:r>
          </w:p>
        </w:tc>
        <w:tc>
          <w:tcPr>
            <w:tcW w:w="1373" w:type="dxa"/>
            <w:tcBorders>
              <w:top w:val="single" w:sz="4" w:space="0" w:color="auto"/>
              <w:bottom w:val="single" w:sz="4" w:space="0" w:color="auto"/>
            </w:tcBorders>
            <w:vAlign w:val="center"/>
          </w:tcPr>
          <w:p w14:paraId="321D4C39" w14:textId="77777777" w:rsidR="009F452B" w:rsidRPr="003B0F03" w:rsidRDefault="009F452B" w:rsidP="009F452B">
            <w:pPr>
              <w:rPr>
                <w:rFonts w:ascii="Tahoma" w:hAnsi="Tahoma" w:cs="Arial"/>
                <w:sz w:val="20"/>
              </w:rPr>
            </w:pPr>
          </w:p>
        </w:tc>
      </w:tr>
      <w:tr w:rsidR="009F452B" w:rsidRPr="003F200F" w14:paraId="5BC50023" w14:textId="77777777" w:rsidTr="00FE1944">
        <w:trPr>
          <w:cantSplit/>
          <w:trHeight w:val="353"/>
        </w:trPr>
        <w:tc>
          <w:tcPr>
            <w:tcW w:w="1885" w:type="dxa"/>
            <w:tcBorders>
              <w:top w:val="single" w:sz="4" w:space="0" w:color="auto"/>
              <w:bottom w:val="single" w:sz="4" w:space="0" w:color="auto"/>
            </w:tcBorders>
          </w:tcPr>
          <w:p w14:paraId="4B467EC4"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FV_NAME_E</w:t>
            </w:r>
          </w:p>
        </w:tc>
        <w:tc>
          <w:tcPr>
            <w:tcW w:w="2520" w:type="dxa"/>
            <w:tcBorders>
              <w:top w:val="single" w:sz="4" w:space="0" w:color="auto"/>
              <w:bottom w:val="single" w:sz="4" w:space="0" w:color="auto"/>
            </w:tcBorders>
          </w:tcPr>
          <w:p w14:paraId="6A7A0436"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660071BE"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w:t>
            </w:r>
          </w:p>
        </w:tc>
        <w:tc>
          <w:tcPr>
            <w:tcW w:w="1620" w:type="dxa"/>
            <w:tcBorders>
              <w:top w:val="single" w:sz="4" w:space="0" w:color="auto"/>
              <w:bottom w:val="single" w:sz="4" w:space="0" w:color="auto"/>
            </w:tcBorders>
            <w:vAlign w:val="center"/>
          </w:tcPr>
          <w:p w14:paraId="3A1875F8"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w:t>
            </w:r>
            <w:r w:rsidRPr="00C648BF">
              <w:rPr>
                <w:rFonts w:asciiTheme="minorHAnsi" w:hAnsiTheme="minorHAnsi" w:cstheme="minorHAnsi"/>
                <w:sz w:val="22"/>
              </w:rPr>
              <w:br/>
              <w:t>(Text Box)</w:t>
            </w:r>
          </w:p>
        </w:tc>
        <w:tc>
          <w:tcPr>
            <w:tcW w:w="1373" w:type="dxa"/>
            <w:tcBorders>
              <w:top w:val="single" w:sz="4" w:space="0" w:color="auto"/>
            </w:tcBorders>
            <w:vAlign w:val="center"/>
          </w:tcPr>
          <w:p w14:paraId="57726CCE" w14:textId="77777777" w:rsidR="009F452B" w:rsidRPr="003B0F03" w:rsidRDefault="009F452B" w:rsidP="009F452B">
            <w:pPr>
              <w:rPr>
                <w:rFonts w:ascii="Tahoma" w:hAnsi="Tahoma" w:cs="Arial"/>
                <w:sz w:val="20"/>
              </w:rPr>
            </w:pPr>
          </w:p>
        </w:tc>
      </w:tr>
      <w:tr w:rsidR="009F452B" w:rsidRPr="003F200F" w14:paraId="322354C6" w14:textId="77777777" w:rsidTr="00FE1944">
        <w:trPr>
          <w:cantSplit/>
          <w:trHeight w:val="353"/>
        </w:trPr>
        <w:tc>
          <w:tcPr>
            <w:tcW w:w="1885" w:type="dxa"/>
            <w:tcBorders>
              <w:top w:val="single" w:sz="4" w:space="0" w:color="auto"/>
              <w:bottom w:val="single" w:sz="4" w:space="0" w:color="auto"/>
            </w:tcBorders>
          </w:tcPr>
          <w:p w14:paraId="2FA32EBC"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 xml:space="preserve">SHAPE </w:t>
            </w:r>
          </w:p>
        </w:tc>
        <w:tc>
          <w:tcPr>
            <w:tcW w:w="2520" w:type="dxa"/>
            <w:tcBorders>
              <w:top w:val="single" w:sz="4" w:space="0" w:color="auto"/>
              <w:bottom w:val="single" w:sz="4" w:space="0" w:color="auto"/>
            </w:tcBorders>
          </w:tcPr>
          <w:p w14:paraId="2244AAFB"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3F601A0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POINT</w:t>
            </w:r>
          </w:p>
        </w:tc>
        <w:tc>
          <w:tcPr>
            <w:tcW w:w="1620" w:type="dxa"/>
            <w:tcBorders>
              <w:top w:val="single" w:sz="4" w:space="0" w:color="auto"/>
              <w:bottom w:val="single" w:sz="4" w:space="0" w:color="auto"/>
            </w:tcBorders>
            <w:vAlign w:val="center"/>
          </w:tcPr>
          <w:p w14:paraId="64D26264"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(GPS)</w:t>
            </w:r>
          </w:p>
        </w:tc>
        <w:tc>
          <w:tcPr>
            <w:tcW w:w="1373" w:type="dxa"/>
            <w:vAlign w:val="center"/>
          </w:tcPr>
          <w:p w14:paraId="761581D9" w14:textId="77777777" w:rsidR="009F452B" w:rsidRPr="003B0F03" w:rsidRDefault="009F452B" w:rsidP="009F452B">
            <w:pPr>
              <w:rPr>
                <w:rFonts w:ascii="Tahoma" w:hAnsi="Tahoma" w:cs="Arial"/>
                <w:sz w:val="20"/>
              </w:rPr>
            </w:pPr>
          </w:p>
        </w:tc>
      </w:tr>
      <w:tr w:rsidR="009F452B" w:rsidRPr="003F200F" w14:paraId="630F9599" w14:textId="77777777" w:rsidTr="00FE1944">
        <w:trPr>
          <w:cantSplit/>
          <w:trHeight w:val="353"/>
        </w:trPr>
        <w:tc>
          <w:tcPr>
            <w:tcW w:w="1885" w:type="dxa"/>
            <w:tcBorders>
              <w:top w:val="single" w:sz="4" w:space="0" w:color="auto"/>
              <w:bottom w:val="single" w:sz="4" w:space="0" w:color="auto"/>
            </w:tcBorders>
          </w:tcPr>
          <w:p w14:paraId="1077FBFC"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CREATED_BY</w:t>
            </w:r>
          </w:p>
        </w:tc>
        <w:tc>
          <w:tcPr>
            <w:tcW w:w="2520" w:type="dxa"/>
            <w:tcBorders>
              <w:top w:val="single" w:sz="4" w:space="0" w:color="auto"/>
              <w:bottom w:val="single" w:sz="4" w:space="0" w:color="auto"/>
            </w:tcBorders>
          </w:tcPr>
          <w:p w14:paraId="660AB408"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3A98DAB"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w:t>
            </w:r>
          </w:p>
        </w:tc>
        <w:tc>
          <w:tcPr>
            <w:tcW w:w="1620" w:type="dxa"/>
            <w:tcBorders>
              <w:top w:val="single" w:sz="4" w:space="0" w:color="auto"/>
              <w:bottom w:val="single" w:sz="4" w:space="0" w:color="auto"/>
            </w:tcBorders>
            <w:vAlign w:val="center"/>
          </w:tcPr>
          <w:p w14:paraId="5AACAF2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(Logged in user)</w:t>
            </w:r>
          </w:p>
        </w:tc>
        <w:tc>
          <w:tcPr>
            <w:tcW w:w="1373" w:type="dxa"/>
            <w:vAlign w:val="center"/>
          </w:tcPr>
          <w:p w14:paraId="2DC7BFA3" w14:textId="77777777" w:rsidR="009F452B" w:rsidRPr="003B0F03" w:rsidRDefault="009F452B" w:rsidP="009F452B">
            <w:pPr>
              <w:rPr>
                <w:rFonts w:ascii="Tahoma" w:hAnsi="Tahoma" w:cs="Arial"/>
                <w:sz w:val="20"/>
              </w:rPr>
            </w:pPr>
          </w:p>
        </w:tc>
      </w:tr>
      <w:tr w:rsidR="009F452B" w:rsidRPr="003F200F" w14:paraId="52AB1972" w14:textId="77777777" w:rsidTr="00FE1944">
        <w:trPr>
          <w:cantSplit/>
          <w:trHeight w:val="353"/>
        </w:trPr>
        <w:tc>
          <w:tcPr>
            <w:tcW w:w="1885" w:type="dxa"/>
            <w:tcBorders>
              <w:top w:val="single" w:sz="4" w:space="0" w:color="auto"/>
              <w:bottom w:val="single" w:sz="4" w:space="0" w:color="auto"/>
            </w:tcBorders>
          </w:tcPr>
          <w:p w14:paraId="67EAF010"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CREATED_ON</w:t>
            </w:r>
          </w:p>
        </w:tc>
        <w:tc>
          <w:tcPr>
            <w:tcW w:w="2520" w:type="dxa"/>
            <w:tcBorders>
              <w:top w:val="single" w:sz="4" w:space="0" w:color="auto"/>
              <w:bottom w:val="single" w:sz="4" w:space="0" w:color="auto"/>
            </w:tcBorders>
          </w:tcPr>
          <w:p w14:paraId="3B087BB7"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F7EF685"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DATETIME</w:t>
            </w:r>
          </w:p>
        </w:tc>
        <w:tc>
          <w:tcPr>
            <w:tcW w:w="1620" w:type="dxa"/>
            <w:tcBorders>
              <w:top w:val="single" w:sz="4" w:space="0" w:color="auto"/>
              <w:bottom w:val="single" w:sz="4" w:space="0" w:color="auto"/>
            </w:tcBorders>
            <w:vAlign w:val="center"/>
          </w:tcPr>
          <w:p w14:paraId="54C41A64"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(GPS DateTime)</w:t>
            </w:r>
          </w:p>
        </w:tc>
        <w:tc>
          <w:tcPr>
            <w:tcW w:w="1373" w:type="dxa"/>
            <w:vAlign w:val="center"/>
          </w:tcPr>
          <w:p w14:paraId="02355283" w14:textId="77777777" w:rsidR="009F452B" w:rsidRPr="003B0F03" w:rsidRDefault="009F452B" w:rsidP="009F452B">
            <w:pPr>
              <w:rPr>
                <w:rFonts w:ascii="Tahoma" w:hAnsi="Tahoma" w:cs="Arial"/>
                <w:sz w:val="20"/>
              </w:rPr>
            </w:pPr>
          </w:p>
        </w:tc>
      </w:tr>
      <w:tr w:rsidR="009F452B" w:rsidRPr="003F200F" w14:paraId="5B69DB9A" w14:textId="77777777" w:rsidTr="00FE1944">
        <w:trPr>
          <w:cantSplit/>
          <w:trHeight w:val="353"/>
        </w:trPr>
        <w:tc>
          <w:tcPr>
            <w:tcW w:w="1885" w:type="dxa"/>
            <w:tcBorders>
              <w:top w:val="single" w:sz="4" w:space="0" w:color="auto"/>
              <w:bottom w:val="single" w:sz="4" w:space="0" w:color="auto"/>
            </w:tcBorders>
          </w:tcPr>
          <w:p w14:paraId="08FC0A8E"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STATUS</w:t>
            </w:r>
          </w:p>
        </w:tc>
        <w:tc>
          <w:tcPr>
            <w:tcW w:w="2520" w:type="dxa"/>
            <w:tcBorders>
              <w:top w:val="single" w:sz="4" w:space="0" w:color="auto"/>
              <w:bottom w:val="single" w:sz="4" w:space="0" w:color="auto"/>
            </w:tcBorders>
          </w:tcPr>
          <w:p w14:paraId="482D8F6D"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16E41806"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(1) Mandatory</w:t>
            </w:r>
          </w:p>
        </w:tc>
        <w:tc>
          <w:tcPr>
            <w:tcW w:w="1620" w:type="dxa"/>
            <w:tcBorders>
              <w:top w:val="single" w:sz="4" w:space="0" w:color="auto"/>
              <w:bottom w:val="single" w:sz="4" w:space="0" w:color="auto"/>
            </w:tcBorders>
            <w:vAlign w:val="center"/>
          </w:tcPr>
          <w:p w14:paraId="477A6656" w14:textId="77777777" w:rsidR="009F452B" w:rsidRPr="00C648BF" w:rsidRDefault="009F452B" w:rsidP="009F452B">
            <w:pPr>
              <w:rPr>
                <w:rFonts w:asciiTheme="minorHAnsi" w:hAnsiTheme="minorHAnsi" w:cstheme="minorHAnsi"/>
                <w:sz w:val="22"/>
              </w:rPr>
            </w:pPr>
          </w:p>
        </w:tc>
        <w:tc>
          <w:tcPr>
            <w:tcW w:w="1373" w:type="dxa"/>
            <w:vAlign w:val="center"/>
          </w:tcPr>
          <w:p w14:paraId="3DB4C802" w14:textId="77777777" w:rsidR="009F452B" w:rsidRPr="003B0F03" w:rsidRDefault="009F452B" w:rsidP="009F452B">
            <w:pPr>
              <w:rPr>
                <w:rFonts w:ascii="Tahoma" w:hAnsi="Tahoma" w:cs="Arial"/>
                <w:sz w:val="20"/>
              </w:rPr>
            </w:pPr>
          </w:p>
        </w:tc>
      </w:tr>
      <w:tr w:rsidR="009F452B" w:rsidRPr="003F200F" w14:paraId="166D9F49" w14:textId="77777777" w:rsidTr="00FE1944">
        <w:trPr>
          <w:cantSplit/>
          <w:trHeight w:val="353"/>
        </w:trPr>
        <w:tc>
          <w:tcPr>
            <w:tcW w:w="1885" w:type="dxa"/>
            <w:tcBorders>
              <w:top w:val="single" w:sz="4" w:space="0" w:color="auto"/>
              <w:bottom w:val="single" w:sz="4" w:space="0" w:color="auto"/>
            </w:tcBorders>
          </w:tcPr>
          <w:p w14:paraId="071A8BD9"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DEVICEIMEI</w:t>
            </w:r>
          </w:p>
        </w:tc>
        <w:tc>
          <w:tcPr>
            <w:tcW w:w="2520" w:type="dxa"/>
            <w:tcBorders>
              <w:top w:val="single" w:sz="4" w:space="0" w:color="auto"/>
              <w:bottom w:val="single" w:sz="4" w:space="0" w:color="auto"/>
            </w:tcBorders>
          </w:tcPr>
          <w:p w14:paraId="2073C2B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14010FB7"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(16)</w:t>
            </w:r>
          </w:p>
        </w:tc>
        <w:tc>
          <w:tcPr>
            <w:tcW w:w="1620" w:type="dxa"/>
            <w:tcBorders>
              <w:top w:val="single" w:sz="4" w:space="0" w:color="auto"/>
              <w:bottom w:val="single" w:sz="4" w:space="0" w:color="auto"/>
            </w:tcBorders>
            <w:vAlign w:val="center"/>
          </w:tcPr>
          <w:p w14:paraId="07C4AC4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(Telephony)</w:t>
            </w:r>
          </w:p>
        </w:tc>
        <w:tc>
          <w:tcPr>
            <w:tcW w:w="1373" w:type="dxa"/>
            <w:vAlign w:val="center"/>
          </w:tcPr>
          <w:p w14:paraId="1F1226F7" w14:textId="77777777" w:rsidR="009F452B" w:rsidRPr="00C648BF" w:rsidRDefault="009F452B" w:rsidP="009F452B">
            <w:pPr>
              <w:rPr>
                <w:rFonts w:asciiTheme="minorHAnsi" w:hAnsiTheme="minorHAnsi" w:cstheme="minorHAnsi"/>
                <w:sz w:val="22"/>
              </w:rPr>
            </w:pPr>
          </w:p>
        </w:tc>
      </w:tr>
      <w:tr w:rsidR="009F452B" w:rsidRPr="003F200F" w14:paraId="197E502D" w14:textId="77777777" w:rsidTr="00FE1944">
        <w:trPr>
          <w:cantSplit/>
          <w:trHeight w:val="353"/>
        </w:trPr>
        <w:tc>
          <w:tcPr>
            <w:tcW w:w="1885" w:type="dxa"/>
            <w:tcBorders>
              <w:top w:val="single" w:sz="4" w:space="0" w:color="auto"/>
              <w:bottom w:val="single" w:sz="4" w:space="0" w:color="auto"/>
            </w:tcBorders>
          </w:tcPr>
          <w:p w14:paraId="068466ED"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ACCURACY</w:t>
            </w:r>
          </w:p>
        </w:tc>
        <w:tc>
          <w:tcPr>
            <w:tcW w:w="2520" w:type="dxa"/>
            <w:tcBorders>
              <w:top w:val="single" w:sz="4" w:space="0" w:color="auto"/>
              <w:bottom w:val="single" w:sz="4" w:space="0" w:color="auto"/>
            </w:tcBorders>
          </w:tcPr>
          <w:p w14:paraId="206D367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18CE443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INT</w:t>
            </w:r>
          </w:p>
        </w:tc>
        <w:tc>
          <w:tcPr>
            <w:tcW w:w="1620" w:type="dxa"/>
            <w:tcBorders>
              <w:top w:val="single" w:sz="4" w:space="0" w:color="auto"/>
              <w:bottom w:val="single" w:sz="4" w:space="0" w:color="auto"/>
            </w:tcBorders>
            <w:vAlign w:val="center"/>
          </w:tcPr>
          <w:p w14:paraId="3C1B266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GPS</w:t>
            </w:r>
          </w:p>
        </w:tc>
        <w:tc>
          <w:tcPr>
            <w:tcW w:w="1373" w:type="dxa"/>
            <w:vAlign w:val="center"/>
          </w:tcPr>
          <w:p w14:paraId="789C2682" w14:textId="77777777" w:rsidR="009F452B" w:rsidRPr="00C648BF" w:rsidRDefault="009F452B" w:rsidP="009F452B">
            <w:pPr>
              <w:rPr>
                <w:rFonts w:asciiTheme="minorHAnsi" w:hAnsiTheme="minorHAnsi" w:cstheme="minorHAnsi"/>
                <w:sz w:val="22"/>
              </w:rPr>
            </w:pPr>
          </w:p>
        </w:tc>
      </w:tr>
      <w:tr w:rsidR="009F452B" w:rsidRPr="003F200F" w14:paraId="20A964CC" w14:textId="77777777" w:rsidTr="00FE1944">
        <w:trPr>
          <w:cantSplit/>
          <w:trHeight w:val="353"/>
        </w:trPr>
        <w:tc>
          <w:tcPr>
            <w:tcW w:w="1885" w:type="dxa"/>
            <w:tcBorders>
              <w:top w:val="single" w:sz="4" w:space="0" w:color="auto"/>
              <w:bottom w:val="single" w:sz="4" w:space="0" w:color="auto"/>
            </w:tcBorders>
          </w:tcPr>
          <w:p w14:paraId="1DD68712"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DESCRIPTION</w:t>
            </w:r>
          </w:p>
        </w:tc>
        <w:tc>
          <w:tcPr>
            <w:tcW w:w="2520" w:type="dxa"/>
            <w:tcBorders>
              <w:top w:val="single" w:sz="4" w:space="0" w:color="auto"/>
              <w:bottom w:val="single" w:sz="4" w:space="0" w:color="auto"/>
            </w:tcBorders>
          </w:tcPr>
          <w:p w14:paraId="4A088445"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3C736E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(500)</w:t>
            </w:r>
          </w:p>
        </w:tc>
        <w:tc>
          <w:tcPr>
            <w:tcW w:w="1620" w:type="dxa"/>
            <w:tcBorders>
              <w:top w:val="single" w:sz="4" w:space="0" w:color="auto"/>
              <w:bottom w:val="single" w:sz="4" w:space="0" w:color="auto"/>
            </w:tcBorders>
            <w:vAlign w:val="center"/>
          </w:tcPr>
          <w:p w14:paraId="4C918AEA"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 xml:space="preserve">User Input </w:t>
            </w:r>
            <w:r w:rsidRPr="00C648BF">
              <w:rPr>
                <w:rFonts w:asciiTheme="minorHAnsi" w:hAnsiTheme="minorHAnsi" w:cstheme="minorHAnsi"/>
                <w:sz w:val="22"/>
              </w:rPr>
              <w:br/>
              <w:t>(Text Box)</w:t>
            </w:r>
          </w:p>
        </w:tc>
        <w:tc>
          <w:tcPr>
            <w:tcW w:w="1373" w:type="dxa"/>
            <w:vAlign w:val="center"/>
          </w:tcPr>
          <w:p w14:paraId="068B14CB" w14:textId="77777777" w:rsidR="009F452B" w:rsidRPr="00C648BF" w:rsidRDefault="009F452B" w:rsidP="009F452B">
            <w:pPr>
              <w:rPr>
                <w:rFonts w:asciiTheme="minorHAnsi" w:hAnsiTheme="minorHAnsi" w:cstheme="minorHAnsi"/>
                <w:sz w:val="22"/>
              </w:rPr>
            </w:pPr>
          </w:p>
        </w:tc>
      </w:tr>
      <w:tr w:rsidR="009F452B" w:rsidRPr="003F200F" w14:paraId="0E4CCC0F" w14:textId="77777777" w:rsidTr="00FE1944">
        <w:trPr>
          <w:cantSplit/>
          <w:trHeight w:val="353"/>
        </w:trPr>
        <w:tc>
          <w:tcPr>
            <w:tcW w:w="1885" w:type="dxa"/>
            <w:tcBorders>
              <w:top w:val="single" w:sz="4" w:space="0" w:color="auto"/>
              <w:bottom w:val="single" w:sz="4" w:space="0" w:color="auto"/>
            </w:tcBorders>
          </w:tcPr>
          <w:p w14:paraId="1D8CB0AA"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lastRenderedPageBreak/>
              <w:t xml:space="preserve">TYPE_EN </w:t>
            </w:r>
          </w:p>
        </w:tc>
        <w:tc>
          <w:tcPr>
            <w:tcW w:w="2520" w:type="dxa"/>
            <w:tcBorders>
              <w:top w:val="single" w:sz="4" w:space="0" w:color="auto"/>
              <w:bottom w:val="single" w:sz="4" w:space="0" w:color="auto"/>
            </w:tcBorders>
          </w:tcPr>
          <w:p w14:paraId="39623955"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83E47FA"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 xml:space="preserve">STRING (50) </w:t>
            </w:r>
          </w:p>
        </w:tc>
        <w:tc>
          <w:tcPr>
            <w:tcW w:w="1620" w:type="dxa"/>
            <w:tcBorders>
              <w:top w:val="single" w:sz="4" w:space="0" w:color="auto"/>
              <w:bottom w:val="single" w:sz="4" w:space="0" w:color="auto"/>
            </w:tcBorders>
            <w:vAlign w:val="center"/>
          </w:tcPr>
          <w:p w14:paraId="585BE9FB"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592C29CF"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POI Type</w:t>
            </w:r>
          </w:p>
        </w:tc>
      </w:tr>
      <w:tr w:rsidR="009F452B" w:rsidRPr="003F200F" w14:paraId="33789DD3" w14:textId="77777777" w:rsidTr="00FE1944">
        <w:trPr>
          <w:cantSplit/>
          <w:trHeight w:val="353"/>
        </w:trPr>
        <w:tc>
          <w:tcPr>
            <w:tcW w:w="1885" w:type="dxa"/>
            <w:tcBorders>
              <w:top w:val="single" w:sz="4" w:space="0" w:color="auto"/>
              <w:bottom w:val="single" w:sz="4" w:space="0" w:color="auto"/>
            </w:tcBorders>
          </w:tcPr>
          <w:p w14:paraId="333D1778"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 xml:space="preserve">SUBTYPE_EN </w:t>
            </w:r>
          </w:p>
        </w:tc>
        <w:tc>
          <w:tcPr>
            <w:tcW w:w="2520" w:type="dxa"/>
            <w:tcBorders>
              <w:top w:val="single" w:sz="4" w:space="0" w:color="auto"/>
              <w:bottom w:val="single" w:sz="4" w:space="0" w:color="auto"/>
            </w:tcBorders>
          </w:tcPr>
          <w:p w14:paraId="49BA1D07"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3F8657F"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 xml:space="preserve">STRING (50) </w:t>
            </w:r>
          </w:p>
        </w:tc>
        <w:tc>
          <w:tcPr>
            <w:tcW w:w="1620" w:type="dxa"/>
            <w:tcBorders>
              <w:top w:val="single" w:sz="4" w:space="0" w:color="auto"/>
              <w:bottom w:val="single" w:sz="4" w:space="0" w:color="auto"/>
            </w:tcBorders>
            <w:vAlign w:val="center"/>
          </w:tcPr>
          <w:p w14:paraId="6B5A6558"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05EEC14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POI Sub Type</w:t>
            </w:r>
          </w:p>
        </w:tc>
      </w:tr>
      <w:tr w:rsidR="009F452B" w:rsidRPr="003F200F" w14:paraId="430718CC" w14:textId="77777777" w:rsidTr="00FE1944">
        <w:trPr>
          <w:cantSplit/>
          <w:trHeight w:val="353"/>
        </w:trPr>
        <w:tc>
          <w:tcPr>
            <w:tcW w:w="1885" w:type="dxa"/>
            <w:tcBorders>
              <w:top w:val="single" w:sz="4" w:space="0" w:color="auto"/>
              <w:bottom w:val="single" w:sz="4" w:space="0" w:color="auto"/>
            </w:tcBorders>
          </w:tcPr>
          <w:p w14:paraId="354B7EDF"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BLOCK</w:t>
            </w:r>
          </w:p>
        </w:tc>
        <w:tc>
          <w:tcPr>
            <w:tcW w:w="2520" w:type="dxa"/>
            <w:tcBorders>
              <w:top w:val="single" w:sz="4" w:space="0" w:color="auto"/>
              <w:bottom w:val="single" w:sz="4" w:space="0" w:color="auto"/>
            </w:tcBorders>
          </w:tcPr>
          <w:p w14:paraId="2C4EF4F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6C18C4A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STRING(50)</w:t>
            </w:r>
          </w:p>
        </w:tc>
        <w:tc>
          <w:tcPr>
            <w:tcW w:w="1620" w:type="dxa"/>
            <w:tcBorders>
              <w:top w:val="single" w:sz="4" w:space="0" w:color="auto"/>
              <w:bottom w:val="single" w:sz="4" w:space="0" w:color="auto"/>
            </w:tcBorders>
            <w:vAlign w:val="center"/>
          </w:tcPr>
          <w:p w14:paraId="0D3C3BF8"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5AD546B9" w14:textId="77777777" w:rsidR="009F452B" w:rsidRPr="00C648BF" w:rsidRDefault="009F452B" w:rsidP="009F452B">
            <w:pPr>
              <w:rPr>
                <w:rFonts w:asciiTheme="minorHAnsi" w:hAnsiTheme="minorHAnsi" w:cstheme="minorHAnsi"/>
                <w:sz w:val="22"/>
              </w:rPr>
            </w:pPr>
          </w:p>
        </w:tc>
      </w:tr>
      <w:tr w:rsidR="009F452B" w:rsidRPr="003F200F" w14:paraId="2ABACFD1" w14:textId="77777777" w:rsidTr="00FE1944">
        <w:trPr>
          <w:cantSplit/>
          <w:trHeight w:val="353"/>
        </w:trPr>
        <w:tc>
          <w:tcPr>
            <w:tcW w:w="1885" w:type="dxa"/>
            <w:tcBorders>
              <w:top w:val="single" w:sz="4" w:space="0" w:color="auto"/>
              <w:bottom w:val="single" w:sz="4" w:space="0" w:color="auto"/>
            </w:tcBorders>
          </w:tcPr>
          <w:p w14:paraId="024F320A"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IS_POI_TYPE</w:t>
            </w:r>
          </w:p>
        </w:tc>
        <w:tc>
          <w:tcPr>
            <w:tcW w:w="2520" w:type="dxa"/>
            <w:tcBorders>
              <w:top w:val="single" w:sz="4" w:space="0" w:color="auto"/>
              <w:bottom w:val="single" w:sz="4" w:space="0" w:color="auto"/>
            </w:tcBorders>
          </w:tcPr>
          <w:p w14:paraId="333F5AA3"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2084F11E"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BOOLEAN</w:t>
            </w:r>
          </w:p>
        </w:tc>
        <w:tc>
          <w:tcPr>
            <w:tcW w:w="1620" w:type="dxa"/>
            <w:tcBorders>
              <w:top w:val="single" w:sz="4" w:space="0" w:color="auto"/>
              <w:bottom w:val="single" w:sz="4" w:space="0" w:color="auto"/>
            </w:tcBorders>
            <w:vAlign w:val="center"/>
          </w:tcPr>
          <w:p w14:paraId="2722C47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Radio Button</w:t>
            </w:r>
          </w:p>
        </w:tc>
        <w:tc>
          <w:tcPr>
            <w:tcW w:w="1373" w:type="dxa"/>
            <w:vAlign w:val="center"/>
          </w:tcPr>
          <w:p w14:paraId="7BD80EC0" w14:textId="77777777" w:rsidR="009F452B" w:rsidRPr="00C648BF" w:rsidRDefault="009F452B" w:rsidP="009F452B">
            <w:pPr>
              <w:rPr>
                <w:rFonts w:asciiTheme="minorHAnsi" w:hAnsiTheme="minorHAnsi" w:cstheme="minorHAnsi"/>
                <w:sz w:val="22"/>
              </w:rPr>
            </w:pPr>
          </w:p>
        </w:tc>
      </w:tr>
      <w:tr w:rsidR="009F452B" w:rsidRPr="003F200F" w14:paraId="3417D6DA" w14:textId="77777777" w:rsidTr="00FE1944">
        <w:trPr>
          <w:cantSplit/>
          <w:trHeight w:val="353"/>
        </w:trPr>
        <w:tc>
          <w:tcPr>
            <w:tcW w:w="1885" w:type="dxa"/>
            <w:tcBorders>
              <w:top w:val="single" w:sz="4" w:space="0" w:color="auto"/>
              <w:bottom w:val="single" w:sz="4" w:space="0" w:color="auto"/>
            </w:tcBorders>
          </w:tcPr>
          <w:p w14:paraId="5BC34656"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ROAD</w:t>
            </w:r>
          </w:p>
        </w:tc>
        <w:tc>
          <w:tcPr>
            <w:tcW w:w="2520" w:type="dxa"/>
            <w:tcBorders>
              <w:top w:val="single" w:sz="4" w:space="0" w:color="auto"/>
              <w:bottom w:val="single" w:sz="4" w:space="0" w:color="auto"/>
            </w:tcBorders>
          </w:tcPr>
          <w:p w14:paraId="6D6E4108"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39C1D06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w:t>
            </w:r>
          </w:p>
        </w:tc>
        <w:tc>
          <w:tcPr>
            <w:tcW w:w="1620" w:type="dxa"/>
            <w:tcBorders>
              <w:top w:val="single" w:sz="4" w:space="0" w:color="auto"/>
              <w:bottom w:val="single" w:sz="4" w:space="0" w:color="auto"/>
            </w:tcBorders>
            <w:vAlign w:val="center"/>
          </w:tcPr>
          <w:p w14:paraId="5B651366"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4FA6264A" w14:textId="77777777" w:rsidR="009F452B" w:rsidRPr="00C648BF" w:rsidRDefault="009F452B" w:rsidP="009F452B">
            <w:pPr>
              <w:rPr>
                <w:rFonts w:asciiTheme="minorHAnsi" w:hAnsiTheme="minorHAnsi" w:cstheme="minorHAnsi"/>
                <w:sz w:val="22"/>
              </w:rPr>
            </w:pPr>
          </w:p>
        </w:tc>
      </w:tr>
      <w:tr w:rsidR="009F452B" w:rsidRPr="003F200F" w14:paraId="5F5489EB" w14:textId="77777777" w:rsidTr="00FE1944">
        <w:trPr>
          <w:cantSplit/>
          <w:trHeight w:val="353"/>
        </w:trPr>
        <w:tc>
          <w:tcPr>
            <w:tcW w:w="1885" w:type="dxa"/>
            <w:tcBorders>
              <w:top w:val="single" w:sz="4" w:space="0" w:color="auto"/>
              <w:bottom w:val="single" w:sz="4" w:space="0" w:color="auto"/>
            </w:tcBorders>
          </w:tcPr>
          <w:p w14:paraId="119A273D"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BUILDING</w:t>
            </w:r>
          </w:p>
        </w:tc>
        <w:tc>
          <w:tcPr>
            <w:tcW w:w="2520" w:type="dxa"/>
            <w:tcBorders>
              <w:top w:val="single" w:sz="4" w:space="0" w:color="auto"/>
              <w:bottom w:val="single" w:sz="4" w:space="0" w:color="auto"/>
            </w:tcBorders>
          </w:tcPr>
          <w:p w14:paraId="61E011EB"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6C1C5E80"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STRING (50)</w:t>
            </w:r>
          </w:p>
        </w:tc>
        <w:tc>
          <w:tcPr>
            <w:tcW w:w="1620" w:type="dxa"/>
            <w:tcBorders>
              <w:top w:val="single" w:sz="4" w:space="0" w:color="auto"/>
              <w:bottom w:val="single" w:sz="4" w:space="0" w:color="auto"/>
            </w:tcBorders>
            <w:vAlign w:val="center"/>
          </w:tcPr>
          <w:p w14:paraId="1762578D"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User Input (radio) Button</w:t>
            </w:r>
          </w:p>
        </w:tc>
        <w:tc>
          <w:tcPr>
            <w:tcW w:w="1373" w:type="dxa"/>
            <w:vAlign w:val="center"/>
          </w:tcPr>
          <w:p w14:paraId="32C58A39" w14:textId="77777777" w:rsidR="009F452B" w:rsidRPr="00C648BF" w:rsidRDefault="009F452B" w:rsidP="009F452B">
            <w:pPr>
              <w:rPr>
                <w:rFonts w:asciiTheme="minorHAnsi" w:hAnsiTheme="minorHAnsi" w:cstheme="minorHAnsi"/>
                <w:sz w:val="22"/>
              </w:rPr>
            </w:pPr>
          </w:p>
        </w:tc>
      </w:tr>
      <w:tr w:rsidR="009F452B" w:rsidRPr="003F200F" w14:paraId="41C7B2DE" w14:textId="77777777" w:rsidTr="00FE1944">
        <w:trPr>
          <w:cantSplit/>
          <w:trHeight w:val="353"/>
        </w:trPr>
        <w:tc>
          <w:tcPr>
            <w:tcW w:w="1885" w:type="dxa"/>
            <w:tcBorders>
              <w:top w:val="single" w:sz="4" w:space="0" w:color="auto"/>
              <w:bottom w:val="single" w:sz="4" w:space="0" w:color="auto"/>
            </w:tcBorders>
          </w:tcPr>
          <w:p w14:paraId="493BD4B6" w14:textId="77777777" w:rsidR="009F452B" w:rsidRPr="00C648BF" w:rsidRDefault="009F452B" w:rsidP="009F452B">
            <w:pPr>
              <w:spacing w:before="100" w:beforeAutospacing="1" w:after="100" w:afterAutospacing="1"/>
              <w:rPr>
                <w:rFonts w:asciiTheme="minorHAnsi" w:hAnsiTheme="minorHAnsi" w:cstheme="minorHAnsi"/>
                <w:sz w:val="22"/>
              </w:rPr>
            </w:pPr>
            <w:r w:rsidRPr="00C648BF">
              <w:rPr>
                <w:rFonts w:asciiTheme="minorHAnsi" w:hAnsiTheme="minorHAnsi" w:cstheme="minorHAnsi"/>
                <w:sz w:val="22"/>
              </w:rPr>
              <w:t>PHOTO</w:t>
            </w:r>
          </w:p>
        </w:tc>
        <w:tc>
          <w:tcPr>
            <w:tcW w:w="2520" w:type="dxa"/>
            <w:tcBorders>
              <w:top w:val="single" w:sz="4" w:space="0" w:color="auto"/>
              <w:bottom w:val="single" w:sz="4" w:space="0" w:color="auto"/>
            </w:tcBorders>
          </w:tcPr>
          <w:p w14:paraId="175C29E1"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5BF5575" w14:textId="6DE6C2D3" w:rsidR="009F452B" w:rsidRPr="00C648BF" w:rsidRDefault="00EE52D3" w:rsidP="009F452B">
            <w:pPr>
              <w:rPr>
                <w:rFonts w:asciiTheme="minorHAnsi" w:hAnsiTheme="minorHAnsi" w:cstheme="minorHAnsi"/>
                <w:sz w:val="22"/>
              </w:rPr>
            </w:pPr>
            <w:r w:rsidRPr="00C648BF">
              <w:rPr>
                <w:rFonts w:asciiTheme="minorHAnsi" w:hAnsiTheme="minorHAnsi" w:cstheme="minorHAnsi"/>
                <w:sz w:val="22"/>
              </w:rPr>
              <w:t>STRING</w:t>
            </w:r>
            <w:r>
              <w:rPr>
                <w:rFonts w:asciiTheme="minorHAnsi" w:hAnsiTheme="minorHAnsi" w:cstheme="minorHAnsi"/>
                <w:sz w:val="22"/>
              </w:rPr>
              <w:t xml:space="preserve"> (128</w:t>
            </w:r>
            <w:bookmarkStart w:id="180" w:name="_GoBack"/>
            <w:bookmarkEnd w:id="180"/>
            <w:r>
              <w:rPr>
                <w:rFonts w:asciiTheme="minorHAnsi" w:hAnsiTheme="minorHAnsi" w:cstheme="minorHAnsi"/>
                <w:sz w:val="22"/>
              </w:rPr>
              <w:t>)</w:t>
            </w:r>
          </w:p>
        </w:tc>
        <w:tc>
          <w:tcPr>
            <w:tcW w:w="1620" w:type="dxa"/>
            <w:tcBorders>
              <w:top w:val="single" w:sz="4" w:space="0" w:color="auto"/>
              <w:bottom w:val="single" w:sz="4" w:space="0" w:color="auto"/>
            </w:tcBorders>
            <w:vAlign w:val="center"/>
          </w:tcPr>
          <w:p w14:paraId="583E5699" w14:textId="77777777" w:rsidR="009F452B" w:rsidRPr="00C648BF" w:rsidRDefault="009F452B" w:rsidP="009F452B">
            <w:pPr>
              <w:rPr>
                <w:rFonts w:asciiTheme="minorHAnsi" w:hAnsiTheme="minorHAnsi" w:cstheme="minorHAnsi"/>
                <w:sz w:val="22"/>
              </w:rPr>
            </w:pPr>
            <w:r w:rsidRPr="00C648BF">
              <w:rPr>
                <w:rFonts w:asciiTheme="minorHAnsi" w:hAnsiTheme="minorHAnsi" w:cstheme="minorHAnsi"/>
                <w:sz w:val="22"/>
              </w:rPr>
              <w:t>System Camera</w:t>
            </w:r>
          </w:p>
        </w:tc>
        <w:tc>
          <w:tcPr>
            <w:tcW w:w="1373" w:type="dxa"/>
            <w:tcBorders>
              <w:bottom w:val="single" w:sz="4" w:space="0" w:color="auto"/>
            </w:tcBorders>
            <w:vAlign w:val="center"/>
          </w:tcPr>
          <w:p w14:paraId="6A8D1767" w14:textId="77777777" w:rsidR="009F452B" w:rsidRPr="00C648BF" w:rsidRDefault="009F452B" w:rsidP="009F452B">
            <w:pPr>
              <w:rPr>
                <w:rFonts w:asciiTheme="minorHAnsi" w:hAnsiTheme="minorHAnsi" w:cstheme="minorHAnsi"/>
                <w:sz w:val="22"/>
              </w:rPr>
            </w:pPr>
          </w:p>
        </w:tc>
      </w:tr>
    </w:tbl>
    <w:p w14:paraId="2525D06F" w14:textId="77777777" w:rsidR="006663E2" w:rsidRDefault="006663E2" w:rsidP="006663E2">
      <w:pPr>
        <w:spacing w:line="360" w:lineRule="auto"/>
        <w:jc w:val="both"/>
        <w:rPr>
          <w:rFonts w:ascii="Tahoma" w:hAnsi="Tahoma" w:cs="Arial"/>
          <w:sz w:val="20"/>
          <w:szCs w:val="32"/>
        </w:rPr>
      </w:pPr>
    </w:p>
    <w:p w14:paraId="36B9E760" w14:textId="77777777" w:rsidR="009F452B" w:rsidRDefault="009F452B" w:rsidP="006663E2">
      <w:pPr>
        <w:rPr>
          <w:rFonts w:ascii="Tahoma" w:hAnsi="Tahoma" w:cs="Arial"/>
          <w:bCs/>
          <w:color w:val="000000"/>
        </w:rPr>
      </w:pPr>
    </w:p>
    <w:p w14:paraId="14EE186E" w14:textId="77777777" w:rsidR="006663E2" w:rsidRPr="00174E8B" w:rsidRDefault="006663E2" w:rsidP="006663E2">
      <w:pPr>
        <w:rPr>
          <w:rFonts w:asciiTheme="minorHAnsi" w:hAnsiTheme="minorHAnsi" w:cstheme="minorHAnsi"/>
          <w:bCs/>
          <w:color w:val="000000"/>
        </w:rPr>
      </w:pPr>
      <w:r w:rsidRPr="00174E8B">
        <w:rPr>
          <w:rFonts w:asciiTheme="minorHAnsi" w:hAnsiTheme="minorHAnsi" w:cstheme="minorHAnsi"/>
          <w:bCs/>
          <w:color w:val="000000"/>
        </w:rPr>
        <w:t xml:space="preserve">Output Parameters </w:t>
      </w:r>
    </w:p>
    <w:p w14:paraId="0D2C038A" w14:textId="77777777" w:rsidR="006663E2" w:rsidRPr="003F200F" w:rsidRDefault="006663E2" w:rsidP="006663E2">
      <w:pPr>
        <w:rPr>
          <w:rFonts w:ascii="Tahoma" w:hAnsi="Tahoma" w:cs="Arial"/>
          <w:bCs/>
          <w:color w:val="000000"/>
        </w:rPr>
      </w:pPr>
    </w:p>
    <w:p w14:paraId="6C9074DC" w14:textId="77777777" w:rsidR="006663E2" w:rsidRPr="003F200F" w:rsidRDefault="006663E2" w:rsidP="006663E2">
      <w:pPr>
        <w:jc w:val="both"/>
        <w:rPr>
          <w:rFonts w:ascii="Tahoma" w:hAnsi="Tahoma" w:cs="Arial"/>
          <w:sz w:val="20"/>
        </w:rPr>
      </w:pPr>
    </w:p>
    <w:p w14:paraId="7CE010CE" w14:textId="77777777" w:rsidR="006663E2" w:rsidRPr="00CB13D9" w:rsidRDefault="006663E2" w:rsidP="00FE1944">
      <w:pPr>
        <w:pStyle w:val="Heading3"/>
        <w:tabs>
          <w:tab w:val="clear" w:pos="1980"/>
          <w:tab w:val="num" w:pos="1350"/>
        </w:tabs>
        <w:ind w:hanging="1440"/>
        <w:rPr>
          <w:rFonts w:asciiTheme="minorHAnsi" w:hAnsiTheme="minorHAnsi" w:cstheme="minorHAnsi"/>
          <w:b/>
        </w:rPr>
      </w:pPr>
      <w:bookmarkStart w:id="181" w:name="_Toc390785273"/>
      <w:bookmarkStart w:id="182" w:name="_Toc391199438"/>
      <w:r w:rsidRPr="00CB13D9">
        <w:rPr>
          <w:rFonts w:asciiTheme="minorHAnsi" w:hAnsiTheme="minorHAnsi" w:cstheme="minorHAnsi"/>
          <w:b/>
        </w:rPr>
        <w:t>External Interfaces</w:t>
      </w:r>
      <w:bookmarkEnd w:id="181"/>
      <w:bookmarkEnd w:id="182"/>
    </w:p>
    <w:p w14:paraId="3AF1BCD3" w14:textId="77777777" w:rsidR="006663E2" w:rsidRPr="00174E8B" w:rsidRDefault="00075CF4" w:rsidP="006C1FB1">
      <w:pPr>
        <w:pStyle w:val="ListParagraph"/>
        <w:numPr>
          <w:ilvl w:val="0"/>
          <w:numId w:val="12"/>
        </w:numPr>
        <w:spacing w:line="360" w:lineRule="auto"/>
        <w:jc w:val="both"/>
        <w:rPr>
          <w:rFonts w:asciiTheme="minorHAnsi" w:hAnsiTheme="minorHAnsi" w:cstheme="minorHAnsi"/>
          <w:sz w:val="22"/>
        </w:rPr>
      </w:pPr>
      <w:r w:rsidRPr="00174E8B">
        <w:rPr>
          <w:rFonts w:asciiTheme="minorHAnsi" w:hAnsiTheme="minorHAnsi" w:cstheme="minorHAnsi"/>
          <w:sz w:val="22"/>
        </w:rPr>
        <w:t xml:space="preserve">Device camera will be </w:t>
      </w:r>
      <w:r w:rsidR="00470466" w:rsidRPr="00174E8B">
        <w:rPr>
          <w:rFonts w:asciiTheme="minorHAnsi" w:hAnsiTheme="minorHAnsi" w:cstheme="minorHAnsi"/>
          <w:sz w:val="22"/>
        </w:rPr>
        <w:t xml:space="preserve">interfaced to get image of favorite point. </w:t>
      </w:r>
    </w:p>
    <w:p w14:paraId="66E5CC95" w14:textId="77777777" w:rsidR="008A0D40" w:rsidRPr="00174E8B" w:rsidRDefault="008A0D40" w:rsidP="006C1FB1">
      <w:pPr>
        <w:pStyle w:val="ListParagraph"/>
        <w:numPr>
          <w:ilvl w:val="0"/>
          <w:numId w:val="12"/>
        </w:numPr>
        <w:spacing w:line="360" w:lineRule="auto"/>
        <w:jc w:val="both"/>
        <w:rPr>
          <w:rFonts w:asciiTheme="minorHAnsi" w:hAnsiTheme="minorHAnsi" w:cstheme="minorHAnsi"/>
          <w:sz w:val="22"/>
        </w:rPr>
      </w:pPr>
      <w:r w:rsidRPr="00174E8B">
        <w:rPr>
          <w:rFonts w:asciiTheme="minorHAnsi" w:hAnsiTheme="minorHAnsi" w:cstheme="minorHAnsi"/>
          <w:sz w:val="22"/>
        </w:rPr>
        <w:t xml:space="preserve">Device GPS will be used to get users current location. </w:t>
      </w:r>
    </w:p>
    <w:p w14:paraId="18E6597B" w14:textId="77777777" w:rsidR="006663E2" w:rsidRPr="00CB13D9" w:rsidRDefault="006663E2" w:rsidP="00FE1944">
      <w:pPr>
        <w:pStyle w:val="Heading3"/>
        <w:tabs>
          <w:tab w:val="clear" w:pos="1980"/>
          <w:tab w:val="num" w:pos="1350"/>
        </w:tabs>
        <w:ind w:hanging="1440"/>
        <w:rPr>
          <w:rFonts w:asciiTheme="minorHAnsi" w:hAnsiTheme="minorHAnsi" w:cstheme="minorHAnsi"/>
          <w:b/>
        </w:rPr>
      </w:pPr>
      <w:bookmarkStart w:id="183" w:name="_Toc390785274"/>
      <w:bookmarkStart w:id="184" w:name="_Toc391199439"/>
      <w:r w:rsidRPr="00CB13D9">
        <w:rPr>
          <w:rFonts w:asciiTheme="minorHAnsi" w:hAnsiTheme="minorHAnsi" w:cstheme="minorHAnsi"/>
          <w:b/>
        </w:rPr>
        <w:t>Assumptions</w:t>
      </w:r>
      <w:bookmarkEnd w:id="183"/>
      <w:bookmarkEnd w:id="184"/>
    </w:p>
    <w:p w14:paraId="580385FE" w14:textId="77777777" w:rsidR="003F200F" w:rsidRPr="003F200F" w:rsidRDefault="003F200F" w:rsidP="009D7145">
      <w:pPr>
        <w:jc w:val="both"/>
        <w:rPr>
          <w:rFonts w:ascii="Tahoma" w:hAnsi="Tahoma" w:cs="Arial"/>
          <w:sz w:val="20"/>
        </w:rPr>
      </w:pPr>
    </w:p>
    <w:p w14:paraId="1A3857F6" w14:textId="77777777" w:rsidR="009F452B" w:rsidRPr="000507CD" w:rsidRDefault="002B7A4A" w:rsidP="000507CD">
      <w:bookmarkStart w:id="185" w:name="_Toc158869621"/>
      <w:r w:rsidRPr="000507CD">
        <w:t>Favorites are saved in the DB</w:t>
      </w:r>
    </w:p>
    <w:p w14:paraId="7E93476A" w14:textId="77777777" w:rsidR="009F452B" w:rsidRPr="00174E8B" w:rsidRDefault="009F452B" w:rsidP="009F452B">
      <w:pPr>
        <w:pStyle w:val="Heading2"/>
        <w:rPr>
          <w:rFonts w:asciiTheme="minorHAnsi" w:hAnsiTheme="minorHAnsi" w:cstheme="minorHAnsi"/>
          <w:b/>
          <w:sz w:val="28"/>
          <w:szCs w:val="28"/>
        </w:rPr>
      </w:pPr>
      <w:bookmarkStart w:id="186" w:name="_Toc390785275"/>
      <w:bookmarkStart w:id="187" w:name="_Toc391199440"/>
      <w:r w:rsidRPr="00174E8B">
        <w:rPr>
          <w:rFonts w:asciiTheme="minorHAnsi" w:hAnsiTheme="minorHAnsi" w:cstheme="minorHAnsi"/>
          <w:b/>
          <w:sz w:val="28"/>
          <w:szCs w:val="28"/>
        </w:rPr>
        <w:t>Edit Favorite Point</w:t>
      </w:r>
      <w:bookmarkEnd w:id="186"/>
      <w:bookmarkEnd w:id="187"/>
    </w:p>
    <w:p w14:paraId="73279F8C" w14:textId="77777777" w:rsidR="009F452B" w:rsidRPr="00174E8B" w:rsidRDefault="009F452B" w:rsidP="009F452B">
      <w:pPr>
        <w:pStyle w:val="Normal1"/>
        <w:spacing w:line="240" w:lineRule="auto"/>
        <w:rPr>
          <w:rFonts w:asciiTheme="minorHAnsi" w:hAnsiTheme="minorHAnsi" w:cstheme="minorHAnsi"/>
          <w:b/>
          <w:sz w:val="22"/>
          <w:lang w:val="en-US"/>
        </w:rPr>
      </w:pPr>
      <w:r w:rsidRPr="00174E8B">
        <w:rPr>
          <w:rFonts w:asciiTheme="minorHAnsi" w:hAnsiTheme="minorHAnsi" w:cstheme="minorHAnsi"/>
          <w:b/>
          <w:bCs/>
          <w:color w:val="000000"/>
        </w:rPr>
        <w:br/>
      </w:r>
      <w:r w:rsidRPr="00174E8B">
        <w:rPr>
          <w:rFonts w:asciiTheme="minorHAnsi" w:hAnsiTheme="minorHAnsi" w:cstheme="minorHAnsi"/>
          <w:b/>
          <w:sz w:val="22"/>
          <w:lang w:val="en-US"/>
        </w:rPr>
        <w:t>Introduction</w:t>
      </w:r>
    </w:p>
    <w:p w14:paraId="5220A961" w14:textId="77777777" w:rsidR="009F452B" w:rsidRPr="00174E8B" w:rsidRDefault="009F452B" w:rsidP="009F452B">
      <w:pPr>
        <w:spacing w:line="360" w:lineRule="auto"/>
        <w:jc w:val="both"/>
        <w:rPr>
          <w:rFonts w:asciiTheme="minorHAnsi" w:hAnsiTheme="minorHAnsi" w:cstheme="minorHAnsi"/>
          <w:sz w:val="22"/>
        </w:rPr>
      </w:pPr>
      <w:r w:rsidRPr="00174E8B">
        <w:rPr>
          <w:rFonts w:asciiTheme="minorHAnsi" w:hAnsiTheme="minorHAnsi" w:cstheme="minorHAnsi"/>
          <w:sz w:val="22"/>
        </w:rPr>
        <w:t xml:space="preserve">This process is used to edit favorite points created by user earlier.   </w:t>
      </w:r>
    </w:p>
    <w:p w14:paraId="4A0EE141" w14:textId="77777777" w:rsidR="009F452B" w:rsidRPr="00FE1944" w:rsidRDefault="009F452B" w:rsidP="00FE1944">
      <w:pPr>
        <w:pStyle w:val="Heading3"/>
        <w:tabs>
          <w:tab w:val="clear" w:pos="1980"/>
          <w:tab w:val="num" w:pos="1350"/>
        </w:tabs>
        <w:ind w:hanging="1440"/>
        <w:rPr>
          <w:rFonts w:asciiTheme="minorHAnsi" w:hAnsiTheme="minorHAnsi" w:cstheme="minorHAnsi"/>
          <w:b/>
        </w:rPr>
      </w:pPr>
      <w:bookmarkStart w:id="188" w:name="_Toc390785276"/>
      <w:bookmarkStart w:id="189" w:name="_Toc391199441"/>
      <w:r w:rsidRPr="00FE1944">
        <w:rPr>
          <w:rFonts w:asciiTheme="minorHAnsi" w:hAnsiTheme="minorHAnsi" w:cstheme="minorHAnsi"/>
          <w:b/>
        </w:rPr>
        <w:t>Design Alternatives</w:t>
      </w:r>
      <w:bookmarkEnd w:id="188"/>
      <w:bookmarkEnd w:id="189"/>
    </w:p>
    <w:p w14:paraId="37E44D7C" w14:textId="77777777" w:rsidR="009F452B" w:rsidRDefault="009F452B" w:rsidP="009F452B">
      <w:pPr>
        <w:spacing w:line="360" w:lineRule="auto"/>
        <w:jc w:val="both"/>
        <w:rPr>
          <w:rFonts w:asciiTheme="minorHAnsi" w:hAnsiTheme="minorHAnsi" w:cstheme="minorHAnsi"/>
          <w:sz w:val="22"/>
        </w:rPr>
      </w:pPr>
      <w:r w:rsidRPr="00174E8B">
        <w:rPr>
          <w:rFonts w:asciiTheme="minorHAnsi" w:hAnsiTheme="minorHAnsi" w:cstheme="minorHAnsi"/>
          <w:sz w:val="22"/>
        </w:rPr>
        <w:t>Not applicable.</w:t>
      </w:r>
    </w:p>
    <w:p w14:paraId="4C3160BE" w14:textId="1D592B26" w:rsidR="00FE1944" w:rsidRDefault="00FE1944">
      <w:pPr>
        <w:spacing w:after="160" w:line="259" w:lineRule="auto"/>
        <w:rPr>
          <w:rFonts w:asciiTheme="minorHAnsi" w:hAnsiTheme="minorHAnsi" w:cstheme="minorHAnsi"/>
          <w:sz w:val="22"/>
        </w:rPr>
      </w:pPr>
      <w:r>
        <w:rPr>
          <w:rFonts w:asciiTheme="minorHAnsi" w:hAnsiTheme="minorHAnsi" w:cstheme="minorHAnsi"/>
          <w:sz w:val="22"/>
        </w:rPr>
        <w:br w:type="page"/>
      </w:r>
    </w:p>
    <w:p w14:paraId="00D90748" w14:textId="77777777" w:rsidR="00FE1944" w:rsidRPr="00174E8B" w:rsidRDefault="00FE1944" w:rsidP="009F452B">
      <w:pPr>
        <w:spacing w:line="360" w:lineRule="auto"/>
        <w:jc w:val="both"/>
        <w:rPr>
          <w:rFonts w:asciiTheme="minorHAnsi" w:hAnsiTheme="minorHAnsi" w:cstheme="minorHAnsi"/>
          <w:sz w:val="22"/>
        </w:rPr>
      </w:pPr>
    </w:p>
    <w:p w14:paraId="4C7D63D7" w14:textId="77777777" w:rsidR="009F452B" w:rsidRPr="00CB13D9" w:rsidRDefault="009F452B" w:rsidP="00FE1944">
      <w:pPr>
        <w:pStyle w:val="Heading3"/>
        <w:tabs>
          <w:tab w:val="clear" w:pos="1980"/>
          <w:tab w:val="num" w:pos="1350"/>
        </w:tabs>
        <w:ind w:hanging="1440"/>
        <w:rPr>
          <w:rFonts w:asciiTheme="minorHAnsi" w:hAnsiTheme="minorHAnsi" w:cstheme="minorHAnsi"/>
          <w:b/>
        </w:rPr>
      </w:pPr>
      <w:bookmarkStart w:id="190" w:name="_Toc390785277"/>
      <w:bookmarkStart w:id="191" w:name="_Toc391199442"/>
      <w:r w:rsidRPr="00CB13D9">
        <w:rPr>
          <w:rFonts w:asciiTheme="minorHAnsi" w:hAnsiTheme="minorHAnsi" w:cstheme="minorHAnsi"/>
          <w:b/>
        </w:rPr>
        <w:t>Design Details</w:t>
      </w:r>
      <w:bookmarkEnd w:id="190"/>
      <w:bookmarkEnd w:id="191"/>
    </w:p>
    <w:p w14:paraId="016C0820" w14:textId="77777777" w:rsidR="009F452B" w:rsidRPr="003F200F" w:rsidRDefault="009F452B" w:rsidP="009F452B">
      <w:pPr>
        <w:jc w:val="both"/>
        <w:rPr>
          <w:rFonts w:ascii="Tahoma" w:hAnsi="Tahoma" w:cs="Arial"/>
          <w:sz w:val="20"/>
        </w:rPr>
      </w:pPr>
    </w:p>
    <w:p w14:paraId="28805F03" w14:textId="77777777" w:rsidR="009F452B" w:rsidRDefault="009F452B" w:rsidP="009F452B">
      <w:pPr>
        <w:autoSpaceDE w:val="0"/>
        <w:autoSpaceDN w:val="0"/>
        <w:adjustRightInd w:val="0"/>
        <w:spacing w:line="360" w:lineRule="auto"/>
        <w:jc w:val="both"/>
        <w:rPr>
          <w:rFonts w:ascii="Tahoma" w:hAnsi="Tahoma" w:cs="Arial"/>
          <w:sz w:val="20"/>
        </w:rPr>
      </w:pPr>
      <w:r w:rsidRPr="003F200F">
        <w:rPr>
          <w:rFonts w:ascii="Tahoma" w:hAnsi="Tahoma" w:cs="Arial"/>
          <w:sz w:val="20"/>
        </w:rPr>
        <w:t xml:space="preserve">The </w:t>
      </w:r>
      <w:r>
        <w:rPr>
          <w:rFonts w:ascii="Tahoma" w:hAnsi="Tahoma" w:cs="Arial"/>
          <w:sz w:val="20"/>
        </w:rPr>
        <w:t>process / activity flow diagram for this activity is as below –</w:t>
      </w:r>
    </w:p>
    <w:p w14:paraId="5FC9B015" w14:textId="5107249E" w:rsidR="00FE1944" w:rsidRDefault="00AE2452" w:rsidP="009F452B">
      <w:pPr>
        <w:spacing w:line="360" w:lineRule="auto"/>
        <w:jc w:val="center"/>
      </w:pPr>
      <w:r>
        <w:object w:dxaOrig="8518" w:dyaOrig="10058" w14:anchorId="29949F47">
          <v:shape id="_x0000_i1067" type="#_x0000_t75" style="width:425.9pt;height:503.3pt" o:ole="">
            <v:imagedata r:id="rId92" o:title=""/>
          </v:shape>
          <o:OLEObject Type="Embed" ProgID="Visio.Drawing.11" ShapeID="_x0000_i1067" DrawAspect="Content" ObjectID="_1465042199" r:id="rId93"/>
        </w:object>
      </w:r>
    </w:p>
    <w:p w14:paraId="1A14A864" w14:textId="77777777" w:rsidR="00FE1944" w:rsidRDefault="00FE1944">
      <w:pPr>
        <w:spacing w:after="160" w:line="259" w:lineRule="auto"/>
      </w:pPr>
      <w:r>
        <w:br w:type="page"/>
      </w:r>
    </w:p>
    <w:p w14:paraId="0D1A9D09" w14:textId="77777777" w:rsidR="009F452B" w:rsidRDefault="009F452B" w:rsidP="009F452B">
      <w:pPr>
        <w:spacing w:line="360" w:lineRule="auto"/>
        <w:jc w:val="center"/>
      </w:pPr>
    </w:p>
    <w:p w14:paraId="57751199" w14:textId="77777777" w:rsidR="009F452B" w:rsidRPr="00AF0341" w:rsidRDefault="009F452B" w:rsidP="006C0200">
      <w:pPr>
        <w:spacing w:line="276" w:lineRule="auto"/>
        <w:jc w:val="both"/>
        <w:rPr>
          <w:rFonts w:asciiTheme="minorHAnsi" w:hAnsiTheme="minorHAnsi" w:cstheme="minorHAnsi"/>
          <w:b/>
          <w:sz w:val="22"/>
        </w:rPr>
      </w:pPr>
      <w:r w:rsidRPr="00AF0341">
        <w:rPr>
          <w:rFonts w:asciiTheme="minorHAnsi" w:hAnsiTheme="minorHAnsi" w:cstheme="minorHAnsi"/>
          <w:b/>
          <w:sz w:val="22"/>
        </w:rPr>
        <w:t xml:space="preserve">Step 1 – Initiate </w:t>
      </w:r>
      <w:r w:rsidR="00305869" w:rsidRPr="00AF0341">
        <w:rPr>
          <w:rFonts w:asciiTheme="minorHAnsi" w:hAnsiTheme="minorHAnsi" w:cstheme="minorHAnsi"/>
          <w:b/>
          <w:sz w:val="22"/>
        </w:rPr>
        <w:t>Edit</w:t>
      </w:r>
      <w:r w:rsidRPr="00AF0341">
        <w:rPr>
          <w:rFonts w:asciiTheme="minorHAnsi" w:hAnsiTheme="minorHAnsi" w:cstheme="minorHAnsi"/>
          <w:b/>
          <w:sz w:val="22"/>
        </w:rPr>
        <w:t xml:space="preserve"> Favorite Point</w:t>
      </w:r>
    </w:p>
    <w:p w14:paraId="4130F565" w14:textId="77777777" w:rsidR="009F452B" w:rsidRPr="00C648BF" w:rsidRDefault="009F452B"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w:t>
      </w:r>
      <w:r w:rsidR="00305869" w:rsidRPr="00C648BF">
        <w:rPr>
          <w:rFonts w:asciiTheme="minorHAnsi" w:hAnsiTheme="minorHAnsi" w:cstheme="minorHAnsi"/>
          <w:sz w:val="22"/>
        </w:rPr>
        <w:t xml:space="preserve">Edit </w:t>
      </w:r>
      <w:r w:rsidRPr="00C648BF">
        <w:rPr>
          <w:rFonts w:asciiTheme="minorHAnsi" w:hAnsiTheme="minorHAnsi" w:cstheme="minorHAnsi"/>
          <w:sz w:val="22"/>
        </w:rPr>
        <w:t xml:space="preserve">Favorite Point icon available on context menu.  On tap on the icon </w:t>
      </w:r>
      <w:r w:rsidR="00305869" w:rsidRPr="00C648BF">
        <w:rPr>
          <w:rFonts w:asciiTheme="minorHAnsi" w:hAnsiTheme="minorHAnsi" w:cstheme="minorHAnsi"/>
          <w:sz w:val="22"/>
        </w:rPr>
        <w:t xml:space="preserve">all favorite points added by user earlier will be shown on map. User can select favorite point which he/she want to edit. </w:t>
      </w:r>
    </w:p>
    <w:p w14:paraId="0E43033A" w14:textId="77777777" w:rsidR="00305869" w:rsidRPr="00A91F9A" w:rsidRDefault="00305869" w:rsidP="006C0200">
      <w:pPr>
        <w:spacing w:line="276" w:lineRule="auto"/>
        <w:jc w:val="both"/>
        <w:rPr>
          <w:rFonts w:ascii="Tahoma" w:hAnsi="Tahoma" w:cs="Arial"/>
          <w:bCs/>
          <w:color w:val="000000"/>
        </w:rPr>
      </w:pPr>
    </w:p>
    <w:p w14:paraId="3BDF9240" w14:textId="77777777" w:rsidR="00305869" w:rsidRPr="00AF0341" w:rsidRDefault="00AF0341" w:rsidP="006C0200">
      <w:pPr>
        <w:spacing w:line="276" w:lineRule="auto"/>
        <w:jc w:val="both"/>
        <w:rPr>
          <w:rFonts w:asciiTheme="minorHAnsi" w:hAnsiTheme="minorHAnsi" w:cstheme="minorHAnsi"/>
          <w:b/>
          <w:sz w:val="22"/>
        </w:rPr>
      </w:pPr>
      <w:r>
        <w:rPr>
          <w:rFonts w:asciiTheme="minorHAnsi" w:hAnsiTheme="minorHAnsi" w:cstheme="minorHAnsi"/>
          <w:b/>
          <w:sz w:val="22"/>
        </w:rPr>
        <w:t>Step 2</w:t>
      </w:r>
      <w:r w:rsidR="00305869" w:rsidRPr="00AF0341">
        <w:rPr>
          <w:rFonts w:asciiTheme="minorHAnsi" w:hAnsiTheme="minorHAnsi" w:cstheme="minorHAnsi"/>
          <w:b/>
          <w:sz w:val="22"/>
        </w:rPr>
        <w:t xml:space="preserve"> – Editing Favorite Point</w:t>
      </w:r>
    </w:p>
    <w:p w14:paraId="0AFA7459" w14:textId="77777777" w:rsidR="00305869" w:rsidRPr="00C648BF" w:rsidRDefault="00305869" w:rsidP="006C0200">
      <w:pPr>
        <w:spacing w:line="276" w:lineRule="auto"/>
        <w:jc w:val="both"/>
        <w:rPr>
          <w:rFonts w:asciiTheme="minorHAnsi" w:hAnsiTheme="minorHAnsi" w:cstheme="minorHAnsi"/>
          <w:sz w:val="22"/>
        </w:rPr>
      </w:pPr>
      <w:r w:rsidRPr="00C648BF">
        <w:rPr>
          <w:rFonts w:asciiTheme="minorHAnsi" w:hAnsiTheme="minorHAnsi" w:cstheme="minorHAnsi"/>
          <w:sz w:val="22"/>
        </w:rPr>
        <w:t>On selection of favorite point attribute editor form will be opened on double tap. If user want to change the location of favorite point then it can be done via moving the FP by dragging. Now, user either can change location or attribute or both for selected FP. On attribute form user can change the photo either through camera or through photo gallery also.</w:t>
      </w:r>
    </w:p>
    <w:p w14:paraId="454E3EAB" w14:textId="77777777" w:rsidR="009F452B" w:rsidRPr="00C648BF" w:rsidRDefault="009F452B" w:rsidP="006C0200">
      <w:pPr>
        <w:spacing w:line="276" w:lineRule="auto"/>
        <w:jc w:val="both"/>
        <w:rPr>
          <w:rFonts w:asciiTheme="minorHAnsi" w:hAnsiTheme="minorHAnsi" w:cstheme="minorHAnsi"/>
          <w:sz w:val="22"/>
        </w:rPr>
      </w:pPr>
    </w:p>
    <w:p w14:paraId="65C6F2C5" w14:textId="77777777" w:rsidR="009F452B" w:rsidRPr="00AF0341" w:rsidRDefault="00AF0341" w:rsidP="006C0200">
      <w:pPr>
        <w:spacing w:line="276" w:lineRule="auto"/>
        <w:jc w:val="both"/>
        <w:rPr>
          <w:rFonts w:asciiTheme="minorHAnsi" w:hAnsiTheme="minorHAnsi" w:cstheme="minorHAnsi"/>
          <w:b/>
          <w:sz w:val="22"/>
        </w:rPr>
      </w:pPr>
      <w:r>
        <w:rPr>
          <w:rFonts w:asciiTheme="minorHAnsi" w:hAnsiTheme="minorHAnsi" w:cstheme="minorHAnsi"/>
          <w:b/>
          <w:sz w:val="22"/>
        </w:rPr>
        <w:t>Step 3</w:t>
      </w:r>
      <w:r w:rsidR="009F452B" w:rsidRPr="00AF0341">
        <w:rPr>
          <w:rFonts w:asciiTheme="minorHAnsi" w:hAnsiTheme="minorHAnsi" w:cstheme="minorHAnsi"/>
          <w:b/>
          <w:sz w:val="22"/>
        </w:rPr>
        <w:t xml:space="preserve"> – Saving Favorite Point</w:t>
      </w:r>
    </w:p>
    <w:p w14:paraId="1C5C68CE" w14:textId="77777777" w:rsidR="009F452B" w:rsidRPr="00C648BF" w:rsidRDefault="009F452B"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On tap on save button of Favorite point attribute form, feature will be </w:t>
      </w:r>
      <w:r w:rsidR="00305869" w:rsidRPr="00C648BF">
        <w:rPr>
          <w:rFonts w:asciiTheme="minorHAnsi" w:hAnsiTheme="minorHAnsi" w:cstheme="minorHAnsi"/>
          <w:sz w:val="22"/>
        </w:rPr>
        <w:t>updated</w:t>
      </w:r>
      <w:r w:rsidRPr="00C648BF">
        <w:rPr>
          <w:rFonts w:asciiTheme="minorHAnsi" w:hAnsiTheme="minorHAnsi" w:cstheme="minorHAnsi"/>
          <w:sz w:val="22"/>
        </w:rPr>
        <w:t xml:space="preserve"> to Favorite Point feature layer. If at the time of saving internet is not working then it will be saved on local cache which will be synced with ArcGIS Server whenever device connected to server.</w:t>
      </w:r>
    </w:p>
    <w:p w14:paraId="202D5645" w14:textId="77777777" w:rsidR="009F452B" w:rsidRPr="00C648BF" w:rsidRDefault="009F452B" w:rsidP="006C0200">
      <w:pPr>
        <w:spacing w:line="276" w:lineRule="auto"/>
        <w:jc w:val="both"/>
        <w:rPr>
          <w:rFonts w:asciiTheme="minorHAnsi" w:hAnsiTheme="minorHAnsi" w:cstheme="minorHAnsi"/>
          <w:sz w:val="22"/>
        </w:rPr>
      </w:pPr>
    </w:p>
    <w:p w14:paraId="065347B9" w14:textId="77777777" w:rsidR="009F452B" w:rsidRPr="00AF0341" w:rsidRDefault="00AF0341" w:rsidP="006C0200">
      <w:pPr>
        <w:spacing w:line="276" w:lineRule="auto"/>
        <w:jc w:val="both"/>
        <w:rPr>
          <w:rFonts w:asciiTheme="minorHAnsi" w:hAnsiTheme="minorHAnsi" w:cstheme="minorHAnsi"/>
          <w:b/>
          <w:sz w:val="22"/>
        </w:rPr>
      </w:pPr>
      <w:r>
        <w:rPr>
          <w:rFonts w:asciiTheme="minorHAnsi" w:hAnsiTheme="minorHAnsi" w:cstheme="minorHAnsi"/>
          <w:b/>
          <w:sz w:val="22"/>
        </w:rPr>
        <w:t>Step 4</w:t>
      </w:r>
      <w:r w:rsidR="009F452B" w:rsidRPr="00AF0341">
        <w:rPr>
          <w:rFonts w:asciiTheme="minorHAnsi" w:hAnsiTheme="minorHAnsi" w:cstheme="minorHAnsi"/>
          <w:b/>
          <w:sz w:val="22"/>
        </w:rPr>
        <w:t xml:space="preserve"> – Returning Result</w:t>
      </w:r>
    </w:p>
    <w:p w14:paraId="43F32F97" w14:textId="77777777" w:rsidR="009F452B" w:rsidRPr="00C648BF" w:rsidRDefault="009F452B"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A message will be returned regarding success / failed. </w:t>
      </w:r>
    </w:p>
    <w:p w14:paraId="63759436" w14:textId="77777777" w:rsidR="009F452B" w:rsidRPr="00C648BF" w:rsidRDefault="009F452B" w:rsidP="006C0200">
      <w:pPr>
        <w:spacing w:line="276" w:lineRule="auto"/>
        <w:jc w:val="both"/>
        <w:rPr>
          <w:rFonts w:asciiTheme="minorHAnsi" w:hAnsiTheme="minorHAnsi" w:cstheme="minorHAnsi"/>
          <w:sz w:val="22"/>
        </w:rPr>
      </w:pPr>
    </w:p>
    <w:p w14:paraId="30C3CC16" w14:textId="77777777" w:rsidR="009F452B" w:rsidRPr="00C648BF" w:rsidRDefault="009F452B" w:rsidP="006C0200">
      <w:pPr>
        <w:spacing w:line="276" w:lineRule="auto"/>
        <w:jc w:val="both"/>
        <w:rPr>
          <w:rFonts w:asciiTheme="minorHAnsi" w:hAnsiTheme="minorHAnsi" w:cstheme="minorHAnsi"/>
          <w:sz w:val="22"/>
        </w:rPr>
      </w:pPr>
      <w:r w:rsidRPr="00C648BF">
        <w:rPr>
          <w:rFonts w:asciiTheme="minorHAnsi" w:hAnsiTheme="minorHAnsi" w:cstheme="minorHAnsi"/>
          <w:sz w:val="22"/>
        </w:rPr>
        <w:t xml:space="preserve">Class Diagram – </w:t>
      </w:r>
      <w:r w:rsidRPr="00C648BF">
        <w:rPr>
          <w:rFonts w:asciiTheme="minorHAnsi" w:hAnsiTheme="minorHAnsi" w:cstheme="minorHAnsi"/>
          <w:sz w:val="22"/>
        </w:rPr>
        <w:tab/>
      </w:r>
    </w:p>
    <w:p w14:paraId="6279341E" w14:textId="77777777" w:rsidR="009F452B" w:rsidRDefault="009F452B" w:rsidP="009F452B">
      <w:pPr>
        <w:spacing w:line="360" w:lineRule="auto"/>
        <w:jc w:val="both"/>
        <w:rPr>
          <w:rFonts w:ascii="Tahoma" w:hAnsi="Tahoma" w:cs="Arial"/>
          <w:bCs/>
          <w:color w:val="000000"/>
        </w:rPr>
      </w:pPr>
    </w:p>
    <w:p w14:paraId="5ED151B7" w14:textId="77777777" w:rsidR="009F452B" w:rsidRDefault="00ED177F" w:rsidP="009F452B">
      <w:pPr>
        <w:spacing w:line="360" w:lineRule="auto"/>
        <w:jc w:val="both"/>
        <w:rPr>
          <w:rFonts w:ascii="Tahoma" w:hAnsi="Tahoma" w:cs="Arial"/>
          <w:bCs/>
          <w:color w:val="000000"/>
        </w:rPr>
      </w:pPr>
      <w:r>
        <w:object w:dxaOrig="5599" w:dyaOrig="2943" w14:anchorId="45AF3A57">
          <v:shape id="_x0000_i1068" type="#_x0000_t75" style="width:279.15pt;height:147.4pt" o:ole="">
            <v:imagedata r:id="rId94" o:title=""/>
          </v:shape>
          <o:OLEObject Type="Embed" ProgID="Visio.Drawing.11" ShapeID="_x0000_i1068" DrawAspect="Content" ObjectID="_1465042200" r:id="rId95"/>
        </w:object>
      </w:r>
    </w:p>
    <w:p w14:paraId="1F38CC20" w14:textId="77777777" w:rsidR="009F452B" w:rsidRDefault="009F452B" w:rsidP="009F452B">
      <w:pPr>
        <w:spacing w:line="360" w:lineRule="auto"/>
        <w:jc w:val="center"/>
        <w:rPr>
          <w:rFonts w:cs="Arial"/>
        </w:rPr>
      </w:pPr>
    </w:p>
    <w:p w14:paraId="60FB97A7" w14:textId="258CBE2D" w:rsidR="00FE1944" w:rsidRDefault="00FE1944">
      <w:pPr>
        <w:spacing w:after="160" w:line="259" w:lineRule="auto"/>
        <w:rPr>
          <w:rFonts w:ascii="Tahoma" w:hAnsi="Tahoma" w:cs="Arial"/>
          <w:bCs/>
          <w:color w:val="000000"/>
        </w:rPr>
      </w:pPr>
      <w:r>
        <w:rPr>
          <w:rFonts w:ascii="Tahoma" w:hAnsi="Tahoma" w:cs="Arial"/>
          <w:bCs/>
          <w:color w:val="000000"/>
        </w:rPr>
        <w:br w:type="page"/>
      </w:r>
    </w:p>
    <w:p w14:paraId="23688084" w14:textId="77777777" w:rsidR="009F452B" w:rsidRDefault="009F452B" w:rsidP="009F452B">
      <w:pPr>
        <w:spacing w:line="360" w:lineRule="auto"/>
        <w:rPr>
          <w:rFonts w:ascii="Tahoma" w:hAnsi="Tahoma" w:cs="Arial"/>
          <w:bCs/>
          <w:color w:val="000000"/>
        </w:rPr>
      </w:pPr>
    </w:p>
    <w:p w14:paraId="2EF5CC11"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Sequence Diagram – </w:t>
      </w:r>
      <w:r w:rsidR="00F35C90" w:rsidRPr="00C648BF">
        <w:rPr>
          <w:rFonts w:asciiTheme="minorHAnsi" w:hAnsiTheme="minorHAnsi" w:cstheme="minorHAnsi"/>
          <w:sz w:val="22"/>
        </w:rPr>
        <w:t>Edit</w:t>
      </w:r>
      <w:r w:rsidRPr="00C648BF">
        <w:rPr>
          <w:rFonts w:asciiTheme="minorHAnsi" w:hAnsiTheme="minorHAnsi" w:cstheme="minorHAnsi"/>
          <w:sz w:val="22"/>
        </w:rPr>
        <w:t xml:space="preserve"> Favorite Point</w:t>
      </w:r>
    </w:p>
    <w:p w14:paraId="26A27F52" w14:textId="7B171C52" w:rsidR="009F452B" w:rsidRPr="003F200F" w:rsidRDefault="0025225B" w:rsidP="0045505F">
      <w:pPr>
        <w:rPr>
          <w:rFonts w:cs="Arial"/>
        </w:rPr>
      </w:pPr>
      <w:r>
        <w:object w:dxaOrig="11491" w:dyaOrig="7097" w14:anchorId="21E0EAC1">
          <v:shape id="_x0000_i1069" type="#_x0000_t75" style="width:408.9pt;height:252.7pt" o:ole="">
            <v:imagedata r:id="rId96" o:title=""/>
          </v:shape>
          <o:OLEObject Type="Embed" ProgID="Visio.Drawing.11" ShapeID="_x0000_i1069" DrawAspect="Content" ObjectID="_1465042201" r:id="rId97"/>
        </w:object>
      </w:r>
    </w:p>
    <w:p w14:paraId="42FB29C8"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Input Parameters</w:t>
      </w:r>
    </w:p>
    <w:tbl>
      <w:tblPr>
        <w:tblpPr w:leftFromText="180" w:rightFromText="180" w:vertAnchor="text" w:horzAnchor="margin" w:tblpX="126" w:tblpY="129"/>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2520"/>
        <w:gridCol w:w="1530"/>
        <w:gridCol w:w="2070"/>
        <w:gridCol w:w="1373"/>
      </w:tblGrid>
      <w:tr w:rsidR="009F452B" w:rsidRPr="003F200F" w14:paraId="31762C65" w14:textId="77777777" w:rsidTr="00673BCB">
        <w:trPr>
          <w:cantSplit/>
          <w:trHeight w:val="353"/>
        </w:trPr>
        <w:tc>
          <w:tcPr>
            <w:tcW w:w="1885" w:type="dxa"/>
            <w:tcBorders>
              <w:top w:val="single" w:sz="4" w:space="0" w:color="auto"/>
              <w:bottom w:val="single" w:sz="4" w:space="0" w:color="auto"/>
            </w:tcBorders>
            <w:shd w:val="clear" w:color="auto" w:fill="CCCCCC"/>
          </w:tcPr>
          <w:p w14:paraId="387EB1F4" w14:textId="77777777" w:rsidR="009F452B" w:rsidRPr="003F200F" w:rsidRDefault="009F452B" w:rsidP="00673BCB">
            <w:pPr>
              <w:jc w:val="center"/>
              <w:rPr>
                <w:rFonts w:ascii="Tahoma" w:hAnsi="Tahoma" w:cs="Arial"/>
                <w:b/>
                <w:bCs/>
                <w:caps/>
                <w:sz w:val="16"/>
                <w:szCs w:val="16"/>
              </w:rPr>
            </w:pPr>
            <w:r w:rsidRPr="003F200F">
              <w:rPr>
                <w:rFonts w:ascii="Tahoma" w:hAnsi="Tahoma" w:cs="Arial"/>
                <w:b/>
                <w:bCs/>
                <w:caps/>
                <w:sz w:val="16"/>
                <w:szCs w:val="16"/>
              </w:rPr>
              <w:t>Field</w:t>
            </w:r>
          </w:p>
        </w:tc>
        <w:tc>
          <w:tcPr>
            <w:tcW w:w="2520" w:type="dxa"/>
            <w:tcBorders>
              <w:top w:val="single" w:sz="4" w:space="0" w:color="auto"/>
              <w:bottom w:val="single" w:sz="4" w:space="0" w:color="auto"/>
            </w:tcBorders>
            <w:shd w:val="clear" w:color="auto" w:fill="CCCCCC"/>
          </w:tcPr>
          <w:p w14:paraId="6F7D9E60" w14:textId="77777777" w:rsidR="009F452B" w:rsidRPr="003F200F" w:rsidRDefault="009F452B" w:rsidP="00673BCB">
            <w:pPr>
              <w:jc w:val="center"/>
              <w:rPr>
                <w:rFonts w:ascii="Tahoma" w:hAnsi="Tahoma" w:cs="Arial"/>
                <w:b/>
                <w:bCs/>
                <w:caps/>
                <w:sz w:val="16"/>
                <w:szCs w:val="16"/>
              </w:rPr>
            </w:pPr>
            <w:r w:rsidRPr="003F200F">
              <w:rPr>
                <w:rFonts w:ascii="Tahoma" w:hAnsi="Tahoma" w:cs="Arial"/>
                <w:b/>
                <w:bCs/>
                <w:caps/>
                <w:sz w:val="16"/>
                <w:szCs w:val="16"/>
              </w:rPr>
              <w:t>reference table</w:t>
            </w:r>
          </w:p>
        </w:tc>
        <w:tc>
          <w:tcPr>
            <w:tcW w:w="1530" w:type="dxa"/>
            <w:tcBorders>
              <w:top w:val="single" w:sz="4" w:space="0" w:color="auto"/>
              <w:bottom w:val="single" w:sz="4" w:space="0" w:color="auto"/>
            </w:tcBorders>
            <w:shd w:val="clear" w:color="auto" w:fill="CCCCCC"/>
          </w:tcPr>
          <w:p w14:paraId="4131C6AE" w14:textId="77777777" w:rsidR="009F452B" w:rsidRPr="003F200F" w:rsidRDefault="009F452B" w:rsidP="00673BCB">
            <w:pPr>
              <w:jc w:val="center"/>
              <w:rPr>
                <w:rFonts w:ascii="Tahoma" w:hAnsi="Tahoma" w:cs="Arial"/>
                <w:b/>
                <w:bCs/>
                <w:caps/>
                <w:sz w:val="16"/>
                <w:szCs w:val="16"/>
              </w:rPr>
            </w:pPr>
            <w:r w:rsidRPr="003F200F">
              <w:rPr>
                <w:rFonts w:ascii="Tahoma" w:hAnsi="Tahoma" w:cs="Arial"/>
                <w:b/>
                <w:bCs/>
                <w:caps/>
                <w:sz w:val="16"/>
                <w:szCs w:val="16"/>
              </w:rPr>
              <w:t>Validation</w:t>
            </w:r>
          </w:p>
        </w:tc>
        <w:tc>
          <w:tcPr>
            <w:tcW w:w="2070" w:type="dxa"/>
            <w:tcBorders>
              <w:top w:val="single" w:sz="4" w:space="0" w:color="auto"/>
              <w:bottom w:val="single" w:sz="4" w:space="0" w:color="auto"/>
            </w:tcBorders>
            <w:shd w:val="clear" w:color="auto" w:fill="CCCCCC"/>
          </w:tcPr>
          <w:p w14:paraId="2D9FDA27" w14:textId="77777777" w:rsidR="009F452B" w:rsidRPr="003F200F" w:rsidRDefault="009F452B" w:rsidP="00673BCB">
            <w:pPr>
              <w:jc w:val="center"/>
              <w:rPr>
                <w:rFonts w:ascii="Tahoma" w:hAnsi="Tahoma" w:cs="Arial"/>
                <w:b/>
                <w:caps/>
                <w:sz w:val="16"/>
                <w:szCs w:val="16"/>
              </w:rPr>
            </w:pPr>
            <w:r w:rsidRPr="003F200F">
              <w:rPr>
                <w:rFonts w:ascii="Tahoma" w:hAnsi="Tahoma" w:cs="Arial"/>
                <w:b/>
                <w:caps/>
                <w:sz w:val="16"/>
                <w:szCs w:val="16"/>
              </w:rPr>
              <w:t>Data Source</w:t>
            </w:r>
          </w:p>
        </w:tc>
        <w:tc>
          <w:tcPr>
            <w:tcW w:w="1373" w:type="dxa"/>
            <w:tcBorders>
              <w:top w:val="single" w:sz="4" w:space="0" w:color="auto"/>
              <w:bottom w:val="single" w:sz="4" w:space="0" w:color="auto"/>
            </w:tcBorders>
            <w:shd w:val="clear" w:color="auto" w:fill="CCCCCC"/>
          </w:tcPr>
          <w:p w14:paraId="6880D4F2" w14:textId="77777777" w:rsidR="009F452B" w:rsidRPr="003F200F" w:rsidRDefault="009F452B" w:rsidP="00673BCB">
            <w:pPr>
              <w:jc w:val="center"/>
              <w:rPr>
                <w:rFonts w:ascii="Tahoma" w:hAnsi="Tahoma" w:cs="Arial"/>
                <w:b/>
                <w:caps/>
                <w:sz w:val="16"/>
                <w:szCs w:val="16"/>
              </w:rPr>
            </w:pPr>
            <w:r w:rsidRPr="003F200F">
              <w:rPr>
                <w:rFonts w:ascii="Tahoma" w:hAnsi="Tahoma" w:cs="Arial"/>
                <w:b/>
                <w:caps/>
                <w:sz w:val="16"/>
                <w:szCs w:val="16"/>
              </w:rPr>
              <w:t>Remarks</w:t>
            </w:r>
          </w:p>
        </w:tc>
      </w:tr>
      <w:tr w:rsidR="009F452B" w:rsidRPr="003F200F" w14:paraId="1848863E" w14:textId="77777777" w:rsidTr="00673BCB">
        <w:trPr>
          <w:cantSplit/>
          <w:trHeight w:val="190"/>
        </w:trPr>
        <w:tc>
          <w:tcPr>
            <w:tcW w:w="1885" w:type="dxa"/>
            <w:tcBorders>
              <w:top w:val="single" w:sz="4" w:space="0" w:color="auto"/>
              <w:bottom w:val="single" w:sz="4" w:space="0" w:color="auto"/>
            </w:tcBorders>
          </w:tcPr>
          <w:p w14:paraId="1D91E86C"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FV_NAME_A</w:t>
            </w:r>
          </w:p>
        </w:tc>
        <w:tc>
          <w:tcPr>
            <w:tcW w:w="2520" w:type="dxa"/>
            <w:tcBorders>
              <w:top w:val="single" w:sz="4" w:space="0" w:color="auto"/>
              <w:bottom w:val="single" w:sz="4" w:space="0" w:color="auto"/>
            </w:tcBorders>
          </w:tcPr>
          <w:p w14:paraId="018E46E3"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A42292A"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(50)</w:t>
            </w:r>
          </w:p>
        </w:tc>
        <w:tc>
          <w:tcPr>
            <w:tcW w:w="2070" w:type="dxa"/>
            <w:tcBorders>
              <w:top w:val="single" w:sz="4" w:space="0" w:color="auto"/>
              <w:bottom w:val="single" w:sz="4" w:space="0" w:color="auto"/>
            </w:tcBorders>
            <w:vAlign w:val="center"/>
          </w:tcPr>
          <w:p w14:paraId="6731FAA9"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w:t>
            </w:r>
            <w:r w:rsidRPr="00C648BF">
              <w:rPr>
                <w:rFonts w:asciiTheme="minorHAnsi" w:hAnsiTheme="minorHAnsi" w:cstheme="minorHAnsi"/>
                <w:sz w:val="22"/>
              </w:rPr>
              <w:br/>
              <w:t>(Text Box)</w:t>
            </w:r>
          </w:p>
        </w:tc>
        <w:tc>
          <w:tcPr>
            <w:tcW w:w="1373" w:type="dxa"/>
            <w:tcBorders>
              <w:top w:val="single" w:sz="4" w:space="0" w:color="auto"/>
              <w:bottom w:val="single" w:sz="4" w:space="0" w:color="auto"/>
            </w:tcBorders>
            <w:vAlign w:val="center"/>
          </w:tcPr>
          <w:p w14:paraId="036A18DD"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5856A507" w14:textId="77777777" w:rsidTr="00673BCB">
        <w:trPr>
          <w:cantSplit/>
          <w:trHeight w:val="353"/>
        </w:trPr>
        <w:tc>
          <w:tcPr>
            <w:tcW w:w="1885" w:type="dxa"/>
            <w:tcBorders>
              <w:top w:val="single" w:sz="4" w:space="0" w:color="auto"/>
              <w:bottom w:val="single" w:sz="4" w:space="0" w:color="auto"/>
            </w:tcBorders>
          </w:tcPr>
          <w:p w14:paraId="3152B59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FV_NAME_E</w:t>
            </w:r>
          </w:p>
        </w:tc>
        <w:tc>
          <w:tcPr>
            <w:tcW w:w="2520" w:type="dxa"/>
            <w:tcBorders>
              <w:top w:val="single" w:sz="4" w:space="0" w:color="auto"/>
              <w:bottom w:val="single" w:sz="4" w:space="0" w:color="auto"/>
            </w:tcBorders>
          </w:tcPr>
          <w:p w14:paraId="4D0D3D1E"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FEE8AE2"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(50)</w:t>
            </w:r>
          </w:p>
        </w:tc>
        <w:tc>
          <w:tcPr>
            <w:tcW w:w="2070" w:type="dxa"/>
            <w:tcBorders>
              <w:top w:val="single" w:sz="4" w:space="0" w:color="auto"/>
              <w:bottom w:val="single" w:sz="4" w:space="0" w:color="auto"/>
            </w:tcBorders>
            <w:vAlign w:val="center"/>
          </w:tcPr>
          <w:p w14:paraId="4D52B18E"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w:t>
            </w:r>
            <w:r w:rsidRPr="00C648BF">
              <w:rPr>
                <w:rFonts w:asciiTheme="minorHAnsi" w:hAnsiTheme="minorHAnsi" w:cstheme="minorHAnsi"/>
                <w:sz w:val="22"/>
              </w:rPr>
              <w:br/>
              <w:t>(Text Box)</w:t>
            </w:r>
          </w:p>
        </w:tc>
        <w:tc>
          <w:tcPr>
            <w:tcW w:w="1373" w:type="dxa"/>
            <w:tcBorders>
              <w:top w:val="single" w:sz="4" w:space="0" w:color="auto"/>
            </w:tcBorders>
            <w:vAlign w:val="center"/>
          </w:tcPr>
          <w:p w14:paraId="787269ED"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1E4D47AB" w14:textId="77777777" w:rsidTr="00673BCB">
        <w:trPr>
          <w:cantSplit/>
          <w:trHeight w:val="353"/>
        </w:trPr>
        <w:tc>
          <w:tcPr>
            <w:tcW w:w="1885" w:type="dxa"/>
            <w:tcBorders>
              <w:top w:val="single" w:sz="4" w:space="0" w:color="auto"/>
              <w:bottom w:val="single" w:sz="4" w:space="0" w:color="auto"/>
            </w:tcBorders>
          </w:tcPr>
          <w:p w14:paraId="0F05E82B"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SHAPE </w:t>
            </w:r>
          </w:p>
        </w:tc>
        <w:tc>
          <w:tcPr>
            <w:tcW w:w="2520" w:type="dxa"/>
            <w:tcBorders>
              <w:top w:val="single" w:sz="4" w:space="0" w:color="auto"/>
              <w:bottom w:val="single" w:sz="4" w:space="0" w:color="auto"/>
            </w:tcBorders>
          </w:tcPr>
          <w:p w14:paraId="70A87F4D"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B28AA55"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POINT</w:t>
            </w:r>
          </w:p>
        </w:tc>
        <w:tc>
          <w:tcPr>
            <w:tcW w:w="2070" w:type="dxa"/>
            <w:tcBorders>
              <w:top w:val="single" w:sz="4" w:space="0" w:color="auto"/>
              <w:bottom w:val="single" w:sz="4" w:space="0" w:color="auto"/>
            </w:tcBorders>
            <w:vAlign w:val="center"/>
          </w:tcPr>
          <w:p w14:paraId="321B2E03" w14:textId="77777777" w:rsidR="009F452B" w:rsidRPr="00C648BF" w:rsidRDefault="00ED177F" w:rsidP="00C648BF">
            <w:pPr>
              <w:spacing w:line="360" w:lineRule="auto"/>
              <w:jc w:val="both"/>
              <w:rPr>
                <w:rFonts w:asciiTheme="minorHAnsi" w:hAnsiTheme="minorHAnsi" w:cstheme="minorHAnsi"/>
                <w:sz w:val="22"/>
              </w:rPr>
            </w:pPr>
            <w:r w:rsidRPr="00C648BF">
              <w:rPr>
                <w:rFonts w:asciiTheme="minorHAnsi" w:hAnsiTheme="minorHAnsi" w:cstheme="minorHAnsi"/>
                <w:sz w:val="22"/>
              </w:rPr>
              <w:t>Taking from New Map Location</w:t>
            </w:r>
          </w:p>
        </w:tc>
        <w:tc>
          <w:tcPr>
            <w:tcW w:w="1373" w:type="dxa"/>
            <w:vAlign w:val="center"/>
          </w:tcPr>
          <w:p w14:paraId="57C0E63B"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65392787" w14:textId="77777777" w:rsidTr="00673BCB">
        <w:trPr>
          <w:cantSplit/>
          <w:trHeight w:val="353"/>
        </w:trPr>
        <w:tc>
          <w:tcPr>
            <w:tcW w:w="1885" w:type="dxa"/>
            <w:tcBorders>
              <w:top w:val="single" w:sz="4" w:space="0" w:color="auto"/>
              <w:bottom w:val="single" w:sz="4" w:space="0" w:color="auto"/>
            </w:tcBorders>
          </w:tcPr>
          <w:p w14:paraId="15C3239F"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DEVICEIMEI</w:t>
            </w:r>
          </w:p>
        </w:tc>
        <w:tc>
          <w:tcPr>
            <w:tcW w:w="2520" w:type="dxa"/>
            <w:tcBorders>
              <w:top w:val="single" w:sz="4" w:space="0" w:color="auto"/>
              <w:bottom w:val="single" w:sz="4" w:space="0" w:color="auto"/>
            </w:tcBorders>
          </w:tcPr>
          <w:p w14:paraId="7A3A3C96"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27333EAE"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(16)</w:t>
            </w:r>
          </w:p>
        </w:tc>
        <w:tc>
          <w:tcPr>
            <w:tcW w:w="2070" w:type="dxa"/>
            <w:tcBorders>
              <w:top w:val="single" w:sz="4" w:space="0" w:color="auto"/>
              <w:bottom w:val="single" w:sz="4" w:space="0" w:color="auto"/>
            </w:tcBorders>
            <w:vAlign w:val="center"/>
          </w:tcPr>
          <w:p w14:paraId="73F85A2C"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System (Telephony)</w:t>
            </w:r>
          </w:p>
        </w:tc>
        <w:tc>
          <w:tcPr>
            <w:tcW w:w="1373" w:type="dxa"/>
            <w:vAlign w:val="center"/>
          </w:tcPr>
          <w:p w14:paraId="19A83655"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6E92932D" w14:textId="77777777" w:rsidTr="00673BCB">
        <w:trPr>
          <w:cantSplit/>
          <w:trHeight w:val="353"/>
        </w:trPr>
        <w:tc>
          <w:tcPr>
            <w:tcW w:w="1885" w:type="dxa"/>
            <w:tcBorders>
              <w:top w:val="single" w:sz="4" w:space="0" w:color="auto"/>
              <w:bottom w:val="single" w:sz="4" w:space="0" w:color="auto"/>
            </w:tcBorders>
          </w:tcPr>
          <w:p w14:paraId="5CAE5F4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ACCURACY</w:t>
            </w:r>
          </w:p>
        </w:tc>
        <w:tc>
          <w:tcPr>
            <w:tcW w:w="2520" w:type="dxa"/>
            <w:tcBorders>
              <w:top w:val="single" w:sz="4" w:space="0" w:color="auto"/>
              <w:bottom w:val="single" w:sz="4" w:space="0" w:color="auto"/>
            </w:tcBorders>
          </w:tcPr>
          <w:p w14:paraId="2889FC96"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50ABDF82"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INT</w:t>
            </w:r>
          </w:p>
        </w:tc>
        <w:tc>
          <w:tcPr>
            <w:tcW w:w="2070" w:type="dxa"/>
            <w:tcBorders>
              <w:top w:val="single" w:sz="4" w:space="0" w:color="auto"/>
              <w:bottom w:val="single" w:sz="4" w:space="0" w:color="auto"/>
            </w:tcBorders>
            <w:vAlign w:val="center"/>
          </w:tcPr>
          <w:p w14:paraId="6CAA4FF9"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System GPS</w:t>
            </w:r>
          </w:p>
        </w:tc>
        <w:tc>
          <w:tcPr>
            <w:tcW w:w="1373" w:type="dxa"/>
            <w:vAlign w:val="center"/>
          </w:tcPr>
          <w:p w14:paraId="5CCAE3D0"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689DBBFF" w14:textId="77777777" w:rsidTr="00673BCB">
        <w:trPr>
          <w:cantSplit/>
          <w:trHeight w:val="353"/>
        </w:trPr>
        <w:tc>
          <w:tcPr>
            <w:tcW w:w="1885" w:type="dxa"/>
            <w:tcBorders>
              <w:top w:val="single" w:sz="4" w:space="0" w:color="auto"/>
              <w:bottom w:val="single" w:sz="4" w:space="0" w:color="auto"/>
            </w:tcBorders>
          </w:tcPr>
          <w:p w14:paraId="082525C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DESCRIPTION</w:t>
            </w:r>
          </w:p>
        </w:tc>
        <w:tc>
          <w:tcPr>
            <w:tcW w:w="2520" w:type="dxa"/>
            <w:tcBorders>
              <w:top w:val="single" w:sz="4" w:space="0" w:color="auto"/>
              <w:bottom w:val="single" w:sz="4" w:space="0" w:color="auto"/>
            </w:tcBorders>
          </w:tcPr>
          <w:p w14:paraId="142703A9"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37C41EFF"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(500)</w:t>
            </w:r>
          </w:p>
        </w:tc>
        <w:tc>
          <w:tcPr>
            <w:tcW w:w="2070" w:type="dxa"/>
            <w:tcBorders>
              <w:top w:val="single" w:sz="4" w:space="0" w:color="auto"/>
              <w:bottom w:val="single" w:sz="4" w:space="0" w:color="auto"/>
            </w:tcBorders>
            <w:vAlign w:val="center"/>
          </w:tcPr>
          <w:p w14:paraId="79E5E3BE"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User Input </w:t>
            </w:r>
            <w:r w:rsidRPr="00C648BF">
              <w:rPr>
                <w:rFonts w:asciiTheme="minorHAnsi" w:hAnsiTheme="minorHAnsi" w:cstheme="minorHAnsi"/>
                <w:sz w:val="22"/>
              </w:rPr>
              <w:br/>
              <w:t>(Text Box)</w:t>
            </w:r>
          </w:p>
        </w:tc>
        <w:tc>
          <w:tcPr>
            <w:tcW w:w="1373" w:type="dxa"/>
            <w:vAlign w:val="center"/>
          </w:tcPr>
          <w:p w14:paraId="035ED854"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4B534DD8" w14:textId="77777777" w:rsidTr="00673BCB">
        <w:trPr>
          <w:cantSplit/>
          <w:trHeight w:val="353"/>
        </w:trPr>
        <w:tc>
          <w:tcPr>
            <w:tcW w:w="1885" w:type="dxa"/>
            <w:tcBorders>
              <w:top w:val="single" w:sz="4" w:space="0" w:color="auto"/>
              <w:bottom w:val="single" w:sz="4" w:space="0" w:color="auto"/>
            </w:tcBorders>
          </w:tcPr>
          <w:p w14:paraId="0642094C"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TYPE_EN </w:t>
            </w:r>
          </w:p>
        </w:tc>
        <w:tc>
          <w:tcPr>
            <w:tcW w:w="2520" w:type="dxa"/>
            <w:tcBorders>
              <w:top w:val="single" w:sz="4" w:space="0" w:color="auto"/>
              <w:bottom w:val="single" w:sz="4" w:space="0" w:color="auto"/>
            </w:tcBorders>
          </w:tcPr>
          <w:p w14:paraId="2E6B4C0D"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65516556"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STRING (50) </w:t>
            </w:r>
          </w:p>
        </w:tc>
        <w:tc>
          <w:tcPr>
            <w:tcW w:w="2070" w:type="dxa"/>
            <w:tcBorders>
              <w:top w:val="single" w:sz="4" w:space="0" w:color="auto"/>
              <w:bottom w:val="single" w:sz="4" w:space="0" w:color="auto"/>
            </w:tcBorders>
            <w:vAlign w:val="center"/>
          </w:tcPr>
          <w:p w14:paraId="7EA9938B"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4A8E2CA3"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POI Type</w:t>
            </w:r>
          </w:p>
        </w:tc>
      </w:tr>
      <w:tr w:rsidR="009F452B" w:rsidRPr="003F200F" w14:paraId="67620ADA" w14:textId="77777777" w:rsidTr="00673BCB">
        <w:trPr>
          <w:cantSplit/>
          <w:trHeight w:val="353"/>
        </w:trPr>
        <w:tc>
          <w:tcPr>
            <w:tcW w:w="1885" w:type="dxa"/>
            <w:tcBorders>
              <w:top w:val="single" w:sz="4" w:space="0" w:color="auto"/>
              <w:bottom w:val="single" w:sz="4" w:space="0" w:color="auto"/>
            </w:tcBorders>
          </w:tcPr>
          <w:p w14:paraId="55DE2F22"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SUBTYPE_EN </w:t>
            </w:r>
          </w:p>
        </w:tc>
        <w:tc>
          <w:tcPr>
            <w:tcW w:w="2520" w:type="dxa"/>
            <w:tcBorders>
              <w:top w:val="single" w:sz="4" w:space="0" w:color="auto"/>
              <w:bottom w:val="single" w:sz="4" w:space="0" w:color="auto"/>
            </w:tcBorders>
          </w:tcPr>
          <w:p w14:paraId="47C3191F"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22A79813"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 xml:space="preserve">STRING (50) </w:t>
            </w:r>
          </w:p>
        </w:tc>
        <w:tc>
          <w:tcPr>
            <w:tcW w:w="2070" w:type="dxa"/>
            <w:tcBorders>
              <w:top w:val="single" w:sz="4" w:space="0" w:color="auto"/>
              <w:bottom w:val="single" w:sz="4" w:space="0" w:color="auto"/>
            </w:tcBorders>
            <w:vAlign w:val="center"/>
          </w:tcPr>
          <w:p w14:paraId="1281D444"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19B8F37F"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POI Sub Type</w:t>
            </w:r>
          </w:p>
        </w:tc>
      </w:tr>
      <w:tr w:rsidR="009F452B" w:rsidRPr="003F200F" w14:paraId="41006A91" w14:textId="77777777" w:rsidTr="00673BCB">
        <w:trPr>
          <w:cantSplit/>
          <w:trHeight w:val="353"/>
        </w:trPr>
        <w:tc>
          <w:tcPr>
            <w:tcW w:w="1885" w:type="dxa"/>
            <w:tcBorders>
              <w:top w:val="single" w:sz="4" w:space="0" w:color="auto"/>
              <w:bottom w:val="single" w:sz="4" w:space="0" w:color="auto"/>
            </w:tcBorders>
          </w:tcPr>
          <w:p w14:paraId="3747447B"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lastRenderedPageBreak/>
              <w:t>BLOCK</w:t>
            </w:r>
          </w:p>
        </w:tc>
        <w:tc>
          <w:tcPr>
            <w:tcW w:w="2520" w:type="dxa"/>
            <w:tcBorders>
              <w:top w:val="single" w:sz="4" w:space="0" w:color="auto"/>
              <w:bottom w:val="single" w:sz="4" w:space="0" w:color="auto"/>
            </w:tcBorders>
          </w:tcPr>
          <w:p w14:paraId="441B031E"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5B5366F8"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STRING(50)</w:t>
            </w:r>
          </w:p>
        </w:tc>
        <w:tc>
          <w:tcPr>
            <w:tcW w:w="2070" w:type="dxa"/>
            <w:tcBorders>
              <w:top w:val="single" w:sz="4" w:space="0" w:color="auto"/>
              <w:bottom w:val="single" w:sz="4" w:space="0" w:color="auto"/>
            </w:tcBorders>
            <w:vAlign w:val="center"/>
          </w:tcPr>
          <w:p w14:paraId="29A2267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4CAA6C0F"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1C9EA87E" w14:textId="77777777" w:rsidTr="00673BCB">
        <w:trPr>
          <w:cantSplit/>
          <w:trHeight w:val="353"/>
        </w:trPr>
        <w:tc>
          <w:tcPr>
            <w:tcW w:w="1885" w:type="dxa"/>
            <w:tcBorders>
              <w:top w:val="single" w:sz="4" w:space="0" w:color="auto"/>
              <w:bottom w:val="single" w:sz="4" w:space="0" w:color="auto"/>
            </w:tcBorders>
          </w:tcPr>
          <w:p w14:paraId="480524D3"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IS_POI_TYPE</w:t>
            </w:r>
          </w:p>
        </w:tc>
        <w:tc>
          <w:tcPr>
            <w:tcW w:w="2520" w:type="dxa"/>
            <w:tcBorders>
              <w:top w:val="single" w:sz="4" w:space="0" w:color="auto"/>
              <w:bottom w:val="single" w:sz="4" w:space="0" w:color="auto"/>
            </w:tcBorders>
          </w:tcPr>
          <w:p w14:paraId="08629EED"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4A77AFA1"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BOOLEAN</w:t>
            </w:r>
          </w:p>
        </w:tc>
        <w:tc>
          <w:tcPr>
            <w:tcW w:w="2070" w:type="dxa"/>
            <w:tcBorders>
              <w:top w:val="single" w:sz="4" w:space="0" w:color="auto"/>
              <w:bottom w:val="single" w:sz="4" w:space="0" w:color="auto"/>
            </w:tcBorders>
            <w:vAlign w:val="center"/>
          </w:tcPr>
          <w:p w14:paraId="6C99A2E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Radio Button</w:t>
            </w:r>
          </w:p>
        </w:tc>
        <w:tc>
          <w:tcPr>
            <w:tcW w:w="1373" w:type="dxa"/>
            <w:vAlign w:val="center"/>
          </w:tcPr>
          <w:p w14:paraId="5D0B7BF1"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76BB8C7C" w14:textId="77777777" w:rsidTr="00673BCB">
        <w:trPr>
          <w:cantSplit/>
          <w:trHeight w:val="353"/>
        </w:trPr>
        <w:tc>
          <w:tcPr>
            <w:tcW w:w="1885" w:type="dxa"/>
            <w:tcBorders>
              <w:top w:val="single" w:sz="4" w:space="0" w:color="auto"/>
              <w:bottom w:val="single" w:sz="4" w:space="0" w:color="auto"/>
            </w:tcBorders>
          </w:tcPr>
          <w:p w14:paraId="0DB29862"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ROAD</w:t>
            </w:r>
          </w:p>
        </w:tc>
        <w:tc>
          <w:tcPr>
            <w:tcW w:w="2520" w:type="dxa"/>
            <w:tcBorders>
              <w:top w:val="single" w:sz="4" w:space="0" w:color="auto"/>
              <w:bottom w:val="single" w:sz="4" w:space="0" w:color="auto"/>
            </w:tcBorders>
          </w:tcPr>
          <w:p w14:paraId="178C9A55"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809613C"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(50)</w:t>
            </w:r>
          </w:p>
        </w:tc>
        <w:tc>
          <w:tcPr>
            <w:tcW w:w="2070" w:type="dxa"/>
            <w:tcBorders>
              <w:top w:val="single" w:sz="4" w:space="0" w:color="auto"/>
              <w:bottom w:val="single" w:sz="4" w:space="0" w:color="auto"/>
            </w:tcBorders>
            <w:vAlign w:val="center"/>
          </w:tcPr>
          <w:p w14:paraId="6AE3F0AB"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 (Combo Box)</w:t>
            </w:r>
          </w:p>
        </w:tc>
        <w:tc>
          <w:tcPr>
            <w:tcW w:w="1373" w:type="dxa"/>
            <w:vAlign w:val="center"/>
          </w:tcPr>
          <w:p w14:paraId="4594C0F7"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57CCAE07" w14:textId="77777777" w:rsidTr="00673BCB">
        <w:trPr>
          <w:cantSplit/>
          <w:trHeight w:val="353"/>
        </w:trPr>
        <w:tc>
          <w:tcPr>
            <w:tcW w:w="1885" w:type="dxa"/>
            <w:tcBorders>
              <w:top w:val="single" w:sz="4" w:space="0" w:color="auto"/>
              <w:bottom w:val="single" w:sz="4" w:space="0" w:color="auto"/>
            </w:tcBorders>
          </w:tcPr>
          <w:p w14:paraId="14095933"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BUILDING</w:t>
            </w:r>
          </w:p>
        </w:tc>
        <w:tc>
          <w:tcPr>
            <w:tcW w:w="2520" w:type="dxa"/>
            <w:tcBorders>
              <w:top w:val="single" w:sz="4" w:space="0" w:color="auto"/>
              <w:bottom w:val="single" w:sz="4" w:space="0" w:color="auto"/>
            </w:tcBorders>
          </w:tcPr>
          <w:p w14:paraId="45AFBF96"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0255B0F7"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STRING (50)</w:t>
            </w:r>
          </w:p>
        </w:tc>
        <w:tc>
          <w:tcPr>
            <w:tcW w:w="2070" w:type="dxa"/>
            <w:tcBorders>
              <w:top w:val="single" w:sz="4" w:space="0" w:color="auto"/>
              <w:bottom w:val="single" w:sz="4" w:space="0" w:color="auto"/>
            </w:tcBorders>
            <w:vAlign w:val="center"/>
          </w:tcPr>
          <w:p w14:paraId="2C72B48C"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User Input (radio) Button</w:t>
            </w:r>
          </w:p>
        </w:tc>
        <w:tc>
          <w:tcPr>
            <w:tcW w:w="1373" w:type="dxa"/>
            <w:vAlign w:val="center"/>
          </w:tcPr>
          <w:p w14:paraId="478516E8" w14:textId="77777777" w:rsidR="009F452B" w:rsidRPr="00C648BF" w:rsidRDefault="009F452B" w:rsidP="00C648BF">
            <w:pPr>
              <w:spacing w:line="360" w:lineRule="auto"/>
              <w:jc w:val="both"/>
              <w:rPr>
                <w:rFonts w:asciiTheme="minorHAnsi" w:hAnsiTheme="minorHAnsi" w:cstheme="minorHAnsi"/>
                <w:sz w:val="22"/>
              </w:rPr>
            </w:pPr>
          </w:p>
        </w:tc>
      </w:tr>
      <w:tr w:rsidR="009F452B" w:rsidRPr="003F200F" w14:paraId="3621DC30" w14:textId="77777777" w:rsidTr="00673BCB">
        <w:trPr>
          <w:cantSplit/>
          <w:trHeight w:val="353"/>
        </w:trPr>
        <w:tc>
          <w:tcPr>
            <w:tcW w:w="1885" w:type="dxa"/>
            <w:tcBorders>
              <w:top w:val="single" w:sz="4" w:space="0" w:color="auto"/>
              <w:bottom w:val="single" w:sz="4" w:space="0" w:color="auto"/>
            </w:tcBorders>
          </w:tcPr>
          <w:p w14:paraId="623D2406"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PHOTO</w:t>
            </w:r>
          </w:p>
        </w:tc>
        <w:tc>
          <w:tcPr>
            <w:tcW w:w="2520" w:type="dxa"/>
            <w:tcBorders>
              <w:top w:val="single" w:sz="4" w:space="0" w:color="auto"/>
              <w:bottom w:val="single" w:sz="4" w:space="0" w:color="auto"/>
            </w:tcBorders>
          </w:tcPr>
          <w:p w14:paraId="5E9BE015"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FAVORITE_POINTS</w:t>
            </w:r>
          </w:p>
        </w:tc>
        <w:tc>
          <w:tcPr>
            <w:tcW w:w="1530" w:type="dxa"/>
            <w:tcBorders>
              <w:top w:val="single" w:sz="4" w:space="0" w:color="auto"/>
              <w:bottom w:val="single" w:sz="4" w:space="0" w:color="auto"/>
            </w:tcBorders>
            <w:vAlign w:val="center"/>
          </w:tcPr>
          <w:p w14:paraId="1CF060AB" w14:textId="53077DAB" w:rsidR="009F452B" w:rsidRPr="00C648BF" w:rsidRDefault="00B552E9" w:rsidP="00C648BF">
            <w:pPr>
              <w:spacing w:line="360" w:lineRule="auto"/>
              <w:jc w:val="both"/>
              <w:rPr>
                <w:rFonts w:asciiTheme="minorHAnsi" w:hAnsiTheme="minorHAnsi" w:cstheme="minorHAnsi"/>
                <w:sz w:val="22"/>
              </w:rPr>
            </w:pPr>
            <w:r>
              <w:rPr>
                <w:rFonts w:asciiTheme="minorHAnsi" w:hAnsiTheme="minorHAnsi" w:cstheme="minorHAnsi"/>
                <w:sz w:val="22"/>
              </w:rPr>
              <w:t>String (128)</w:t>
            </w:r>
          </w:p>
        </w:tc>
        <w:tc>
          <w:tcPr>
            <w:tcW w:w="2070" w:type="dxa"/>
            <w:tcBorders>
              <w:top w:val="single" w:sz="4" w:space="0" w:color="auto"/>
              <w:bottom w:val="single" w:sz="4" w:space="0" w:color="auto"/>
            </w:tcBorders>
            <w:vAlign w:val="center"/>
          </w:tcPr>
          <w:p w14:paraId="4CB94E32" w14:textId="77777777" w:rsidR="009F452B" w:rsidRPr="00C648BF" w:rsidRDefault="009F452B" w:rsidP="00C648BF">
            <w:pPr>
              <w:spacing w:line="360" w:lineRule="auto"/>
              <w:jc w:val="both"/>
              <w:rPr>
                <w:rFonts w:asciiTheme="minorHAnsi" w:hAnsiTheme="minorHAnsi" w:cstheme="minorHAnsi"/>
                <w:sz w:val="22"/>
              </w:rPr>
            </w:pPr>
            <w:r w:rsidRPr="00C648BF">
              <w:rPr>
                <w:rFonts w:asciiTheme="minorHAnsi" w:hAnsiTheme="minorHAnsi" w:cstheme="minorHAnsi"/>
                <w:sz w:val="22"/>
              </w:rPr>
              <w:t>System Camera</w:t>
            </w:r>
          </w:p>
        </w:tc>
        <w:tc>
          <w:tcPr>
            <w:tcW w:w="1373" w:type="dxa"/>
            <w:tcBorders>
              <w:bottom w:val="single" w:sz="4" w:space="0" w:color="auto"/>
            </w:tcBorders>
            <w:vAlign w:val="center"/>
          </w:tcPr>
          <w:p w14:paraId="7BF9B857" w14:textId="77777777" w:rsidR="009F452B" w:rsidRPr="00C648BF" w:rsidRDefault="009F452B" w:rsidP="00C648BF">
            <w:pPr>
              <w:spacing w:line="360" w:lineRule="auto"/>
              <w:jc w:val="both"/>
              <w:rPr>
                <w:rFonts w:asciiTheme="minorHAnsi" w:hAnsiTheme="minorHAnsi" w:cstheme="minorHAnsi"/>
                <w:sz w:val="22"/>
              </w:rPr>
            </w:pPr>
          </w:p>
        </w:tc>
      </w:tr>
    </w:tbl>
    <w:p w14:paraId="4C08FD92" w14:textId="77777777" w:rsidR="00673BCB" w:rsidRDefault="00673BCB" w:rsidP="009F452B">
      <w:pPr>
        <w:rPr>
          <w:rFonts w:ascii="Tahoma" w:hAnsi="Tahoma" w:cs="Arial"/>
          <w:bCs/>
          <w:color w:val="000000"/>
        </w:rPr>
      </w:pPr>
    </w:p>
    <w:p w14:paraId="0FF4A59B" w14:textId="77777777" w:rsidR="00673BCB" w:rsidRDefault="00673BCB" w:rsidP="009F452B">
      <w:pPr>
        <w:rPr>
          <w:rFonts w:ascii="Tahoma" w:hAnsi="Tahoma" w:cs="Arial"/>
          <w:bCs/>
          <w:color w:val="000000"/>
        </w:rPr>
      </w:pPr>
    </w:p>
    <w:p w14:paraId="3781DD70" w14:textId="77777777" w:rsidR="009F452B" w:rsidRPr="00FE1944" w:rsidRDefault="009F452B" w:rsidP="009F452B">
      <w:pPr>
        <w:rPr>
          <w:rFonts w:asciiTheme="minorHAnsi" w:hAnsiTheme="minorHAnsi" w:cstheme="minorHAnsi"/>
          <w:bCs/>
          <w:color w:val="000000"/>
          <w:sz w:val="22"/>
        </w:rPr>
      </w:pPr>
      <w:r w:rsidRPr="00FE1944">
        <w:rPr>
          <w:rFonts w:asciiTheme="minorHAnsi" w:hAnsiTheme="minorHAnsi" w:cstheme="minorHAnsi"/>
          <w:bCs/>
          <w:color w:val="000000"/>
          <w:sz w:val="22"/>
        </w:rPr>
        <w:t xml:space="preserve">Output Parameters </w:t>
      </w:r>
    </w:p>
    <w:p w14:paraId="0C18D906" w14:textId="77777777" w:rsidR="009F452B" w:rsidRPr="00174E8B" w:rsidRDefault="009F452B" w:rsidP="009F452B">
      <w:pPr>
        <w:rPr>
          <w:rFonts w:asciiTheme="minorHAnsi" w:hAnsiTheme="minorHAnsi" w:cstheme="minorHAnsi"/>
          <w:bCs/>
          <w:color w:val="000000"/>
        </w:rPr>
      </w:pPr>
    </w:p>
    <w:p w14:paraId="304A6BA9" w14:textId="77777777" w:rsidR="009F452B" w:rsidRPr="00174E8B" w:rsidRDefault="00673BCB" w:rsidP="00C648BF">
      <w:pPr>
        <w:spacing w:line="360" w:lineRule="auto"/>
        <w:jc w:val="both"/>
        <w:rPr>
          <w:rFonts w:asciiTheme="minorHAnsi" w:hAnsiTheme="minorHAnsi" w:cstheme="minorHAnsi"/>
          <w:sz w:val="22"/>
        </w:rPr>
      </w:pPr>
      <w:r w:rsidRPr="00174E8B">
        <w:rPr>
          <w:rFonts w:asciiTheme="minorHAnsi" w:hAnsiTheme="minorHAnsi" w:cstheme="minorHAnsi"/>
          <w:sz w:val="22"/>
        </w:rPr>
        <w:t xml:space="preserve">Result flag will be returned to user. </w:t>
      </w:r>
    </w:p>
    <w:p w14:paraId="7EA01CC4" w14:textId="77777777" w:rsidR="009F452B" w:rsidRPr="00CB13D9" w:rsidRDefault="009F452B" w:rsidP="00FE1944">
      <w:pPr>
        <w:pStyle w:val="Heading3"/>
        <w:tabs>
          <w:tab w:val="clear" w:pos="1980"/>
          <w:tab w:val="num" w:pos="810"/>
        </w:tabs>
        <w:ind w:hanging="1980"/>
        <w:rPr>
          <w:rFonts w:asciiTheme="minorHAnsi" w:hAnsiTheme="minorHAnsi" w:cstheme="minorHAnsi"/>
          <w:b/>
        </w:rPr>
      </w:pPr>
      <w:bookmarkStart w:id="192" w:name="_Toc390785278"/>
      <w:bookmarkStart w:id="193" w:name="_Toc391199443"/>
      <w:r w:rsidRPr="00CB13D9">
        <w:rPr>
          <w:rFonts w:asciiTheme="minorHAnsi" w:hAnsiTheme="minorHAnsi" w:cstheme="minorHAnsi"/>
          <w:b/>
        </w:rPr>
        <w:t>External Interfaces</w:t>
      </w:r>
      <w:bookmarkEnd w:id="192"/>
      <w:bookmarkEnd w:id="193"/>
    </w:p>
    <w:p w14:paraId="5F7C9718" w14:textId="77777777" w:rsidR="009F452B" w:rsidRPr="00174E8B" w:rsidRDefault="009F452B" w:rsidP="00C648BF">
      <w:pPr>
        <w:spacing w:line="360" w:lineRule="auto"/>
        <w:jc w:val="both"/>
        <w:rPr>
          <w:rFonts w:asciiTheme="minorHAnsi" w:hAnsiTheme="minorHAnsi" w:cstheme="minorHAnsi"/>
          <w:sz w:val="22"/>
        </w:rPr>
      </w:pPr>
      <w:r w:rsidRPr="00174E8B">
        <w:rPr>
          <w:rFonts w:asciiTheme="minorHAnsi" w:hAnsiTheme="minorHAnsi" w:cstheme="minorHAnsi"/>
          <w:sz w:val="22"/>
        </w:rPr>
        <w:t xml:space="preserve">Device camera will be interfaced to get image of favorite point. </w:t>
      </w:r>
    </w:p>
    <w:p w14:paraId="49BD525A" w14:textId="77777777" w:rsidR="009F452B" w:rsidRPr="00174E8B" w:rsidRDefault="009F452B" w:rsidP="00673BCB">
      <w:pPr>
        <w:spacing w:line="360" w:lineRule="auto"/>
        <w:ind w:left="360"/>
        <w:jc w:val="both"/>
        <w:rPr>
          <w:rFonts w:asciiTheme="minorHAnsi" w:hAnsiTheme="minorHAnsi" w:cstheme="minorHAnsi"/>
          <w:bCs/>
          <w:color w:val="000000"/>
        </w:rPr>
      </w:pPr>
      <w:r w:rsidRPr="00174E8B">
        <w:rPr>
          <w:rFonts w:asciiTheme="minorHAnsi" w:hAnsiTheme="minorHAnsi" w:cstheme="minorHAnsi"/>
          <w:bCs/>
          <w:color w:val="000000"/>
        </w:rPr>
        <w:t xml:space="preserve"> </w:t>
      </w:r>
    </w:p>
    <w:p w14:paraId="7F0D3057" w14:textId="77777777" w:rsidR="009F452B" w:rsidRPr="00CB13D9" w:rsidRDefault="009F452B" w:rsidP="00FE1944">
      <w:pPr>
        <w:pStyle w:val="Heading3"/>
        <w:tabs>
          <w:tab w:val="clear" w:pos="1980"/>
          <w:tab w:val="num" w:pos="810"/>
        </w:tabs>
        <w:ind w:hanging="1980"/>
        <w:rPr>
          <w:rFonts w:asciiTheme="minorHAnsi" w:hAnsiTheme="minorHAnsi" w:cstheme="minorHAnsi"/>
          <w:b/>
        </w:rPr>
      </w:pPr>
      <w:bookmarkStart w:id="194" w:name="_Toc390785279"/>
      <w:bookmarkStart w:id="195" w:name="_Toc391199444"/>
      <w:r w:rsidRPr="00CB13D9">
        <w:rPr>
          <w:rFonts w:asciiTheme="minorHAnsi" w:hAnsiTheme="minorHAnsi" w:cstheme="minorHAnsi"/>
          <w:b/>
        </w:rPr>
        <w:t>Assumptions</w:t>
      </w:r>
      <w:bookmarkEnd w:id="194"/>
      <w:bookmarkEnd w:id="195"/>
    </w:p>
    <w:bookmarkEnd w:id="185"/>
    <w:p w14:paraId="38047E28" w14:textId="11B20586" w:rsidR="00673BCB" w:rsidRPr="00174E8B" w:rsidRDefault="00DD1E5D" w:rsidP="00673BCB">
      <w:pPr>
        <w:jc w:val="both"/>
        <w:rPr>
          <w:rFonts w:asciiTheme="minorHAnsi" w:hAnsiTheme="minorHAnsi" w:cstheme="minorHAnsi"/>
          <w:sz w:val="20"/>
        </w:rPr>
      </w:pPr>
      <w:r w:rsidRPr="00174E8B">
        <w:rPr>
          <w:rFonts w:asciiTheme="minorHAnsi" w:hAnsiTheme="minorHAnsi" w:cstheme="minorHAnsi"/>
          <w:sz w:val="20"/>
        </w:rPr>
        <w:t xml:space="preserve"> </w:t>
      </w:r>
      <w:r w:rsidR="00FE1944">
        <w:rPr>
          <w:rFonts w:asciiTheme="minorHAnsi" w:hAnsiTheme="minorHAnsi" w:cstheme="minorHAnsi"/>
          <w:sz w:val="20"/>
        </w:rPr>
        <w:t xml:space="preserve">Device will be in the coverage area. </w:t>
      </w:r>
    </w:p>
    <w:p w14:paraId="1F688473" w14:textId="77777777" w:rsidR="00673BCB" w:rsidRPr="00174E8B" w:rsidRDefault="00673BCB" w:rsidP="00673BCB">
      <w:pPr>
        <w:pStyle w:val="Heading1"/>
        <w:numPr>
          <w:ilvl w:val="0"/>
          <w:numId w:val="0"/>
        </w:numPr>
        <w:ind w:left="432" w:hanging="432"/>
        <w:rPr>
          <w:rFonts w:asciiTheme="minorHAnsi" w:hAnsiTheme="minorHAnsi" w:cstheme="minorHAnsi"/>
        </w:rPr>
      </w:pPr>
    </w:p>
    <w:p w14:paraId="07ADE0EF" w14:textId="77777777" w:rsidR="00673BCB" w:rsidRPr="00174E8B" w:rsidRDefault="00673BCB" w:rsidP="00260445">
      <w:pPr>
        <w:pStyle w:val="Heading2"/>
        <w:tabs>
          <w:tab w:val="clear" w:pos="1116"/>
        </w:tabs>
        <w:ind w:left="540"/>
        <w:rPr>
          <w:rFonts w:asciiTheme="minorHAnsi" w:hAnsiTheme="minorHAnsi" w:cstheme="minorHAnsi"/>
          <w:b/>
          <w:sz w:val="28"/>
          <w:szCs w:val="28"/>
        </w:rPr>
      </w:pPr>
      <w:bookmarkStart w:id="196" w:name="_Toc390785280"/>
      <w:bookmarkStart w:id="197" w:name="_Toc391199445"/>
      <w:r w:rsidRPr="00174E8B">
        <w:rPr>
          <w:rFonts w:asciiTheme="minorHAnsi" w:hAnsiTheme="minorHAnsi" w:cstheme="minorHAnsi"/>
          <w:b/>
          <w:sz w:val="28"/>
          <w:szCs w:val="28"/>
        </w:rPr>
        <w:t>GPS Location</w:t>
      </w:r>
      <w:bookmarkEnd w:id="196"/>
      <w:bookmarkEnd w:id="197"/>
    </w:p>
    <w:p w14:paraId="349AEA4C" w14:textId="77777777" w:rsidR="00673BCB" w:rsidRPr="00174E8B" w:rsidRDefault="00673BCB" w:rsidP="00673BCB">
      <w:pPr>
        <w:pStyle w:val="Normal1"/>
        <w:spacing w:line="240" w:lineRule="auto"/>
        <w:rPr>
          <w:rFonts w:asciiTheme="minorHAnsi" w:hAnsiTheme="minorHAnsi" w:cstheme="minorHAnsi"/>
          <w:bCs/>
          <w:color w:val="000000"/>
        </w:rPr>
      </w:pPr>
      <w:r w:rsidRPr="00174E8B">
        <w:rPr>
          <w:rFonts w:asciiTheme="minorHAnsi" w:hAnsiTheme="minorHAnsi" w:cstheme="minorHAnsi"/>
          <w:b/>
          <w:bCs/>
          <w:color w:val="000000"/>
        </w:rPr>
        <w:br/>
      </w:r>
      <w:r w:rsidRPr="00174E8B">
        <w:rPr>
          <w:rFonts w:asciiTheme="minorHAnsi" w:hAnsiTheme="minorHAnsi" w:cstheme="minorHAnsi"/>
          <w:bCs/>
          <w:color w:val="000000"/>
        </w:rPr>
        <w:t>Introduction</w:t>
      </w:r>
    </w:p>
    <w:p w14:paraId="361B254D" w14:textId="77777777" w:rsidR="00673BCB" w:rsidRPr="00174E8B" w:rsidRDefault="00673BCB" w:rsidP="00673BCB">
      <w:pPr>
        <w:spacing w:line="360" w:lineRule="auto"/>
        <w:jc w:val="both"/>
        <w:rPr>
          <w:rFonts w:asciiTheme="minorHAnsi" w:hAnsiTheme="minorHAnsi" w:cstheme="minorHAnsi"/>
          <w:sz w:val="22"/>
        </w:rPr>
      </w:pPr>
      <w:r w:rsidRPr="00174E8B">
        <w:rPr>
          <w:rFonts w:asciiTheme="minorHAnsi" w:hAnsiTheme="minorHAnsi" w:cstheme="minorHAnsi"/>
          <w:sz w:val="22"/>
        </w:rPr>
        <w:t>This process is used to show user location on map by getting own location thr</w:t>
      </w:r>
      <w:r w:rsidR="00DD1E5D" w:rsidRPr="00174E8B">
        <w:rPr>
          <w:rFonts w:asciiTheme="minorHAnsi" w:hAnsiTheme="minorHAnsi" w:cstheme="minorHAnsi"/>
          <w:sz w:val="22"/>
        </w:rPr>
        <w:t>ough GPS</w:t>
      </w:r>
      <w:r w:rsidRPr="00174E8B">
        <w:rPr>
          <w:rFonts w:asciiTheme="minorHAnsi" w:hAnsiTheme="minorHAnsi" w:cstheme="minorHAnsi"/>
          <w:sz w:val="22"/>
        </w:rPr>
        <w:t xml:space="preserve">.   </w:t>
      </w:r>
    </w:p>
    <w:p w14:paraId="4A72BD95" w14:textId="77777777" w:rsidR="00673BCB" w:rsidRPr="00FE1944" w:rsidRDefault="00673BCB" w:rsidP="00FE1944">
      <w:pPr>
        <w:pStyle w:val="Heading3"/>
        <w:tabs>
          <w:tab w:val="clear" w:pos="1980"/>
          <w:tab w:val="num" w:pos="810"/>
        </w:tabs>
        <w:ind w:hanging="1980"/>
        <w:rPr>
          <w:rFonts w:asciiTheme="minorHAnsi" w:hAnsiTheme="minorHAnsi" w:cstheme="minorHAnsi"/>
          <w:b/>
        </w:rPr>
      </w:pPr>
      <w:bookmarkStart w:id="198" w:name="_Toc390785281"/>
      <w:bookmarkStart w:id="199" w:name="_Toc391199446"/>
      <w:r w:rsidRPr="00FE1944">
        <w:rPr>
          <w:rFonts w:asciiTheme="minorHAnsi" w:hAnsiTheme="minorHAnsi" w:cstheme="minorHAnsi"/>
          <w:b/>
        </w:rPr>
        <w:t>Design Alternatives</w:t>
      </w:r>
      <w:bookmarkEnd w:id="198"/>
      <w:bookmarkEnd w:id="199"/>
    </w:p>
    <w:p w14:paraId="2EDFE954" w14:textId="77777777" w:rsidR="00673BCB" w:rsidRDefault="00673BCB" w:rsidP="00673BCB">
      <w:pPr>
        <w:spacing w:line="360" w:lineRule="auto"/>
        <w:jc w:val="both"/>
        <w:rPr>
          <w:rFonts w:asciiTheme="minorHAnsi" w:hAnsiTheme="minorHAnsi" w:cstheme="minorHAnsi"/>
          <w:sz w:val="22"/>
        </w:rPr>
      </w:pPr>
      <w:r w:rsidRPr="00174E8B">
        <w:rPr>
          <w:rFonts w:asciiTheme="minorHAnsi" w:hAnsiTheme="minorHAnsi" w:cstheme="minorHAnsi"/>
          <w:sz w:val="22"/>
        </w:rPr>
        <w:t>Not applicable.</w:t>
      </w:r>
    </w:p>
    <w:p w14:paraId="758AB2A1" w14:textId="64F3B93B" w:rsidR="00FE1944" w:rsidRDefault="00FE1944">
      <w:pPr>
        <w:spacing w:after="160" w:line="259" w:lineRule="auto"/>
        <w:rPr>
          <w:rFonts w:asciiTheme="minorHAnsi" w:hAnsiTheme="minorHAnsi" w:cstheme="minorHAnsi"/>
          <w:sz w:val="22"/>
        </w:rPr>
      </w:pPr>
      <w:r>
        <w:rPr>
          <w:rFonts w:asciiTheme="minorHAnsi" w:hAnsiTheme="minorHAnsi" w:cstheme="minorHAnsi"/>
          <w:sz w:val="22"/>
        </w:rPr>
        <w:br w:type="page"/>
      </w:r>
    </w:p>
    <w:p w14:paraId="7515F841" w14:textId="77777777" w:rsidR="00FE1944" w:rsidRPr="00174E8B" w:rsidRDefault="00FE1944" w:rsidP="00673BCB">
      <w:pPr>
        <w:spacing w:line="360" w:lineRule="auto"/>
        <w:jc w:val="both"/>
        <w:rPr>
          <w:rFonts w:asciiTheme="minorHAnsi" w:hAnsiTheme="minorHAnsi" w:cstheme="minorHAnsi"/>
          <w:sz w:val="22"/>
        </w:rPr>
      </w:pPr>
    </w:p>
    <w:p w14:paraId="5F06FA14" w14:textId="77777777" w:rsidR="00673BCB" w:rsidRPr="00CB13D9" w:rsidRDefault="00673BCB" w:rsidP="00FE1944">
      <w:pPr>
        <w:pStyle w:val="Heading3"/>
        <w:tabs>
          <w:tab w:val="clear" w:pos="1980"/>
          <w:tab w:val="num" w:pos="810"/>
        </w:tabs>
        <w:ind w:hanging="1980"/>
        <w:rPr>
          <w:rFonts w:asciiTheme="minorHAnsi" w:hAnsiTheme="minorHAnsi" w:cstheme="minorHAnsi"/>
          <w:b/>
        </w:rPr>
      </w:pPr>
      <w:bookmarkStart w:id="200" w:name="_Toc390785282"/>
      <w:bookmarkStart w:id="201" w:name="_Toc391199447"/>
      <w:r w:rsidRPr="00CB13D9">
        <w:rPr>
          <w:rFonts w:asciiTheme="minorHAnsi" w:hAnsiTheme="minorHAnsi" w:cstheme="minorHAnsi"/>
          <w:b/>
        </w:rPr>
        <w:t>Design Details</w:t>
      </w:r>
      <w:bookmarkEnd w:id="200"/>
      <w:bookmarkEnd w:id="201"/>
    </w:p>
    <w:p w14:paraId="29B4C4CF" w14:textId="77777777" w:rsidR="00673BCB" w:rsidRPr="003F200F" w:rsidRDefault="00673BCB" w:rsidP="00673BCB">
      <w:pPr>
        <w:jc w:val="both"/>
        <w:rPr>
          <w:rFonts w:ascii="Tahoma" w:hAnsi="Tahoma" w:cs="Arial"/>
          <w:sz w:val="20"/>
        </w:rPr>
      </w:pPr>
    </w:p>
    <w:p w14:paraId="16EEF020" w14:textId="77777777" w:rsidR="00673BCB" w:rsidRDefault="00673BCB" w:rsidP="00673BCB">
      <w:pPr>
        <w:autoSpaceDE w:val="0"/>
        <w:autoSpaceDN w:val="0"/>
        <w:adjustRightInd w:val="0"/>
        <w:spacing w:line="360" w:lineRule="auto"/>
        <w:jc w:val="both"/>
        <w:rPr>
          <w:rFonts w:ascii="Tahoma" w:hAnsi="Tahoma" w:cs="Arial"/>
          <w:sz w:val="20"/>
        </w:rPr>
      </w:pPr>
      <w:r w:rsidRPr="00C648BF">
        <w:rPr>
          <w:rFonts w:asciiTheme="minorHAnsi" w:hAnsiTheme="minorHAnsi" w:cstheme="minorHAnsi"/>
          <w:sz w:val="22"/>
        </w:rPr>
        <w:t>The process / activity flow diagram for this activity is as below</w:t>
      </w:r>
      <w:r>
        <w:rPr>
          <w:rFonts w:ascii="Tahoma" w:hAnsi="Tahoma" w:cs="Arial"/>
          <w:sz w:val="20"/>
        </w:rPr>
        <w:t xml:space="preserve"> –</w:t>
      </w:r>
    </w:p>
    <w:p w14:paraId="677EB492" w14:textId="77777777" w:rsidR="00673BCB" w:rsidRDefault="00A45161" w:rsidP="00673BCB">
      <w:pPr>
        <w:spacing w:line="360" w:lineRule="auto"/>
        <w:jc w:val="center"/>
      </w:pPr>
      <w:r>
        <w:object w:dxaOrig="4399" w:dyaOrig="5385" w14:anchorId="22E92741">
          <v:shape id="_x0000_i1070" type="#_x0000_t75" style="width:219.4pt;height:269pt" o:ole="">
            <v:imagedata r:id="rId98" o:title=""/>
          </v:shape>
          <o:OLEObject Type="Embed" ProgID="Visio.Drawing.11" ShapeID="_x0000_i1070" DrawAspect="Content" ObjectID="_1465042202" r:id="rId99"/>
        </w:object>
      </w:r>
    </w:p>
    <w:p w14:paraId="02E220AE" w14:textId="77777777" w:rsidR="00673BCB" w:rsidRPr="00AF0341" w:rsidRDefault="00673BCB" w:rsidP="00C648BF">
      <w:pPr>
        <w:spacing w:line="360" w:lineRule="auto"/>
        <w:jc w:val="both"/>
        <w:rPr>
          <w:rFonts w:asciiTheme="minorHAnsi" w:hAnsiTheme="minorHAnsi" w:cstheme="minorHAnsi"/>
          <w:b/>
          <w:sz w:val="22"/>
        </w:rPr>
      </w:pPr>
      <w:r w:rsidRPr="00AF0341">
        <w:rPr>
          <w:rFonts w:asciiTheme="minorHAnsi" w:hAnsiTheme="minorHAnsi" w:cstheme="minorHAnsi"/>
          <w:b/>
          <w:sz w:val="22"/>
        </w:rPr>
        <w:t>Step 1 – Initiate GPS Location</w:t>
      </w:r>
    </w:p>
    <w:p w14:paraId="380C6C4F" w14:textId="77777777" w:rsidR="00673BCB" w:rsidRPr="00C648BF" w:rsidRDefault="00673BCB" w:rsidP="00673BCB">
      <w:pPr>
        <w:spacing w:line="360" w:lineRule="auto"/>
        <w:jc w:val="both"/>
        <w:rPr>
          <w:rFonts w:asciiTheme="minorHAnsi" w:hAnsiTheme="minorHAnsi" w:cstheme="minorHAnsi"/>
          <w:sz w:val="22"/>
        </w:rPr>
      </w:pPr>
      <w:r w:rsidRPr="00C648BF">
        <w:rPr>
          <w:rFonts w:asciiTheme="minorHAnsi" w:hAnsiTheme="minorHAnsi" w:cstheme="minorHAnsi"/>
          <w:sz w:val="22"/>
        </w:rPr>
        <w:t xml:space="preserve">This process can be initiated by tapping on GPS icon available on the map. </w:t>
      </w:r>
    </w:p>
    <w:p w14:paraId="5B5239DD" w14:textId="77777777" w:rsidR="00673BCB" w:rsidRPr="00AF0341" w:rsidRDefault="00673BCB" w:rsidP="00C648BF">
      <w:pPr>
        <w:spacing w:line="360" w:lineRule="auto"/>
        <w:jc w:val="both"/>
        <w:rPr>
          <w:rFonts w:asciiTheme="minorHAnsi" w:hAnsiTheme="minorHAnsi" w:cstheme="minorHAnsi"/>
          <w:b/>
          <w:sz w:val="22"/>
        </w:rPr>
      </w:pPr>
      <w:r w:rsidRPr="00AF0341">
        <w:rPr>
          <w:rFonts w:asciiTheme="minorHAnsi" w:hAnsiTheme="minorHAnsi" w:cstheme="minorHAnsi"/>
          <w:b/>
          <w:sz w:val="22"/>
        </w:rPr>
        <w:t xml:space="preserve">Step 2 – Showing Location </w:t>
      </w:r>
    </w:p>
    <w:p w14:paraId="7C82B48A" w14:textId="77777777" w:rsidR="00673BCB" w:rsidRPr="00C648BF" w:rsidRDefault="00673BCB" w:rsidP="007017BB">
      <w:pPr>
        <w:spacing w:line="360" w:lineRule="auto"/>
        <w:jc w:val="both"/>
        <w:rPr>
          <w:rFonts w:asciiTheme="minorHAnsi" w:hAnsiTheme="minorHAnsi" w:cstheme="minorHAnsi"/>
          <w:sz w:val="22"/>
        </w:rPr>
      </w:pPr>
      <w:r w:rsidRPr="00C648BF">
        <w:rPr>
          <w:rFonts w:asciiTheme="minorHAnsi" w:hAnsiTheme="minorHAnsi" w:cstheme="minorHAnsi"/>
          <w:sz w:val="22"/>
        </w:rPr>
        <w:t xml:space="preserve">Application will communicate with GPS to get device location and a graphic icon will be shown on map with a buffer showing </w:t>
      </w:r>
      <w:r w:rsidR="00402B78" w:rsidRPr="00C648BF">
        <w:rPr>
          <w:rFonts w:asciiTheme="minorHAnsi" w:hAnsiTheme="minorHAnsi" w:cstheme="minorHAnsi"/>
          <w:sz w:val="22"/>
        </w:rPr>
        <w:t>current positional accuracy.</w:t>
      </w:r>
      <w:r w:rsidR="000A1084">
        <w:rPr>
          <w:rFonts w:asciiTheme="minorHAnsi" w:hAnsiTheme="minorHAnsi" w:cstheme="minorHAnsi"/>
          <w:sz w:val="22"/>
        </w:rPr>
        <w:t xml:space="preserve"> Map tip of the GPS location </w:t>
      </w:r>
      <w:r w:rsidR="007017BB">
        <w:rPr>
          <w:rFonts w:asciiTheme="minorHAnsi" w:hAnsiTheme="minorHAnsi" w:cstheme="minorHAnsi"/>
          <w:sz w:val="22"/>
        </w:rPr>
        <w:t>would</w:t>
      </w:r>
      <w:r w:rsidR="000A1084">
        <w:rPr>
          <w:rFonts w:asciiTheme="minorHAnsi" w:hAnsiTheme="minorHAnsi" w:cstheme="minorHAnsi"/>
          <w:sz w:val="22"/>
        </w:rPr>
        <w:t xml:space="preserve"> be shown.</w:t>
      </w:r>
    </w:p>
    <w:p w14:paraId="025A0E41" w14:textId="77777777" w:rsidR="00402B78" w:rsidRPr="00AF0341" w:rsidRDefault="00402B78" w:rsidP="00C648BF">
      <w:pPr>
        <w:spacing w:line="360" w:lineRule="auto"/>
        <w:jc w:val="both"/>
        <w:rPr>
          <w:rFonts w:asciiTheme="minorHAnsi" w:hAnsiTheme="minorHAnsi" w:cstheme="minorHAnsi"/>
          <w:b/>
          <w:sz w:val="22"/>
        </w:rPr>
      </w:pPr>
      <w:r w:rsidRPr="00AF0341">
        <w:rPr>
          <w:rFonts w:asciiTheme="minorHAnsi" w:hAnsiTheme="minorHAnsi" w:cstheme="minorHAnsi"/>
          <w:b/>
          <w:sz w:val="22"/>
        </w:rPr>
        <w:t xml:space="preserve">Step 3– Set Center </w:t>
      </w:r>
    </w:p>
    <w:p w14:paraId="53E1812B" w14:textId="77777777" w:rsidR="00402B78" w:rsidRPr="00C648BF" w:rsidRDefault="00402B78" w:rsidP="00402B78">
      <w:pPr>
        <w:spacing w:line="360" w:lineRule="auto"/>
        <w:jc w:val="both"/>
        <w:rPr>
          <w:rFonts w:asciiTheme="minorHAnsi" w:hAnsiTheme="minorHAnsi" w:cstheme="minorHAnsi"/>
          <w:sz w:val="22"/>
        </w:rPr>
      </w:pPr>
      <w:r w:rsidRPr="00C648BF">
        <w:rPr>
          <w:rFonts w:asciiTheme="minorHAnsi" w:hAnsiTheme="minorHAnsi" w:cstheme="minorHAnsi"/>
          <w:sz w:val="22"/>
        </w:rPr>
        <w:t>On tap at GPS icon will set map center to GPS location.</w:t>
      </w:r>
    </w:p>
    <w:p w14:paraId="68120292" w14:textId="77777777" w:rsidR="00673BCB" w:rsidRPr="00AF0341" w:rsidRDefault="00673BCB" w:rsidP="00C648BF">
      <w:pPr>
        <w:spacing w:line="360" w:lineRule="auto"/>
        <w:jc w:val="both"/>
        <w:rPr>
          <w:rFonts w:asciiTheme="minorHAnsi" w:hAnsiTheme="minorHAnsi" w:cstheme="minorHAnsi"/>
          <w:b/>
          <w:sz w:val="22"/>
        </w:rPr>
      </w:pPr>
      <w:r w:rsidRPr="00AF0341">
        <w:rPr>
          <w:rFonts w:asciiTheme="minorHAnsi" w:hAnsiTheme="minorHAnsi" w:cstheme="minorHAnsi"/>
          <w:b/>
          <w:sz w:val="22"/>
        </w:rPr>
        <w:t xml:space="preserve">Step </w:t>
      </w:r>
      <w:r w:rsidR="00402B78" w:rsidRPr="00AF0341">
        <w:rPr>
          <w:rFonts w:asciiTheme="minorHAnsi" w:hAnsiTheme="minorHAnsi" w:cstheme="minorHAnsi"/>
          <w:b/>
          <w:sz w:val="22"/>
        </w:rPr>
        <w:t>4</w:t>
      </w:r>
      <w:r w:rsidRPr="00AF0341">
        <w:rPr>
          <w:rFonts w:asciiTheme="minorHAnsi" w:hAnsiTheme="minorHAnsi" w:cstheme="minorHAnsi"/>
          <w:b/>
          <w:sz w:val="22"/>
        </w:rPr>
        <w:t xml:space="preserve"> – </w:t>
      </w:r>
      <w:r w:rsidR="00402B78" w:rsidRPr="00AF0341">
        <w:rPr>
          <w:rFonts w:asciiTheme="minorHAnsi" w:hAnsiTheme="minorHAnsi" w:cstheme="minorHAnsi"/>
          <w:b/>
          <w:sz w:val="22"/>
        </w:rPr>
        <w:t xml:space="preserve">Stop GPS </w:t>
      </w:r>
    </w:p>
    <w:p w14:paraId="15F98F55" w14:textId="77777777" w:rsidR="00673BCB" w:rsidRPr="00C648BF" w:rsidRDefault="00402B78" w:rsidP="00673BCB">
      <w:pPr>
        <w:spacing w:line="360" w:lineRule="auto"/>
        <w:jc w:val="both"/>
        <w:rPr>
          <w:rFonts w:asciiTheme="minorHAnsi" w:hAnsiTheme="minorHAnsi" w:cstheme="minorHAnsi"/>
          <w:sz w:val="22"/>
        </w:rPr>
      </w:pPr>
      <w:r w:rsidRPr="00C648BF">
        <w:rPr>
          <w:rFonts w:asciiTheme="minorHAnsi" w:hAnsiTheme="minorHAnsi" w:cstheme="minorHAnsi"/>
          <w:sz w:val="22"/>
        </w:rPr>
        <w:t>Double tapping on GPS icon will stop showing location.</w:t>
      </w:r>
    </w:p>
    <w:p w14:paraId="69F271F0" w14:textId="77777777" w:rsidR="00673BCB" w:rsidRPr="00AF0341" w:rsidRDefault="00DD1E5D" w:rsidP="00673BCB">
      <w:pPr>
        <w:spacing w:line="360" w:lineRule="auto"/>
        <w:jc w:val="both"/>
        <w:rPr>
          <w:rFonts w:asciiTheme="minorHAnsi" w:hAnsiTheme="minorHAnsi" w:cstheme="minorHAnsi"/>
          <w:b/>
          <w:sz w:val="22"/>
        </w:rPr>
      </w:pPr>
      <w:r w:rsidRPr="00AF0341">
        <w:rPr>
          <w:rFonts w:asciiTheme="minorHAnsi" w:hAnsiTheme="minorHAnsi" w:cstheme="minorHAnsi"/>
          <w:b/>
          <w:sz w:val="22"/>
        </w:rPr>
        <w:t xml:space="preserve">Class Diagram </w:t>
      </w:r>
    </w:p>
    <w:p w14:paraId="376C3AA5" w14:textId="77777777" w:rsidR="00673BCB" w:rsidRPr="00FE1944" w:rsidRDefault="00DD1E5D" w:rsidP="00673BCB">
      <w:pPr>
        <w:spacing w:line="360" w:lineRule="auto"/>
        <w:jc w:val="both"/>
        <w:rPr>
          <w:rFonts w:asciiTheme="minorHAnsi" w:hAnsiTheme="minorHAnsi" w:cstheme="minorHAnsi"/>
          <w:bCs/>
          <w:color w:val="000000"/>
        </w:rPr>
      </w:pPr>
      <w:r w:rsidRPr="00FE1944">
        <w:rPr>
          <w:rFonts w:asciiTheme="minorHAnsi" w:hAnsiTheme="minorHAnsi" w:cstheme="minorHAnsi"/>
          <w:bCs/>
        </w:rPr>
        <w:t>NA</w:t>
      </w:r>
    </w:p>
    <w:p w14:paraId="4E12A747" w14:textId="77777777" w:rsidR="00673BCB" w:rsidRDefault="00673BCB" w:rsidP="00673BCB">
      <w:pPr>
        <w:spacing w:line="360" w:lineRule="auto"/>
        <w:jc w:val="center"/>
        <w:rPr>
          <w:rFonts w:cs="Arial"/>
        </w:rPr>
      </w:pPr>
    </w:p>
    <w:p w14:paraId="3CA838BE" w14:textId="77777777" w:rsidR="00673BCB" w:rsidRDefault="00673BCB" w:rsidP="00673BCB">
      <w:pPr>
        <w:spacing w:line="360" w:lineRule="auto"/>
        <w:rPr>
          <w:rFonts w:ascii="Tahoma" w:hAnsi="Tahoma" w:cs="Arial"/>
          <w:bCs/>
          <w:color w:val="000000"/>
        </w:rPr>
      </w:pPr>
    </w:p>
    <w:p w14:paraId="1C95A4B9" w14:textId="77777777" w:rsidR="00673BCB" w:rsidRPr="00AF0341" w:rsidRDefault="00DD1E5D" w:rsidP="00673BCB">
      <w:pPr>
        <w:spacing w:line="360" w:lineRule="auto"/>
        <w:rPr>
          <w:rFonts w:asciiTheme="minorHAnsi" w:hAnsiTheme="minorHAnsi" w:cstheme="minorHAnsi"/>
          <w:b/>
          <w:bCs/>
          <w:color w:val="000000"/>
        </w:rPr>
      </w:pPr>
      <w:r w:rsidRPr="00AF0341">
        <w:rPr>
          <w:rFonts w:asciiTheme="minorHAnsi" w:hAnsiTheme="minorHAnsi" w:cstheme="minorHAnsi"/>
          <w:b/>
          <w:bCs/>
          <w:color w:val="000000"/>
        </w:rPr>
        <w:lastRenderedPageBreak/>
        <w:t>Sequence Diagram-</w:t>
      </w:r>
    </w:p>
    <w:p w14:paraId="3FD1F25C" w14:textId="77777777" w:rsidR="00DD1E5D" w:rsidRPr="003F200F" w:rsidRDefault="00DD1E5D" w:rsidP="00673BCB">
      <w:pPr>
        <w:spacing w:line="360" w:lineRule="auto"/>
        <w:rPr>
          <w:rFonts w:ascii="Tahoma" w:hAnsi="Tahoma" w:cs="Arial"/>
          <w:bCs/>
          <w:color w:val="000000"/>
        </w:rPr>
      </w:pPr>
      <w:r>
        <w:object w:dxaOrig="6676" w:dyaOrig="4306" w14:anchorId="6593BDCE">
          <v:shape id="_x0000_i1071" type="#_x0000_t75" style="width:333.5pt;height:215.3pt" o:ole="">
            <v:imagedata r:id="rId100" o:title=""/>
          </v:shape>
          <o:OLEObject Type="Embed" ProgID="Visio.Drawing.11" ShapeID="_x0000_i1071" DrawAspect="Content" ObjectID="_1465042203" r:id="rId101"/>
        </w:object>
      </w:r>
    </w:p>
    <w:p w14:paraId="744B8949" w14:textId="77777777" w:rsidR="00673BCB" w:rsidRPr="00174E8B" w:rsidRDefault="00673BCB" w:rsidP="00673BCB">
      <w:pPr>
        <w:rPr>
          <w:rFonts w:asciiTheme="minorHAnsi" w:hAnsiTheme="minorHAnsi" w:cstheme="minorHAnsi"/>
        </w:rPr>
      </w:pPr>
    </w:p>
    <w:p w14:paraId="10DEBBDF" w14:textId="77777777" w:rsidR="00673BCB" w:rsidRPr="00FE1944" w:rsidRDefault="00673BCB" w:rsidP="00673BCB">
      <w:pPr>
        <w:pStyle w:val="Normal1"/>
        <w:spacing w:line="240" w:lineRule="auto"/>
        <w:rPr>
          <w:rFonts w:asciiTheme="minorHAnsi" w:hAnsiTheme="minorHAnsi" w:cstheme="minorHAnsi"/>
          <w:bCs/>
          <w:color w:val="000000"/>
          <w:sz w:val="22"/>
        </w:rPr>
      </w:pPr>
      <w:r w:rsidRPr="00FE1944">
        <w:rPr>
          <w:rFonts w:asciiTheme="minorHAnsi" w:hAnsiTheme="minorHAnsi" w:cstheme="minorHAnsi"/>
          <w:bCs/>
          <w:color w:val="000000"/>
          <w:sz w:val="22"/>
        </w:rPr>
        <w:t>Input Parameters</w:t>
      </w:r>
    </w:p>
    <w:p w14:paraId="4BDA0159" w14:textId="77777777" w:rsidR="00673BCB" w:rsidRPr="00FE1944" w:rsidRDefault="00DD1E5D" w:rsidP="006C1FB1">
      <w:pPr>
        <w:pStyle w:val="ListParagraph"/>
        <w:numPr>
          <w:ilvl w:val="0"/>
          <w:numId w:val="13"/>
        </w:numPr>
        <w:rPr>
          <w:rFonts w:asciiTheme="minorHAnsi" w:hAnsiTheme="minorHAnsi" w:cstheme="minorHAnsi"/>
          <w:bCs/>
          <w:color w:val="000000"/>
          <w:sz w:val="22"/>
        </w:rPr>
      </w:pPr>
      <w:r w:rsidRPr="00FE1944">
        <w:rPr>
          <w:rFonts w:asciiTheme="minorHAnsi" w:hAnsiTheme="minorHAnsi" w:cstheme="minorHAnsi"/>
          <w:bCs/>
          <w:color w:val="000000"/>
          <w:sz w:val="22"/>
        </w:rPr>
        <w:t xml:space="preserve">LATITUDE / LONGITUDE FROM GPS </w:t>
      </w:r>
    </w:p>
    <w:p w14:paraId="05729B09" w14:textId="77777777" w:rsidR="00DD1E5D" w:rsidRPr="00174E8B" w:rsidRDefault="00DD1E5D" w:rsidP="00DD1E5D">
      <w:pPr>
        <w:pStyle w:val="ListParagraph"/>
        <w:ind w:left="795"/>
        <w:rPr>
          <w:rFonts w:asciiTheme="minorHAnsi" w:hAnsiTheme="minorHAnsi" w:cstheme="minorHAnsi"/>
          <w:bCs/>
          <w:color w:val="000000"/>
        </w:rPr>
      </w:pPr>
    </w:p>
    <w:p w14:paraId="18B26ABC" w14:textId="77777777" w:rsidR="00673BCB" w:rsidRPr="00FE1944" w:rsidRDefault="00673BCB" w:rsidP="00673BCB">
      <w:pPr>
        <w:rPr>
          <w:rFonts w:asciiTheme="minorHAnsi" w:hAnsiTheme="minorHAnsi" w:cstheme="minorHAnsi"/>
          <w:bCs/>
          <w:color w:val="000000"/>
          <w:sz w:val="22"/>
        </w:rPr>
      </w:pPr>
      <w:r w:rsidRPr="00FE1944">
        <w:rPr>
          <w:rFonts w:asciiTheme="minorHAnsi" w:hAnsiTheme="minorHAnsi" w:cstheme="minorHAnsi"/>
          <w:bCs/>
          <w:color w:val="000000"/>
          <w:sz w:val="22"/>
        </w:rPr>
        <w:t xml:space="preserve">Output Parameters </w:t>
      </w:r>
    </w:p>
    <w:p w14:paraId="0FB56632" w14:textId="77777777" w:rsidR="00DD1E5D" w:rsidRPr="00174E8B" w:rsidRDefault="00DD1E5D" w:rsidP="00673BCB">
      <w:pPr>
        <w:rPr>
          <w:rFonts w:asciiTheme="minorHAnsi" w:hAnsiTheme="minorHAnsi" w:cstheme="minorHAnsi"/>
          <w:bCs/>
          <w:color w:val="000000"/>
        </w:rPr>
      </w:pPr>
    </w:p>
    <w:p w14:paraId="3D1E52F9" w14:textId="77777777" w:rsidR="00DD1E5D" w:rsidRPr="00174E8B" w:rsidRDefault="00DD1E5D" w:rsidP="006C1FB1">
      <w:pPr>
        <w:pStyle w:val="ListParagraph"/>
        <w:numPr>
          <w:ilvl w:val="0"/>
          <w:numId w:val="13"/>
        </w:numPr>
        <w:rPr>
          <w:rFonts w:asciiTheme="minorHAnsi" w:hAnsiTheme="minorHAnsi" w:cstheme="minorHAnsi"/>
          <w:bCs/>
          <w:color w:val="000000"/>
        </w:rPr>
      </w:pPr>
      <w:r w:rsidRPr="00174E8B">
        <w:rPr>
          <w:rFonts w:asciiTheme="minorHAnsi" w:hAnsiTheme="minorHAnsi" w:cstheme="minorHAnsi"/>
          <w:bCs/>
          <w:color w:val="000000"/>
        </w:rPr>
        <w:t>NA</w:t>
      </w:r>
    </w:p>
    <w:p w14:paraId="4F61E6E2" w14:textId="77777777" w:rsidR="00673BCB" w:rsidRPr="00174E8B" w:rsidRDefault="00673BCB" w:rsidP="00673BCB">
      <w:pPr>
        <w:rPr>
          <w:rFonts w:asciiTheme="minorHAnsi" w:hAnsiTheme="minorHAnsi" w:cstheme="minorHAnsi"/>
          <w:bCs/>
          <w:color w:val="000000"/>
        </w:rPr>
      </w:pPr>
    </w:p>
    <w:p w14:paraId="79E3506D" w14:textId="77777777" w:rsidR="00673BCB" w:rsidRPr="00174E8B" w:rsidRDefault="00673BCB" w:rsidP="00673BCB">
      <w:pPr>
        <w:jc w:val="both"/>
        <w:rPr>
          <w:rFonts w:asciiTheme="minorHAnsi" w:hAnsiTheme="minorHAnsi" w:cstheme="minorHAnsi"/>
          <w:bCs/>
          <w:color w:val="000000"/>
        </w:rPr>
      </w:pPr>
      <w:r w:rsidRPr="00174E8B">
        <w:rPr>
          <w:rFonts w:asciiTheme="minorHAnsi" w:hAnsiTheme="minorHAnsi" w:cstheme="minorHAnsi"/>
          <w:bCs/>
          <w:color w:val="000000"/>
        </w:rPr>
        <w:t xml:space="preserve">Result flag will be returned to user. </w:t>
      </w:r>
    </w:p>
    <w:p w14:paraId="20916E1F" w14:textId="77777777" w:rsidR="00673BCB" w:rsidRPr="00174E8B" w:rsidRDefault="00673BCB" w:rsidP="00673BCB">
      <w:pPr>
        <w:jc w:val="both"/>
        <w:rPr>
          <w:rFonts w:asciiTheme="minorHAnsi" w:hAnsiTheme="minorHAnsi" w:cstheme="minorHAnsi"/>
          <w:bCs/>
          <w:color w:val="000000"/>
        </w:rPr>
      </w:pPr>
    </w:p>
    <w:p w14:paraId="063A4CF1" w14:textId="77777777" w:rsidR="00673BCB" w:rsidRPr="00174E8B" w:rsidRDefault="00673BCB" w:rsidP="00673BCB">
      <w:pPr>
        <w:jc w:val="both"/>
        <w:rPr>
          <w:rFonts w:asciiTheme="minorHAnsi" w:hAnsiTheme="minorHAnsi" w:cstheme="minorHAnsi"/>
          <w:sz w:val="20"/>
        </w:rPr>
      </w:pPr>
    </w:p>
    <w:p w14:paraId="05A67D71" w14:textId="77777777" w:rsidR="00673BCB" w:rsidRPr="00676EF5" w:rsidRDefault="00673BCB" w:rsidP="00260445">
      <w:pPr>
        <w:pStyle w:val="Heading3"/>
        <w:tabs>
          <w:tab w:val="clear" w:pos="1980"/>
        </w:tabs>
        <w:ind w:left="810" w:hanging="810"/>
        <w:rPr>
          <w:rFonts w:asciiTheme="minorHAnsi" w:hAnsiTheme="minorHAnsi" w:cstheme="minorHAnsi"/>
          <w:b/>
        </w:rPr>
      </w:pPr>
      <w:bookmarkStart w:id="202" w:name="_Toc390785283"/>
      <w:bookmarkStart w:id="203" w:name="_Toc391199448"/>
      <w:r w:rsidRPr="00676EF5">
        <w:rPr>
          <w:rFonts w:asciiTheme="minorHAnsi" w:hAnsiTheme="minorHAnsi" w:cstheme="minorHAnsi"/>
          <w:b/>
        </w:rPr>
        <w:t>External Interfaces</w:t>
      </w:r>
      <w:bookmarkEnd w:id="202"/>
      <w:bookmarkEnd w:id="203"/>
    </w:p>
    <w:p w14:paraId="5F26FAE4" w14:textId="77777777" w:rsidR="00673BCB" w:rsidRPr="00174E8B" w:rsidRDefault="00DD1E5D" w:rsidP="006C1FB1">
      <w:pPr>
        <w:pStyle w:val="ListParagraph"/>
        <w:numPr>
          <w:ilvl w:val="0"/>
          <w:numId w:val="12"/>
        </w:numPr>
        <w:spacing w:line="360" w:lineRule="auto"/>
        <w:jc w:val="both"/>
        <w:rPr>
          <w:rFonts w:asciiTheme="minorHAnsi" w:hAnsiTheme="minorHAnsi" w:cstheme="minorHAnsi"/>
          <w:bCs/>
          <w:color w:val="000000"/>
        </w:rPr>
      </w:pPr>
      <w:r w:rsidRPr="00174E8B">
        <w:rPr>
          <w:rFonts w:asciiTheme="minorHAnsi" w:hAnsiTheme="minorHAnsi" w:cstheme="minorHAnsi"/>
          <w:bCs/>
          <w:color w:val="000000"/>
        </w:rPr>
        <w:t xml:space="preserve"> Device GPS will be used to get users current location. </w:t>
      </w:r>
    </w:p>
    <w:p w14:paraId="7573E86C" w14:textId="07CEA581" w:rsidR="00673BCB" w:rsidRPr="00174E8B" w:rsidRDefault="00673BCB" w:rsidP="00673BCB">
      <w:pPr>
        <w:spacing w:line="360" w:lineRule="auto"/>
        <w:ind w:left="360"/>
        <w:jc w:val="both"/>
        <w:rPr>
          <w:rFonts w:asciiTheme="minorHAnsi" w:hAnsiTheme="minorHAnsi" w:cstheme="minorHAnsi"/>
          <w:bCs/>
          <w:color w:val="000000"/>
        </w:rPr>
      </w:pPr>
      <w:r w:rsidRPr="00174E8B">
        <w:rPr>
          <w:rFonts w:asciiTheme="minorHAnsi" w:hAnsiTheme="minorHAnsi" w:cstheme="minorHAnsi"/>
          <w:bCs/>
          <w:color w:val="000000"/>
        </w:rPr>
        <w:t xml:space="preserve"> </w:t>
      </w:r>
    </w:p>
    <w:p w14:paraId="7AA87124" w14:textId="77777777" w:rsidR="00673BCB" w:rsidRPr="00676EF5" w:rsidRDefault="00673BCB" w:rsidP="00AC0EBC">
      <w:pPr>
        <w:pStyle w:val="Heading3"/>
        <w:tabs>
          <w:tab w:val="clear" w:pos="1980"/>
        </w:tabs>
        <w:ind w:left="810" w:hanging="810"/>
        <w:rPr>
          <w:rFonts w:asciiTheme="minorHAnsi" w:hAnsiTheme="minorHAnsi" w:cstheme="minorHAnsi"/>
          <w:b/>
        </w:rPr>
      </w:pPr>
      <w:bookmarkStart w:id="204" w:name="_Toc390785284"/>
      <w:bookmarkStart w:id="205" w:name="_Toc391199449"/>
      <w:r w:rsidRPr="00676EF5">
        <w:rPr>
          <w:rFonts w:asciiTheme="minorHAnsi" w:hAnsiTheme="minorHAnsi" w:cstheme="minorHAnsi"/>
          <w:b/>
        </w:rPr>
        <w:t>Assumptions</w:t>
      </w:r>
      <w:bookmarkEnd w:id="204"/>
      <w:bookmarkEnd w:id="205"/>
    </w:p>
    <w:p w14:paraId="52428D5F" w14:textId="77777777" w:rsidR="00FE1944" w:rsidRDefault="00FE1944" w:rsidP="00FE1944">
      <w:pPr>
        <w:jc w:val="both"/>
        <w:rPr>
          <w:rFonts w:asciiTheme="minorHAnsi" w:hAnsiTheme="minorHAnsi" w:cstheme="minorHAnsi"/>
          <w:sz w:val="20"/>
        </w:rPr>
      </w:pPr>
      <w:r>
        <w:rPr>
          <w:rFonts w:asciiTheme="minorHAnsi" w:hAnsiTheme="minorHAnsi" w:cstheme="minorHAnsi"/>
          <w:sz w:val="20"/>
        </w:rPr>
        <w:t xml:space="preserve">Device will be in the coverage area. </w:t>
      </w:r>
    </w:p>
    <w:p w14:paraId="7FD71E7F" w14:textId="7AB9F6BA" w:rsidR="00266E6C" w:rsidRDefault="00266E6C">
      <w:pPr>
        <w:spacing w:after="160" w:line="259" w:lineRule="auto"/>
        <w:rPr>
          <w:rFonts w:asciiTheme="minorHAnsi" w:hAnsiTheme="minorHAnsi" w:cstheme="minorHAnsi"/>
          <w:sz w:val="20"/>
        </w:rPr>
      </w:pPr>
      <w:r>
        <w:rPr>
          <w:rFonts w:asciiTheme="minorHAnsi" w:hAnsiTheme="minorHAnsi" w:cstheme="minorHAnsi"/>
          <w:sz w:val="20"/>
        </w:rPr>
        <w:br w:type="page"/>
      </w:r>
    </w:p>
    <w:p w14:paraId="76B7F03B" w14:textId="77777777" w:rsidR="00923662" w:rsidRPr="00EA70E6" w:rsidRDefault="00923662" w:rsidP="00260445">
      <w:pPr>
        <w:pStyle w:val="Heading2"/>
        <w:tabs>
          <w:tab w:val="clear" w:pos="1116"/>
        </w:tabs>
        <w:ind w:left="540"/>
        <w:rPr>
          <w:rFonts w:asciiTheme="minorHAnsi" w:hAnsiTheme="minorHAnsi" w:cstheme="minorHAnsi"/>
          <w:b/>
          <w:sz w:val="28"/>
          <w:szCs w:val="28"/>
        </w:rPr>
      </w:pPr>
      <w:bookmarkStart w:id="206" w:name="_Toc391142518"/>
      <w:bookmarkStart w:id="207" w:name="_Toc390785285"/>
      <w:bookmarkStart w:id="208" w:name="_Toc391199450"/>
      <w:bookmarkEnd w:id="206"/>
      <w:r w:rsidRPr="00EA70E6">
        <w:rPr>
          <w:rFonts w:asciiTheme="minorHAnsi" w:hAnsiTheme="minorHAnsi" w:cstheme="minorHAnsi"/>
          <w:b/>
          <w:sz w:val="28"/>
          <w:szCs w:val="28"/>
        </w:rPr>
        <w:lastRenderedPageBreak/>
        <w:t>Routing</w:t>
      </w:r>
      <w:bookmarkEnd w:id="207"/>
      <w:bookmarkEnd w:id="208"/>
    </w:p>
    <w:p w14:paraId="0987FB20" w14:textId="77777777" w:rsidR="00923662" w:rsidRPr="00266E6C" w:rsidRDefault="00923662" w:rsidP="00C648BF">
      <w:pPr>
        <w:spacing w:line="360" w:lineRule="auto"/>
        <w:jc w:val="both"/>
        <w:rPr>
          <w:rFonts w:ascii="Tahoma" w:hAnsi="Tahoma" w:cs="Arial"/>
          <w:bCs/>
          <w:color w:val="000000"/>
          <w:sz w:val="22"/>
        </w:rPr>
      </w:pPr>
      <w:r w:rsidRPr="00266E6C">
        <w:rPr>
          <w:rFonts w:ascii="Tahoma" w:hAnsi="Tahoma" w:cs="Arial"/>
          <w:bCs/>
          <w:color w:val="000000"/>
          <w:sz w:val="22"/>
        </w:rPr>
        <w:br/>
      </w:r>
      <w:r w:rsidRPr="00266E6C">
        <w:rPr>
          <w:rFonts w:asciiTheme="minorHAnsi" w:hAnsiTheme="minorHAnsi" w:cstheme="minorHAnsi"/>
          <w:sz w:val="22"/>
        </w:rPr>
        <w:t>Introduction</w:t>
      </w:r>
    </w:p>
    <w:p w14:paraId="40B9BF7C" w14:textId="77777777" w:rsidR="00923662" w:rsidRDefault="00923662" w:rsidP="00174E8B">
      <w:pPr>
        <w:spacing w:line="276" w:lineRule="auto"/>
        <w:jc w:val="both"/>
        <w:rPr>
          <w:rFonts w:asciiTheme="minorHAnsi" w:hAnsiTheme="minorHAnsi" w:cstheme="minorHAnsi"/>
          <w:sz w:val="22"/>
        </w:rPr>
      </w:pPr>
      <w:r w:rsidRPr="00C648BF">
        <w:rPr>
          <w:rFonts w:asciiTheme="minorHAnsi" w:hAnsiTheme="minorHAnsi" w:cstheme="minorHAnsi"/>
          <w:sz w:val="22"/>
        </w:rPr>
        <w:t>This process is used to get available routes between two points. These points may be combination of POIs, Address, Roads, FP, and Administrative Unit or may be directly entered lat/longt. Mobile application will consume network analysis service to solve the route problem and will show the available routes</w:t>
      </w:r>
      <w:r w:rsidR="000A1084">
        <w:rPr>
          <w:rFonts w:asciiTheme="minorHAnsi" w:hAnsiTheme="minorHAnsi" w:cstheme="minorHAnsi"/>
          <w:sz w:val="22"/>
        </w:rPr>
        <w:t xml:space="preserve"> and textual driving direction</w:t>
      </w:r>
      <w:r w:rsidRPr="00C648BF">
        <w:rPr>
          <w:rFonts w:asciiTheme="minorHAnsi" w:hAnsiTheme="minorHAnsi" w:cstheme="minorHAnsi"/>
          <w:sz w:val="22"/>
        </w:rPr>
        <w:t xml:space="preserve"> on mobile.    </w:t>
      </w:r>
    </w:p>
    <w:p w14:paraId="51F3C037" w14:textId="7F82739F" w:rsidR="00260445" w:rsidRPr="00C648BF" w:rsidRDefault="00260445" w:rsidP="00174E8B">
      <w:pPr>
        <w:spacing w:line="276" w:lineRule="auto"/>
        <w:jc w:val="both"/>
        <w:rPr>
          <w:rFonts w:asciiTheme="minorHAnsi" w:hAnsiTheme="minorHAnsi" w:cstheme="minorHAnsi"/>
          <w:sz w:val="22"/>
        </w:rPr>
      </w:pPr>
    </w:p>
    <w:p w14:paraId="30F3CF1D" w14:textId="77777777" w:rsidR="00923662" w:rsidRPr="00676EF5" w:rsidRDefault="00923662" w:rsidP="00266E6C">
      <w:pPr>
        <w:pStyle w:val="Heading3"/>
        <w:tabs>
          <w:tab w:val="clear" w:pos="1980"/>
          <w:tab w:val="num" w:pos="810"/>
        </w:tabs>
        <w:ind w:hanging="1980"/>
        <w:rPr>
          <w:rFonts w:asciiTheme="minorHAnsi" w:hAnsiTheme="minorHAnsi" w:cstheme="minorHAnsi"/>
          <w:b/>
          <w:szCs w:val="28"/>
        </w:rPr>
      </w:pPr>
      <w:bookmarkStart w:id="209" w:name="_Toc390785286"/>
      <w:bookmarkStart w:id="210" w:name="_Toc391199451"/>
      <w:r w:rsidRPr="00676EF5">
        <w:rPr>
          <w:rFonts w:asciiTheme="minorHAnsi" w:hAnsiTheme="minorHAnsi" w:cstheme="minorHAnsi"/>
          <w:b/>
          <w:szCs w:val="28"/>
        </w:rPr>
        <w:t>Design Alternatives</w:t>
      </w:r>
      <w:bookmarkEnd w:id="209"/>
      <w:bookmarkEnd w:id="210"/>
    </w:p>
    <w:p w14:paraId="145D67ED" w14:textId="77777777" w:rsidR="00923662" w:rsidRDefault="00923662" w:rsidP="00AC0EBC">
      <w:pPr>
        <w:spacing w:line="360" w:lineRule="auto"/>
        <w:ind w:left="720" w:firstLine="720"/>
        <w:jc w:val="both"/>
        <w:rPr>
          <w:rFonts w:asciiTheme="minorHAnsi" w:hAnsiTheme="minorHAnsi" w:cstheme="minorHAnsi"/>
          <w:bCs/>
          <w:color w:val="000000"/>
        </w:rPr>
      </w:pPr>
      <w:r w:rsidRPr="00EA70E6">
        <w:rPr>
          <w:rFonts w:asciiTheme="minorHAnsi" w:hAnsiTheme="minorHAnsi" w:cstheme="minorHAnsi"/>
          <w:bCs/>
          <w:color w:val="000000"/>
        </w:rPr>
        <w:t>Not applicable.</w:t>
      </w:r>
    </w:p>
    <w:p w14:paraId="1755D826" w14:textId="5351ECA4" w:rsidR="00266E6C" w:rsidRDefault="00266E6C">
      <w:pPr>
        <w:spacing w:after="160" w:line="259" w:lineRule="auto"/>
        <w:rPr>
          <w:rFonts w:asciiTheme="minorHAnsi" w:hAnsiTheme="minorHAnsi" w:cstheme="minorHAnsi"/>
          <w:bCs/>
          <w:color w:val="000000"/>
        </w:rPr>
      </w:pPr>
      <w:r>
        <w:rPr>
          <w:rFonts w:asciiTheme="minorHAnsi" w:hAnsiTheme="minorHAnsi" w:cstheme="minorHAnsi"/>
          <w:bCs/>
          <w:color w:val="000000"/>
        </w:rPr>
        <w:br w:type="page"/>
      </w:r>
    </w:p>
    <w:p w14:paraId="5E68A126" w14:textId="77777777" w:rsidR="00923662" w:rsidRPr="00266E6C" w:rsidRDefault="00923662" w:rsidP="00266E6C">
      <w:pPr>
        <w:pStyle w:val="Heading3"/>
        <w:tabs>
          <w:tab w:val="clear" w:pos="1980"/>
          <w:tab w:val="num" w:pos="810"/>
        </w:tabs>
        <w:ind w:hanging="1980"/>
        <w:rPr>
          <w:rFonts w:asciiTheme="minorHAnsi" w:hAnsiTheme="minorHAnsi" w:cstheme="minorHAnsi"/>
          <w:b/>
          <w:szCs w:val="28"/>
        </w:rPr>
      </w:pPr>
      <w:bookmarkStart w:id="211" w:name="_Toc390785287"/>
      <w:bookmarkStart w:id="212" w:name="_Toc391199452"/>
      <w:r w:rsidRPr="00266E6C">
        <w:rPr>
          <w:rFonts w:asciiTheme="minorHAnsi" w:hAnsiTheme="minorHAnsi" w:cstheme="minorHAnsi"/>
          <w:b/>
          <w:szCs w:val="28"/>
        </w:rPr>
        <w:lastRenderedPageBreak/>
        <w:t>Design Details</w:t>
      </w:r>
      <w:bookmarkEnd w:id="211"/>
      <w:bookmarkEnd w:id="212"/>
    </w:p>
    <w:p w14:paraId="10398F4B" w14:textId="423EA850" w:rsidR="00AC0EBC" w:rsidRDefault="00923662" w:rsidP="00266E6C">
      <w:pPr>
        <w:spacing w:line="360" w:lineRule="auto"/>
        <w:jc w:val="both"/>
        <w:rPr>
          <w:rFonts w:asciiTheme="minorHAnsi" w:hAnsiTheme="minorHAnsi" w:cstheme="minorHAnsi"/>
          <w:bCs/>
          <w:color w:val="000000"/>
        </w:rPr>
      </w:pPr>
      <w:r w:rsidRPr="00EA70E6">
        <w:rPr>
          <w:rFonts w:asciiTheme="minorHAnsi" w:hAnsiTheme="minorHAnsi" w:cstheme="minorHAnsi"/>
          <w:bCs/>
          <w:color w:val="000000"/>
        </w:rPr>
        <w:t>The process / activity flow diagram for this activity is as below –</w:t>
      </w:r>
    </w:p>
    <w:p w14:paraId="11BA4CC6" w14:textId="516C6A3F" w:rsidR="00923662" w:rsidRDefault="00C92150" w:rsidP="00923662">
      <w:pPr>
        <w:spacing w:line="360" w:lineRule="auto"/>
        <w:jc w:val="center"/>
      </w:pPr>
      <w:r>
        <w:object w:dxaOrig="8519" w:dyaOrig="10882" w14:anchorId="30DCABF1">
          <v:shape id="_x0000_i1072" type="#_x0000_t75" style="width:408.9pt;height:523pt" o:ole="">
            <v:imagedata r:id="rId102" o:title=""/>
          </v:shape>
          <o:OLEObject Type="Embed" ProgID="Visio.Drawing.11" ShapeID="_x0000_i1072" DrawAspect="Content" ObjectID="_1465042204" r:id="rId103"/>
        </w:object>
      </w:r>
    </w:p>
    <w:p w14:paraId="2A573E43" w14:textId="5129A367" w:rsidR="00266E6C" w:rsidRDefault="00FE2408" w:rsidP="00EA70E6">
      <w:pPr>
        <w:spacing w:line="276" w:lineRule="auto"/>
        <w:jc w:val="both"/>
        <w:rPr>
          <w:rFonts w:ascii="Tahoma" w:hAnsi="Tahoma" w:cs="Arial"/>
          <w:bCs/>
          <w:color w:val="000000"/>
        </w:rPr>
      </w:pPr>
      <w:r>
        <w:rPr>
          <w:rFonts w:ascii="Tahoma" w:hAnsi="Tahoma" w:cs="Arial"/>
          <w:bCs/>
          <w:color w:val="000000"/>
        </w:rPr>
        <w:t xml:space="preserve"> </w:t>
      </w:r>
    </w:p>
    <w:p w14:paraId="456E771E" w14:textId="77777777" w:rsidR="00266E6C" w:rsidRDefault="00266E6C">
      <w:pPr>
        <w:spacing w:after="160" w:line="259" w:lineRule="auto"/>
        <w:rPr>
          <w:rFonts w:ascii="Tahoma" w:hAnsi="Tahoma" w:cs="Arial"/>
          <w:bCs/>
          <w:color w:val="000000"/>
        </w:rPr>
      </w:pPr>
      <w:r>
        <w:rPr>
          <w:rFonts w:ascii="Tahoma" w:hAnsi="Tahoma" w:cs="Arial"/>
          <w:bCs/>
          <w:color w:val="000000"/>
        </w:rPr>
        <w:br w:type="page"/>
      </w:r>
    </w:p>
    <w:p w14:paraId="6FFC6634" w14:textId="47687FC0" w:rsidR="00C92150" w:rsidRPr="00266E6C" w:rsidRDefault="00C92150" w:rsidP="00EA70E6">
      <w:pPr>
        <w:spacing w:line="276" w:lineRule="auto"/>
        <w:jc w:val="both"/>
        <w:rPr>
          <w:rFonts w:asciiTheme="minorHAnsi" w:hAnsiTheme="minorHAnsi" w:cstheme="minorHAnsi"/>
          <w:b/>
          <w:color w:val="000000"/>
          <w:sz w:val="22"/>
        </w:rPr>
      </w:pPr>
      <w:r w:rsidRPr="00266E6C">
        <w:rPr>
          <w:rFonts w:asciiTheme="minorHAnsi" w:hAnsiTheme="minorHAnsi" w:cstheme="minorHAnsi"/>
          <w:b/>
          <w:color w:val="000000"/>
          <w:sz w:val="22"/>
        </w:rPr>
        <w:lastRenderedPageBreak/>
        <w:t>Step 1: Initiate Routing</w:t>
      </w:r>
    </w:p>
    <w:p w14:paraId="57D95396" w14:textId="77777777" w:rsidR="00C92150" w:rsidRPr="001415DA" w:rsidRDefault="00C92150" w:rsidP="00EA70E6">
      <w:pPr>
        <w:spacing w:line="276" w:lineRule="auto"/>
        <w:jc w:val="both"/>
        <w:rPr>
          <w:rFonts w:ascii="Tahoma" w:hAnsi="Tahoma" w:cs="Arial"/>
          <w:bCs/>
          <w:color w:val="000000"/>
          <w:sz w:val="22"/>
        </w:rPr>
      </w:pPr>
    </w:p>
    <w:p w14:paraId="0EF9D5ED" w14:textId="7B9DDB09" w:rsidR="00C92150" w:rsidRPr="001415DA" w:rsidRDefault="00C92150">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The routing can be initiated from two places, the first one is direct from the context menu and second one is from buffer search panel of other search results. If the process initiated from the other buffer search then the source</w:t>
      </w:r>
      <w:r w:rsidRPr="001415DA">
        <w:rPr>
          <w:rFonts w:ascii="Tahoma" w:hAnsi="Tahoma" w:cs="Arial"/>
          <w:bCs/>
          <w:color w:val="000000"/>
          <w:sz w:val="22"/>
        </w:rPr>
        <w:t xml:space="preserve"> </w:t>
      </w:r>
      <w:r w:rsidRPr="001415DA">
        <w:rPr>
          <w:rFonts w:asciiTheme="minorHAnsi" w:hAnsiTheme="minorHAnsi" w:cstheme="minorHAnsi"/>
          <w:bCs/>
          <w:color w:val="000000"/>
          <w:sz w:val="22"/>
        </w:rPr>
        <w:t xml:space="preserve">location will be set at other searched feature location and control goes directly to step </w:t>
      </w:r>
      <w:r w:rsidR="002F3F62" w:rsidRPr="001415DA">
        <w:rPr>
          <w:rFonts w:asciiTheme="minorHAnsi" w:hAnsiTheme="minorHAnsi" w:cstheme="minorHAnsi"/>
          <w:bCs/>
          <w:color w:val="000000"/>
          <w:sz w:val="22"/>
        </w:rPr>
        <w:t>3</w:t>
      </w:r>
      <w:r w:rsidRPr="001415DA">
        <w:rPr>
          <w:rFonts w:asciiTheme="minorHAnsi" w:hAnsiTheme="minorHAnsi" w:cstheme="minorHAnsi"/>
          <w:bCs/>
          <w:color w:val="000000"/>
          <w:sz w:val="22"/>
        </w:rPr>
        <w:t xml:space="preserve"> otherwise system will provide panel to select source location</w:t>
      </w:r>
      <w:r w:rsidR="006564E2" w:rsidRPr="001415DA">
        <w:rPr>
          <w:rFonts w:asciiTheme="minorHAnsi" w:hAnsiTheme="minorHAnsi" w:cstheme="minorHAnsi"/>
          <w:bCs/>
          <w:color w:val="000000"/>
          <w:sz w:val="22"/>
        </w:rPr>
        <w:t xml:space="preserve"> type (i</w:t>
      </w:r>
      <w:r w:rsidRPr="001415DA">
        <w:rPr>
          <w:rFonts w:asciiTheme="minorHAnsi" w:hAnsiTheme="minorHAnsi" w:cstheme="minorHAnsi"/>
          <w:bCs/>
          <w:color w:val="000000"/>
          <w:sz w:val="22"/>
        </w:rPr>
        <w:t>.e</w:t>
      </w:r>
      <w:r w:rsidR="006564E2" w:rsidRPr="001415DA">
        <w:rPr>
          <w:rFonts w:asciiTheme="minorHAnsi" w:hAnsiTheme="minorHAnsi" w:cstheme="minorHAnsi"/>
          <w:bCs/>
          <w:color w:val="000000"/>
          <w:sz w:val="22"/>
        </w:rPr>
        <w:t>.</w:t>
      </w:r>
      <w:r w:rsidRPr="001415DA">
        <w:rPr>
          <w:rFonts w:asciiTheme="minorHAnsi" w:hAnsiTheme="minorHAnsi" w:cstheme="minorHAnsi"/>
          <w:bCs/>
          <w:color w:val="000000"/>
          <w:sz w:val="22"/>
        </w:rPr>
        <w:t xml:space="preserve"> POI, Address, Road, Area, FP</w:t>
      </w:r>
      <w:r w:rsidR="002F3F62" w:rsidRPr="001415DA">
        <w:rPr>
          <w:rFonts w:asciiTheme="minorHAnsi" w:hAnsiTheme="minorHAnsi" w:cstheme="minorHAnsi"/>
          <w:bCs/>
          <w:color w:val="000000"/>
          <w:sz w:val="22"/>
        </w:rPr>
        <w:t>, UIP, Direct Location Entry</w:t>
      </w:r>
      <w:r w:rsidRPr="001415DA">
        <w:rPr>
          <w:rFonts w:asciiTheme="minorHAnsi" w:hAnsiTheme="minorHAnsi" w:cstheme="minorHAnsi"/>
          <w:bCs/>
          <w:color w:val="000000"/>
          <w:sz w:val="22"/>
        </w:rPr>
        <w:t xml:space="preserve">). </w:t>
      </w:r>
    </w:p>
    <w:p w14:paraId="40E9DF3D" w14:textId="77777777" w:rsidR="00C92150" w:rsidRPr="00EA70E6" w:rsidRDefault="00C92150" w:rsidP="00EA70E6">
      <w:pPr>
        <w:spacing w:line="276" w:lineRule="auto"/>
        <w:jc w:val="both"/>
        <w:rPr>
          <w:rFonts w:asciiTheme="minorHAnsi" w:hAnsiTheme="minorHAnsi" w:cstheme="minorHAnsi"/>
          <w:bCs/>
          <w:color w:val="000000"/>
        </w:rPr>
      </w:pPr>
    </w:p>
    <w:p w14:paraId="7D562BA8" w14:textId="2F7A024C" w:rsidR="00C92150" w:rsidRPr="001415DA" w:rsidRDefault="00C92150" w:rsidP="00C92150">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 xml:space="preserve">Step 2: Selecting Source Feature / Location </w:t>
      </w:r>
    </w:p>
    <w:p w14:paraId="63C8F55E" w14:textId="77777777" w:rsidR="00C92150" w:rsidRDefault="00C92150" w:rsidP="00C92150">
      <w:pPr>
        <w:spacing w:line="276" w:lineRule="auto"/>
        <w:jc w:val="both"/>
        <w:rPr>
          <w:rFonts w:ascii="Tahoma" w:hAnsi="Tahoma" w:cs="Arial"/>
          <w:b/>
          <w:color w:val="000000"/>
        </w:rPr>
      </w:pPr>
    </w:p>
    <w:p w14:paraId="5469BAB3" w14:textId="359ABEF1" w:rsidR="00C92150" w:rsidRPr="001415DA" w:rsidRDefault="00C92150">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 xml:space="preserve">At this step user selects the source location by searching the feature through concerning feature type. When user selects source location type (POI, Address, Road, Area, FP) then it will open its search </w:t>
      </w:r>
      <w:r w:rsidR="002F3F62" w:rsidRPr="001415DA">
        <w:rPr>
          <w:rFonts w:asciiTheme="minorHAnsi" w:hAnsiTheme="minorHAnsi" w:cstheme="minorHAnsi"/>
          <w:bCs/>
          <w:color w:val="000000"/>
          <w:sz w:val="22"/>
        </w:rPr>
        <w:t>window</w:t>
      </w:r>
      <w:r w:rsidRPr="001415DA">
        <w:rPr>
          <w:rFonts w:asciiTheme="minorHAnsi" w:hAnsiTheme="minorHAnsi" w:cstheme="minorHAnsi"/>
          <w:bCs/>
          <w:color w:val="000000"/>
          <w:sz w:val="22"/>
        </w:rPr>
        <w:t xml:space="preserve"> to </w:t>
      </w:r>
      <w:r w:rsidR="002F3F62" w:rsidRPr="001415DA">
        <w:rPr>
          <w:rFonts w:asciiTheme="minorHAnsi" w:hAnsiTheme="minorHAnsi" w:cstheme="minorHAnsi"/>
          <w:bCs/>
          <w:color w:val="000000"/>
          <w:sz w:val="22"/>
        </w:rPr>
        <w:t xml:space="preserve">search and </w:t>
      </w:r>
      <w:r w:rsidRPr="001415DA">
        <w:rPr>
          <w:rFonts w:asciiTheme="minorHAnsi" w:hAnsiTheme="minorHAnsi" w:cstheme="minorHAnsi"/>
          <w:bCs/>
          <w:color w:val="000000"/>
          <w:sz w:val="22"/>
        </w:rPr>
        <w:t xml:space="preserve">select the feature. </w:t>
      </w:r>
      <w:r w:rsidR="002F3F62" w:rsidRPr="001415DA">
        <w:rPr>
          <w:rFonts w:asciiTheme="minorHAnsi" w:hAnsiTheme="minorHAnsi" w:cstheme="minorHAnsi"/>
          <w:bCs/>
          <w:color w:val="000000"/>
          <w:sz w:val="22"/>
        </w:rPr>
        <w:t>Once feature is selected control come back to this process with the selected feature geometry which will be set as source location for routing.  But if user selects UIP then the map window will come where user can select source location by tapping on the map. If user selects direct entry of location then system will provide a window to enter latitude and longitude as source location.</w:t>
      </w:r>
    </w:p>
    <w:p w14:paraId="306BA937" w14:textId="77777777" w:rsidR="002F3F62" w:rsidRPr="001415DA" w:rsidRDefault="002F3F62" w:rsidP="00C92150">
      <w:pPr>
        <w:spacing w:line="276" w:lineRule="auto"/>
        <w:jc w:val="both"/>
        <w:rPr>
          <w:rFonts w:asciiTheme="minorHAnsi" w:hAnsiTheme="minorHAnsi" w:cstheme="minorHAnsi"/>
          <w:b/>
          <w:color w:val="000000"/>
          <w:sz w:val="22"/>
        </w:rPr>
      </w:pPr>
    </w:p>
    <w:p w14:paraId="167ED575" w14:textId="295BA3AC" w:rsidR="002F3F62" w:rsidRPr="001415DA" w:rsidRDefault="002F3F62" w:rsidP="002F3F62">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 xml:space="preserve">Step 3: Selecting Destination Feature / Location </w:t>
      </w:r>
    </w:p>
    <w:p w14:paraId="1ACF98A3" w14:textId="77777777" w:rsidR="002F3F62" w:rsidRPr="001415DA" w:rsidRDefault="002F3F62" w:rsidP="002F3F62">
      <w:pPr>
        <w:spacing w:line="276" w:lineRule="auto"/>
        <w:jc w:val="both"/>
        <w:rPr>
          <w:rFonts w:asciiTheme="minorHAnsi" w:hAnsiTheme="minorHAnsi" w:cstheme="minorHAnsi"/>
          <w:b/>
          <w:color w:val="000000"/>
        </w:rPr>
      </w:pPr>
    </w:p>
    <w:p w14:paraId="291F625C" w14:textId="0ACD553E" w:rsidR="002F3F62" w:rsidRPr="001415DA" w:rsidRDefault="002F3F62">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 xml:space="preserve">At this step user selects the destination location by searching the feature as per step 2. Once feature is selected control come back to this process with the selected feature geometry which will be set as destination location for routing. </w:t>
      </w:r>
    </w:p>
    <w:p w14:paraId="469CE70C" w14:textId="77777777" w:rsidR="002F3F62" w:rsidRPr="001415DA" w:rsidRDefault="002F3F62" w:rsidP="00C92150">
      <w:pPr>
        <w:spacing w:line="276" w:lineRule="auto"/>
        <w:jc w:val="both"/>
        <w:rPr>
          <w:rFonts w:asciiTheme="minorHAnsi" w:hAnsiTheme="minorHAnsi" w:cstheme="minorHAnsi"/>
          <w:b/>
          <w:color w:val="000000"/>
          <w:sz w:val="22"/>
        </w:rPr>
      </w:pPr>
    </w:p>
    <w:p w14:paraId="16090918" w14:textId="77777777" w:rsidR="002F3F62" w:rsidRPr="001415DA" w:rsidRDefault="002F3F62" w:rsidP="002F3F62">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Step 4: Swapping locations</w:t>
      </w:r>
    </w:p>
    <w:p w14:paraId="078703B8" w14:textId="77777777" w:rsidR="002F3F62" w:rsidRPr="001415DA" w:rsidRDefault="002F3F62" w:rsidP="002F3F62">
      <w:pPr>
        <w:spacing w:line="276" w:lineRule="auto"/>
        <w:jc w:val="both"/>
        <w:rPr>
          <w:rFonts w:asciiTheme="minorHAnsi" w:hAnsiTheme="minorHAnsi" w:cstheme="minorHAnsi"/>
          <w:bCs/>
          <w:color w:val="000000"/>
          <w:sz w:val="22"/>
        </w:rPr>
      </w:pPr>
      <w:r>
        <w:rPr>
          <w:rFonts w:ascii="Tahoma" w:hAnsi="Tahoma" w:cs="Arial"/>
          <w:b/>
          <w:color w:val="000000"/>
        </w:rPr>
        <w:t xml:space="preserve"> </w:t>
      </w:r>
    </w:p>
    <w:p w14:paraId="3ECB7CE5" w14:textId="4A1A58C0" w:rsidR="002F3F62" w:rsidRPr="001415DA" w:rsidRDefault="002F3F62">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 xml:space="preserve">This step is optional and can be used if user want to interchange the source and destination lcoations. </w:t>
      </w:r>
    </w:p>
    <w:p w14:paraId="350A056A" w14:textId="73AE9B62" w:rsidR="002F3F62" w:rsidRDefault="002F3F62" w:rsidP="002F3F62">
      <w:pPr>
        <w:spacing w:line="276" w:lineRule="auto"/>
        <w:jc w:val="both"/>
        <w:rPr>
          <w:rFonts w:ascii="Tahoma" w:hAnsi="Tahoma" w:cs="Arial"/>
          <w:b/>
          <w:color w:val="000000"/>
        </w:rPr>
      </w:pPr>
    </w:p>
    <w:p w14:paraId="51E6EDA4" w14:textId="14127ED9" w:rsidR="002F3F62" w:rsidRPr="001415DA" w:rsidRDefault="002F3F62" w:rsidP="002F3F62">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Step 5: Solving Route</w:t>
      </w:r>
    </w:p>
    <w:p w14:paraId="233798ED" w14:textId="77777777" w:rsidR="002F3F62" w:rsidRPr="001415DA" w:rsidRDefault="002F3F62" w:rsidP="002F3F62">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 xml:space="preserve"> </w:t>
      </w:r>
    </w:p>
    <w:p w14:paraId="26F2889A" w14:textId="799A3225" w:rsidR="002F3F62" w:rsidRPr="001415DA" w:rsidRDefault="002F3F62">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 xml:space="preserve">Once the source and destination locations are fixed, mobile app will made request to ArcGIS Network Service to Solve the route through the web adapter and map service credentials. </w:t>
      </w:r>
    </w:p>
    <w:p w14:paraId="2B82AC0E" w14:textId="77777777" w:rsidR="002F3F62" w:rsidRDefault="002F3F62" w:rsidP="00AC0EBC">
      <w:pPr>
        <w:spacing w:line="276" w:lineRule="auto"/>
        <w:rPr>
          <w:rFonts w:ascii="Tahoma" w:hAnsi="Tahoma" w:cs="Arial"/>
          <w:bCs/>
          <w:color w:val="000000"/>
        </w:rPr>
      </w:pPr>
    </w:p>
    <w:p w14:paraId="5168AE1A" w14:textId="4B516064" w:rsidR="002F3F62" w:rsidRPr="001415DA" w:rsidRDefault="002F3F62" w:rsidP="002F3F62">
      <w:pPr>
        <w:spacing w:line="276" w:lineRule="auto"/>
        <w:jc w:val="both"/>
        <w:rPr>
          <w:rFonts w:asciiTheme="minorHAnsi" w:hAnsiTheme="minorHAnsi" w:cstheme="minorHAnsi"/>
          <w:b/>
          <w:color w:val="000000"/>
          <w:sz w:val="22"/>
        </w:rPr>
      </w:pPr>
      <w:r w:rsidRPr="001415DA">
        <w:rPr>
          <w:rFonts w:asciiTheme="minorHAnsi" w:hAnsiTheme="minorHAnsi" w:cstheme="minorHAnsi"/>
          <w:b/>
          <w:color w:val="000000"/>
          <w:sz w:val="22"/>
        </w:rPr>
        <w:t>Step 6: Showing Results</w:t>
      </w:r>
    </w:p>
    <w:p w14:paraId="37EC0492" w14:textId="77777777" w:rsidR="002F3F62" w:rsidRDefault="002F3F62" w:rsidP="002F3F62">
      <w:pPr>
        <w:spacing w:line="276" w:lineRule="auto"/>
        <w:jc w:val="both"/>
        <w:rPr>
          <w:rFonts w:ascii="Tahoma" w:hAnsi="Tahoma" w:cs="Arial"/>
          <w:b/>
          <w:color w:val="000000"/>
        </w:rPr>
      </w:pPr>
      <w:r>
        <w:rPr>
          <w:rFonts w:ascii="Tahoma" w:hAnsi="Tahoma" w:cs="Arial"/>
          <w:b/>
          <w:color w:val="000000"/>
        </w:rPr>
        <w:t xml:space="preserve"> </w:t>
      </w:r>
    </w:p>
    <w:p w14:paraId="6F209E60" w14:textId="667BC7DF" w:rsidR="002F3F62" w:rsidRPr="001415DA" w:rsidRDefault="002F3F62">
      <w:pPr>
        <w:spacing w:line="276" w:lineRule="auto"/>
        <w:jc w:val="both"/>
        <w:rPr>
          <w:rFonts w:asciiTheme="minorHAnsi" w:hAnsiTheme="minorHAnsi" w:cstheme="minorHAnsi"/>
          <w:bCs/>
          <w:color w:val="000000"/>
          <w:sz w:val="22"/>
        </w:rPr>
      </w:pPr>
      <w:r w:rsidRPr="001415DA">
        <w:rPr>
          <w:rFonts w:asciiTheme="minorHAnsi" w:hAnsiTheme="minorHAnsi" w:cstheme="minorHAnsi"/>
          <w:bCs/>
          <w:color w:val="000000"/>
          <w:sz w:val="22"/>
        </w:rPr>
        <w:t>If route solved then Network Service will return the available routes and mobile application will display the route summary including option to show the route. In first option turn-by-</w:t>
      </w:r>
      <w:r w:rsidRPr="001415DA">
        <w:rPr>
          <w:rFonts w:asciiTheme="minorHAnsi" w:hAnsiTheme="minorHAnsi" w:cstheme="minorHAnsi"/>
          <w:bCs/>
          <w:color w:val="000000"/>
          <w:sz w:val="22"/>
        </w:rPr>
        <w:lastRenderedPageBreak/>
        <w:t xml:space="preserve">turn direction will be displayed as simple text which can be displayed on map also. In second option user </w:t>
      </w:r>
      <w:r w:rsidR="00671238" w:rsidRPr="001415DA">
        <w:rPr>
          <w:rFonts w:asciiTheme="minorHAnsi" w:hAnsiTheme="minorHAnsi" w:cstheme="minorHAnsi"/>
          <w:bCs/>
          <w:color w:val="000000"/>
          <w:sz w:val="22"/>
        </w:rPr>
        <w:t xml:space="preserve">can select the route by shortest path or fastest time. </w:t>
      </w:r>
    </w:p>
    <w:p w14:paraId="423FE22F" w14:textId="77777777" w:rsidR="00923662" w:rsidRPr="00EA70E6" w:rsidRDefault="00923662" w:rsidP="00EA70E6">
      <w:pPr>
        <w:spacing w:line="276" w:lineRule="auto"/>
        <w:jc w:val="both"/>
        <w:rPr>
          <w:rFonts w:asciiTheme="minorHAnsi" w:hAnsiTheme="minorHAnsi" w:cstheme="minorHAnsi"/>
          <w:bCs/>
          <w:color w:val="000000"/>
        </w:rPr>
      </w:pPr>
    </w:p>
    <w:p w14:paraId="27D50F19" w14:textId="77777777" w:rsidR="00923662" w:rsidRPr="00EA70E6" w:rsidRDefault="00923662" w:rsidP="00EA70E6">
      <w:pPr>
        <w:spacing w:line="276" w:lineRule="auto"/>
        <w:jc w:val="both"/>
        <w:rPr>
          <w:rFonts w:asciiTheme="minorHAnsi" w:hAnsiTheme="minorHAnsi" w:cstheme="minorHAnsi"/>
          <w:bCs/>
          <w:color w:val="000000"/>
        </w:rPr>
      </w:pPr>
      <w:r w:rsidRPr="00EA70E6">
        <w:rPr>
          <w:rFonts w:asciiTheme="minorHAnsi" w:hAnsiTheme="minorHAnsi" w:cstheme="minorHAnsi"/>
          <w:bCs/>
          <w:color w:val="000000"/>
        </w:rPr>
        <w:t xml:space="preserve">Class Diagram </w:t>
      </w:r>
    </w:p>
    <w:p w14:paraId="33B10CBF" w14:textId="07B66EAB" w:rsidR="00923662" w:rsidRDefault="00260445" w:rsidP="001415DA">
      <w:pPr>
        <w:spacing w:line="360" w:lineRule="auto"/>
        <w:jc w:val="center"/>
        <w:rPr>
          <w:rFonts w:ascii="Tahoma" w:hAnsi="Tahoma" w:cs="Arial"/>
          <w:bCs/>
          <w:color w:val="000000"/>
        </w:rPr>
      </w:pPr>
      <w:r>
        <w:object w:dxaOrig="5967" w:dyaOrig="1083" w14:anchorId="6B656B80">
          <v:shape id="_x0000_i1073" type="#_x0000_t75" style="width:298.85pt;height:54.35pt" o:ole="">
            <v:imagedata r:id="rId104" o:title=""/>
          </v:shape>
          <o:OLEObject Type="Embed" ProgID="Visio.Drawing.11" ShapeID="_x0000_i1073" DrawAspect="Content" ObjectID="_1465042205" r:id="rId105"/>
        </w:object>
      </w:r>
    </w:p>
    <w:p w14:paraId="3CED74F7" w14:textId="77777777" w:rsidR="00923662" w:rsidRPr="00EA70E6" w:rsidRDefault="00923662" w:rsidP="00923662">
      <w:pPr>
        <w:spacing w:line="360" w:lineRule="auto"/>
        <w:rPr>
          <w:rFonts w:asciiTheme="minorHAnsi" w:hAnsiTheme="minorHAnsi" w:cstheme="minorHAnsi"/>
          <w:bCs/>
          <w:color w:val="000000"/>
        </w:rPr>
      </w:pPr>
      <w:r w:rsidRPr="00EA70E6">
        <w:rPr>
          <w:rFonts w:asciiTheme="minorHAnsi" w:hAnsiTheme="minorHAnsi" w:cstheme="minorHAnsi"/>
          <w:bCs/>
          <w:color w:val="000000"/>
        </w:rPr>
        <w:t>Sequence Diagram-</w:t>
      </w:r>
    </w:p>
    <w:p w14:paraId="7CACFF8B" w14:textId="7682956B" w:rsidR="00923662" w:rsidRDefault="00260445" w:rsidP="00923662">
      <w:pPr>
        <w:spacing w:line="360" w:lineRule="auto"/>
        <w:rPr>
          <w:rFonts w:ascii="Tahoma" w:hAnsi="Tahoma" w:cs="Arial"/>
          <w:bCs/>
          <w:color w:val="000000"/>
        </w:rPr>
      </w:pPr>
      <w:r>
        <w:object w:dxaOrig="9389" w:dyaOrig="6305" w14:anchorId="09B77B8E">
          <v:shape id="_x0000_i1074" type="#_x0000_t75" style="width:408.9pt;height:275.1pt" o:ole="">
            <v:imagedata r:id="rId106" o:title=""/>
          </v:shape>
          <o:OLEObject Type="Embed" ProgID="Visio.Drawing.11" ShapeID="_x0000_i1074" DrawAspect="Content" ObjectID="_1465042206" r:id="rId107"/>
        </w:object>
      </w:r>
    </w:p>
    <w:p w14:paraId="4126FB8A" w14:textId="77777777" w:rsidR="006564E2" w:rsidRDefault="006564E2" w:rsidP="00282E8E">
      <w:pPr>
        <w:pStyle w:val="Normal1"/>
        <w:spacing w:line="240" w:lineRule="auto"/>
      </w:pPr>
    </w:p>
    <w:p w14:paraId="6BC407D2" w14:textId="19D2358F" w:rsidR="00282E8E" w:rsidRPr="00EA70E6" w:rsidRDefault="001415DA" w:rsidP="00AC0EBC">
      <w:pPr>
        <w:pStyle w:val="Normal1"/>
        <w:spacing w:line="240" w:lineRule="auto"/>
        <w:rPr>
          <w:rFonts w:asciiTheme="minorHAnsi" w:hAnsiTheme="minorHAnsi" w:cstheme="minorHAnsi"/>
          <w:bCs/>
          <w:color w:val="000000"/>
        </w:rPr>
      </w:pPr>
      <w:r>
        <w:rPr>
          <w:rFonts w:asciiTheme="minorHAnsi" w:hAnsiTheme="minorHAnsi" w:cstheme="minorHAnsi"/>
          <w:bCs/>
          <w:color w:val="000000"/>
        </w:rPr>
        <w:t>I</w:t>
      </w:r>
      <w:r w:rsidR="00923662" w:rsidRPr="00EA70E6">
        <w:rPr>
          <w:rFonts w:asciiTheme="minorHAnsi" w:hAnsiTheme="minorHAnsi" w:cstheme="minorHAnsi"/>
          <w:bCs/>
          <w:color w:val="000000"/>
        </w:rPr>
        <w:t>nput Parameters</w:t>
      </w:r>
    </w:p>
    <w:tbl>
      <w:tblPr>
        <w:tblpPr w:leftFromText="180" w:rightFromText="180" w:vertAnchor="text" w:horzAnchor="margin" w:tblpX="126" w:tblpY="129"/>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2520"/>
        <w:gridCol w:w="1530"/>
        <w:gridCol w:w="2070"/>
        <w:gridCol w:w="1373"/>
      </w:tblGrid>
      <w:tr w:rsidR="00282E8E" w:rsidRPr="003F200F" w14:paraId="7AB916BC" w14:textId="77777777" w:rsidTr="001415DA">
        <w:trPr>
          <w:cantSplit/>
          <w:trHeight w:val="353"/>
        </w:trPr>
        <w:tc>
          <w:tcPr>
            <w:tcW w:w="1885" w:type="dxa"/>
            <w:tcBorders>
              <w:top w:val="single" w:sz="4" w:space="0" w:color="auto"/>
              <w:bottom w:val="single" w:sz="4" w:space="0" w:color="auto"/>
            </w:tcBorders>
            <w:shd w:val="clear" w:color="auto" w:fill="CCCCCC"/>
          </w:tcPr>
          <w:p w14:paraId="5A6CE2E5" w14:textId="77777777" w:rsidR="00282E8E" w:rsidRPr="00EA70E6" w:rsidRDefault="00282E8E" w:rsidP="00D7456A">
            <w:pPr>
              <w:jc w:val="center"/>
              <w:rPr>
                <w:rFonts w:asciiTheme="minorHAnsi" w:hAnsiTheme="minorHAnsi" w:cstheme="minorHAnsi"/>
                <w:b/>
                <w:bCs/>
                <w:caps/>
                <w:sz w:val="22"/>
                <w:szCs w:val="22"/>
              </w:rPr>
            </w:pPr>
            <w:r w:rsidRPr="00EA70E6">
              <w:rPr>
                <w:rFonts w:asciiTheme="minorHAnsi" w:hAnsiTheme="minorHAnsi" w:cstheme="minorHAnsi"/>
                <w:b/>
                <w:bCs/>
                <w:caps/>
                <w:sz w:val="22"/>
                <w:szCs w:val="22"/>
              </w:rPr>
              <w:t>Field</w:t>
            </w:r>
          </w:p>
        </w:tc>
        <w:tc>
          <w:tcPr>
            <w:tcW w:w="2520" w:type="dxa"/>
            <w:tcBorders>
              <w:top w:val="single" w:sz="4" w:space="0" w:color="auto"/>
              <w:bottom w:val="single" w:sz="4" w:space="0" w:color="auto"/>
            </w:tcBorders>
            <w:shd w:val="clear" w:color="auto" w:fill="CCCCCC"/>
          </w:tcPr>
          <w:p w14:paraId="1E4962B4" w14:textId="77777777" w:rsidR="00282E8E" w:rsidRPr="00EA70E6" w:rsidRDefault="00282E8E" w:rsidP="00D7456A">
            <w:pPr>
              <w:jc w:val="center"/>
              <w:rPr>
                <w:rFonts w:asciiTheme="minorHAnsi" w:hAnsiTheme="minorHAnsi" w:cstheme="minorHAnsi"/>
                <w:b/>
                <w:bCs/>
                <w:caps/>
                <w:sz w:val="22"/>
                <w:szCs w:val="22"/>
              </w:rPr>
            </w:pPr>
            <w:r w:rsidRPr="00EA70E6">
              <w:rPr>
                <w:rFonts w:asciiTheme="minorHAnsi" w:hAnsiTheme="minorHAnsi" w:cstheme="minorHAnsi"/>
                <w:b/>
                <w:bCs/>
                <w:caps/>
                <w:sz w:val="22"/>
                <w:szCs w:val="22"/>
              </w:rPr>
              <w:t>reference table</w:t>
            </w:r>
          </w:p>
        </w:tc>
        <w:tc>
          <w:tcPr>
            <w:tcW w:w="1530" w:type="dxa"/>
            <w:tcBorders>
              <w:top w:val="single" w:sz="4" w:space="0" w:color="auto"/>
              <w:bottom w:val="single" w:sz="4" w:space="0" w:color="auto"/>
            </w:tcBorders>
            <w:shd w:val="clear" w:color="auto" w:fill="CCCCCC"/>
          </w:tcPr>
          <w:p w14:paraId="005C625F" w14:textId="77777777" w:rsidR="00282E8E" w:rsidRPr="00EA70E6" w:rsidRDefault="00282E8E" w:rsidP="00D7456A">
            <w:pPr>
              <w:jc w:val="center"/>
              <w:rPr>
                <w:rFonts w:asciiTheme="minorHAnsi" w:hAnsiTheme="minorHAnsi" w:cstheme="minorHAnsi"/>
                <w:b/>
                <w:bCs/>
                <w:caps/>
                <w:sz w:val="22"/>
                <w:szCs w:val="22"/>
              </w:rPr>
            </w:pPr>
            <w:r w:rsidRPr="00EA70E6">
              <w:rPr>
                <w:rFonts w:asciiTheme="minorHAnsi" w:hAnsiTheme="minorHAnsi" w:cstheme="minorHAnsi"/>
                <w:b/>
                <w:bCs/>
                <w:caps/>
                <w:sz w:val="22"/>
                <w:szCs w:val="22"/>
              </w:rPr>
              <w:t>Validation</w:t>
            </w:r>
          </w:p>
        </w:tc>
        <w:tc>
          <w:tcPr>
            <w:tcW w:w="2070" w:type="dxa"/>
            <w:tcBorders>
              <w:top w:val="single" w:sz="4" w:space="0" w:color="auto"/>
              <w:bottom w:val="single" w:sz="4" w:space="0" w:color="auto"/>
            </w:tcBorders>
            <w:shd w:val="clear" w:color="auto" w:fill="CCCCCC"/>
          </w:tcPr>
          <w:p w14:paraId="733674DB" w14:textId="77777777" w:rsidR="00282E8E" w:rsidRPr="00EA70E6" w:rsidRDefault="00282E8E" w:rsidP="00D7456A">
            <w:pPr>
              <w:jc w:val="center"/>
              <w:rPr>
                <w:rFonts w:asciiTheme="minorHAnsi" w:hAnsiTheme="minorHAnsi" w:cstheme="minorHAnsi"/>
                <w:b/>
                <w:caps/>
                <w:sz w:val="22"/>
                <w:szCs w:val="22"/>
              </w:rPr>
            </w:pPr>
            <w:r w:rsidRPr="00EA70E6">
              <w:rPr>
                <w:rFonts w:asciiTheme="minorHAnsi" w:hAnsiTheme="minorHAnsi" w:cstheme="minorHAnsi"/>
                <w:b/>
                <w:caps/>
                <w:sz w:val="22"/>
                <w:szCs w:val="22"/>
              </w:rPr>
              <w:t>Data Source</w:t>
            </w:r>
          </w:p>
        </w:tc>
        <w:tc>
          <w:tcPr>
            <w:tcW w:w="1373" w:type="dxa"/>
            <w:tcBorders>
              <w:top w:val="single" w:sz="4" w:space="0" w:color="auto"/>
              <w:bottom w:val="single" w:sz="4" w:space="0" w:color="auto"/>
            </w:tcBorders>
            <w:shd w:val="clear" w:color="auto" w:fill="CCCCCC"/>
          </w:tcPr>
          <w:p w14:paraId="0B2DE50F" w14:textId="77777777" w:rsidR="00282E8E" w:rsidRPr="00EA70E6" w:rsidRDefault="00282E8E" w:rsidP="00D7456A">
            <w:pPr>
              <w:jc w:val="center"/>
              <w:rPr>
                <w:rFonts w:asciiTheme="minorHAnsi" w:hAnsiTheme="minorHAnsi" w:cstheme="minorHAnsi"/>
                <w:b/>
                <w:caps/>
                <w:sz w:val="22"/>
                <w:szCs w:val="22"/>
              </w:rPr>
            </w:pPr>
            <w:r w:rsidRPr="00EA70E6">
              <w:rPr>
                <w:rFonts w:asciiTheme="minorHAnsi" w:hAnsiTheme="minorHAnsi" w:cstheme="minorHAnsi"/>
                <w:b/>
                <w:caps/>
                <w:sz w:val="22"/>
                <w:szCs w:val="22"/>
              </w:rPr>
              <w:t>Remarks</w:t>
            </w:r>
          </w:p>
        </w:tc>
      </w:tr>
      <w:tr w:rsidR="00282E8E" w:rsidRPr="003F200F" w14:paraId="66C381B9" w14:textId="77777777" w:rsidTr="001415DA">
        <w:trPr>
          <w:cantSplit/>
          <w:trHeight w:val="190"/>
        </w:trPr>
        <w:tc>
          <w:tcPr>
            <w:tcW w:w="1885" w:type="dxa"/>
            <w:tcBorders>
              <w:top w:val="single" w:sz="4" w:space="0" w:color="auto"/>
              <w:bottom w:val="single" w:sz="4" w:space="0" w:color="auto"/>
            </w:tcBorders>
          </w:tcPr>
          <w:p w14:paraId="29AA2388" w14:textId="76741EEC" w:rsidR="00282E8E" w:rsidRPr="00EA70E6" w:rsidRDefault="00282E8E" w:rsidP="00D7456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NAME</w:t>
            </w:r>
          </w:p>
        </w:tc>
        <w:tc>
          <w:tcPr>
            <w:tcW w:w="2520" w:type="dxa"/>
            <w:tcBorders>
              <w:top w:val="single" w:sz="4" w:space="0" w:color="auto"/>
              <w:bottom w:val="single" w:sz="4" w:space="0" w:color="auto"/>
            </w:tcBorders>
          </w:tcPr>
          <w:p w14:paraId="7F21EE58" w14:textId="0EB2A517" w:rsidR="00282E8E" w:rsidRPr="00EA70E6" w:rsidRDefault="00282E8E" w:rsidP="00282E8E">
            <w:pPr>
              <w:rPr>
                <w:rFonts w:asciiTheme="minorHAnsi" w:hAnsiTheme="minorHAnsi" w:cstheme="minorHAnsi"/>
              </w:rPr>
            </w:pPr>
            <w:r w:rsidRPr="00EA70E6">
              <w:rPr>
                <w:rFonts w:asciiTheme="minorHAnsi" w:hAnsiTheme="minorHAnsi" w:cstheme="minorHAnsi"/>
              </w:rPr>
              <w:t>POI</w:t>
            </w:r>
          </w:p>
        </w:tc>
        <w:tc>
          <w:tcPr>
            <w:tcW w:w="1530" w:type="dxa"/>
            <w:tcBorders>
              <w:top w:val="single" w:sz="4" w:space="0" w:color="auto"/>
              <w:bottom w:val="single" w:sz="4" w:space="0" w:color="auto"/>
            </w:tcBorders>
            <w:vAlign w:val="center"/>
          </w:tcPr>
          <w:p w14:paraId="53C1B348" w14:textId="2C0D20DE"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4907C12C" w14:textId="1D0D8DFF"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498AA407" w14:textId="77777777" w:rsidR="00282E8E" w:rsidRPr="003B0F03" w:rsidRDefault="00282E8E" w:rsidP="00D7456A">
            <w:pPr>
              <w:rPr>
                <w:rFonts w:ascii="Tahoma" w:hAnsi="Tahoma" w:cs="Arial"/>
                <w:sz w:val="20"/>
              </w:rPr>
            </w:pPr>
          </w:p>
        </w:tc>
      </w:tr>
      <w:tr w:rsidR="00282E8E" w:rsidRPr="003F200F" w14:paraId="56817B28" w14:textId="77777777" w:rsidTr="001415DA">
        <w:trPr>
          <w:cantSplit/>
          <w:trHeight w:val="353"/>
        </w:trPr>
        <w:tc>
          <w:tcPr>
            <w:tcW w:w="1885" w:type="dxa"/>
            <w:tcBorders>
              <w:top w:val="single" w:sz="4" w:space="0" w:color="auto"/>
              <w:bottom w:val="single" w:sz="4" w:space="0" w:color="auto"/>
            </w:tcBorders>
          </w:tcPr>
          <w:p w14:paraId="75548699" w14:textId="77777777" w:rsidR="00282E8E" w:rsidRPr="00EA70E6" w:rsidRDefault="00282E8E" w:rsidP="00D7456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FV_NAME_E</w:t>
            </w:r>
          </w:p>
        </w:tc>
        <w:tc>
          <w:tcPr>
            <w:tcW w:w="2520" w:type="dxa"/>
            <w:tcBorders>
              <w:top w:val="single" w:sz="4" w:space="0" w:color="auto"/>
              <w:bottom w:val="single" w:sz="4" w:space="0" w:color="auto"/>
            </w:tcBorders>
          </w:tcPr>
          <w:p w14:paraId="46BC871B" w14:textId="77777777" w:rsidR="00282E8E" w:rsidRPr="00EA70E6" w:rsidRDefault="00282E8E" w:rsidP="00D7456A">
            <w:pPr>
              <w:rPr>
                <w:rFonts w:asciiTheme="minorHAnsi" w:hAnsiTheme="minorHAnsi" w:cstheme="minorHAnsi"/>
              </w:rPr>
            </w:pPr>
            <w:r w:rsidRPr="00EA70E6">
              <w:rPr>
                <w:rFonts w:asciiTheme="minorHAnsi" w:hAnsiTheme="minorHAnsi" w:cstheme="minorHAnsi"/>
              </w:rPr>
              <w:t>FAVORITE_POINTS</w:t>
            </w:r>
          </w:p>
        </w:tc>
        <w:tc>
          <w:tcPr>
            <w:tcW w:w="1530" w:type="dxa"/>
            <w:tcBorders>
              <w:top w:val="single" w:sz="4" w:space="0" w:color="auto"/>
              <w:bottom w:val="single" w:sz="4" w:space="0" w:color="auto"/>
            </w:tcBorders>
            <w:vAlign w:val="center"/>
          </w:tcPr>
          <w:p w14:paraId="4997E376"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62FDF8BC" w14:textId="5FD32D15"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443C4074" w14:textId="77777777" w:rsidR="00282E8E" w:rsidRPr="003B0F03" w:rsidRDefault="00282E8E" w:rsidP="00D7456A">
            <w:pPr>
              <w:rPr>
                <w:rFonts w:ascii="Tahoma" w:hAnsi="Tahoma" w:cs="Arial"/>
                <w:sz w:val="20"/>
              </w:rPr>
            </w:pPr>
          </w:p>
        </w:tc>
      </w:tr>
      <w:tr w:rsidR="00282E8E" w:rsidRPr="003F200F" w14:paraId="76B6D20E" w14:textId="77777777" w:rsidTr="001415DA">
        <w:trPr>
          <w:cantSplit/>
          <w:trHeight w:val="353"/>
        </w:trPr>
        <w:tc>
          <w:tcPr>
            <w:tcW w:w="1885" w:type="dxa"/>
            <w:tcBorders>
              <w:top w:val="single" w:sz="4" w:space="0" w:color="auto"/>
              <w:bottom w:val="single" w:sz="4" w:space="0" w:color="auto"/>
            </w:tcBorders>
          </w:tcPr>
          <w:p w14:paraId="405E7F47"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BUILDING_NO</w:t>
            </w:r>
          </w:p>
        </w:tc>
        <w:tc>
          <w:tcPr>
            <w:tcW w:w="2520" w:type="dxa"/>
            <w:tcBorders>
              <w:top w:val="single" w:sz="4" w:space="0" w:color="auto"/>
              <w:bottom w:val="single" w:sz="4" w:space="0" w:color="auto"/>
            </w:tcBorders>
          </w:tcPr>
          <w:p w14:paraId="0445A728" w14:textId="77777777" w:rsidR="00282E8E" w:rsidRPr="00EA70E6" w:rsidRDefault="00282E8E" w:rsidP="00282E8E">
            <w:pPr>
              <w:rPr>
                <w:rFonts w:asciiTheme="minorHAnsi" w:hAnsiTheme="minorHAnsi" w:cstheme="minorHAnsi"/>
              </w:rPr>
            </w:pPr>
            <w:r w:rsidRPr="00EA70E6">
              <w:rPr>
                <w:rFonts w:asciiTheme="minorHAnsi" w:hAnsiTheme="minorHAnsi" w:cstheme="minorHAnsi"/>
                <w:szCs w:val="24"/>
              </w:rPr>
              <w:t>ADDRESS</w:t>
            </w:r>
          </w:p>
        </w:tc>
        <w:tc>
          <w:tcPr>
            <w:tcW w:w="1530" w:type="dxa"/>
            <w:tcBorders>
              <w:top w:val="single" w:sz="4" w:space="0" w:color="auto"/>
              <w:bottom w:val="single" w:sz="4" w:space="0" w:color="auto"/>
            </w:tcBorders>
            <w:vAlign w:val="center"/>
          </w:tcPr>
          <w:p w14:paraId="7F2A4D45" w14:textId="77777777" w:rsidR="00282E8E" w:rsidRPr="00EA70E6" w:rsidRDefault="00282E8E" w:rsidP="00282E8E">
            <w:pPr>
              <w:rPr>
                <w:rFonts w:asciiTheme="minorHAnsi" w:hAnsiTheme="minorHAnsi" w:cstheme="minorHAnsi"/>
                <w:bCs/>
                <w:sz w:val="20"/>
              </w:rPr>
            </w:pPr>
            <w:r w:rsidRPr="00EA70E6">
              <w:rPr>
                <w:rFonts w:asciiTheme="minorHAnsi" w:hAnsiTheme="minorHAnsi" w:cstheme="minorHAnsi"/>
                <w:bCs/>
                <w:sz w:val="20"/>
              </w:rPr>
              <w:t>INTEGER</w:t>
            </w:r>
          </w:p>
        </w:tc>
        <w:tc>
          <w:tcPr>
            <w:tcW w:w="2070" w:type="dxa"/>
            <w:tcBorders>
              <w:top w:val="single" w:sz="4" w:space="0" w:color="auto"/>
              <w:bottom w:val="single" w:sz="4" w:space="0" w:color="auto"/>
            </w:tcBorders>
            <w:vAlign w:val="center"/>
          </w:tcPr>
          <w:p w14:paraId="14E3428F" w14:textId="22621278"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6D7D3067" w14:textId="77777777" w:rsidR="00282E8E" w:rsidRPr="003B0F03" w:rsidRDefault="00282E8E" w:rsidP="00282E8E">
            <w:pPr>
              <w:rPr>
                <w:rFonts w:ascii="Tahoma" w:hAnsi="Tahoma" w:cs="Arial"/>
                <w:sz w:val="20"/>
              </w:rPr>
            </w:pPr>
          </w:p>
        </w:tc>
      </w:tr>
      <w:tr w:rsidR="00282E8E" w:rsidRPr="003F200F" w14:paraId="4CBC8FFF" w14:textId="77777777" w:rsidTr="001415DA">
        <w:trPr>
          <w:cantSplit/>
          <w:trHeight w:val="353"/>
        </w:trPr>
        <w:tc>
          <w:tcPr>
            <w:tcW w:w="1885" w:type="dxa"/>
            <w:tcBorders>
              <w:top w:val="single" w:sz="4" w:space="0" w:color="auto"/>
              <w:bottom w:val="single" w:sz="4" w:space="0" w:color="auto"/>
            </w:tcBorders>
          </w:tcPr>
          <w:p w14:paraId="5EA55FFD" w14:textId="77777777" w:rsidR="00282E8E" w:rsidRPr="00EA70E6" w:rsidRDefault="00282E8E" w:rsidP="00282E8E">
            <w:pPr>
              <w:rPr>
                <w:rFonts w:asciiTheme="minorHAnsi" w:hAnsiTheme="minorHAnsi" w:cstheme="minorHAnsi"/>
              </w:rPr>
            </w:pPr>
            <w:r w:rsidRPr="00EA70E6">
              <w:rPr>
                <w:rFonts w:asciiTheme="minorHAnsi" w:hAnsiTheme="minorHAnsi" w:cstheme="minorHAnsi"/>
              </w:rPr>
              <w:t xml:space="preserve">ROAD_NO </w:t>
            </w:r>
          </w:p>
        </w:tc>
        <w:tc>
          <w:tcPr>
            <w:tcW w:w="2520" w:type="dxa"/>
            <w:tcBorders>
              <w:top w:val="single" w:sz="4" w:space="0" w:color="auto"/>
              <w:bottom w:val="single" w:sz="4" w:space="0" w:color="auto"/>
            </w:tcBorders>
          </w:tcPr>
          <w:p w14:paraId="09606553" w14:textId="77777777" w:rsidR="00282E8E" w:rsidRPr="00EA70E6" w:rsidRDefault="00282E8E" w:rsidP="00282E8E">
            <w:pPr>
              <w:rPr>
                <w:rFonts w:asciiTheme="minorHAnsi" w:hAnsiTheme="minorHAnsi" w:cstheme="minorHAnsi"/>
                <w:szCs w:val="24"/>
              </w:rPr>
            </w:pPr>
            <w:r w:rsidRPr="00EA70E6">
              <w:rPr>
                <w:rFonts w:asciiTheme="minorHAnsi" w:hAnsiTheme="minorHAnsi" w:cstheme="minorHAnsi"/>
                <w:szCs w:val="24"/>
              </w:rPr>
              <w:t>Highways/ Avenue/ Road_Lane</w:t>
            </w:r>
          </w:p>
        </w:tc>
        <w:tc>
          <w:tcPr>
            <w:tcW w:w="1530" w:type="dxa"/>
            <w:tcBorders>
              <w:top w:val="single" w:sz="4" w:space="0" w:color="auto"/>
              <w:bottom w:val="single" w:sz="4" w:space="0" w:color="auto"/>
            </w:tcBorders>
            <w:vAlign w:val="center"/>
          </w:tcPr>
          <w:p w14:paraId="521BD0A8" w14:textId="77777777" w:rsidR="00282E8E" w:rsidRPr="00EA70E6" w:rsidRDefault="00282E8E" w:rsidP="00282E8E">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10209D05" w14:textId="33147FAA"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tcBorders>
            <w:vAlign w:val="center"/>
          </w:tcPr>
          <w:p w14:paraId="4E347014" w14:textId="77777777" w:rsidR="00282E8E" w:rsidRPr="003B0F03" w:rsidRDefault="00282E8E" w:rsidP="00282E8E">
            <w:pPr>
              <w:rPr>
                <w:rFonts w:ascii="Tahoma" w:hAnsi="Tahoma" w:cs="Arial"/>
                <w:sz w:val="20"/>
              </w:rPr>
            </w:pPr>
          </w:p>
        </w:tc>
      </w:tr>
      <w:tr w:rsidR="00282E8E" w:rsidRPr="003F200F" w14:paraId="576ABA4B" w14:textId="77777777" w:rsidTr="001415DA">
        <w:trPr>
          <w:cantSplit/>
          <w:trHeight w:val="353"/>
        </w:trPr>
        <w:tc>
          <w:tcPr>
            <w:tcW w:w="1885" w:type="dxa"/>
            <w:tcBorders>
              <w:top w:val="single" w:sz="4" w:space="0" w:color="auto"/>
              <w:bottom w:val="single" w:sz="4" w:space="0" w:color="auto"/>
            </w:tcBorders>
          </w:tcPr>
          <w:p w14:paraId="78ED1694" w14:textId="55F326E8" w:rsidR="00282E8E" w:rsidRPr="00EA70E6" w:rsidRDefault="00282E8E" w:rsidP="00282E8E">
            <w:pPr>
              <w:rPr>
                <w:rFonts w:asciiTheme="minorHAnsi" w:hAnsiTheme="minorHAnsi" w:cstheme="minorHAnsi"/>
              </w:rPr>
            </w:pPr>
            <w:r w:rsidRPr="00EA70E6">
              <w:rPr>
                <w:rFonts w:asciiTheme="minorHAnsi" w:hAnsiTheme="minorHAnsi" w:cstheme="minorHAnsi"/>
              </w:rPr>
              <w:t xml:space="preserve">ROAD_NAMEE </w:t>
            </w:r>
          </w:p>
        </w:tc>
        <w:tc>
          <w:tcPr>
            <w:tcW w:w="2520" w:type="dxa"/>
            <w:tcBorders>
              <w:top w:val="single" w:sz="4" w:space="0" w:color="auto"/>
              <w:bottom w:val="single" w:sz="4" w:space="0" w:color="auto"/>
            </w:tcBorders>
          </w:tcPr>
          <w:p w14:paraId="3A883004" w14:textId="77777777" w:rsidR="00282E8E" w:rsidRPr="00EA70E6" w:rsidRDefault="00282E8E" w:rsidP="00282E8E">
            <w:pPr>
              <w:rPr>
                <w:rFonts w:asciiTheme="minorHAnsi" w:hAnsiTheme="minorHAnsi" w:cstheme="minorHAnsi"/>
                <w:szCs w:val="24"/>
              </w:rPr>
            </w:pPr>
            <w:r w:rsidRPr="00EA70E6">
              <w:rPr>
                <w:rFonts w:asciiTheme="minorHAnsi" w:hAnsiTheme="minorHAnsi" w:cstheme="minorHAnsi"/>
                <w:szCs w:val="24"/>
              </w:rPr>
              <w:t>Highways/ Avenue/ Road_Lane</w:t>
            </w:r>
          </w:p>
        </w:tc>
        <w:tc>
          <w:tcPr>
            <w:tcW w:w="1530" w:type="dxa"/>
            <w:tcBorders>
              <w:top w:val="single" w:sz="4" w:space="0" w:color="auto"/>
              <w:bottom w:val="single" w:sz="4" w:space="0" w:color="auto"/>
            </w:tcBorders>
            <w:vAlign w:val="center"/>
          </w:tcPr>
          <w:p w14:paraId="15A6D3DC" w14:textId="77777777" w:rsidR="00282E8E" w:rsidRPr="00EA70E6" w:rsidRDefault="00282E8E" w:rsidP="00282E8E">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3C1A608F" w14:textId="6E341144"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5AF72C48" w14:textId="77777777" w:rsidR="00282E8E" w:rsidRPr="003B0F03" w:rsidRDefault="00282E8E" w:rsidP="00282E8E">
            <w:pPr>
              <w:rPr>
                <w:rFonts w:ascii="Tahoma" w:hAnsi="Tahoma" w:cs="Arial"/>
                <w:sz w:val="20"/>
              </w:rPr>
            </w:pPr>
          </w:p>
        </w:tc>
      </w:tr>
      <w:tr w:rsidR="00282E8E" w:rsidRPr="003F200F" w14:paraId="6C2A4E5C" w14:textId="77777777" w:rsidTr="001415DA">
        <w:trPr>
          <w:cantSplit/>
          <w:trHeight w:val="353"/>
        </w:trPr>
        <w:tc>
          <w:tcPr>
            <w:tcW w:w="1885" w:type="dxa"/>
            <w:tcBorders>
              <w:top w:val="single" w:sz="4" w:space="0" w:color="auto"/>
              <w:bottom w:val="single" w:sz="4" w:space="0" w:color="auto"/>
            </w:tcBorders>
          </w:tcPr>
          <w:p w14:paraId="3479BDEB" w14:textId="41CFFF75"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lastRenderedPageBreak/>
              <w:t xml:space="preserve">BLOCK_NO </w:t>
            </w:r>
          </w:p>
        </w:tc>
        <w:tc>
          <w:tcPr>
            <w:tcW w:w="2520" w:type="dxa"/>
            <w:tcBorders>
              <w:top w:val="single" w:sz="4" w:space="0" w:color="auto"/>
              <w:bottom w:val="single" w:sz="4" w:space="0" w:color="auto"/>
            </w:tcBorders>
          </w:tcPr>
          <w:p w14:paraId="3D779EB6" w14:textId="6253BEEA"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BLOCK</w:t>
            </w:r>
          </w:p>
        </w:tc>
        <w:tc>
          <w:tcPr>
            <w:tcW w:w="1530" w:type="dxa"/>
            <w:tcBorders>
              <w:top w:val="single" w:sz="4" w:space="0" w:color="auto"/>
              <w:bottom w:val="single" w:sz="4" w:space="0" w:color="auto"/>
            </w:tcBorders>
            <w:vAlign w:val="center"/>
          </w:tcPr>
          <w:p w14:paraId="31108AC1" w14:textId="2B1BBDF9" w:rsidR="00282E8E" w:rsidRPr="00EA70E6" w:rsidRDefault="00282E8E" w:rsidP="00282E8E">
            <w:pPr>
              <w:rPr>
                <w:rFonts w:asciiTheme="minorHAnsi" w:hAnsiTheme="minorHAnsi" w:cstheme="minorHAnsi"/>
                <w:bCs/>
                <w:sz w:val="20"/>
              </w:rPr>
            </w:pPr>
            <w:r w:rsidRPr="00EA70E6">
              <w:rPr>
                <w:rFonts w:asciiTheme="minorHAnsi" w:hAnsiTheme="minorHAnsi" w:cstheme="minorHAnsi"/>
                <w:szCs w:val="24"/>
              </w:rPr>
              <w:t>SmallInteger</w:t>
            </w:r>
          </w:p>
        </w:tc>
        <w:tc>
          <w:tcPr>
            <w:tcW w:w="2070" w:type="dxa"/>
            <w:tcBorders>
              <w:top w:val="single" w:sz="4" w:space="0" w:color="auto"/>
              <w:bottom w:val="single" w:sz="4" w:space="0" w:color="auto"/>
            </w:tcBorders>
            <w:vAlign w:val="center"/>
          </w:tcPr>
          <w:p w14:paraId="62A7D166" w14:textId="5D5F4660"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5B19143D" w14:textId="77777777" w:rsidR="00282E8E" w:rsidRPr="003B0F03" w:rsidRDefault="00282E8E" w:rsidP="00282E8E">
            <w:pPr>
              <w:rPr>
                <w:rFonts w:ascii="Tahoma" w:hAnsi="Tahoma" w:cs="Arial"/>
                <w:sz w:val="20"/>
              </w:rPr>
            </w:pPr>
          </w:p>
        </w:tc>
      </w:tr>
      <w:tr w:rsidR="00282E8E" w:rsidRPr="003F200F" w14:paraId="36970AF9" w14:textId="77777777" w:rsidTr="001415DA">
        <w:trPr>
          <w:cantSplit/>
          <w:trHeight w:val="353"/>
        </w:trPr>
        <w:tc>
          <w:tcPr>
            <w:tcW w:w="1885" w:type="dxa"/>
            <w:tcBorders>
              <w:top w:val="single" w:sz="4" w:space="0" w:color="auto"/>
              <w:bottom w:val="single" w:sz="4" w:space="0" w:color="auto"/>
            </w:tcBorders>
          </w:tcPr>
          <w:p w14:paraId="2E0D1656"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AREA_NAMEE / REA_NAMEA</w:t>
            </w:r>
          </w:p>
        </w:tc>
        <w:tc>
          <w:tcPr>
            <w:tcW w:w="2520" w:type="dxa"/>
            <w:tcBorders>
              <w:top w:val="single" w:sz="4" w:space="0" w:color="auto"/>
              <w:bottom w:val="single" w:sz="4" w:space="0" w:color="auto"/>
            </w:tcBorders>
          </w:tcPr>
          <w:p w14:paraId="471E9EE8"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AREAS </w:t>
            </w:r>
          </w:p>
        </w:tc>
        <w:tc>
          <w:tcPr>
            <w:tcW w:w="1530" w:type="dxa"/>
            <w:tcBorders>
              <w:top w:val="single" w:sz="4" w:space="0" w:color="auto"/>
              <w:bottom w:val="single" w:sz="4" w:space="0" w:color="auto"/>
            </w:tcBorders>
          </w:tcPr>
          <w:p w14:paraId="7CC316ED"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2070" w:type="dxa"/>
            <w:tcBorders>
              <w:top w:val="single" w:sz="4" w:space="0" w:color="auto"/>
              <w:bottom w:val="single" w:sz="4" w:space="0" w:color="auto"/>
            </w:tcBorders>
            <w:vAlign w:val="center"/>
          </w:tcPr>
          <w:p w14:paraId="63536A79" w14:textId="77777777"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12287ED9" w14:textId="77777777" w:rsidR="00282E8E" w:rsidRPr="003B0F03" w:rsidRDefault="00282E8E" w:rsidP="00282E8E">
            <w:pPr>
              <w:rPr>
                <w:rFonts w:ascii="Tahoma" w:hAnsi="Tahoma" w:cs="Arial"/>
                <w:sz w:val="20"/>
              </w:rPr>
            </w:pPr>
          </w:p>
        </w:tc>
      </w:tr>
      <w:tr w:rsidR="00282E8E" w:rsidRPr="003F200F" w14:paraId="02EFE811" w14:textId="77777777" w:rsidTr="001415DA">
        <w:trPr>
          <w:cantSplit/>
          <w:trHeight w:val="353"/>
        </w:trPr>
        <w:tc>
          <w:tcPr>
            <w:tcW w:w="1885" w:type="dxa"/>
            <w:tcBorders>
              <w:top w:val="single" w:sz="4" w:space="0" w:color="auto"/>
              <w:bottom w:val="single" w:sz="4" w:space="0" w:color="auto"/>
            </w:tcBorders>
          </w:tcPr>
          <w:p w14:paraId="5B8CB883"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LATITUDE &amp; LONGITUDE</w:t>
            </w:r>
          </w:p>
        </w:tc>
        <w:tc>
          <w:tcPr>
            <w:tcW w:w="2520" w:type="dxa"/>
            <w:tcBorders>
              <w:top w:val="single" w:sz="4" w:space="0" w:color="auto"/>
              <w:bottom w:val="single" w:sz="4" w:space="0" w:color="auto"/>
            </w:tcBorders>
          </w:tcPr>
          <w:p w14:paraId="408F736C"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w:t>
            </w:r>
          </w:p>
        </w:tc>
        <w:tc>
          <w:tcPr>
            <w:tcW w:w="1530" w:type="dxa"/>
            <w:tcBorders>
              <w:top w:val="single" w:sz="4" w:space="0" w:color="auto"/>
              <w:bottom w:val="single" w:sz="4" w:space="0" w:color="auto"/>
            </w:tcBorders>
          </w:tcPr>
          <w:p w14:paraId="5A4BDD69" w14:textId="77777777" w:rsidR="00282E8E" w:rsidRPr="00EA70E6" w:rsidRDefault="00282E8E" w:rsidP="00282E8E">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DOUBLE</w:t>
            </w:r>
          </w:p>
        </w:tc>
        <w:tc>
          <w:tcPr>
            <w:tcW w:w="2070" w:type="dxa"/>
            <w:tcBorders>
              <w:top w:val="single" w:sz="4" w:space="0" w:color="auto"/>
              <w:bottom w:val="single" w:sz="4" w:space="0" w:color="auto"/>
            </w:tcBorders>
            <w:vAlign w:val="center"/>
          </w:tcPr>
          <w:p w14:paraId="2B79E38E" w14:textId="77777777" w:rsidR="00282E8E" w:rsidRPr="00EA70E6" w:rsidRDefault="00282E8E" w:rsidP="00282E8E">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tcBorders>
            <w:vAlign w:val="center"/>
          </w:tcPr>
          <w:p w14:paraId="7E1B9354" w14:textId="77777777" w:rsidR="00282E8E" w:rsidRPr="003B0F03" w:rsidRDefault="00282E8E" w:rsidP="00282E8E">
            <w:pPr>
              <w:rPr>
                <w:rFonts w:ascii="Tahoma" w:hAnsi="Tahoma" w:cs="Arial"/>
                <w:sz w:val="20"/>
              </w:rPr>
            </w:pPr>
          </w:p>
        </w:tc>
      </w:tr>
    </w:tbl>
    <w:p w14:paraId="48A6930A" w14:textId="77777777" w:rsidR="00923662" w:rsidRPr="00282E8E" w:rsidRDefault="00923662" w:rsidP="00282E8E">
      <w:pPr>
        <w:rPr>
          <w:rFonts w:ascii="Tahoma" w:hAnsi="Tahoma" w:cs="Arial"/>
          <w:bCs/>
          <w:color w:val="000000"/>
        </w:rPr>
      </w:pPr>
    </w:p>
    <w:p w14:paraId="3963CFAF" w14:textId="77777777" w:rsidR="00282E8E" w:rsidRPr="00EA70E6" w:rsidRDefault="00282E8E" w:rsidP="006C1FB1">
      <w:pPr>
        <w:pStyle w:val="Normal1"/>
        <w:numPr>
          <w:ilvl w:val="0"/>
          <w:numId w:val="14"/>
        </w:numPr>
        <w:spacing w:line="240" w:lineRule="auto"/>
        <w:rPr>
          <w:rFonts w:asciiTheme="minorHAnsi" w:hAnsiTheme="minorHAnsi" w:cstheme="minorHAnsi"/>
          <w:bCs/>
          <w:color w:val="000000"/>
        </w:rPr>
      </w:pPr>
      <w:r w:rsidRPr="00EA70E6">
        <w:rPr>
          <w:rFonts w:asciiTheme="minorHAnsi" w:hAnsiTheme="minorHAnsi" w:cstheme="minorHAnsi"/>
          <w:bCs/>
          <w:color w:val="000000"/>
        </w:rPr>
        <w:t>To Location (Anyone from following)</w:t>
      </w:r>
    </w:p>
    <w:tbl>
      <w:tblPr>
        <w:tblpPr w:leftFromText="180" w:rightFromText="180" w:vertAnchor="text" w:horzAnchor="margin" w:tblpX="126" w:tblpY="129"/>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2520"/>
        <w:gridCol w:w="1530"/>
        <w:gridCol w:w="2070"/>
        <w:gridCol w:w="1373"/>
      </w:tblGrid>
      <w:tr w:rsidR="00282E8E" w:rsidRPr="003F200F" w14:paraId="067393A1" w14:textId="77777777" w:rsidTr="00D7456A">
        <w:trPr>
          <w:cantSplit/>
          <w:trHeight w:val="353"/>
        </w:trPr>
        <w:tc>
          <w:tcPr>
            <w:tcW w:w="1885" w:type="dxa"/>
            <w:tcBorders>
              <w:top w:val="single" w:sz="4" w:space="0" w:color="auto"/>
              <w:bottom w:val="single" w:sz="4" w:space="0" w:color="auto"/>
            </w:tcBorders>
            <w:shd w:val="clear" w:color="auto" w:fill="CCCCCC"/>
          </w:tcPr>
          <w:p w14:paraId="45235061" w14:textId="77777777" w:rsidR="00282E8E" w:rsidRPr="00EA70E6" w:rsidRDefault="00282E8E" w:rsidP="00D7456A">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Field</w:t>
            </w:r>
          </w:p>
        </w:tc>
        <w:tc>
          <w:tcPr>
            <w:tcW w:w="2520" w:type="dxa"/>
            <w:tcBorders>
              <w:top w:val="single" w:sz="4" w:space="0" w:color="auto"/>
              <w:bottom w:val="single" w:sz="4" w:space="0" w:color="auto"/>
            </w:tcBorders>
            <w:shd w:val="clear" w:color="auto" w:fill="CCCCCC"/>
          </w:tcPr>
          <w:p w14:paraId="76CF70FA" w14:textId="77777777" w:rsidR="00282E8E" w:rsidRPr="00EA70E6" w:rsidRDefault="00282E8E" w:rsidP="00D7456A">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reference table</w:t>
            </w:r>
          </w:p>
        </w:tc>
        <w:tc>
          <w:tcPr>
            <w:tcW w:w="1530" w:type="dxa"/>
            <w:tcBorders>
              <w:top w:val="single" w:sz="4" w:space="0" w:color="auto"/>
              <w:bottom w:val="single" w:sz="4" w:space="0" w:color="auto"/>
            </w:tcBorders>
            <w:shd w:val="clear" w:color="auto" w:fill="CCCCCC"/>
          </w:tcPr>
          <w:p w14:paraId="0F2E1B90" w14:textId="77777777" w:rsidR="00282E8E" w:rsidRPr="00EA70E6" w:rsidRDefault="00282E8E" w:rsidP="00D7456A">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Validation</w:t>
            </w:r>
          </w:p>
        </w:tc>
        <w:tc>
          <w:tcPr>
            <w:tcW w:w="2070" w:type="dxa"/>
            <w:tcBorders>
              <w:top w:val="single" w:sz="4" w:space="0" w:color="auto"/>
              <w:bottom w:val="single" w:sz="4" w:space="0" w:color="auto"/>
            </w:tcBorders>
            <w:shd w:val="clear" w:color="auto" w:fill="CCCCCC"/>
          </w:tcPr>
          <w:p w14:paraId="76E416C9" w14:textId="77777777" w:rsidR="00282E8E" w:rsidRPr="00EA70E6" w:rsidRDefault="00282E8E" w:rsidP="00D7456A">
            <w:pPr>
              <w:jc w:val="center"/>
              <w:rPr>
                <w:rFonts w:asciiTheme="minorHAnsi" w:hAnsiTheme="minorHAnsi" w:cstheme="minorHAnsi"/>
                <w:b/>
                <w:caps/>
                <w:sz w:val="20"/>
                <w:szCs w:val="16"/>
              </w:rPr>
            </w:pPr>
            <w:r w:rsidRPr="00EA70E6">
              <w:rPr>
                <w:rFonts w:asciiTheme="minorHAnsi" w:hAnsiTheme="minorHAnsi" w:cstheme="minorHAnsi"/>
                <w:b/>
                <w:caps/>
                <w:sz w:val="20"/>
                <w:szCs w:val="16"/>
              </w:rPr>
              <w:t>Data Source</w:t>
            </w:r>
          </w:p>
        </w:tc>
        <w:tc>
          <w:tcPr>
            <w:tcW w:w="1373" w:type="dxa"/>
            <w:tcBorders>
              <w:top w:val="single" w:sz="4" w:space="0" w:color="auto"/>
              <w:bottom w:val="single" w:sz="4" w:space="0" w:color="auto"/>
            </w:tcBorders>
            <w:shd w:val="clear" w:color="auto" w:fill="CCCCCC"/>
          </w:tcPr>
          <w:p w14:paraId="274B150E" w14:textId="77777777" w:rsidR="00282E8E" w:rsidRPr="00EA70E6" w:rsidRDefault="00282E8E" w:rsidP="00D7456A">
            <w:pPr>
              <w:jc w:val="center"/>
              <w:rPr>
                <w:rFonts w:asciiTheme="minorHAnsi" w:hAnsiTheme="minorHAnsi" w:cstheme="minorHAnsi"/>
                <w:b/>
                <w:caps/>
                <w:sz w:val="20"/>
                <w:szCs w:val="16"/>
              </w:rPr>
            </w:pPr>
            <w:r w:rsidRPr="00EA70E6">
              <w:rPr>
                <w:rFonts w:asciiTheme="minorHAnsi" w:hAnsiTheme="minorHAnsi" w:cstheme="minorHAnsi"/>
                <w:b/>
                <w:caps/>
                <w:sz w:val="20"/>
                <w:szCs w:val="16"/>
              </w:rPr>
              <w:t>Remarks</w:t>
            </w:r>
          </w:p>
        </w:tc>
      </w:tr>
      <w:tr w:rsidR="00282E8E" w:rsidRPr="003F200F" w14:paraId="00D2D611" w14:textId="77777777" w:rsidTr="00D7456A">
        <w:trPr>
          <w:cantSplit/>
          <w:trHeight w:val="190"/>
        </w:trPr>
        <w:tc>
          <w:tcPr>
            <w:tcW w:w="1885" w:type="dxa"/>
            <w:tcBorders>
              <w:top w:val="single" w:sz="4" w:space="0" w:color="auto"/>
              <w:bottom w:val="single" w:sz="4" w:space="0" w:color="auto"/>
            </w:tcBorders>
          </w:tcPr>
          <w:p w14:paraId="1AF33D4A"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NAME</w:t>
            </w:r>
          </w:p>
        </w:tc>
        <w:tc>
          <w:tcPr>
            <w:tcW w:w="2520" w:type="dxa"/>
            <w:tcBorders>
              <w:top w:val="single" w:sz="4" w:space="0" w:color="auto"/>
              <w:bottom w:val="single" w:sz="4" w:space="0" w:color="auto"/>
            </w:tcBorders>
          </w:tcPr>
          <w:p w14:paraId="00830366"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POI</w:t>
            </w:r>
          </w:p>
        </w:tc>
        <w:tc>
          <w:tcPr>
            <w:tcW w:w="1530" w:type="dxa"/>
            <w:tcBorders>
              <w:top w:val="single" w:sz="4" w:space="0" w:color="auto"/>
              <w:bottom w:val="single" w:sz="4" w:space="0" w:color="auto"/>
            </w:tcBorders>
            <w:vAlign w:val="center"/>
          </w:tcPr>
          <w:p w14:paraId="3D26066B"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76D110B5"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4D7AF341" w14:textId="77777777" w:rsidR="00282E8E" w:rsidRPr="00EA70E6" w:rsidRDefault="00282E8E" w:rsidP="00D7456A">
            <w:pPr>
              <w:rPr>
                <w:rFonts w:asciiTheme="minorHAnsi" w:hAnsiTheme="minorHAnsi" w:cstheme="minorHAnsi"/>
                <w:sz w:val="20"/>
              </w:rPr>
            </w:pPr>
          </w:p>
        </w:tc>
      </w:tr>
      <w:tr w:rsidR="00282E8E" w:rsidRPr="003F200F" w14:paraId="789F5734" w14:textId="77777777" w:rsidTr="00D7456A">
        <w:trPr>
          <w:cantSplit/>
          <w:trHeight w:val="353"/>
        </w:trPr>
        <w:tc>
          <w:tcPr>
            <w:tcW w:w="1885" w:type="dxa"/>
            <w:tcBorders>
              <w:top w:val="single" w:sz="4" w:space="0" w:color="auto"/>
              <w:bottom w:val="single" w:sz="4" w:space="0" w:color="auto"/>
            </w:tcBorders>
          </w:tcPr>
          <w:p w14:paraId="336AE84C"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FV_NAME_E</w:t>
            </w:r>
          </w:p>
        </w:tc>
        <w:tc>
          <w:tcPr>
            <w:tcW w:w="2520" w:type="dxa"/>
            <w:tcBorders>
              <w:top w:val="single" w:sz="4" w:space="0" w:color="auto"/>
              <w:bottom w:val="single" w:sz="4" w:space="0" w:color="auto"/>
            </w:tcBorders>
          </w:tcPr>
          <w:p w14:paraId="275E8633"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FAVORITE_POINTS</w:t>
            </w:r>
          </w:p>
        </w:tc>
        <w:tc>
          <w:tcPr>
            <w:tcW w:w="1530" w:type="dxa"/>
            <w:tcBorders>
              <w:top w:val="single" w:sz="4" w:space="0" w:color="auto"/>
              <w:bottom w:val="single" w:sz="4" w:space="0" w:color="auto"/>
            </w:tcBorders>
            <w:vAlign w:val="center"/>
          </w:tcPr>
          <w:p w14:paraId="704F28A8"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27D79A39"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15444F35" w14:textId="77777777" w:rsidR="00282E8E" w:rsidRPr="00EA70E6" w:rsidRDefault="00282E8E" w:rsidP="00D7456A">
            <w:pPr>
              <w:rPr>
                <w:rFonts w:asciiTheme="minorHAnsi" w:hAnsiTheme="minorHAnsi" w:cstheme="minorHAnsi"/>
                <w:sz w:val="20"/>
              </w:rPr>
            </w:pPr>
          </w:p>
        </w:tc>
      </w:tr>
      <w:tr w:rsidR="00282E8E" w:rsidRPr="003F200F" w14:paraId="2BE11FCC" w14:textId="77777777" w:rsidTr="00D7456A">
        <w:trPr>
          <w:cantSplit/>
          <w:trHeight w:val="353"/>
        </w:trPr>
        <w:tc>
          <w:tcPr>
            <w:tcW w:w="1885" w:type="dxa"/>
            <w:tcBorders>
              <w:top w:val="single" w:sz="4" w:space="0" w:color="auto"/>
              <w:bottom w:val="single" w:sz="4" w:space="0" w:color="auto"/>
            </w:tcBorders>
          </w:tcPr>
          <w:p w14:paraId="13E15384"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BUILDING_NO</w:t>
            </w:r>
          </w:p>
        </w:tc>
        <w:tc>
          <w:tcPr>
            <w:tcW w:w="2520" w:type="dxa"/>
            <w:tcBorders>
              <w:top w:val="single" w:sz="4" w:space="0" w:color="auto"/>
              <w:bottom w:val="single" w:sz="4" w:space="0" w:color="auto"/>
            </w:tcBorders>
          </w:tcPr>
          <w:p w14:paraId="464D988A"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szCs w:val="24"/>
              </w:rPr>
              <w:t>ADDRESS</w:t>
            </w:r>
          </w:p>
        </w:tc>
        <w:tc>
          <w:tcPr>
            <w:tcW w:w="1530" w:type="dxa"/>
            <w:tcBorders>
              <w:top w:val="single" w:sz="4" w:space="0" w:color="auto"/>
              <w:bottom w:val="single" w:sz="4" w:space="0" w:color="auto"/>
            </w:tcBorders>
            <w:vAlign w:val="center"/>
          </w:tcPr>
          <w:p w14:paraId="29E1B8B5"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INTEGER</w:t>
            </w:r>
          </w:p>
        </w:tc>
        <w:tc>
          <w:tcPr>
            <w:tcW w:w="2070" w:type="dxa"/>
            <w:tcBorders>
              <w:top w:val="single" w:sz="4" w:space="0" w:color="auto"/>
              <w:bottom w:val="single" w:sz="4" w:space="0" w:color="auto"/>
            </w:tcBorders>
            <w:vAlign w:val="center"/>
          </w:tcPr>
          <w:p w14:paraId="5377B1AC"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31E7FCFC" w14:textId="77777777" w:rsidR="00282E8E" w:rsidRPr="00EA70E6" w:rsidRDefault="00282E8E" w:rsidP="00D7456A">
            <w:pPr>
              <w:rPr>
                <w:rFonts w:asciiTheme="minorHAnsi" w:hAnsiTheme="minorHAnsi" w:cstheme="minorHAnsi"/>
                <w:sz w:val="20"/>
              </w:rPr>
            </w:pPr>
          </w:p>
        </w:tc>
      </w:tr>
      <w:tr w:rsidR="00282E8E" w:rsidRPr="003F200F" w14:paraId="43CBBF59" w14:textId="77777777" w:rsidTr="00D7456A">
        <w:trPr>
          <w:cantSplit/>
          <w:trHeight w:val="353"/>
        </w:trPr>
        <w:tc>
          <w:tcPr>
            <w:tcW w:w="1885" w:type="dxa"/>
            <w:tcBorders>
              <w:top w:val="single" w:sz="4" w:space="0" w:color="auto"/>
              <w:bottom w:val="single" w:sz="4" w:space="0" w:color="auto"/>
            </w:tcBorders>
          </w:tcPr>
          <w:p w14:paraId="768D9D30"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 xml:space="preserve">ROAD_NO </w:t>
            </w:r>
          </w:p>
        </w:tc>
        <w:tc>
          <w:tcPr>
            <w:tcW w:w="2520" w:type="dxa"/>
            <w:tcBorders>
              <w:top w:val="single" w:sz="4" w:space="0" w:color="auto"/>
              <w:bottom w:val="single" w:sz="4" w:space="0" w:color="auto"/>
            </w:tcBorders>
          </w:tcPr>
          <w:p w14:paraId="31D4309A" w14:textId="77777777" w:rsidR="00282E8E" w:rsidRPr="00EA70E6" w:rsidRDefault="00282E8E" w:rsidP="00D7456A">
            <w:pPr>
              <w:rPr>
                <w:rFonts w:asciiTheme="minorHAnsi" w:hAnsiTheme="minorHAnsi" w:cstheme="minorHAnsi"/>
                <w:sz w:val="20"/>
                <w:szCs w:val="24"/>
              </w:rPr>
            </w:pPr>
            <w:r w:rsidRPr="00EA70E6">
              <w:rPr>
                <w:rFonts w:asciiTheme="minorHAnsi" w:hAnsiTheme="minorHAnsi" w:cstheme="minorHAnsi"/>
                <w:sz w:val="20"/>
                <w:szCs w:val="24"/>
              </w:rPr>
              <w:t>Highways/ Avenue/ Road_Lane</w:t>
            </w:r>
          </w:p>
        </w:tc>
        <w:tc>
          <w:tcPr>
            <w:tcW w:w="1530" w:type="dxa"/>
            <w:tcBorders>
              <w:top w:val="single" w:sz="4" w:space="0" w:color="auto"/>
              <w:bottom w:val="single" w:sz="4" w:space="0" w:color="auto"/>
            </w:tcBorders>
            <w:vAlign w:val="center"/>
          </w:tcPr>
          <w:p w14:paraId="345948A8"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60451E29"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tcBorders>
            <w:vAlign w:val="center"/>
          </w:tcPr>
          <w:p w14:paraId="56A2EF86" w14:textId="77777777" w:rsidR="00282E8E" w:rsidRPr="00EA70E6" w:rsidRDefault="00282E8E" w:rsidP="00D7456A">
            <w:pPr>
              <w:rPr>
                <w:rFonts w:asciiTheme="minorHAnsi" w:hAnsiTheme="minorHAnsi" w:cstheme="minorHAnsi"/>
                <w:sz w:val="20"/>
              </w:rPr>
            </w:pPr>
          </w:p>
        </w:tc>
      </w:tr>
      <w:tr w:rsidR="00282E8E" w:rsidRPr="003F200F" w14:paraId="5AFAA3A5" w14:textId="77777777" w:rsidTr="00D7456A">
        <w:trPr>
          <w:cantSplit/>
          <w:trHeight w:val="353"/>
        </w:trPr>
        <w:tc>
          <w:tcPr>
            <w:tcW w:w="1885" w:type="dxa"/>
            <w:tcBorders>
              <w:top w:val="single" w:sz="4" w:space="0" w:color="auto"/>
              <w:bottom w:val="single" w:sz="4" w:space="0" w:color="auto"/>
            </w:tcBorders>
          </w:tcPr>
          <w:p w14:paraId="7A7880BC"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 xml:space="preserve">    ROAD_NAMEE </w:t>
            </w:r>
          </w:p>
        </w:tc>
        <w:tc>
          <w:tcPr>
            <w:tcW w:w="2520" w:type="dxa"/>
            <w:tcBorders>
              <w:top w:val="single" w:sz="4" w:space="0" w:color="auto"/>
              <w:bottom w:val="single" w:sz="4" w:space="0" w:color="auto"/>
            </w:tcBorders>
          </w:tcPr>
          <w:p w14:paraId="7BEFB078" w14:textId="77777777" w:rsidR="00282E8E" w:rsidRPr="00EA70E6" w:rsidRDefault="00282E8E" w:rsidP="00D7456A">
            <w:pPr>
              <w:rPr>
                <w:rFonts w:asciiTheme="minorHAnsi" w:hAnsiTheme="minorHAnsi" w:cstheme="minorHAnsi"/>
                <w:sz w:val="20"/>
                <w:szCs w:val="24"/>
              </w:rPr>
            </w:pPr>
            <w:r w:rsidRPr="00EA70E6">
              <w:rPr>
                <w:rFonts w:asciiTheme="minorHAnsi" w:hAnsiTheme="minorHAnsi" w:cstheme="minorHAnsi"/>
                <w:sz w:val="20"/>
                <w:szCs w:val="24"/>
              </w:rPr>
              <w:t>Highways/ Avenue/ Road_Lane</w:t>
            </w:r>
          </w:p>
        </w:tc>
        <w:tc>
          <w:tcPr>
            <w:tcW w:w="1530" w:type="dxa"/>
            <w:tcBorders>
              <w:top w:val="single" w:sz="4" w:space="0" w:color="auto"/>
              <w:bottom w:val="single" w:sz="4" w:space="0" w:color="auto"/>
            </w:tcBorders>
            <w:vAlign w:val="center"/>
          </w:tcPr>
          <w:p w14:paraId="3551D552"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bCs/>
                <w:sz w:val="20"/>
              </w:rPr>
              <w:t>STRING</w:t>
            </w:r>
          </w:p>
        </w:tc>
        <w:tc>
          <w:tcPr>
            <w:tcW w:w="2070" w:type="dxa"/>
            <w:tcBorders>
              <w:top w:val="single" w:sz="4" w:space="0" w:color="auto"/>
              <w:bottom w:val="single" w:sz="4" w:space="0" w:color="auto"/>
            </w:tcBorders>
            <w:vAlign w:val="center"/>
          </w:tcPr>
          <w:p w14:paraId="1F7169A8"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5CEF14B7" w14:textId="77777777" w:rsidR="00282E8E" w:rsidRPr="00EA70E6" w:rsidRDefault="00282E8E" w:rsidP="00D7456A">
            <w:pPr>
              <w:rPr>
                <w:rFonts w:asciiTheme="minorHAnsi" w:hAnsiTheme="minorHAnsi" w:cstheme="minorHAnsi"/>
                <w:sz w:val="20"/>
              </w:rPr>
            </w:pPr>
          </w:p>
        </w:tc>
      </w:tr>
      <w:tr w:rsidR="00282E8E" w:rsidRPr="003F200F" w14:paraId="54ACDE75" w14:textId="77777777" w:rsidTr="00D7456A">
        <w:trPr>
          <w:cantSplit/>
          <w:trHeight w:val="353"/>
        </w:trPr>
        <w:tc>
          <w:tcPr>
            <w:tcW w:w="1885" w:type="dxa"/>
            <w:tcBorders>
              <w:top w:val="single" w:sz="4" w:space="0" w:color="auto"/>
              <w:bottom w:val="single" w:sz="4" w:space="0" w:color="auto"/>
            </w:tcBorders>
          </w:tcPr>
          <w:p w14:paraId="5C64D1BF"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 xml:space="preserve">BLOCK_NO </w:t>
            </w:r>
          </w:p>
        </w:tc>
        <w:tc>
          <w:tcPr>
            <w:tcW w:w="2520" w:type="dxa"/>
            <w:tcBorders>
              <w:top w:val="single" w:sz="4" w:space="0" w:color="auto"/>
              <w:bottom w:val="single" w:sz="4" w:space="0" w:color="auto"/>
            </w:tcBorders>
          </w:tcPr>
          <w:p w14:paraId="22CF804E"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BLOCK</w:t>
            </w:r>
          </w:p>
        </w:tc>
        <w:tc>
          <w:tcPr>
            <w:tcW w:w="1530" w:type="dxa"/>
            <w:tcBorders>
              <w:top w:val="single" w:sz="4" w:space="0" w:color="auto"/>
              <w:bottom w:val="single" w:sz="4" w:space="0" w:color="auto"/>
            </w:tcBorders>
            <w:vAlign w:val="center"/>
          </w:tcPr>
          <w:p w14:paraId="0D79E3BD" w14:textId="77777777" w:rsidR="00282E8E" w:rsidRPr="00EA70E6" w:rsidRDefault="00282E8E" w:rsidP="00D7456A">
            <w:pPr>
              <w:rPr>
                <w:rFonts w:asciiTheme="minorHAnsi" w:hAnsiTheme="minorHAnsi" w:cstheme="minorHAnsi"/>
                <w:bCs/>
                <w:sz w:val="20"/>
              </w:rPr>
            </w:pPr>
            <w:r w:rsidRPr="00EA70E6">
              <w:rPr>
                <w:rFonts w:asciiTheme="minorHAnsi" w:hAnsiTheme="minorHAnsi" w:cstheme="minorHAnsi"/>
                <w:sz w:val="20"/>
                <w:szCs w:val="24"/>
              </w:rPr>
              <w:t>SmallInteger</w:t>
            </w:r>
          </w:p>
        </w:tc>
        <w:tc>
          <w:tcPr>
            <w:tcW w:w="2070" w:type="dxa"/>
            <w:tcBorders>
              <w:top w:val="single" w:sz="4" w:space="0" w:color="auto"/>
              <w:bottom w:val="single" w:sz="4" w:space="0" w:color="auto"/>
            </w:tcBorders>
            <w:vAlign w:val="center"/>
          </w:tcPr>
          <w:p w14:paraId="1822945E"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01A2914D" w14:textId="77777777" w:rsidR="00282E8E" w:rsidRPr="00EA70E6" w:rsidRDefault="00282E8E" w:rsidP="00D7456A">
            <w:pPr>
              <w:rPr>
                <w:rFonts w:asciiTheme="minorHAnsi" w:hAnsiTheme="minorHAnsi" w:cstheme="minorHAnsi"/>
                <w:sz w:val="20"/>
              </w:rPr>
            </w:pPr>
          </w:p>
        </w:tc>
      </w:tr>
      <w:tr w:rsidR="00282E8E" w:rsidRPr="003F200F" w14:paraId="6A1AFC38" w14:textId="77777777" w:rsidTr="00D7456A">
        <w:trPr>
          <w:cantSplit/>
          <w:trHeight w:val="353"/>
        </w:trPr>
        <w:tc>
          <w:tcPr>
            <w:tcW w:w="1885" w:type="dxa"/>
            <w:tcBorders>
              <w:top w:val="single" w:sz="4" w:space="0" w:color="auto"/>
              <w:bottom w:val="single" w:sz="4" w:space="0" w:color="auto"/>
            </w:tcBorders>
          </w:tcPr>
          <w:p w14:paraId="06DF2425"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AREA_NAMEE / REA_NAMEA</w:t>
            </w:r>
          </w:p>
        </w:tc>
        <w:tc>
          <w:tcPr>
            <w:tcW w:w="2520" w:type="dxa"/>
            <w:tcBorders>
              <w:top w:val="single" w:sz="4" w:space="0" w:color="auto"/>
              <w:bottom w:val="single" w:sz="4" w:space="0" w:color="auto"/>
            </w:tcBorders>
          </w:tcPr>
          <w:p w14:paraId="397A6520"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 xml:space="preserve">AREAS </w:t>
            </w:r>
          </w:p>
        </w:tc>
        <w:tc>
          <w:tcPr>
            <w:tcW w:w="1530" w:type="dxa"/>
            <w:tcBorders>
              <w:top w:val="single" w:sz="4" w:space="0" w:color="auto"/>
              <w:bottom w:val="single" w:sz="4" w:space="0" w:color="auto"/>
            </w:tcBorders>
          </w:tcPr>
          <w:p w14:paraId="2786539E"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String</w:t>
            </w:r>
          </w:p>
        </w:tc>
        <w:tc>
          <w:tcPr>
            <w:tcW w:w="2070" w:type="dxa"/>
            <w:tcBorders>
              <w:top w:val="single" w:sz="4" w:space="0" w:color="auto"/>
              <w:bottom w:val="single" w:sz="4" w:space="0" w:color="auto"/>
            </w:tcBorders>
            <w:vAlign w:val="center"/>
          </w:tcPr>
          <w:p w14:paraId="6742A9D1"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bottom w:val="single" w:sz="4" w:space="0" w:color="auto"/>
            </w:tcBorders>
            <w:vAlign w:val="center"/>
          </w:tcPr>
          <w:p w14:paraId="03799377" w14:textId="77777777" w:rsidR="00282E8E" w:rsidRPr="00EA70E6" w:rsidRDefault="00282E8E" w:rsidP="00D7456A">
            <w:pPr>
              <w:rPr>
                <w:rFonts w:asciiTheme="minorHAnsi" w:hAnsiTheme="minorHAnsi" w:cstheme="minorHAnsi"/>
                <w:sz w:val="20"/>
              </w:rPr>
            </w:pPr>
          </w:p>
        </w:tc>
      </w:tr>
      <w:tr w:rsidR="00282E8E" w:rsidRPr="003F200F" w14:paraId="7AC9DAB6" w14:textId="77777777" w:rsidTr="00D7456A">
        <w:trPr>
          <w:cantSplit/>
          <w:trHeight w:val="353"/>
        </w:trPr>
        <w:tc>
          <w:tcPr>
            <w:tcW w:w="1885" w:type="dxa"/>
            <w:tcBorders>
              <w:top w:val="single" w:sz="4" w:space="0" w:color="auto"/>
              <w:bottom w:val="single" w:sz="4" w:space="0" w:color="auto"/>
            </w:tcBorders>
          </w:tcPr>
          <w:p w14:paraId="284ACED5"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LATITUDE &amp; LONGITUDE</w:t>
            </w:r>
          </w:p>
        </w:tc>
        <w:tc>
          <w:tcPr>
            <w:tcW w:w="2520" w:type="dxa"/>
            <w:tcBorders>
              <w:top w:val="single" w:sz="4" w:space="0" w:color="auto"/>
              <w:bottom w:val="single" w:sz="4" w:space="0" w:color="auto"/>
            </w:tcBorders>
          </w:tcPr>
          <w:p w14:paraId="58ED76BA"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w:t>
            </w:r>
          </w:p>
        </w:tc>
        <w:tc>
          <w:tcPr>
            <w:tcW w:w="1530" w:type="dxa"/>
            <w:tcBorders>
              <w:top w:val="single" w:sz="4" w:space="0" w:color="auto"/>
              <w:bottom w:val="single" w:sz="4" w:space="0" w:color="auto"/>
            </w:tcBorders>
          </w:tcPr>
          <w:p w14:paraId="28F0A400" w14:textId="77777777" w:rsidR="00282E8E" w:rsidRPr="00EA70E6" w:rsidRDefault="00282E8E" w:rsidP="00D7456A">
            <w:pPr>
              <w:spacing w:before="100" w:beforeAutospacing="1" w:after="100" w:afterAutospacing="1"/>
              <w:rPr>
                <w:rFonts w:asciiTheme="minorHAnsi" w:hAnsiTheme="minorHAnsi" w:cstheme="minorHAnsi"/>
                <w:sz w:val="20"/>
                <w:szCs w:val="24"/>
              </w:rPr>
            </w:pPr>
            <w:r w:rsidRPr="00EA70E6">
              <w:rPr>
                <w:rFonts w:asciiTheme="minorHAnsi" w:hAnsiTheme="minorHAnsi" w:cstheme="minorHAnsi"/>
                <w:sz w:val="20"/>
                <w:szCs w:val="24"/>
              </w:rPr>
              <w:t>DOUBLE</w:t>
            </w:r>
          </w:p>
        </w:tc>
        <w:tc>
          <w:tcPr>
            <w:tcW w:w="2070" w:type="dxa"/>
            <w:tcBorders>
              <w:top w:val="single" w:sz="4" w:space="0" w:color="auto"/>
              <w:bottom w:val="single" w:sz="4" w:space="0" w:color="auto"/>
            </w:tcBorders>
            <w:vAlign w:val="center"/>
          </w:tcPr>
          <w:p w14:paraId="32D05317" w14:textId="77777777" w:rsidR="00282E8E" w:rsidRPr="00EA70E6" w:rsidRDefault="00282E8E" w:rsidP="00D7456A">
            <w:pPr>
              <w:rPr>
                <w:rFonts w:asciiTheme="minorHAnsi" w:hAnsiTheme="minorHAnsi" w:cstheme="minorHAnsi"/>
                <w:sz w:val="20"/>
              </w:rPr>
            </w:pPr>
            <w:r w:rsidRPr="00EA70E6">
              <w:rPr>
                <w:rFonts w:asciiTheme="minorHAnsi" w:hAnsiTheme="minorHAnsi" w:cstheme="minorHAnsi"/>
                <w:sz w:val="20"/>
              </w:rPr>
              <w:t>User Input</w:t>
            </w:r>
            <w:r w:rsidRPr="00EA70E6">
              <w:rPr>
                <w:rFonts w:asciiTheme="minorHAnsi" w:hAnsiTheme="minorHAnsi" w:cstheme="minorHAnsi"/>
                <w:sz w:val="20"/>
              </w:rPr>
              <w:br/>
              <w:t>(Text Box)</w:t>
            </w:r>
          </w:p>
        </w:tc>
        <w:tc>
          <w:tcPr>
            <w:tcW w:w="1373" w:type="dxa"/>
            <w:tcBorders>
              <w:top w:val="single" w:sz="4" w:space="0" w:color="auto"/>
            </w:tcBorders>
            <w:vAlign w:val="center"/>
          </w:tcPr>
          <w:p w14:paraId="7D1070F1" w14:textId="77777777" w:rsidR="00282E8E" w:rsidRPr="00EA70E6" w:rsidRDefault="00282E8E" w:rsidP="00D7456A">
            <w:pPr>
              <w:rPr>
                <w:rFonts w:asciiTheme="minorHAnsi" w:hAnsiTheme="minorHAnsi" w:cstheme="minorHAnsi"/>
                <w:sz w:val="20"/>
              </w:rPr>
            </w:pPr>
          </w:p>
        </w:tc>
      </w:tr>
    </w:tbl>
    <w:p w14:paraId="2CD8806A" w14:textId="77777777" w:rsidR="00282E8E" w:rsidRPr="00282E8E" w:rsidRDefault="00282E8E" w:rsidP="00282E8E">
      <w:pPr>
        <w:rPr>
          <w:rFonts w:ascii="Tahoma" w:hAnsi="Tahoma" w:cs="Arial"/>
          <w:bCs/>
          <w:color w:val="000000"/>
        </w:rPr>
      </w:pPr>
    </w:p>
    <w:p w14:paraId="07DEB3B4" w14:textId="77777777" w:rsidR="00376842" w:rsidRPr="00DD1E5D" w:rsidRDefault="00376842" w:rsidP="00923662">
      <w:pPr>
        <w:pStyle w:val="ListParagraph"/>
        <w:ind w:left="795"/>
        <w:rPr>
          <w:rFonts w:ascii="Tahoma" w:hAnsi="Tahoma" w:cs="Arial"/>
          <w:bCs/>
          <w:color w:val="000000"/>
        </w:rPr>
      </w:pPr>
    </w:p>
    <w:p w14:paraId="05A0A230" w14:textId="77777777" w:rsidR="00923662" w:rsidRPr="00EA70E6" w:rsidRDefault="00923662" w:rsidP="00923662">
      <w:pPr>
        <w:rPr>
          <w:rFonts w:asciiTheme="minorHAnsi" w:hAnsiTheme="minorHAnsi" w:cstheme="minorHAnsi"/>
          <w:bCs/>
          <w:color w:val="000000"/>
        </w:rPr>
      </w:pPr>
      <w:r w:rsidRPr="00EA70E6">
        <w:rPr>
          <w:rFonts w:asciiTheme="minorHAnsi" w:hAnsiTheme="minorHAnsi" w:cstheme="minorHAnsi"/>
          <w:bCs/>
          <w:color w:val="000000"/>
        </w:rPr>
        <w:t xml:space="preserve">Output Parameters </w:t>
      </w:r>
    </w:p>
    <w:p w14:paraId="7E7ABBD6" w14:textId="77777777" w:rsidR="00923662" w:rsidRPr="003F200F" w:rsidRDefault="00923662" w:rsidP="00923662">
      <w:pPr>
        <w:rPr>
          <w:rFonts w:ascii="Tahoma" w:hAnsi="Tahoma" w:cs="Arial"/>
          <w:bCs/>
          <w:color w:val="000000"/>
        </w:rPr>
      </w:pPr>
    </w:p>
    <w:p w14:paraId="45850DFB" w14:textId="77777777" w:rsidR="00923662" w:rsidRPr="00EA70E6" w:rsidRDefault="00DF6866" w:rsidP="006C1FB1">
      <w:pPr>
        <w:pStyle w:val="ListParagraph"/>
        <w:numPr>
          <w:ilvl w:val="0"/>
          <w:numId w:val="13"/>
        </w:numPr>
        <w:rPr>
          <w:rFonts w:asciiTheme="minorHAnsi" w:hAnsiTheme="minorHAnsi" w:cstheme="minorHAnsi"/>
          <w:bCs/>
          <w:color w:val="000000"/>
        </w:rPr>
      </w:pPr>
      <w:r w:rsidRPr="00EA70E6">
        <w:rPr>
          <w:rFonts w:asciiTheme="minorHAnsi" w:hAnsiTheme="minorHAnsi" w:cstheme="minorHAnsi"/>
          <w:bCs/>
          <w:color w:val="000000"/>
        </w:rPr>
        <w:t>Route as JSON object will be returned.</w:t>
      </w:r>
    </w:p>
    <w:p w14:paraId="1C763F29" w14:textId="77777777" w:rsidR="00923662" w:rsidRPr="003F200F" w:rsidRDefault="00923662" w:rsidP="00923662">
      <w:pPr>
        <w:rPr>
          <w:rFonts w:ascii="Tahoma" w:hAnsi="Tahoma" w:cs="Arial"/>
          <w:bCs/>
          <w:color w:val="000000"/>
        </w:rPr>
      </w:pPr>
    </w:p>
    <w:p w14:paraId="661E3D7F" w14:textId="500610E3" w:rsidR="00923662" w:rsidRPr="001415DA" w:rsidRDefault="00DF6866" w:rsidP="001415DA">
      <w:pPr>
        <w:pStyle w:val="Heading3"/>
        <w:tabs>
          <w:tab w:val="clear" w:pos="1980"/>
          <w:tab w:val="num" w:pos="810"/>
        </w:tabs>
        <w:ind w:hanging="1890"/>
        <w:rPr>
          <w:rFonts w:asciiTheme="minorHAnsi" w:hAnsiTheme="minorHAnsi" w:cstheme="minorHAnsi"/>
          <w:b/>
        </w:rPr>
      </w:pPr>
      <w:r w:rsidRPr="001415DA">
        <w:rPr>
          <w:rFonts w:asciiTheme="minorHAnsi" w:hAnsiTheme="minorHAnsi" w:cstheme="minorHAnsi"/>
        </w:rPr>
        <w:t xml:space="preserve"> </w:t>
      </w:r>
      <w:bookmarkStart w:id="213" w:name="_Toc390785288"/>
      <w:bookmarkStart w:id="214" w:name="_Toc391199453"/>
      <w:r w:rsidR="00923662" w:rsidRPr="001415DA">
        <w:rPr>
          <w:rFonts w:asciiTheme="minorHAnsi" w:hAnsiTheme="minorHAnsi" w:cstheme="minorHAnsi"/>
          <w:b/>
        </w:rPr>
        <w:t>External Interfaces</w:t>
      </w:r>
      <w:bookmarkEnd w:id="213"/>
      <w:bookmarkEnd w:id="214"/>
    </w:p>
    <w:p w14:paraId="312A24C1" w14:textId="77777777" w:rsidR="00923662" w:rsidRPr="00EA70E6" w:rsidRDefault="00923662" w:rsidP="006C1FB1">
      <w:pPr>
        <w:pStyle w:val="ListParagraph"/>
        <w:numPr>
          <w:ilvl w:val="0"/>
          <w:numId w:val="12"/>
        </w:numPr>
        <w:spacing w:line="360" w:lineRule="auto"/>
        <w:jc w:val="both"/>
        <w:rPr>
          <w:rFonts w:asciiTheme="minorHAnsi" w:hAnsiTheme="minorHAnsi" w:cstheme="minorHAnsi"/>
          <w:bCs/>
          <w:color w:val="000000"/>
        </w:rPr>
      </w:pPr>
      <w:r w:rsidRPr="00EA70E6">
        <w:rPr>
          <w:rFonts w:asciiTheme="minorHAnsi" w:hAnsiTheme="minorHAnsi" w:cstheme="minorHAnsi"/>
          <w:bCs/>
          <w:color w:val="000000"/>
        </w:rPr>
        <w:t xml:space="preserve"> Device GPS </w:t>
      </w:r>
      <w:r w:rsidR="00DF6866" w:rsidRPr="00EA70E6">
        <w:rPr>
          <w:rFonts w:asciiTheme="minorHAnsi" w:hAnsiTheme="minorHAnsi" w:cstheme="minorHAnsi"/>
          <w:bCs/>
          <w:color w:val="000000"/>
        </w:rPr>
        <w:t>can</w:t>
      </w:r>
      <w:r w:rsidRPr="00EA70E6">
        <w:rPr>
          <w:rFonts w:asciiTheme="minorHAnsi" w:hAnsiTheme="minorHAnsi" w:cstheme="minorHAnsi"/>
          <w:bCs/>
          <w:color w:val="000000"/>
        </w:rPr>
        <w:t xml:space="preserve"> be used to get users current location. </w:t>
      </w:r>
    </w:p>
    <w:p w14:paraId="3B16078D" w14:textId="0C9D84BC" w:rsidR="00923662" w:rsidRPr="00F84724" w:rsidRDefault="00923662" w:rsidP="001415DA">
      <w:pPr>
        <w:pStyle w:val="Heading3"/>
        <w:tabs>
          <w:tab w:val="clear" w:pos="1980"/>
          <w:tab w:val="num" w:pos="810"/>
        </w:tabs>
        <w:ind w:hanging="1890"/>
        <w:rPr>
          <w:rFonts w:asciiTheme="minorHAnsi" w:hAnsiTheme="minorHAnsi" w:cstheme="minorHAnsi"/>
          <w:b/>
        </w:rPr>
      </w:pPr>
      <w:r w:rsidRPr="001415DA">
        <w:rPr>
          <w:rFonts w:asciiTheme="minorHAnsi" w:hAnsiTheme="minorHAnsi" w:cstheme="minorHAnsi"/>
        </w:rPr>
        <w:t xml:space="preserve"> </w:t>
      </w:r>
      <w:bookmarkStart w:id="215" w:name="_Toc390785289"/>
      <w:bookmarkStart w:id="216" w:name="_Toc391199454"/>
      <w:r w:rsidRPr="00F84724">
        <w:rPr>
          <w:rFonts w:asciiTheme="minorHAnsi" w:hAnsiTheme="minorHAnsi" w:cstheme="minorHAnsi"/>
          <w:b/>
        </w:rPr>
        <w:t>Assumptions</w:t>
      </w:r>
      <w:bookmarkEnd w:id="215"/>
      <w:bookmarkEnd w:id="216"/>
    </w:p>
    <w:p w14:paraId="572C883C" w14:textId="77777777" w:rsidR="00673BCB" w:rsidRPr="002B7A4A" w:rsidRDefault="002B7A4A" w:rsidP="00AC0EBC">
      <w:pPr>
        <w:pStyle w:val="ListParagraph"/>
        <w:numPr>
          <w:ilvl w:val="0"/>
          <w:numId w:val="12"/>
        </w:numPr>
        <w:spacing w:line="360" w:lineRule="auto"/>
        <w:jc w:val="both"/>
        <w:rPr>
          <w:rFonts w:asciiTheme="minorHAnsi" w:hAnsiTheme="minorHAnsi" w:cstheme="minorHAnsi"/>
          <w:kern w:val="18"/>
        </w:rPr>
      </w:pPr>
      <w:r w:rsidRPr="002B7A4A">
        <w:rPr>
          <w:rFonts w:asciiTheme="minorHAnsi" w:hAnsiTheme="minorHAnsi" w:cstheme="minorHAnsi"/>
          <w:kern w:val="18"/>
        </w:rPr>
        <w:t>NA</w:t>
      </w:r>
    </w:p>
    <w:p w14:paraId="627341BB" w14:textId="24E61D54" w:rsidR="00F84724" w:rsidRDefault="00F84724">
      <w:pPr>
        <w:spacing w:after="160" w:line="259" w:lineRule="auto"/>
        <w:rPr>
          <w:rFonts w:ascii="Tahoma" w:hAnsi="Tahoma" w:cs="Arial"/>
          <w:b/>
          <w:kern w:val="18"/>
          <w:sz w:val="20"/>
        </w:rPr>
      </w:pPr>
      <w:r>
        <w:rPr>
          <w:rFonts w:ascii="Tahoma" w:hAnsi="Tahoma" w:cs="Arial"/>
          <w:sz w:val="20"/>
        </w:rPr>
        <w:br w:type="page"/>
      </w:r>
    </w:p>
    <w:p w14:paraId="2AFFD4DE" w14:textId="77777777" w:rsidR="009F452B" w:rsidRPr="00F84724" w:rsidRDefault="009F452B" w:rsidP="00673BCB">
      <w:pPr>
        <w:pStyle w:val="Heading1"/>
        <w:numPr>
          <w:ilvl w:val="0"/>
          <w:numId w:val="0"/>
        </w:numPr>
        <w:rPr>
          <w:rFonts w:ascii="Tahoma" w:hAnsi="Tahoma" w:cs="Arial"/>
          <w:sz w:val="20"/>
        </w:rPr>
      </w:pPr>
    </w:p>
    <w:p w14:paraId="7AAD9E43" w14:textId="77777777" w:rsidR="00F84E48" w:rsidRDefault="00F84E48" w:rsidP="006564E2">
      <w:pPr>
        <w:pStyle w:val="Heading2"/>
        <w:tabs>
          <w:tab w:val="clear" w:pos="1116"/>
        </w:tabs>
        <w:ind w:left="900" w:hanging="900"/>
      </w:pPr>
      <w:bookmarkStart w:id="217" w:name="_Toc391199455"/>
      <w:r w:rsidRPr="00AD268D">
        <w:rPr>
          <w:rFonts w:asciiTheme="minorHAnsi" w:hAnsiTheme="minorHAnsi" w:cstheme="minorHAnsi"/>
          <w:b/>
          <w:sz w:val="28"/>
          <w:szCs w:val="28"/>
        </w:rPr>
        <w:t>BUFFER SEARCH</w:t>
      </w:r>
      <w:bookmarkEnd w:id="217"/>
    </w:p>
    <w:p w14:paraId="719D6FCA" w14:textId="6C2873D6" w:rsidR="00FE63E0" w:rsidRDefault="00260445" w:rsidP="00F84E48">
      <w:r>
        <w:t xml:space="preserve"> </w:t>
      </w:r>
    </w:p>
    <w:p w14:paraId="7C533099" w14:textId="2DAEC356" w:rsidR="00260445" w:rsidRDefault="00922854" w:rsidP="00260445">
      <w:pPr>
        <w:spacing w:line="276" w:lineRule="auto"/>
        <w:jc w:val="both"/>
        <w:rPr>
          <w:rFonts w:asciiTheme="minorHAnsi" w:hAnsiTheme="minorHAnsi" w:cstheme="minorHAnsi"/>
          <w:sz w:val="22"/>
        </w:rPr>
      </w:pPr>
      <w:r>
        <w:rPr>
          <w:rFonts w:asciiTheme="minorHAnsi" w:hAnsiTheme="minorHAnsi" w:cstheme="minorHAnsi"/>
          <w:sz w:val="22"/>
        </w:rPr>
        <w:t>The buffer search process is common process for all search functionalities. It will be initiated automatically immediate after user selects any search result feature to show it on the map. With buffer search user can select other POIs or Favorite points falling with-in the buffer of selected feature.</w:t>
      </w:r>
      <w:r w:rsidR="00461D88">
        <w:rPr>
          <w:rFonts w:asciiTheme="minorHAnsi" w:hAnsiTheme="minorHAnsi" w:cstheme="minorHAnsi"/>
          <w:sz w:val="22"/>
        </w:rPr>
        <w:t xml:space="preserve"> </w:t>
      </w:r>
    </w:p>
    <w:p w14:paraId="1E7C4C7A" w14:textId="77777777" w:rsidR="00260445" w:rsidRPr="00676EF5" w:rsidRDefault="00260445" w:rsidP="00F84724">
      <w:pPr>
        <w:pStyle w:val="Heading3"/>
        <w:tabs>
          <w:tab w:val="clear" w:pos="1980"/>
          <w:tab w:val="num" w:pos="900"/>
        </w:tabs>
        <w:ind w:hanging="1980"/>
        <w:rPr>
          <w:rFonts w:asciiTheme="minorHAnsi" w:hAnsiTheme="minorHAnsi" w:cstheme="minorHAnsi"/>
          <w:b/>
          <w:szCs w:val="28"/>
        </w:rPr>
      </w:pPr>
      <w:bookmarkStart w:id="218" w:name="_Toc391199456"/>
      <w:r w:rsidRPr="00676EF5">
        <w:rPr>
          <w:rFonts w:asciiTheme="minorHAnsi" w:hAnsiTheme="minorHAnsi" w:cstheme="minorHAnsi"/>
          <w:b/>
          <w:szCs w:val="28"/>
        </w:rPr>
        <w:t>Design Alternatives</w:t>
      </w:r>
      <w:bookmarkEnd w:id="218"/>
    </w:p>
    <w:p w14:paraId="218EB791" w14:textId="77777777" w:rsidR="00260445" w:rsidRPr="00EA70E6" w:rsidRDefault="00260445" w:rsidP="00F84724">
      <w:pPr>
        <w:spacing w:line="360" w:lineRule="auto"/>
        <w:jc w:val="both"/>
        <w:rPr>
          <w:rFonts w:asciiTheme="minorHAnsi" w:hAnsiTheme="minorHAnsi" w:cstheme="minorHAnsi"/>
          <w:bCs/>
          <w:color w:val="000000"/>
        </w:rPr>
      </w:pPr>
      <w:r w:rsidRPr="00EA70E6">
        <w:rPr>
          <w:rFonts w:asciiTheme="minorHAnsi" w:hAnsiTheme="minorHAnsi" w:cstheme="minorHAnsi"/>
          <w:bCs/>
          <w:color w:val="000000"/>
        </w:rPr>
        <w:t>Not applicable.</w:t>
      </w:r>
    </w:p>
    <w:p w14:paraId="7B2507F2" w14:textId="77777777" w:rsidR="00260445" w:rsidRPr="00676EF5" w:rsidRDefault="00260445" w:rsidP="00F84724">
      <w:pPr>
        <w:pStyle w:val="Heading3"/>
        <w:tabs>
          <w:tab w:val="clear" w:pos="1980"/>
          <w:tab w:val="num" w:pos="900"/>
        </w:tabs>
        <w:ind w:hanging="1980"/>
        <w:rPr>
          <w:rFonts w:asciiTheme="minorHAnsi" w:hAnsiTheme="minorHAnsi" w:cstheme="minorHAnsi"/>
          <w:b/>
        </w:rPr>
      </w:pPr>
      <w:bookmarkStart w:id="219" w:name="_Toc391199457"/>
      <w:r w:rsidRPr="00676EF5">
        <w:rPr>
          <w:rFonts w:asciiTheme="minorHAnsi" w:hAnsiTheme="minorHAnsi" w:cstheme="minorHAnsi"/>
          <w:b/>
        </w:rPr>
        <w:t>Design Details</w:t>
      </w:r>
      <w:bookmarkEnd w:id="219"/>
    </w:p>
    <w:p w14:paraId="081668A3" w14:textId="77777777" w:rsidR="00260445" w:rsidRPr="00EA70E6" w:rsidRDefault="00260445" w:rsidP="00F84724">
      <w:pPr>
        <w:spacing w:line="360" w:lineRule="auto"/>
        <w:jc w:val="both"/>
        <w:rPr>
          <w:rFonts w:asciiTheme="minorHAnsi" w:hAnsiTheme="minorHAnsi" w:cstheme="minorHAnsi"/>
          <w:bCs/>
          <w:color w:val="000000"/>
        </w:rPr>
      </w:pPr>
      <w:r w:rsidRPr="00EA70E6">
        <w:rPr>
          <w:rFonts w:asciiTheme="minorHAnsi" w:hAnsiTheme="minorHAnsi" w:cstheme="minorHAnsi"/>
          <w:bCs/>
          <w:color w:val="000000"/>
        </w:rPr>
        <w:t>The process / activity flow diagram for this activity is as below –</w:t>
      </w:r>
    </w:p>
    <w:p w14:paraId="1D87F1D3" w14:textId="7937ECD4" w:rsidR="000460D1" w:rsidRDefault="00AC0EBC" w:rsidP="00260445">
      <w:pPr>
        <w:spacing w:line="276" w:lineRule="auto"/>
        <w:jc w:val="both"/>
        <w:rPr>
          <w:rFonts w:ascii="Tahoma" w:hAnsi="Tahoma" w:cs="Arial"/>
          <w:bCs/>
          <w:color w:val="000000"/>
        </w:rPr>
      </w:pPr>
      <w:r>
        <w:object w:dxaOrig="8526" w:dyaOrig="10841" w14:anchorId="3DA8364D">
          <v:shape id="_x0000_i1075" type="#_x0000_t75" style="width:409.6pt;height:520.3pt" o:ole="">
            <v:imagedata r:id="rId108" o:title=""/>
          </v:shape>
          <o:OLEObject Type="Embed" ProgID="Visio.Drawing.11" ShapeID="_x0000_i1075" DrawAspect="Content" ObjectID="_1465042207" r:id="rId109"/>
        </w:object>
      </w:r>
    </w:p>
    <w:p w14:paraId="6CC66E5A" w14:textId="77777777" w:rsidR="006564E2" w:rsidRDefault="006564E2" w:rsidP="00260445">
      <w:pPr>
        <w:spacing w:line="276" w:lineRule="auto"/>
        <w:jc w:val="both"/>
        <w:rPr>
          <w:rFonts w:ascii="Tahoma" w:hAnsi="Tahoma" w:cs="Arial"/>
          <w:bCs/>
          <w:color w:val="000000"/>
        </w:rPr>
      </w:pPr>
    </w:p>
    <w:p w14:paraId="1384761F" w14:textId="77777777" w:rsidR="006564E2" w:rsidRDefault="006564E2" w:rsidP="00260445">
      <w:pPr>
        <w:spacing w:line="276" w:lineRule="auto"/>
        <w:jc w:val="both"/>
        <w:rPr>
          <w:rFonts w:ascii="Tahoma" w:hAnsi="Tahoma" w:cs="Arial"/>
          <w:bCs/>
          <w:color w:val="000000"/>
        </w:rPr>
      </w:pPr>
    </w:p>
    <w:p w14:paraId="5BB44DD0" w14:textId="77777777" w:rsidR="006564E2" w:rsidRDefault="006564E2" w:rsidP="00260445">
      <w:pPr>
        <w:spacing w:line="276" w:lineRule="auto"/>
        <w:jc w:val="both"/>
        <w:rPr>
          <w:rFonts w:ascii="Tahoma" w:hAnsi="Tahoma" w:cs="Arial"/>
          <w:bCs/>
          <w:color w:val="000000"/>
        </w:rPr>
      </w:pPr>
    </w:p>
    <w:p w14:paraId="23A2D828" w14:textId="77777777" w:rsidR="00F84724" w:rsidRDefault="00F84724" w:rsidP="00260445">
      <w:pPr>
        <w:spacing w:line="276" w:lineRule="auto"/>
        <w:jc w:val="both"/>
        <w:rPr>
          <w:rFonts w:ascii="Tahoma" w:hAnsi="Tahoma" w:cs="Arial"/>
          <w:bCs/>
          <w:color w:val="000000"/>
        </w:rPr>
      </w:pPr>
    </w:p>
    <w:p w14:paraId="394B3D6A" w14:textId="77777777" w:rsidR="00F84724" w:rsidRDefault="00F84724" w:rsidP="00260445">
      <w:pPr>
        <w:spacing w:line="276" w:lineRule="auto"/>
        <w:jc w:val="both"/>
        <w:rPr>
          <w:rFonts w:ascii="Tahoma" w:hAnsi="Tahoma" w:cs="Arial"/>
          <w:bCs/>
          <w:color w:val="000000"/>
        </w:rPr>
      </w:pPr>
    </w:p>
    <w:p w14:paraId="2F1A1A80" w14:textId="77777777" w:rsidR="006564E2" w:rsidRDefault="006564E2" w:rsidP="00260445">
      <w:pPr>
        <w:spacing w:line="276" w:lineRule="auto"/>
        <w:jc w:val="both"/>
        <w:rPr>
          <w:rFonts w:ascii="Tahoma" w:hAnsi="Tahoma" w:cs="Arial"/>
          <w:bCs/>
          <w:color w:val="000000"/>
        </w:rPr>
      </w:pPr>
    </w:p>
    <w:p w14:paraId="76258715" w14:textId="3976CC49" w:rsidR="00260445" w:rsidRPr="00F84724" w:rsidRDefault="00671238" w:rsidP="00260445">
      <w:pPr>
        <w:spacing w:line="276" w:lineRule="auto"/>
        <w:jc w:val="both"/>
        <w:rPr>
          <w:rFonts w:asciiTheme="minorHAnsi" w:hAnsiTheme="minorHAnsi" w:cstheme="minorHAnsi"/>
          <w:b/>
          <w:bCs/>
          <w:color w:val="000000"/>
          <w:sz w:val="22"/>
        </w:rPr>
      </w:pPr>
      <w:r w:rsidRPr="00F84724">
        <w:rPr>
          <w:rFonts w:asciiTheme="minorHAnsi" w:hAnsiTheme="minorHAnsi" w:cstheme="minorHAnsi"/>
          <w:b/>
          <w:bCs/>
          <w:color w:val="000000"/>
          <w:sz w:val="22"/>
        </w:rPr>
        <w:lastRenderedPageBreak/>
        <w:t>Step 1:  Initiate Buffer Search</w:t>
      </w:r>
    </w:p>
    <w:p w14:paraId="17777698" w14:textId="77777777" w:rsidR="006564E2" w:rsidRDefault="006564E2" w:rsidP="00412825">
      <w:pPr>
        <w:spacing w:line="276" w:lineRule="auto"/>
        <w:rPr>
          <w:rFonts w:asciiTheme="minorHAnsi" w:hAnsiTheme="minorHAnsi" w:cstheme="minorHAnsi"/>
          <w:bCs/>
          <w:color w:val="000000"/>
        </w:rPr>
      </w:pPr>
    </w:p>
    <w:p w14:paraId="09A67B5F" w14:textId="5289813E" w:rsidR="00671238" w:rsidRPr="00F84724" w:rsidRDefault="000460D1" w:rsidP="00B552E9">
      <w:pPr>
        <w:spacing w:line="276" w:lineRule="auto"/>
        <w:jc w:val="both"/>
        <w:rPr>
          <w:rFonts w:asciiTheme="minorHAnsi" w:hAnsiTheme="minorHAnsi" w:cstheme="minorHAnsi"/>
          <w:bCs/>
          <w:color w:val="000000"/>
          <w:sz w:val="22"/>
        </w:rPr>
      </w:pPr>
      <w:r w:rsidRPr="00F84724">
        <w:rPr>
          <w:rFonts w:asciiTheme="minorHAnsi" w:hAnsiTheme="minorHAnsi" w:cstheme="minorHAnsi"/>
          <w:bCs/>
          <w:color w:val="000000"/>
          <w:sz w:val="22"/>
        </w:rPr>
        <w:t xml:space="preserve">The buffer search is initiated automatically </w:t>
      </w:r>
      <w:r w:rsidR="007C5E93" w:rsidRPr="00F84724">
        <w:rPr>
          <w:rFonts w:asciiTheme="minorHAnsi" w:hAnsiTheme="minorHAnsi" w:cstheme="minorHAnsi"/>
          <w:bCs/>
          <w:color w:val="000000"/>
          <w:sz w:val="22"/>
        </w:rPr>
        <w:t xml:space="preserve">by showing buffer search panel </w:t>
      </w:r>
      <w:r w:rsidRPr="00F84724">
        <w:rPr>
          <w:rFonts w:asciiTheme="minorHAnsi" w:hAnsiTheme="minorHAnsi" w:cstheme="minorHAnsi"/>
          <w:bCs/>
          <w:color w:val="000000"/>
          <w:sz w:val="22"/>
        </w:rPr>
        <w:t xml:space="preserve">when user </w:t>
      </w:r>
      <w:r w:rsidR="007C5E93" w:rsidRPr="00F84724">
        <w:rPr>
          <w:rFonts w:asciiTheme="minorHAnsi" w:hAnsiTheme="minorHAnsi" w:cstheme="minorHAnsi"/>
          <w:bCs/>
          <w:color w:val="000000"/>
          <w:sz w:val="22"/>
        </w:rPr>
        <w:t>perform</w:t>
      </w:r>
      <w:r w:rsidRPr="00F84724">
        <w:rPr>
          <w:rFonts w:asciiTheme="minorHAnsi" w:hAnsiTheme="minorHAnsi" w:cstheme="minorHAnsi"/>
          <w:bCs/>
          <w:color w:val="000000"/>
          <w:sz w:val="22"/>
        </w:rPr>
        <w:t xml:space="preserve"> any search and result is </w:t>
      </w:r>
      <w:r w:rsidR="007C5E93" w:rsidRPr="00F84724">
        <w:rPr>
          <w:rFonts w:asciiTheme="minorHAnsi" w:hAnsiTheme="minorHAnsi" w:cstheme="minorHAnsi"/>
          <w:bCs/>
          <w:color w:val="000000"/>
          <w:sz w:val="22"/>
        </w:rPr>
        <w:t>displayed</w:t>
      </w:r>
      <w:r w:rsidRPr="00F84724">
        <w:rPr>
          <w:rFonts w:asciiTheme="minorHAnsi" w:hAnsiTheme="minorHAnsi" w:cstheme="minorHAnsi"/>
          <w:bCs/>
          <w:color w:val="000000"/>
          <w:sz w:val="22"/>
        </w:rPr>
        <w:t xml:space="preserve"> on the map. The </w:t>
      </w:r>
      <w:r w:rsidR="007C5E93" w:rsidRPr="00F84724">
        <w:rPr>
          <w:rFonts w:asciiTheme="minorHAnsi" w:hAnsiTheme="minorHAnsi" w:cstheme="minorHAnsi"/>
          <w:bCs/>
          <w:color w:val="000000"/>
          <w:sz w:val="22"/>
        </w:rPr>
        <w:t>displayed</w:t>
      </w:r>
      <w:r w:rsidRPr="00F84724">
        <w:rPr>
          <w:rFonts w:asciiTheme="minorHAnsi" w:hAnsiTheme="minorHAnsi" w:cstheme="minorHAnsi"/>
          <w:bCs/>
          <w:color w:val="000000"/>
          <w:sz w:val="22"/>
        </w:rPr>
        <w:t xml:space="preserve"> feature becomes reference point for buffer search. </w:t>
      </w:r>
    </w:p>
    <w:p w14:paraId="03431FAF" w14:textId="77777777" w:rsidR="007C5E93" w:rsidRDefault="007C5E93" w:rsidP="00412825">
      <w:pPr>
        <w:spacing w:line="276" w:lineRule="auto"/>
        <w:rPr>
          <w:rFonts w:asciiTheme="minorHAnsi" w:hAnsiTheme="minorHAnsi" w:cstheme="minorHAnsi"/>
          <w:bCs/>
          <w:color w:val="000000"/>
        </w:rPr>
      </w:pPr>
    </w:p>
    <w:p w14:paraId="1AD005AF" w14:textId="7DA47411" w:rsidR="000460D1" w:rsidRPr="00F84724" w:rsidRDefault="000460D1" w:rsidP="00F84724">
      <w:pPr>
        <w:spacing w:line="276" w:lineRule="auto"/>
        <w:rPr>
          <w:rFonts w:asciiTheme="minorHAnsi" w:hAnsiTheme="minorHAnsi" w:cstheme="minorHAnsi"/>
          <w:b/>
          <w:bCs/>
          <w:color w:val="000000"/>
          <w:sz w:val="22"/>
        </w:rPr>
      </w:pPr>
      <w:r w:rsidRPr="00F84724">
        <w:rPr>
          <w:rFonts w:asciiTheme="minorHAnsi" w:hAnsiTheme="minorHAnsi" w:cstheme="minorHAnsi"/>
          <w:b/>
          <w:bCs/>
          <w:color w:val="000000"/>
          <w:sz w:val="22"/>
        </w:rPr>
        <w:t xml:space="preserve">Step 2: </w:t>
      </w:r>
      <w:r w:rsidR="007C5E93" w:rsidRPr="00F84724">
        <w:rPr>
          <w:rFonts w:asciiTheme="minorHAnsi" w:hAnsiTheme="minorHAnsi" w:cstheme="minorHAnsi"/>
          <w:b/>
          <w:bCs/>
          <w:color w:val="000000"/>
          <w:sz w:val="22"/>
        </w:rPr>
        <w:t>Search Option and Buffer Distance</w:t>
      </w:r>
    </w:p>
    <w:p w14:paraId="5E474AD1" w14:textId="77777777" w:rsidR="007C5E93" w:rsidRDefault="007C5E93">
      <w:pPr>
        <w:spacing w:line="276" w:lineRule="auto"/>
        <w:jc w:val="both"/>
        <w:rPr>
          <w:rFonts w:ascii="Tahoma" w:hAnsi="Tahoma" w:cs="Arial"/>
          <w:bCs/>
          <w:color w:val="000000"/>
        </w:rPr>
      </w:pPr>
    </w:p>
    <w:p w14:paraId="59EDA741" w14:textId="2F9D2823" w:rsidR="007C5E93" w:rsidRPr="00F84724" w:rsidRDefault="007C5E93" w:rsidP="00B552E9">
      <w:pPr>
        <w:spacing w:line="276" w:lineRule="auto"/>
        <w:jc w:val="both"/>
        <w:rPr>
          <w:rFonts w:asciiTheme="minorHAnsi" w:hAnsiTheme="minorHAnsi" w:cstheme="minorHAnsi"/>
          <w:bCs/>
          <w:color w:val="000000"/>
          <w:sz w:val="22"/>
        </w:rPr>
      </w:pPr>
      <w:r w:rsidRPr="00F84724">
        <w:rPr>
          <w:rFonts w:asciiTheme="minorHAnsi" w:hAnsiTheme="minorHAnsi" w:cstheme="minorHAnsi"/>
          <w:bCs/>
          <w:color w:val="000000"/>
          <w:sz w:val="22"/>
        </w:rPr>
        <w:t>User select either POI or Favorite Point for query. The Favorite Point selection will be available only if user category is CIO or Registered User.  On buffer panel user enters the buffer distance in meter. Apart from this another icon will be available to user to go directly to Routing. If user selects routing option then this process will be terminated here and selected feature will be act as source location for routing.</w:t>
      </w:r>
    </w:p>
    <w:p w14:paraId="3B198D1C" w14:textId="77777777" w:rsidR="007C5E93" w:rsidRPr="00412825" w:rsidRDefault="007C5E93" w:rsidP="00412825">
      <w:pPr>
        <w:spacing w:line="276" w:lineRule="auto"/>
        <w:rPr>
          <w:rFonts w:asciiTheme="minorHAnsi" w:hAnsiTheme="minorHAnsi" w:cstheme="minorHAnsi"/>
          <w:bCs/>
          <w:color w:val="000000"/>
        </w:rPr>
      </w:pPr>
    </w:p>
    <w:p w14:paraId="2EC75638" w14:textId="77777777" w:rsidR="007C5E93" w:rsidRPr="006564E2" w:rsidRDefault="007C5E93" w:rsidP="00412825">
      <w:pPr>
        <w:spacing w:line="276" w:lineRule="auto"/>
        <w:rPr>
          <w:rFonts w:asciiTheme="minorHAnsi" w:hAnsiTheme="minorHAnsi" w:cstheme="minorHAnsi"/>
          <w:bCs/>
          <w:color w:val="000000"/>
        </w:rPr>
      </w:pPr>
    </w:p>
    <w:p w14:paraId="57B26964" w14:textId="11E578FC" w:rsidR="007C5E93" w:rsidRPr="00F84724" w:rsidRDefault="007C5E93" w:rsidP="00F84724">
      <w:pPr>
        <w:spacing w:line="276" w:lineRule="auto"/>
        <w:rPr>
          <w:rFonts w:asciiTheme="minorHAnsi" w:hAnsiTheme="minorHAnsi" w:cstheme="minorHAnsi"/>
          <w:b/>
          <w:bCs/>
          <w:color w:val="000000"/>
          <w:sz w:val="22"/>
        </w:rPr>
      </w:pPr>
      <w:r w:rsidRPr="00F84724">
        <w:rPr>
          <w:rFonts w:asciiTheme="minorHAnsi" w:hAnsiTheme="minorHAnsi" w:cstheme="minorHAnsi"/>
          <w:b/>
          <w:bCs/>
          <w:color w:val="000000"/>
          <w:sz w:val="22"/>
        </w:rPr>
        <w:t>Step 3: Creating Buffer Polygon</w:t>
      </w:r>
    </w:p>
    <w:p w14:paraId="3276C80D" w14:textId="7BB5C97B" w:rsidR="007C5E93" w:rsidRPr="00F84724" w:rsidRDefault="007C5E93" w:rsidP="00412825">
      <w:pPr>
        <w:spacing w:line="276" w:lineRule="auto"/>
        <w:rPr>
          <w:rFonts w:asciiTheme="minorHAnsi" w:hAnsiTheme="minorHAnsi" w:cstheme="minorHAnsi"/>
          <w:bCs/>
          <w:color w:val="000000"/>
          <w:sz w:val="22"/>
        </w:rPr>
      </w:pPr>
      <w:r w:rsidRPr="00F84724">
        <w:rPr>
          <w:rFonts w:asciiTheme="minorHAnsi" w:hAnsiTheme="minorHAnsi" w:cstheme="minorHAnsi"/>
          <w:bCs/>
          <w:color w:val="000000"/>
          <w:sz w:val="22"/>
        </w:rPr>
        <w:t>Based on the selected feature and the buffer distance a buffer polygon will be created by consuming ArcGIS Geometry service.</w:t>
      </w:r>
    </w:p>
    <w:p w14:paraId="38703D29" w14:textId="77777777" w:rsidR="000460D1" w:rsidRDefault="000460D1" w:rsidP="00412825">
      <w:pPr>
        <w:spacing w:line="276" w:lineRule="auto"/>
        <w:rPr>
          <w:rFonts w:asciiTheme="minorHAnsi" w:hAnsiTheme="minorHAnsi" w:cstheme="minorHAnsi"/>
          <w:bCs/>
          <w:color w:val="000000"/>
        </w:rPr>
      </w:pPr>
    </w:p>
    <w:p w14:paraId="69D6E9AA" w14:textId="149D8FF0" w:rsidR="007C5E93" w:rsidRPr="00F84724" w:rsidRDefault="007C5E93" w:rsidP="00F84724">
      <w:pPr>
        <w:spacing w:line="276" w:lineRule="auto"/>
        <w:rPr>
          <w:rFonts w:asciiTheme="minorHAnsi" w:hAnsiTheme="minorHAnsi" w:cstheme="minorHAnsi"/>
          <w:b/>
          <w:bCs/>
          <w:color w:val="000000"/>
          <w:sz w:val="22"/>
        </w:rPr>
      </w:pPr>
      <w:r w:rsidRPr="00F84724">
        <w:rPr>
          <w:rFonts w:asciiTheme="minorHAnsi" w:hAnsiTheme="minorHAnsi" w:cstheme="minorHAnsi"/>
          <w:b/>
          <w:bCs/>
          <w:color w:val="000000"/>
          <w:sz w:val="22"/>
        </w:rPr>
        <w:t>Step 4: Querying POI/ FP</w:t>
      </w:r>
    </w:p>
    <w:p w14:paraId="7C746075" w14:textId="0F93401F" w:rsidR="006564E2" w:rsidRPr="00F84724" w:rsidRDefault="007C5E93" w:rsidP="00B552E9">
      <w:pPr>
        <w:spacing w:line="276" w:lineRule="auto"/>
        <w:jc w:val="both"/>
        <w:rPr>
          <w:rFonts w:asciiTheme="minorHAnsi" w:hAnsiTheme="minorHAnsi" w:cstheme="minorHAnsi"/>
          <w:bCs/>
          <w:color w:val="000000"/>
          <w:sz w:val="22"/>
        </w:rPr>
      </w:pPr>
      <w:r w:rsidRPr="00F84724">
        <w:rPr>
          <w:rFonts w:asciiTheme="minorHAnsi" w:hAnsiTheme="minorHAnsi" w:cstheme="minorHAnsi"/>
          <w:bCs/>
          <w:color w:val="000000"/>
          <w:sz w:val="22"/>
        </w:rPr>
        <w:t xml:space="preserve">When buffer polygon received from the geometry service the next query will be fired through ArcGIS REST service on either POI or Favorite Point layer (based on selection as per step </w:t>
      </w:r>
      <w:r w:rsidR="006564E2" w:rsidRPr="00F84724">
        <w:rPr>
          <w:rFonts w:asciiTheme="minorHAnsi" w:hAnsiTheme="minorHAnsi" w:cstheme="minorHAnsi"/>
          <w:bCs/>
          <w:color w:val="000000"/>
          <w:sz w:val="22"/>
        </w:rPr>
        <w:t>2</w:t>
      </w:r>
      <w:r w:rsidRPr="00F84724">
        <w:rPr>
          <w:rFonts w:asciiTheme="minorHAnsi" w:hAnsiTheme="minorHAnsi" w:cstheme="minorHAnsi"/>
          <w:bCs/>
          <w:color w:val="000000"/>
          <w:sz w:val="22"/>
        </w:rPr>
        <w:t xml:space="preserve">) </w:t>
      </w:r>
      <w:r w:rsidR="006564E2" w:rsidRPr="00F84724">
        <w:rPr>
          <w:rFonts w:asciiTheme="minorHAnsi" w:hAnsiTheme="minorHAnsi" w:cstheme="minorHAnsi"/>
          <w:bCs/>
          <w:color w:val="000000"/>
          <w:sz w:val="22"/>
        </w:rPr>
        <w:t xml:space="preserve"> to select all the features falling inside the buffer polygon. The result is returned from the ArcGIS Server as JSON object which will be highlighted on the map. </w:t>
      </w:r>
      <w:r w:rsidR="00915137" w:rsidRPr="00F84724">
        <w:rPr>
          <w:rFonts w:asciiTheme="minorHAnsi" w:hAnsiTheme="minorHAnsi" w:cstheme="minorHAnsi"/>
          <w:bCs/>
          <w:color w:val="000000"/>
          <w:sz w:val="22"/>
        </w:rPr>
        <w:t xml:space="preserve">If user selects favorite point to be search in step 2 then only the favorite points created by the user will come in result and FP created by other users will not come. </w:t>
      </w:r>
    </w:p>
    <w:p w14:paraId="67935176" w14:textId="34AE6096" w:rsidR="006564E2" w:rsidRPr="00412825" w:rsidRDefault="006564E2" w:rsidP="00B552E9">
      <w:pPr>
        <w:spacing w:line="276" w:lineRule="auto"/>
        <w:jc w:val="both"/>
        <w:rPr>
          <w:rFonts w:asciiTheme="minorHAnsi" w:hAnsiTheme="minorHAnsi" w:cstheme="minorHAnsi"/>
          <w:bCs/>
          <w:color w:val="000000"/>
        </w:rPr>
      </w:pPr>
    </w:p>
    <w:p w14:paraId="18BC2CDD" w14:textId="77777777" w:rsidR="00260445" w:rsidRPr="00F84724" w:rsidRDefault="00260445" w:rsidP="00260445">
      <w:pPr>
        <w:spacing w:line="276" w:lineRule="auto"/>
        <w:jc w:val="both"/>
        <w:rPr>
          <w:rFonts w:asciiTheme="minorHAnsi" w:hAnsiTheme="minorHAnsi" w:cstheme="minorHAnsi"/>
          <w:bCs/>
          <w:color w:val="000000"/>
          <w:sz w:val="22"/>
        </w:rPr>
      </w:pPr>
      <w:r w:rsidRPr="00F84724">
        <w:rPr>
          <w:rFonts w:asciiTheme="minorHAnsi" w:hAnsiTheme="minorHAnsi" w:cstheme="minorHAnsi"/>
          <w:bCs/>
          <w:color w:val="000000"/>
          <w:sz w:val="22"/>
        </w:rPr>
        <w:t xml:space="preserve">Class Diagram </w:t>
      </w:r>
    </w:p>
    <w:p w14:paraId="7A662610" w14:textId="77777777" w:rsidR="00F84724" w:rsidRDefault="00F84724">
      <w:pPr>
        <w:spacing w:after="160" w:line="259" w:lineRule="auto"/>
      </w:pPr>
      <w:r>
        <w:br w:type="page"/>
      </w:r>
    </w:p>
    <w:p w14:paraId="5D0D73BE" w14:textId="5DD2C897" w:rsidR="006564E2" w:rsidRPr="00F84724" w:rsidRDefault="00531FE1" w:rsidP="00F84724">
      <w:pPr>
        <w:spacing w:line="360" w:lineRule="auto"/>
        <w:jc w:val="center"/>
        <w:rPr>
          <w:rFonts w:ascii="Tahoma" w:hAnsi="Tahoma" w:cs="Arial"/>
          <w:bCs/>
          <w:color w:val="000000"/>
        </w:rPr>
      </w:pPr>
      <w:r>
        <w:object w:dxaOrig="5939" w:dyaOrig="1888" w14:anchorId="401F7083">
          <v:shape id="_x0000_i1076" type="#_x0000_t75" style="width:297.5pt;height:93.75pt" o:ole="">
            <v:imagedata r:id="rId110" o:title=""/>
          </v:shape>
          <o:OLEObject Type="Embed" ProgID="Visio.Drawing.11" ShapeID="_x0000_i1076" DrawAspect="Content" ObjectID="_1465042208" r:id="rId111"/>
        </w:object>
      </w:r>
    </w:p>
    <w:p w14:paraId="4D504AC3" w14:textId="77777777" w:rsidR="00260445" w:rsidRPr="001E1B02" w:rsidRDefault="00260445" w:rsidP="00260445">
      <w:pPr>
        <w:spacing w:line="360" w:lineRule="auto"/>
        <w:rPr>
          <w:rFonts w:asciiTheme="minorHAnsi" w:hAnsiTheme="minorHAnsi" w:cstheme="minorHAnsi"/>
          <w:bCs/>
          <w:sz w:val="22"/>
        </w:rPr>
      </w:pPr>
      <w:r w:rsidRPr="001E1B02">
        <w:rPr>
          <w:rFonts w:asciiTheme="minorHAnsi" w:hAnsiTheme="minorHAnsi" w:cstheme="minorHAnsi"/>
          <w:bCs/>
          <w:sz w:val="22"/>
        </w:rPr>
        <w:t>Sequence Diagram-</w:t>
      </w:r>
    </w:p>
    <w:p w14:paraId="1C510491" w14:textId="48C64F43" w:rsidR="00260445" w:rsidRDefault="00C92150" w:rsidP="00260445">
      <w:pPr>
        <w:spacing w:line="360" w:lineRule="auto"/>
        <w:rPr>
          <w:rFonts w:ascii="Tahoma" w:hAnsi="Tahoma" w:cs="Arial"/>
          <w:bCs/>
          <w:color w:val="000000"/>
        </w:rPr>
      </w:pPr>
      <w:r>
        <w:object w:dxaOrig="9389" w:dyaOrig="6305" w14:anchorId="50973511">
          <v:shape id="_x0000_i1077" type="#_x0000_t75" style="width:408.9pt;height:275.1pt" o:ole="">
            <v:imagedata r:id="rId112" o:title=""/>
          </v:shape>
          <o:OLEObject Type="Embed" ProgID="Visio.Drawing.11" ShapeID="_x0000_i1077" DrawAspect="Content" ObjectID="_1465042209" r:id="rId113"/>
        </w:object>
      </w:r>
    </w:p>
    <w:p w14:paraId="6B28ED77" w14:textId="77777777" w:rsidR="00260445" w:rsidRPr="003F200F" w:rsidRDefault="00260445" w:rsidP="00260445">
      <w:pPr>
        <w:spacing w:line="360" w:lineRule="auto"/>
        <w:rPr>
          <w:rFonts w:ascii="Tahoma" w:hAnsi="Tahoma" w:cs="Arial"/>
          <w:bCs/>
          <w:color w:val="000000"/>
        </w:rPr>
      </w:pPr>
    </w:p>
    <w:p w14:paraId="1C2AD050" w14:textId="77777777" w:rsidR="00260445" w:rsidRPr="003F200F" w:rsidRDefault="00260445" w:rsidP="00260445">
      <w:pPr>
        <w:rPr>
          <w:rFonts w:cs="Arial"/>
        </w:rPr>
      </w:pPr>
    </w:p>
    <w:p w14:paraId="31865E10" w14:textId="77777777" w:rsidR="00260445" w:rsidRPr="00F84724" w:rsidRDefault="00260445" w:rsidP="00260445">
      <w:pPr>
        <w:pStyle w:val="Normal1"/>
        <w:spacing w:line="240" w:lineRule="auto"/>
        <w:rPr>
          <w:rFonts w:asciiTheme="minorHAnsi" w:hAnsiTheme="minorHAnsi" w:cstheme="minorHAnsi"/>
          <w:bCs/>
          <w:color w:val="000000"/>
          <w:sz w:val="22"/>
        </w:rPr>
      </w:pPr>
      <w:r w:rsidRPr="00F84724">
        <w:rPr>
          <w:rFonts w:asciiTheme="minorHAnsi" w:hAnsiTheme="minorHAnsi" w:cstheme="minorHAnsi"/>
          <w:bCs/>
          <w:color w:val="000000"/>
          <w:sz w:val="22"/>
        </w:rPr>
        <w:t>Input Parameters</w:t>
      </w:r>
    </w:p>
    <w:p w14:paraId="1E9B483E" w14:textId="26FCCF8E" w:rsidR="00260445" w:rsidRDefault="00260445" w:rsidP="00260445">
      <w:pPr>
        <w:pStyle w:val="ListParagraph"/>
        <w:ind w:left="795"/>
        <w:rPr>
          <w:rFonts w:ascii="Tahoma" w:hAnsi="Tahoma" w:cs="Arial"/>
          <w:bCs/>
          <w:color w:val="000000"/>
        </w:rPr>
      </w:pPr>
      <w:r>
        <w:rPr>
          <w:rFonts w:ascii="Tahoma" w:hAnsi="Tahoma" w:cs="Arial"/>
          <w:bCs/>
          <w:color w:val="000000"/>
        </w:rPr>
        <w:t xml:space="preserve"> </w:t>
      </w:r>
    </w:p>
    <w:tbl>
      <w:tblPr>
        <w:tblpPr w:leftFromText="180" w:rightFromText="180" w:vertAnchor="text" w:horzAnchor="margin" w:tblpX="126" w:tblpY="129"/>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85"/>
        <w:gridCol w:w="2520"/>
        <w:gridCol w:w="1530"/>
        <w:gridCol w:w="2070"/>
        <w:gridCol w:w="1373"/>
      </w:tblGrid>
      <w:tr w:rsidR="006564E2" w:rsidRPr="00EA70E6" w14:paraId="010403D1" w14:textId="77777777" w:rsidTr="00582F81">
        <w:trPr>
          <w:cantSplit/>
          <w:trHeight w:val="353"/>
        </w:trPr>
        <w:tc>
          <w:tcPr>
            <w:tcW w:w="1885" w:type="dxa"/>
            <w:tcBorders>
              <w:top w:val="single" w:sz="4" w:space="0" w:color="auto"/>
              <w:bottom w:val="single" w:sz="4" w:space="0" w:color="auto"/>
            </w:tcBorders>
            <w:shd w:val="clear" w:color="auto" w:fill="CCCCCC"/>
          </w:tcPr>
          <w:p w14:paraId="2CFA8956" w14:textId="77777777" w:rsidR="006564E2" w:rsidRPr="00EA70E6" w:rsidRDefault="006564E2" w:rsidP="00582F81">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Field</w:t>
            </w:r>
          </w:p>
        </w:tc>
        <w:tc>
          <w:tcPr>
            <w:tcW w:w="2520" w:type="dxa"/>
            <w:tcBorders>
              <w:top w:val="single" w:sz="4" w:space="0" w:color="auto"/>
              <w:bottom w:val="single" w:sz="4" w:space="0" w:color="auto"/>
            </w:tcBorders>
            <w:shd w:val="clear" w:color="auto" w:fill="CCCCCC"/>
          </w:tcPr>
          <w:p w14:paraId="22736982" w14:textId="77777777" w:rsidR="006564E2" w:rsidRPr="00EA70E6" w:rsidRDefault="006564E2" w:rsidP="00582F81">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reference table</w:t>
            </w:r>
          </w:p>
        </w:tc>
        <w:tc>
          <w:tcPr>
            <w:tcW w:w="1530" w:type="dxa"/>
            <w:tcBorders>
              <w:top w:val="single" w:sz="4" w:space="0" w:color="auto"/>
              <w:bottom w:val="single" w:sz="4" w:space="0" w:color="auto"/>
            </w:tcBorders>
            <w:shd w:val="clear" w:color="auto" w:fill="CCCCCC"/>
          </w:tcPr>
          <w:p w14:paraId="40A35BB8" w14:textId="77777777" w:rsidR="006564E2" w:rsidRPr="00EA70E6" w:rsidRDefault="006564E2" w:rsidP="00582F81">
            <w:pPr>
              <w:jc w:val="center"/>
              <w:rPr>
                <w:rFonts w:asciiTheme="minorHAnsi" w:hAnsiTheme="minorHAnsi" w:cstheme="minorHAnsi"/>
                <w:b/>
                <w:bCs/>
                <w:caps/>
                <w:sz w:val="20"/>
                <w:szCs w:val="16"/>
              </w:rPr>
            </w:pPr>
            <w:r w:rsidRPr="00EA70E6">
              <w:rPr>
                <w:rFonts w:asciiTheme="minorHAnsi" w:hAnsiTheme="minorHAnsi" w:cstheme="minorHAnsi"/>
                <w:b/>
                <w:bCs/>
                <w:caps/>
                <w:sz w:val="20"/>
                <w:szCs w:val="16"/>
              </w:rPr>
              <w:t>Validation</w:t>
            </w:r>
          </w:p>
        </w:tc>
        <w:tc>
          <w:tcPr>
            <w:tcW w:w="2070" w:type="dxa"/>
            <w:tcBorders>
              <w:top w:val="single" w:sz="4" w:space="0" w:color="auto"/>
              <w:bottom w:val="single" w:sz="4" w:space="0" w:color="auto"/>
            </w:tcBorders>
            <w:shd w:val="clear" w:color="auto" w:fill="CCCCCC"/>
          </w:tcPr>
          <w:p w14:paraId="56028439" w14:textId="77777777" w:rsidR="006564E2" w:rsidRPr="00EA70E6" w:rsidRDefault="006564E2" w:rsidP="00582F81">
            <w:pPr>
              <w:jc w:val="center"/>
              <w:rPr>
                <w:rFonts w:asciiTheme="minorHAnsi" w:hAnsiTheme="minorHAnsi" w:cstheme="minorHAnsi"/>
                <w:b/>
                <w:caps/>
                <w:sz w:val="20"/>
                <w:szCs w:val="16"/>
              </w:rPr>
            </w:pPr>
            <w:r w:rsidRPr="00EA70E6">
              <w:rPr>
                <w:rFonts w:asciiTheme="minorHAnsi" w:hAnsiTheme="minorHAnsi" w:cstheme="minorHAnsi"/>
                <w:b/>
                <w:caps/>
                <w:sz w:val="20"/>
                <w:szCs w:val="16"/>
              </w:rPr>
              <w:t>Data Source</w:t>
            </w:r>
          </w:p>
        </w:tc>
        <w:tc>
          <w:tcPr>
            <w:tcW w:w="1373" w:type="dxa"/>
            <w:tcBorders>
              <w:top w:val="single" w:sz="4" w:space="0" w:color="auto"/>
              <w:bottom w:val="single" w:sz="4" w:space="0" w:color="auto"/>
            </w:tcBorders>
            <w:shd w:val="clear" w:color="auto" w:fill="CCCCCC"/>
          </w:tcPr>
          <w:p w14:paraId="39976B81" w14:textId="77777777" w:rsidR="006564E2" w:rsidRPr="00EA70E6" w:rsidRDefault="006564E2" w:rsidP="00582F81">
            <w:pPr>
              <w:jc w:val="center"/>
              <w:rPr>
                <w:rFonts w:asciiTheme="minorHAnsi" w:hAnsiTheme="minorHAnsi" w:cstheme="minorHAnsi"/>
                <w:b/>
                <w:caps/>
                <w:sz w:val="20"/>
                <w:szCs w:val="16"/>
              </w:rPr>
            </w:pPr>
            <w:r w:rsidRPr="00EA70E6">
              <w:rPr>
                <w:rFonts w:asciiTheme="minorHAnsi" w:hAnsiTheme="minorHAnsi" w:cstheme="minorHAnsi"/>
                <w:b/>
                <w:caps/>
                <w:sz w:val="20"/>
                <w:szCs w:val="16"/>
              </w:rPr>
              <w:t>Remarks</w:t>
            </w:r>
          </w:p>
        </w:tc>
      </w:tr>
      <w:tr w:rsidR="006564E2" w:rsidRPr="00EA70E6" w14:paraId="6426DDB5" w14:textId="77777777" w:rsidTr="00582F81">
        <w:trPr>
          <w:cantSplit/>
          <w:trHeight w:val="190"/>
        </w:trPr>
        <w:tc>
          <w:tcPr>
            <w:tcW w:w="1885" w:type="dxa"/>
            <w:tcBorders>
              <w:top w:val="single" w:sz="4" w:space="0" w:color="auto"/>
              <w:bottom w:val="single" w:sz="4" w:space="0" w:color="auto"/>
            </w:tcBorders>
          </w:tcPr>
          <w:p w14:paraId="12131523" w14:textId="6787DEA4" w:rsidR="006564E2" w:rsidRPr="00EA70E6" w:rsidRDefault="006564E2" w:rsidP="00582F81">
            <w:pPr>
              <w:spacing w:before="100" w:beforeAutospacing="1" w:after="100" w:afterAutospacing="1"/>
              <w:rPr>
                <w:rFonts w:asciiTheme="minorHAnsi" w:hAnsiTheme="minorHAnsi" w:cstheme="minorHAnsi"/>
                <w:sz w:val="20"/>
                <w:szCs w:val="24"/>
              </w:rPr>
            </w:pPr>
            <w:r>
              <w:rPr>
                <w:rFonts w:asciiTheme="minorHAnsi" w:hAnsiTheme="minorHAnsi" w:cstheme="minorHAnsi"/>
                <w:sz w:val="20"/>
                <w:szCs w:val="24"/>
              </w:rPr>
              <w:t>BUFFER REFERENCE FEAUTRE</w:t>
            </w:r>
          </w:p>
        </w:tc>
        <w:tc>
          <w:tcPr>
            <w:tcW w:w="2520" w:type="dxa"/>
            <w:tcBorders>
              <w:top w:val="single" w:sz="4" w:space="0" w:color="auto"/>
              <w:bottom w:val="single" w:sz="4" w:space="0" w:color="auto"/>
            </w:tcBorders>
          </w:tcPr>
          <w:p w14:paraId="011E99A4" w14:textId="42680B2B" w:rsidR="006564E2" w:rsidRPr="00EA70E6" w:rsidRDefault="006564E2" w:rsidP="00582F81">
            <w:pPr>
              <w:rPr>
                <w:rFonts w:asciiTheme="minorHAnsi" w:hAnsiTheme="minorHAnsi" w:cstheme="minorHAnsi"/>
                <w:sz w:val="20"/>
              </w:rPr>
            </w:pPr>
            <w:r>
              <w:rPr>
                <w:rFonts w:asciiTheme="minorHAnsi" w:hAnsiTheme="minorHAnsi" w:cstheme="minorHAnsi"/>
                <w:sz w:val="20"/>
              </w:rPr>
              <w:t>POI, ROAD, AREA, ADDRESS, FAVORITE_PNT</w:t>
            </w:r>
          </w:p>
        </w:tc>
        <w:tc>
          <w:tcPr>
            <w:tcW w:w="1530" w:type="dxa"/>
            <w:tcBorders>
              <w:top w:val="single" w:sz="4" w:space="0" w:color="auto"/>
              <w:bottom w:val="single" w:sz="4" w:space="0" w:color="auto"/>
            </w:tcBorders>
            <w:vAlign w:val="center"/>
          </w:tcPr>
          <w:p w14:paraId="0DF8D0DB" w14:textId="796567C4" w:rsidR="006564E2" w:rsidRPr="00EA70E6" w:rsidRDefault="006564E2" w:rsidP="00582F81">
            <w:pPr>
              <w:rPr>
                <w:rFonts w:asciiTheme="minorHAnsi" w:hAnsiTheme="minorHAnsi" w:cstheme="minorHAnsi"/>
                <w:bCs/>
                <w:sz w:val="20"/>
              </w:rPr>
            </w:pPr>
            <w:r>
              <w:rPr>
                <w:rFonts w:asciiTheme="minorHAnsi" w:hAnsiTheme="minorHAnsi" w:cstheme="minorHAnsi"/>
                <w:bCs/>
                <w:sz w:val="20"/>
              </w:rPr>
              <w:t>NA</w:t>
            </w:r>
          </w:p>
        </w:tc>
        <w:tc>
          <w:tcPr>
            <w:tcW w:w="2070" w:type="dxa"/>
            <w:tcBorders>
              <w:top w:val="single" w:sz="4" w:space="0" w:color="auto"/>
              <w:bottom w:val="single" w:sz="4" w:space="0" w:color="auto"/>
            </w:tcBorders>
            <w:vAlign w:val="center"/>
          </w:tcPr>
          <w:p w14:paraId="1D711A18" w14:textId="48D6B9E1" w:rsidR="006564E2" w:rsidRPr="00EA70E6" w:rsidRDefault="006564E2" w:rsidP="00582F81">
            <w:pPr>
              <w:rPr>
                <w:rFonts w:asciiTheme="minorHAnsi" w:hAnsiTheme="minorHAnsi" w:cstheme="minorHAnsi"/>
                <w:sz w:val="20"/>
              </w:rPr>
            </w:pPr>
            <w:r>
              <w:rPr>
                <w:rFonts w:asciiTheme="minorHAnsi" w:hAnsiTheme="minorHAnsi" w:cstheme="minorHAnsi"/>
                <w:sz w:val="20"/>
              </w:rPr>
              <w:t>Other Search Results</w:t>
            </w:r>
          </w:p>
        </w:tc>
        <w:tc>
          <w:tcPr>
            <w:tcW w:w="1373" w:type="dxa"/>
            <w:tcBorders>
              <w:top w:val="single" w:sz="4" w:space="0" w:color="auto"/>
              <w:bottom w:val="single" w:sz="4" w:space="0" w:color="auto"/>
            </w:tcBorders>
            <w:vAlign w:val="center"/>
          </w:tcPr>
          <w:p w14:paraId="1702DEB7" w14:textId="77777777" w:rsidR="006564E2" w:rsidRPr="00EA70E6" w:rsidRDefault="006564E2" w:rsidP="00582F81">
            <w:pPr>
              <w:rPr>
                <w:rFonts w:asciiTheme="minorHAnsi" w:hAnsiTheme="minorHAnsi" w:cstheme="minorHAnsi"/>
                <w:sz w:val="20"/>
              </w:rPr>
            </w:pPr>
          </w:p>
        </w:tc>
      </w:tr>
      <w:tr w:rsidR="006564E2" w:rsidRPr="00EA70E6" w14:paraId="66ACE764" w14:textId="77777777" w:rsidTr="00582F81">
        <w:trPr>
          <w:cantSplit/>
          <w:trHeight w:val="190"/>
        </w:trPr>
        <w:tc>
          <w:tcPr>
            <w:tcW w:w="1885" w:type="dxa"/>
            <w:tcBorders>
              <w:top w:val="single" w:sz="4" w:space="0" w:color="auto"/>
              <w:bottom w:val="single" w:sz="4" w:space="0" w:color="auto"/>
            </w:tcBorders>
          </w:tcPr>
          <w:p w14:paraId="010E66E9" w14:textId="525F7D0B" w:rsidR="006564E2" w:rsidRDefault="006564E2" w:rsidP="00F26F8A">
            <w:pPr>
              <w:spacing w:before="100" w:beforeAutospacing="1" w:after="100" w:afterAutospacing="1"/>
              <w:rPr>
                <w:rFonts w:asciiTheme="minorHAnsi" w:hAnsiTheme="minorHAnsi" w:cstheme="minorHAnsi"/>
                <w:sz w:val="20"/>
                <w:szCs w:val="24"/>
              </w:rPr>
            </w:pPr>
            <w:r>
              <w:rPr>
                <w:rFonts w:asciiTheme="minorHAnsi" w:hAnsiTheme="minorHAnsi" w:cstheme="minorHAnsi"/>
                <w:sz w:val="20"/>
                <w:szCs w:val="24"/>
              </w:rPr>
              <w:t xml:space="preserve">BUFFER </w:t>
            </w:r>
            <w:r w:rsidR="00915137">
              <w:rPr>
                <w:rFonts w:asciiTheme="minorHAnsi" w:hAnsiTheme="minorHAnsi" w:cstheme="minorHAnsi"/>
                <w:sz w:val="20"/>
                <w:szCs w:val="24"/>
              </w:rPr>
              <w:t>DISTANCE</w:t>
            </w:r>
          </w:p>
        </w:tc>
        <w:tc>
          <w:tcPr>
            <w:tcW w:w="2520" w:type="dxa"/>
            <w:tcBorders>
              <w:top w:val="single" w:sz="4" w:space="0" w:color="auto"/>
              <w:bottom w:val="single" w:sz="4" w:space="0" w:color="auto"/>
            </w:tcBorders>
          </w:tcPr>
          <w:p w14:paraId="208EA6E1" w14:textId="5A1DE78F" w:rsidR="006564E2" w:rsidRDefault="00915137" w:rsidP="00582F81">
            <w:pPr>
              <w:rPr>
                <w:rFonts w:asciiTheme="minorHAnsi" w:hAnsiTheme="minorHAnsi" w:cstheme="minorHAnsi"/>
                <w:sz w:val="20"/>
              </w:rPr>
            </w:pPr>
            <w:r>
              <w:rPr>
                <w:rFonts w:asciiTheme="minorHAnsi" w:hAnsiTheme="minorHAnsi" w:cstheme="minorHAnsi"/>
                <w:sz w:val="20"/>
              </w:rPr>
              <w:t>-</w:t>
            </w:r>
          </w:p>
        </w:tc>
        <w:tc>
          <w:tcPr>
            <w:tcW w:w="1530" w:type="dxa"/>
            <w:tcBorders>
              <w:top w:val="single" w:sz="4" w:space="0" w:color="auto"/>
              <w:bottom w:val="single" w:sz="4" w:space="0" w:color="auto"/>
            </w:tcBorders>
            <w:vAlign w:val="center"/>
          </w:tcPr>
          <w:p w14:paraId="1BA4BBFD" w14:textId="1C33471D" w:rsidR="006564E2" w:rsidRDefault="00915137" w:rsidP="00582F81">
            <w:pPr>
              <w:rPr>
                <w:rFonts w:asciiTheme="minorHAnsi" w:hAnsiTheme="minorHAnsi" w:cstheme="minorHAnsi"/>
                <w:bCs/>
                <w:sz w:val="20"/>
              </w:rPr>
            </w:pPr>
            <w:r>
              <w:rPr>
                <w:rFonts w:asciiTheme="minorHAnsi" w:hAnsiTheme="minorHAnsi" w:cstheme="minorHAnsi"/>
                <w:bCs/>
                <w:sz w:val="20"/>
              </w:rPr>
              <w:t xml:space="preserve">Above 0 but less than 5000 </w:t>
            </w:r>
          </w:p>
        </w:tc>
        <w:tc>
          <w:tcPr>
            <w:tcW w:w="2070" w:type="dxa"/>
            <w:tcBorders>
              <w:top w:val="single" w:sz="4" w:space="0" w:color="auto"/>
              <w:bottom w:val="single" w:sz="4" w:space="0" w:color="auto"/>
            </w:tcBorders>
            <w:vAlign w:val="center"/>
          </w:tcPr>
          <w:p w14:paraId="19CCAB5F" w14:textId="763BF32E" w:rsidR="006564E2" w:rsidRDefault="00915137" w:rsidP="00582F81">
            <w:pPr>
              <w:rPr>
                <w:rFonts w:asciiTheme="minorHAnsi" w:hAnsiTheme="minorHAnsi" w:cstheme="minorHAnsi"/>
                <w:sz w:val="20"/>
              </w:rPr>
            </w:pPr>
            <w:r>
              <w:rPr>
                <w:rFonts w:asciiTheme="minorHAnsi" w:hAnsiTheme="minorHAnsi" w:cstheme="minorHAnsi"/>
                <w:sz w:val="20"/>
              </w:rPr>
              <w:t>USER INPUT</w:t>
            </w:r>
          </w:p>
        </w:tc>
        <w:tc>
          <w:tcPr>
            <w:tcW w:w="1373" w:type="dxa"/>
            <w:tcBorders>
              <w:top w:val="single" w:sz="4" w:space="0" w:color="auto"/>
              <w:bottom w:val="single" w:sz="4" w:space="0" w:color="auto"/>
            </w:tcBorders>
            <w:vAlign w:val="center"/>
          </w:tcPr>
          <w:p w14:paraId="5BD71E29" w14:textId="77777777" w:rsidR="006564E2" w:rsidRPr="00EA70E6" w:rsidRDefault="006564E2" w:rsidP="00582F81">
            <w:pPr>
              <w:rPr>
                <w:rFonts w:asciiTheme="minorHAnsi" w:hAnsiTheme="minorHAnsi" w:cstheme="minorHAnsi"/>
                <w:sz w:val="20"/>
              </w:rPr>
            </w:pPr>
          </w:p>
        </w:tc>
      </w:tr>
    </w:tbl>
    <w:p w14:paraId="462F482B" w14:textId="77777777" w:rsidR="00260445" w:rsidRDefault="00260445" w:rsidP="00260445">
      <w:pPr>
        <w:pStyle w:val="ListParagraph"/>
        <w:ind w:left="795"/>
        <w:rPr>
          <w:rFonts w:ascii="Tahoma" w:hAnsi="Tahoma" w:cs="Arial"/>
          <w:bCs/>
          <w:color w:val="000000"/>
        </w:rPr>
      </w:pPr>
    </w:p>
    <w:p w14:paraId="07540105" w14:textId="77777777" w:rsidR="00260445" w:rsidRPr="00F84724" w:rsidRDefault="00260445" w:rsidP="00260445">
      <w:pPr>
        <w:rPr>
          <w:rFonts w:asciiTheme="minorHAnsi" w:hAnsiTheme="minorHAnsi" w:cstheme="minorHAnsi"/>
          <w:bCs/>
          <w:color w:val="000000"/>
          <w:sz w:val="22"/>
        </w:rPr>
      </w:pPr>
      <w:r w:rsidRPr="00F84724">
        <w:rPr>
          <w:rFonts w:asciiTheme="minorHAnsi" w:hAnsiTheme="minorHAnsi" w:cstheme="minorHAnsi"/>
          <w:bCs/>
          <w:color w:val="000000"/>
          <w:sz w:val="22"/>
        </w:rPr>
        <w:t xml:space="preserve">Output Parameters </w:t>
      </w:r>
    </w:p>
    <w:p w14:paraId="3CB7D610" w14:textId="77777777" w:rsidR="00260445" w:rsidRPr="00F84724" w:rsidRDefault="00260445" w:rsidP="00260445">
      <w:pPr>
        <w:rPr>
          <w:rFonts w:ascii="Tahoma" w:hAnsi="Tahoma" w:cs="Arial"/>
          <w:bCs/>
          <w:color w:val="000000"/>
          <w:sz w:val="22"/>
        </w:rPr>
      </w:pPr>
    </w:p>
    <w:p w14:paraId="739BF4F5" w14:textId="5728F5DD" w:rsidR="00260445" w:rsidRPr="00F84724" w:rsidRDefault="00915137" w:rsidP="00260445">
      <w:pPr>
        <w:pStyle w:val="ListParagraph"/>
        <w:numPr>
          <w:ilvl w:val="0"/>
          <w:numId w:val="13"/>
        </w:numPr>
        <w:rPr>
          <w:rFonts w:asciiTheme="minorHAnsi" w:hAnsiTheme="minorHAnsi" w:cstheme="minorHAnsi"/>
          <w:bCs/>
          <w:color w:val="000000"/>
          <w:sz w:val="22"/>
        </w:rPr>
      </w:pPr>
      <w:r w:rsidRPr="00F84724">
        <w:rPr>
          <w:rFonts w:asciiTheme="minorHAnsi" w:hAnsiTheme="minorHAnsi" w:cstheme="minorHAnsi"/>
          <w:bCs/>
          <w:color w:val="000000"/>
          <w:sz w:val="22"/>
        </w:rPr>
        <w:t xml:space="preserve">Features from POI / Favorite Points falling under the buffer area. </w:t>
      </w:r>
    </w:p>
    <w:p w14:paraId="41115058" w14:textId="77777777" w:rsidR="00260445" w:rsidRPr="003F200F" w:rsidRDefault="00260445" w:rsidP="00260445">
      <w:pPr>
        <w:rPr>
          <w:rFonts w:ascii="Tahoma" w:hAnsi="Tahoma" w:cs="Arial"/>
          <w:bCs/>
          <w:color w:val="000000"/>
        </w:rPr>
      </w:pPr>
    </w:p>
    <w:p w14:paraId="504404D4" w14:textId="77777777" w:rsidR="00260445" w:rsidRPr="00EA70E6" w:rsidRDefault="00260445" w:rsidP="00260445">
      <w:pPr>
        <w:jc w:val="both"/>
        <w:rPr>
          <w:rFonts w:asciiTheme="minorHAnsi" w:hAnsiTheme="minorHAnsi" w:cstheme="minorHAnsi"/>
          <w:sz w:val="20"/>
        </w:rPr>
      </w:pPr>
      <w:r w:rsidRPr="00EA70E6">
        <w:rPr>
          <w:rFonts w:asciiTheme="minorHAnsi" w:hAnsiTheme="minorHAnsi" w:cstheme="minorHAnsi"/>
          <w:bCs/>
          <w:color w:val="000000"/>
        </w:rPr>
        <w:t xml:space="preserve"> </w:t>
      </w:r>
    </w:p>
    <w:p w14:paraId="5C7A1015" w14:textId="77777777" w:rsidR="00260445" w:rsidRPr="00EA70E6" w:rsidRDefault="00260445" w:rsidP="00F84724">
      <w:pPr>
        <w:pStyle w:val="Heading3"/>
        <w:tabs>
          <w:tab w:val="clear" w:pos="1980"/>
          <w:tab w:val="num" w:pos="990"/>
        </w:tabs>
        <w:ind w:hanging="1890"/>
        <w:rPr>
          <w:rFonts w:asciiTheme="minorHAnsi" w:hAnsiTheme="minorHAnsi" w:cstheme="minorHAnsi"/>
        </w:rPr>
      </w:pPr>
      <w:bookmarkStart w:id="220" w:name="_Toc391199458"/>
      <w:r w:rsidRPr="00EA70E6">
        <w:rPr>
          <w:rFonts w:asciiTheme="minorHAnsi" w:hAnsiTheme="minorHAnsi" w:cstheme="minorHAnsi"/>
        </w:rPr>
        <w:lastRenderedPageBreak/>
        <w:t>External Interfaces</w:t>
      </w:r>
      <w:bookmarkEnd w:id="220"/>
    </w:p>
    <w:p w14:paraId="51C7D204" w14:textId="275429B3" w:rsidR="00260445" w:rsidRPr="00F84724" w:rsidRDefault="00F84724" w:rsidP="00F84724">
      <w:pPr>
        <w:spacing w:line="360" w:lineRule="auto"/>
        <w:jc w:val="both"/>
        <w:rPr>
          <w:rFonts w:asciiTheme="minorHAnsi" w:hAnsiTheme="minorHAnsi" w:cstheme="minorHAnsi"/>
          <w:bCs/>
          <w:color w:val="000000"/>
        </w:rPr>
      </w:pPr>
      <w:r>
        <w:rPr>
          <w:rFonts w:asciiTheme="minorHAnsi" w:hAnsiTheme="minorHAnsi" w:cstheme="minorHAnsi"/>
          <w:bCs/>
          <w:color w:val="000000"/>
        </w:rPr>
        <w:t xml:space="preserve">          NA</w:t>
      </w:r>
    </w:p>
    <w:p w14:paraId="57C41A60" w14:textId="6C141AFE" w:rsidR="00260445" w:rsidRPr="00EA70E6" w:rsidRDefault="00260445" w:rsidP="001E1B02">
      <w:pPr>
        <w:pStyle w:val="Heading3"/>
        <w:tabs>
          <w:tab w:val="clear" w:pos="1980"/>
          <w:tab w:val="num" w:pos="990"/>
        </w:tabs>
        <w:spacing w:before="0" w:after="0" w:line="276" w:lineRule="auto"/>
        <w:ind w:hanging="1890"/>
        <w:rPr>
          <w:rFonts w:asciiTheme="minorHAnsi" w:hAnsiTheme="minorHAnsi" w:cstheme="minorHAnsi"/>
        </w:rPr>
      </w:pPr>
      <w:r w:rsidRPr="001E1B02">
        <w:rPr>
          <w:rFonts w:asciiTheme="minorHAnsi" w:hAnsiTheme="minorHAnsi" w:cstheme="minorHAnsi"/>
        </w:rPr>
        <w:t xml:space="preserve"> </w:t>
      </w:r>
      <w:bookmarkStart w:id="221" w:name="_Toc391199459"/>
      <w:r w:rsidRPr="00EA70E6">
        <w:rPr>
          <w:rFonts w:asciiTheme="minorHAnsi" w:hAnsiTheme="minorHAnsi" w:cstheme="minorHAnsi"/>
        </w:rPr>
        <w:t>Assumptions</w:t>
      </w:r>
      <w:bookmarkEnd w:id="221"/>
    </w:p>
    <w:p w14:paraId="1934AFEA" w14:textId="62D08D72" w:rsidR="00260445" w:rsidRPr="002B7A4A" w:rsidRDefault="00F84724" w:rsidP="00260445">
      <w:pPr>
        <w:spacing w:after="160" w:line="259" w:lineRule="auto"/>
        <w:rPr>
          <w:rFonts w:asciiTheme="minorHAnsi" w:hAnsiTheme="minorHAnsi" w:cstheme="minorHAnsi"/>
          <w:kern w:val="18"/>
        </w:rPr>
      </w:pPr>
      <w:r>
        <w:rPr>
          <w:rFonts w:asciiTheme="minorHAnsi" w:hAnsiTheme="minorHAnsi" w:cstheme="minorHAnsi"/>
          <w:kern w:val="18"/>
        </w:rPr>
        <w:t xml:space="preserve">           </w:t>
      </w:r>
      <w:r w:rsidR="00260445" w:rsidRPr="002B7A4A">
        <w:rPr>
          <w:rFonts w:asciiTheme="minorHAnsi" w:hAnsiTheme="minorHAnsi" w:cstheme="minorHAnsi"/>
          <w:kern w:val="18"/>
        </w:rPr>
        <w:t>NA</w:t>
      </w:r>
    </w:p>
    <w:p w14:paraId="220C2E0D" w14:textId="77777777" w:rsidR="003F200F" w:rsidRPr="00EA70E6" w:rsidRDefault="003F200F" w:rsidP="003F200F">
      <w:pPr>
        <w:pStyle w:val="Heading1"/>
        <w:rPr>
          <w:rFonts w:asciiTheme="minorHAnsi" w:hAnsiTheme="minorHAnsi" w:cstheme="minorHAnsi"/>
        </w:rPr>
      </w:pPr>
      <w:bookmarkStart w:id="222" w:name="_Toc390785290"/>
      <w:bookmarkStart w:id="223" w:name="_Toc391199460"/>
      <w:r w:rsidRPr="00EA70E6">
        <w:rPr>
          <w:rFonts w:asciiTheme="minorHAnsi" w:hAnsiTheme="minorHAnsi" w:cstheme="minorHAnsi"/>
        </w:rPr>
        <w:t>Critical Functions and Focus for Testing</w:t>
      </w:r>
      <w:bookmarkEnd w:id="222"/>
      <w:bookmarkEnd w:id="223"/>
    </w:p>
    <w:tbl>
      <w:tblPr>
        <w:tblStyle w:val="TableGrid"/>
        <w:tblW w:w="0" w:type="auto"/>
        <w:tblLook w:val="04A0" w:firstRow="1" w:lastRow="0" w:firstColumn="1" w:lastColumn="0" w:noHBand="0" w:noVBand="1"/>
      </w:tblPr>
      <w:tblGrid>
        <w:gridCol w:w="4208"/>
        <w:gridCol w:w="4198"/>
      </w:tblGrid>
      <w:tr w:rsidR="002B7A4A" w14:paraId="6C128E8C" w14:textId="77777777" w:rsidTr="002564D6">
        <w:tc>
          <w:tcPr>
            <w:tcW w:w="4428" w:type="dxa"/>
            <w:shd w:val="clear" w:color="auto" w:fill="D9D9D9" w:themeFill="background1" w:themeFillShade="D9"/>
          </w:tcPr>
          <w:p w14:paraId="484F6D95" w14:textId="77777777" w:rsidR="002B7A4A" w:rsidRPr="002564D6" w:rsidRDefault="002B7A4A" w:rsidP="002564D6">
            <w:pPr>
              <w:jc w:val="center"/>
              <w:rPr>
                <w:rFonts w:asciiTheme="minorHAnsi" w:hAnsiTheme="minorHAnsi" w:cstheme="minorHAnsi"/>
                <w:b/>
                <w:sz w:val="20"/>
              </w:rPr>
            </w:pPr>
            <w:r w:rsidRPr="002564D6">
              <w:rPr>
                <w:rFonts w:asciiTheme="minorHAnsi" w:hAnsiTheme="minorHAnsi" w:cstheme="minorHAnsi"/>
                <w:b/>
                <w:sz w:val="20"/>
              </w:rPr>
              <w:t>Functions</w:t>
            </w:r>
          </w:p>
        </w:tc>
        <w:tc>
          <w:tcPr>
            <w:tcW w:w="4428" w:type="dxa"/>
            <w:shd w:val="clear" w:color="auto" w:fill="D9D9D9" w:themeFill="background1" w:themeFillShade="D9"/>
          </w:tcPr>
          <w:p w14:paraId="2A2BC432" w14:textId="77777777" w:rsidR="002B7A4A" w:rsidRPr="002564D6" w:rsidRDefault="002564D6" w:rsidP="002564D6">
            <w:pPr>
              <w:jc w:val="center"/>
              <w:rPr>
                <w:rFonts w:asciiTheme="minorHAnsi" w:hAnsiTheme="minorHAnsi" w:cstheme="minorHAnsi"/>
                <w:b/>
                <w:sz w:val="20"/>
              </w:rPr>
            </w:pPr>
            <w:r w:rsidRPr="002564D6">
              <w:rPr>
                <w:rFonts w:asciiTheme="minorHAnsi" w:hAnsiTheme="minorHAnsi" w:cstheme="minorHAnsi"/>
                <w:b/>
                <w:sz w:val="20"/>
              </w:rPr>
              <w:t>Testing</w:t>
            </w:r>
          </w:p>
        </w:tc>
      </w:tr>
      <w:tr w:rsidR="002B7A4A" w14:paraId="50E06683" w14:textId="77777777" w:rsidTr="002B7A4A">
        <w:tc>
          <w:tcPr>
            <w:tcW w:w="4428" w:type="dxa"/>
          </w:tcPr>
          <w:p w14:paraId="1EF38FA4" w14:textId="77777777" w:rsidR="002B7A4A" w:rsidRDefault="002B7A4A" w:rsidP="003F200F">
            <w:pPr>
              <w:jc w:val="both"/>
              <w:rPr>
                <w:rFonts w:asciiTheme="minorHAnsi" w:hAnsiTheme="minorHAnsi" w:cstheme="minorHAnsi"/>
                <w:sz w:val="20"/>
              </w:rPr>
            </w:pPr>
            <w:r>
              <w:rPr>
                <w:rFonts w:asciiTheme="minorHAnsi" w:hAnsiTheme="minorHAnsi" w:cstheme="minorHAnsi"/>
                <w:sz w:val="20"/>
              </w:rPr>
              <w:t>Search</w:t>
            </w:r>
            <w:r w:rsidR="006C0200">
              <w:rPr>
                <w:rFonts w:asciiTheme="minorHAnsi" w:hAnsiTheme="minorHAnsi" w:cstheme="minorHAnsi"/>
                <w:sz w:val="20"/>
              </w:rPr>
              <w:t xml:space="preserve"> (Address, Admin, Road, POI)</w:t>
            </w:r>
          </w:p>
        </w:tc>
        <w:tc>
          <w:tcPr>
            <w:tcW w:w="4428" w:type="dxa"/>
          </w:tcPr>
          <w:p w14:paraId="00DA46F2" w14:textId="77777777" w:rsidR="002B7A4A" w:rsidRDefault="006C0200" w:rsidP="003F200F">
            <w:pPr>
              <w:jc w:val="both"/>
              <w:rPr>
                <w:rFonts w:asciiTheme="minorHAnsi" w:hAnsiTheme="minorHAnsi" w:cstheme="minorHAnsi"/>
                <w:sz w:val="20"/>
              </w:rPr>
            </w:pPr>
            <w:r>
              <w:rPr>
                <w:rFonts w:asciiTheme="minorHAnsi" w:hAnsiTheme="minorHAnsi" w:cstheme="minorHAnsi"/>
                <w:sz w:val="20"/>
              </w:rPr>
              <w:t>System testing/ Manual Testing</w:t>
            </w:r>
          </w:p>
        </w:tc>
      </w:tr>
      <w:tr w:rsidR="006C0200" w14:paraId="2E61D5CF" w14:textId="77777777" w:rsidTr="002B7A4A">
        <w:tc>
          <w:tcPr>
            <w:tcW w:w="4428" w:type="dxa"/>
          </w:tcPr>
          <w:p w14:paraId="4BC99D10" w14:textId="77777777" w:rsidR="006C0200" w:rsidRDefault="006C0200" w:rsidP="003F200F">
            <w:pPr>
              <w:jc w:val="both"/>
              <w:rPr>
                <w:rFonts w:asciiTheme="minorHAnsi" w:hAnsiTheme="minorHAnsi" w:cstheme="minorHAnsi"/>
                <w:sz w:val="20"/>
              </w:rPr>
            </w:pPr>
            <w:r>
              <w:rPr>
                <w:rFonts w:asciiTheme="minorHAnsi" w:hAnsiTheme="minorHAnsi" w:cstheme="minorHAnsi"/>
                <w:sz w:val="20"/>
              </w:rPr>
              <w:t>Routing</w:t>
            </w:r>
          </w:p>
        </w:tc>
        <w:tc>
          <w:tcPr>
            <w:tcW w:w="4428" w:type="dxa"/>
          </w:tcPr>
          <w:p w14:paraId="109B3C37" w14:textId="77777777" w:rsidR="006C0200" w:rsidRDefault="006C0200" w:rsidP="00B8744B">
            <w:pPr>
              <w:jc w:val="both"/>
              <w:rPr>
                <w:rFonts w:asciiTheme="minorHAnsi" w:hAnsiTheme="minorHAnsi" w:cstheme="minorHAnsi"/>
                <w:sz w:val="20"/>
              </w:rPr>
            </w:pPr>
            <w:r>
              <w:rPr>
                <w:rFonts w:asciiTheme="minorHAnsi" w:hAnsiTheme="minorHAnsi" w:cstheme="minorHAnsi"/>
                <w:sz w:val="20"/>
              </w:rPr>
              <w:t>System testing/ Manual Testing</w:t>
            </w:r>
          </w:p>
        </w:tc>
      </w:tr>
      <w:tr w:rsidR="006C0200" w14:paraId="6D6A28EF" w14:textId="77777777" w:rsidTr="002B7A4A">
        <w:tc>
          <w:tcPr>
            <w:tcW w:w="4428" w:type="dxa"/>
          </w:tcPr>
          <w:p w14:paraId="7A543924" w14:textId="77777777" w:rsidR="006C0200" w:rsidRDefault="006C0200" w:rsidP="003F200F">
            <w:pPr>
              <w:jc w:val="both"/>
              <w:rPr>
                <w:rFonts w:asciiTheme="minorHAnsi" w:hAnsiTheme="minorHAnsi" w:cstheme="minorHAnsi"/>
                <w:sz w:val="20"/>
              </w:rPr>
            </w:pPr>
            <w:r>
              <w:rPr>
                <w:rFonts w:asciiTheme="minorHAnsi" w:hAnsiTheme="minorHAnsi" w:cstheme="minorHAnsi"/>
                <w:sz w:val="20"/>
              </w:rPr>
              <w:t xml:space="preserve">Favorite Point creation </w:t>
            </w:r>
          </w:p>
        </w:tc>
        <w:tc>
          <w:tcPr>
            <w:tcW w:w="4428" w:type="dxa"/>
          </w:tcPr>
          <w:p w14:paraId="0C211D35" w14:textId="77777777" w:rsidR="006C0200" w:rsidRDefault="006C0200" w:rsidP="00B8744B">
            <w:pPr>
              <w:jc w:val="both"/>
              <w:rPr>
                <w:rFonts w:asciiTheme="minorHAnsi" w:hAnsiTheme="minorHAnsi" w:cstheme="minorHAnsi"/>
                <w:sz w:val="20"/>
              </w:rPr>
            </w:pPr>
            <w:r>
              <w:rPr>
                <w:rFonts w:asciiTheme="minorHAnsi" w:hAnsiTheme="minorHAnsi" w:cstheme="minorHAnsi"/>
                <w:sz w:val="20"/>
              </w:rPr>
              <w:t>System testing/ Manual Testing</w:t>
            </w:r>
          </w:p>
        </w:tc>
      </w:tr>
      <w:tr w:rsidR="006C0200" w14:paraId="0F0CEB05" w14:textId="77777777" w:rsidTr="002B7A4A">
        <w:tc>
          <w:tcPr>
            <w:tcW w:w="4428" w:type="dxa"/>
          </w:tcPr>
          <w:p w14:paraId="1CB138E3" w14:textId="77777777" w:rsidR="006C0200" w:rsidRDefault="006C0200" w:rsidP="003F200F">
            <w:pPr>
              <w:jc w:val="both"/>
              <w:rPr>
                <w:rFonts w:asciiTheme="minorHAnsi" w:hAnsiTheme="minorHAnsi" w:cstheme="minorHAnsi"/>
                <w:sz w:val="20"/>
              </w:rPr>
            </w:pPr>
            <w:r>
              <w:rPr>
                <w:rFonts w:asciiTheme="minorHAnsi" w:hAnsiTheme="minorHAnsi" w:cstheme="minorHAnsi"/>
                <w:sz w:val="20"/>
              </w:rPr>
              <w:t>Buffer search</w:t>
            </w:r>
          </w:p>
        </w:tc>
        <w:tc>
          <w:tcPr>
            <w:tcW w:w="4428" w:type="dxa"/>
          </w:tcPr>
          <w:p w14:paraId="55E00AD8" w14:textId="77777777" w:rsidR="006C0200" w:rsidRDefault="006C0200" w:rsidP="00B8744B">
            <w:pPr>
              <w:jc w:val="both"/>
              <w:rPr>
                <w:rFonts w:asciiTheme="minorHAnsi" w:hAnsiTheme="minorHAnsi" w:cstheme="minorHAnsi"/>
                <w:sz w:val="20"/>
              </w:rPr>
            </w:pPr>
            <w:r>
              <w:rPr>
                <w:rFonts w:asciiTheme="minorHAnsi" w:hAnsiTheme="minorHAnsi" w:cstheme="minorHAnsi"/>
                <w:sz w:val="20"/>
              </w:rPr>
              <w:t>System testing/ Manual Testing</w:t>
            </w:r>
          </w:p>
        </w:tc>
      </w:tr>
    </w:tbl>
    <w:p w14:paraId="7DA0DD87" w14:textId="77777777" w:rsidR="003F200F" w:rsidRPr="002B7A4A" w:rsidRDefault="003F200F" w:rsidP="003F200F">
      <w:pPr>
        <w:jc w:val="both"/>
        <w:rPr>
          <w:rFonts w:asciiTheme="minorHAnsi" w:hAnsiTheme="minorHAnsi" w:cstheme="minorHAnsi"/>
          <w:sz w:val="20"/>
        </w:rPr>
      </w:pPr>
    </w:p>
    <w:p w14:paraId="2E92145D" w14:textId="77777777" w:rsidR="003F200F" w:rsidRPr="00EA70E6" w:rsidRDefault="003F200F" w:rsidP="003F200F">
      <w:pPr>
        <w:pStyle w:val="Heading1"/>
        <w:rPr>
          <w:rFonts w:asciiTheme="minorHAnsi" w:hAnsiTheme="minorHAnsi" w:cstheme="minorHAnsi"/>
        </w:rPr>
      </w:pPr>
      <w:bookmarkStart w:id="224" w:name="_Toc390785292"/>
      <w:bookmarkStart w:id="225" w:name="_Toc391199461"/>
      <w:r w:rsidRPr="00EA70E6">
        <w:rPr>
          <w:rFonts w:asciiTheme="minorHAnsi" w:hAnsiTheme="minorHAnsi" w:cstheme="minorHAnsi"/>
        </w:rPr>
        <w:t>Limitations</w:t>
      </w:r>
      <w:bookmarkEnd w:id="224"/>
      <w:bookmarkEnd w:id="225"/>
    </w:p>
    <w:p w14:paraId="3523ED7B" w14:textId="77777777" w:rsidR="003F200F" w:rsidRPr="002564D6" w:rsidRDefault="006C0200" w:rsidP="003F200F">
      <w:pPr>
        <w:jc w:val="both"/>
        <w:rPr>
          <w:rFonts w:asciiTheme="minorHAnsi" w:hAnsiTheme="minorHAnsi" w:cstheme="minorHAnsi"/>
          <w:sz w:val="22"/>
        </w:rPr>
      </w:pPr>
      <w:r w:rsidRPr="002564D6">
        <w:rPr>
          <w:rFonts w:asciiTheme="minorHAnsi" w:hAnsiTheme="minorHAnsi" w:cstheme="minorHAnsi"/>
          <w:sz w:val="22"/>
        </w:rPr>
        <w:t>Application only can be download from the Apple Store or Goo</w:t>
      </w:r>
      <w:r w:rsidR="002564D6" w:rsidRPr="002564D6">
        <w:rPr>
          <w:rFonts w:asciiTheme="minorHAnsi" w:hAnsiTheme="minorHAnsi" w:cstheme="minorHAnsi"/>
          <w:sz w:val="22"/>
        </w:rPr>
        <w:t>g</w:t>
      </w:r>
      <w:r w:rsidRPr="002564D6">
        <w:rPr>
          <w:rFonts w:asciiTheme="minorHAnsi" w:hAnsiTheme="minorHAnsi" w:cstheme="minorHAnsi"/>
          <w:sz w:val="22"/>
        </w:rPr>
        <w:t>le store</w:t>
      </w:r>
    </w:p>
    <w:p w14:paraId="3E5A5C47" w14:textId="77777777" w:rsidR="006C0200" w:rsidRPr="002564D6" w:rsidRDefault="006C0200" w:rsidP="003F200F">
      <w:pPr>
        <w:jc w:val="both"/>
        <w:rPr>
          <w:rFonts w:asciiTheme="minorHAnsi" w:hAnsiTheme="minorHAnsi" w:cstheme="minorHAnsi"/>
          <w:sz w:val="22"/>
        </w:rPr>
      </w:pPr>
      <w:r w:rsidRPr="002564D6">
        <w:rPr>
          <w:rFonts w:asciiTheme="minorHAnsi" w:hAnsiTheme="minorHAnsi" w:cstheme="minorHAnsi"/>
          <w:sz w:val="22"/>
        </w:rPr>
        <w:t>Application will not work offline.</w:t>
      </w:r>
    </w:p>
    <w:p w14:paraId="191FF345" w14:textId="77777777" w:rsidR="000507CD" w:rsidRDefault="000507CD" w:rsidP="003F200F">
      <w:pPr>
        <w:jc w:val="both"/>
        <w:rPr>
          <w:rFonts w:ascii="Tahoma" w:hAnsi="Tahoma" w:cs="Arial"/>
          <w:sz w:val="20"/>
        </w:rPr>
      </w:pPr>
    </w:p>
    <w:p w14:paraId="63B485AC" w14:textId="77777777" w:rsidR="003F200F" w:rsidRPr="00EA70E6" w:rsidRDefault="003F200F" w:rsidP="003F200F">
      <w:pPr>
        <w:pStyle w:val="Heading1"/>
        <w:rPr>
          <w:rFonts w:asciiTheme="minorHAnsi" w:hAnsiTheme="minorHAnsi" w:cstheme="minorHAnsi"/>
        </w:rPr>
      </w:pPr>
      <w:bookmarkStart w:id="226" w:name="_Toc390785293"/>
      <w:bookmarkStart w:id="227" w:name="_Toc391199462"/>
      <w:r w:rsidRPr="00EA70E6">
        <w:rPr>
          <w:rFonts w:asciiTheme="minorHAnsi" w:hAnsiTheme="minorHAnsi" w:cstheme="minorHAnsi"/>
        </w:rPr>
        <w:t>Traceability to Requirements</w:t>
      </w:r>
      <w:bookmarkEnd w:id="226"/>
      <w:bookmarkEnd w:id="227"/>
    </w:p>
    <w:p w14:paraId="1F7910DF" w14:textId="77777777" w:rsidR="003F200F" w:rsidRPr="003F200F" w:rsidRDefault="003F200F" w:rsidP="003F200F">
      <w:pPr>
        <w:jc w:val="both"/>
        <w:rPr>
          <w:rFonts w:ascii="Tahoma" w:hAnsi="Tahoma" w:cs="Arial"/>
          <w:sz w:val="20"/>
        </w:rPr>
      </w:pPr>
    </w:p>
    <w:tbl>
      <w:tblPr>
        <w:tblStyle w:val="TableGrid"/>
        <w:tblW w:w="8640" w:type="dxa"/>
        <w:tblInd w:w="-252" w:type="dxa"/>
        <w:tblLayout w:type="fixed"/>
        <w:tblLook w:val="04A0" w:firstRow="1" w:lastRow="0" w:firstColumn="1" w:lastColumn="0" w:noHBand="0" w:noVBand="1"/>
      </w:tblPr>
      <w:tblGrid>
        <w:gridCol w:w="1846"/>
        <w:gridCol w:w="4094"/>
        <w:gridCol w:w="1530"/>
        <w:gridCol w:w="1170"/>
      </w:tblGrid>
      <w:tr w:rsidR="000507CD" w:rsidRPr="00542147" w14:paraId="7E94D2C0" w14:textId="77777777" w:rsidTr="000507CD">
        <w:trPr>
          <w:trHeight w:val="283"/>
          <w:tblHeader/>
        </w:trPr>
        <w:tc>
          <w:tcPr>
            <w:tcW w:w="1846" w:type="dxa"/>
            <w:shd w:val="clear" w:color="auto" w:fill="A6A6A6" w:themeFill="background1" w:themeFillShade="A6"/>
            <w:vAlign w:val="center"/>
          </w:tcPr>
          <w:p w14:paraId="0288F862" w14:textId="77777777" w:rsidR="000507CD" w:rsidRPr="00542147" w:rsidRDefault="000507CD" w:rsidP="000507CD">
            <w:pPr>
              <w:ind w:right="98"/>
              <w:jc w:val="center"/>
              <w:rPr>
                <w:rFonts w:asciiTheme="minorHAnsi" w:hAnsiTheme="minorHAnsi" w:cstheme="minorHAnsi"/>
                <w:b/>
                <w:sz w:val="22"/>
                <w:szCs w:val="22"/>
              </w:rPr>
            </w:pPr>
            <w:r w:rsidRPr="00542147">
              <w:rPr>
                <w:rFonts w:asciiTheme="minorHAnsi" w:hAnsiTheme="minorHAnsi" w:cstheme="minorHAnsi"/>
                <w:b/>
                <w:sz w:val="22"/>
                <w:szCs w:val="22"/>
              </w:rPr>
              <w:t>Requirement Id</w:t>
            </w:r>
          </w:p>
        </w:tc>
        <w:tc>
          <w:tcPr>
            <w:tcW w:w="4094" w:type="dxa"/>
            <w:shd w:val="clear" w:color="auto" w:fill="A6A6A6" w:themeFill="background1" w:themeFillShade="A6"/>
          </w:tcPr>
          <w:p w14:paraId="5BAD7202" w14:textId="77777777" w:rsidR="000507CD" w:rsidRPr="00542147" w:rsidRDefault="000507CD" w:rsidP="000507CD">
            <w:pPr>
              <w:ind w:right="98"/>
              <w:jc w:val="center"/>
              <w:rPr>
                <w:rFonts w:asciiTheme="minorHAnsi" w:hAnsiTheme="minorHAnsi" w:cstheme="minorHAnsi"/>
                <w:b/>
                <w:sz w:val="22"/>
                <w:szCs w:val="22"/>
              </w:rPr>
            </w:pPr>
            <w:r w:rsidRPr="00542147">
              <w:rPr>
                <w:rFonts w:asciiTheme="minorHAnsi" w:hAnsiTheme="minorHAnsi" w:cstheme="minorHAnsi"/>
                <w:b/>
                <w:sz w:val="22"/>
                <w:szCs w:val="22"/>
              </w:rPr>
              <w:t>Requirement description</w:t>
            </w:r>
          </w:p>
        </w:tc>
        <w:tc>
          <w:tcPr>
            <w:tcW w:w="1530" w:type="dxa"/>
            <w:shd w:val="clear" w:color="auto" w:fill="A6A6A6" w:themeFill="background1" w:themeFillShade="A6"/>
          </w:tcPr>
          <w:p w14:paraId="27FBAF97" w14:textId="77777777" w:rsidR="000507CD" w:rsidRPr="00542147" w:rsidRDefault="000507CD" w:rsidP="000507CD">
            <w:pPr>
              <w:ind w:right="98"/>
              <w:jc w:val="center"/>
              <w:rPr>
                <w:rFonts w:asciiTheme="minorHAnsi" w:hAnsiTheme="minorHAnsi" w:cstheme="minorHAnsi"/>
                <w:b/>
                <w:sz w:val="22"/>
                <w:szCs w:val="22"/>
              </w:rPr>
            </w:pPr>
            <w:r w:rsidRPr="00542147">
              <w:rPr>
                <w:rFonts w:asciiTheme="minorHAnsi" w:hAnsiTheme="minorHAnsi" w:cstheme="minorHAnsi"/>
                <w:b/>
                <w:sz w:val="22"/>
                <w:szCs w:val="22"/>
              </w:rPr>
              <w:t>Use Case ID</w:t>
            </w:r>
          </w:p>
        </w:tc>
        <w:tc>
          <w:tcPr>
            <w:tcW w:w="1170" w:type="dxa"/>
            <w:shd w:val="clear" w:color="auto" w:fill="A6A6A6" w:themeFill="background1" w:themeFillShade="A6"/>
          </w:tcPr>
          <w:p w14:paraId="7D8BFDCE" w14:textId="64DC3D86" w:rsidR="000507CD" w:rsidRPr="00542147" w:rsidRDefault="00AC0EBC" w:rsidP="000507CD">
            <w:pPr>
              <w:ind w:right="98"/>
              <w:jc w:val="center"/>
              <w:rPr>
                <w:rFonts w:asciiTheme="minorHAnsi" w:hAnsiTheme="minorHAnsi" w:cstheme="minorHAnsi"/>
                <w:b/>
                <w:sz w:val="22"/>
                <w:szCs w:val="22"/>
              </w:rPr>
            </w:pPr>
            <w:r>
              <w:rPr>
                <w:rFonts w:asciiTheme="minorHAnsi" w:hAnsiTheme="minorHAnsi" w:cstheme="minorHAnsi"/>
                <w:b/>
                <w:sz w:val="22"/>
                <w:szCs w:val="22"/>
              </w:rPr>
              <w:t>S</w:t>
            </w:r>
            <w:r w:rsidR="000507CD" w:rsidRPr="00542147">
              <w:rPr>
                <w:rFonts w:asciiTheme="minorHAnsi" w:hAnsiTheme="minorHAnsi" w:cstheme="minorHAnsi"/>
                <w:b/>
                <w:sz w:val="22"/>
                <w:szCs w:val="22"/>
              </w:rPr>
              <w:t>DD ID</w:t>
            </w:r>
          </w:p>
        </w:tc>
      </w:tr>
      <w:tr w:rsidR="000507CD" w:rsidRPr="00542147" w14:paraId="5279DCD3" w14:textId="77777777" w:rsidTr="000507CD">
        <w:trPr>
          <w:tblHeader/>
        </w:trPr>
        <w:tc>
          <w:tcPr>
            <w:tcW w:w="1846" w:type="dxa"/>
            <w:vAlign w:val="center"/>
          </w:tcPr>
          <w:p w14:paraId="2E6606F6"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w:t>
            </w:r>
          </w:p>
        </w:tc>
        <w:tc>
          <w:tcPr>
            <w:tcW w:w="4094" w:type="dxa"/>
          </w:tcPr>
          <w:p w14:paraId="1B25E4E9"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Launching Application</w:t>
            </w:r>
          </w:p>
        </w:tc>
        <w:tc>
          <w:tcPr>
            <w:tcW w:w="1530" w:type="dxa"/>
          </w:tcPr>
          <w:p w14:paraId="17CB7472"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w:t>
            </w:r>
          </w:p>
        </w:tc>
        <w:tc>
          <w:tcPr>
            <w:tcW w:w="1170" w:type="dxa"/>
          </w:tcPr>
          <w:p w14:paraId="733EFCE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4.1/4.6</w:t>
            </w:r>
          </w:p>
        </w:tc>
      </w:tr>
      <w:tr w:rsidR="000507CD" w:rsidRPr="00542147" w14:paraId="3340EB70" w14:textId="77777777" w:rsidTr="000507CD">
        <w:trPr>
          <w:tblHeader/>
        </w:trPr>
        <w:tc>
          <w:tcPr>
            <w:tcW w:w="1846" w:type="dxa"/>
            <w:vAlign w:val="center"/>
          </w:tcPr>
          <w:p w14:paraId="2819647E"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2.1</w:t>
            </w:r>
          </w:p>
        </w:tc>
        <w:tc>
          <w:tcPr>
            <w:tcW w:w="4094" w:type="dxa"/>
          </w:tcPr>
          <w:p w14:paraId="7131077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User Authentication - User Registration</w:t>
            </w:r>
          </w:p>
        </w:tc>
        <w:tc>
          <w:tcPr>
            <w:tcW w:w="1530" w:type="dxa"/>
          </w:tcPr>
          <w:p w14:paraId="00F779C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3.1.1.2.1</w:t>
            </w:r>
          </w:p>
        </w:tc>
        <w:tc>
          <w:tcPr>
            <w:tcW w:w="1170" w:type="dxa"/>
          </w:tcPr>
          <w:p w14:paraId="3108A223"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4.2/4.3</w:t>
            </w:r>
          </w:p>
        </w:tc>
      </w:tr>
      <w:tr w:rsidR="000507CD" w:rsidRPr="00542147" w14:paraId="517BE48C" w14:textId="77777777" w:rsidTr="000507CD">
        <w:trPr>
          <w:tblHeader/>
        </w:trPr>
        <w:tc>
          <w:tcPr>
            <w:tcW w:w="1846" w:type="dxa"/>
            <w:vAlign w:val="center"/>
          </w:tcPr>
          <w:p w14:paraId="5C94FB0B"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2.2</w:t>
            </w:r>
          </w:p>
        </w:tc>
        <w:tc>
          <w:tcPr>
            <w:tcW w:w="4094" w:type="dxa"/>
          </w:tcPr>
          <w:p w14:paraId="5A6FC4E6"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User Authentication - Forgot Password</w:t>
            </w:r>
          </w:p>
        </w:tc>
        <w:tc>
          <w:tcPr>
            <w:tcW w:w="1530" w:type="dxa"/>
          </w:tcPr>
          <w:p w14:paraId="0CE1A34B"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3.1.1.2.2</w:t>
            </w:r>
          </w:p>
        </w:tc>
        <w:tc>
          <w:tcPr>
            <w:tcW w:w="1170" w:type="dxa"/>
          </w:tcPr>
          <w:p w14:paraId="474231C3"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4.4</w:t>
            </w:r>
          </w:p>
        </w:tc>
      </w:tr>
      <w:tr w:rsidR="000507CD" w:rsidRPr="00542147" w14:paraId="5D88CE02" w14:textId="77777777" w:rsidTr="000507CD">
        <w:trPr>
          <w:tblHeader/>
        </w:trPr>
        <w:tc>
          <w:tcPr>
            <w:tcW w:w="1846" w:type="dxa"/>
            <w:vAlign w:val="center"/>
          </w:tcPr>
          <w:p w14:paraId="18FBBF7B"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2.3</w:t>
            </w:r>
          </w:p>
        </w:tc>
        <w:tc>
          <w:tcPr>
            <w:tcW w:w="4094" w:type="dxa"/>
          </w:tcPr>
          <w:p w14:paraId="0CED8563"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User Authentication - Change Password</w:t>
            </w:r>
          </w:p>
        </w:tc>
        <w:tc>
          <w:tcPr>
            <w:tcW w:w="1530" w:type="dxa"/>
          </w:tcPr>
          <w:p w14:paraId="0F22E72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3.1.1.2.3</w:t>
            </w:r>
          </w:p>
        </w:tc>
        <w:tc>
          <w:tcPr>
            <w:tcW w:w="1170" w:type="dxa"/>
          </w:tcPr>
          <w:p w14:paraId="490B9CBD"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4.5</w:t>
            </w:r>
          </w:p>
        </w:tc>
      </w:tr>
      <w:tr w:rsidR="000507CD" w:rsidRPr="00542147" w14:paraId="031DCC9B" w14:textId="77777777" w:rsidTr="000507CD">
        <w:trPr>
          <w:tblHeader/>
        </w:trPr>
        <w:tc>
          <w:tcPr>
            <w:tcW w:w="1846" w:type="dxa"/>
            <w:vAlign w:val="center"/>
          </w:tcPr>
          <w:p w14:paraId="64540A47"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3</w:t>
            </w:r>
          </w:p>
        </w:tc>
        <w:tc>
          <w:tcPr>
            <w:tcW w:w="4094" w:type="dxa"/>
          </w:tcPr>
          <w:p w14:paraId="071B20A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Select Layers</w:t>
            </w:r>
          </w:p>
        </w:tc>
        <w:tc>
          <w:tcPr>
            <w:tcW w:w="1530" w:type="dxa"/>
          </w:tcPr>
          <w:p w14:paraId="36C199B7"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3.1.1.3</w:t>
            </w:r>
          </w:p>
        </w:tc>
        <w:tc>
          <w:tcPr>
            <w:tcW w:w="1170" w:type="dxa"/>
          </w:tcPr>
          <w:p w14:paraId="3C32C78A"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4.7</w:t>
            </w:r>
          </w:p>
        </w:tc>
      </w:tr>
      <w:tr w:rsidR="000507CD" w:rsidRPr="00542147" w14:paraId="79A7A6A6" w14:textId="77777777" w:rsidTr="000507CD">
        <w:trPr>
          <w:tblHeader/>
        </w:trPr>
        <w:tc>
          <w:tcPr>
            <w:tcW w:w="1846" w:type="dxa"/>
            <w:vAlign w:val="center"/>
          </w:tcPr>
          <w:p w14:paraId="293F1720"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4</w:t>
            </w:r>
          </w:p>
        </w:tc>
        <w:tc>
          <w:tcPr>
            <w:tcW w:w="4094" w:type="dxa"/>
          </w:tcPr>
          <w:p w14:paraId="7466DEA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Generic Search</w:t>
            </w:r>
          </w:p>
        </w:tc>
        <w:tc>
          <w:tcPr>
            <w:tcW w:w="1530" w:type="dxa"/>
          </w:tcPr>
          <w:p w14:paraId="2979583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3.1.1.4</w:t>
            </w:r>
          </w:p>
        </w:tc>
        <w:tc>
          <w:tcPr>
            <w:tcW w:w="1170" w:type="dxa"/>
          </w:tcPr>
          <w:p w14:paraId="2F3AB11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4.8</w:t>
            </w:r>
          </w:p>
        </w:tc>
      </w:tr>
      <w:tr w:rsidR="000507CD" w:rsidRPr="00542147" w14:paraId="2F2ED059" w14:textId="77777777" w:rsidTr="000507CD">
        <w:trPr>
          <w:tblHeader/>
        </w:trPr>
        <w:tc>
          <w:tcPr>
            <w:tcW w:w="1846" w:type="dxa"/>
            <w:vAlign w:val="center"/>
          </w:tcPr>
          <w:p w14:paraId="2FB12777"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5</w:t>
            </w:r>
          </w:p>
        </w:tc>
        <w:tc>
          <w:tcPr>
            <w:tcW w:w="4094" w:type="dxa"/>
          </w:tcPr>
          <w:p w14:paraId="3A43CF2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Address Search</w:t>
            </w:r>
          </w:p>
        </w:tc>
        <w:tc>
          <w:tcPr>
            <w:tcW w:w="1530" w:type="dxa"/>
          </w:tcPr>
          <w:p w14:paraId="566E0917"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3.1.1.5</w:t>
            </w:r>
          </w:p>
        </w:tc>
        <w:tc>
          <w:tcPr>
            <w:tcW w:w="1170" w:type="dxa"/>
          </w:tcPr>
          <w:p w14:paraId="565FAAF8"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4.9</w:t>
            </w:r>
          </w:p>
        </w:tc>
      </w:tr>
      <w:tr w:rsidR="000507CD" w:rsidRPr="00542147" w14:paraId="6BFD0B69" w14:textId="77777777" w:rsidTr="000507CD">
        <w:trPr>
          <w:tblHeader/>
        </w:trPr>
        <w:tc>
          <w:tcPr>
            <w:tcW w:w="1846" w:type="dxa"/>
            <w:vAlign w:val="center"/>
          </w:tcPr>
          <w:p w14:paraId="31FBC185"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6</w:t>
            </w:r>
          </w:p>
        </w:tc>
        <w:tc>
          <w:tcPr>
            <w:tcW w:w="4094" w:type="dxa"/>
          </w:tcPr>
          <w:p w14:paraId="223BE755"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Administrative boundary search</w:t>
            </w:r>
          </w:p>
        </w:tc>
        <w:tc>
          <w:tcPr>
            <w:tcW w:w="1530" w:type="dxa"/>
          </w:tcPr>
          <w:p w14:paraId="6F265D73"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3.1.1.6</w:t>
            </w:r>
          </w:p>
        </w:tc>
        <w:tc>
          <w:tcPr>
            <w:tcW w:w="1170" w:type="dxa"/>
          </w:tcPr>
          <w:p w14:paraId="2DDC001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4.10</w:t>
            </w:r>
          </w:p>
        </w:tc>
      </w:tr>
      <w:tr w:rsidR="000507CD" w:rsidRPr="00542147" w14:paraId="5BE2D0EF" w14:textId="77777777" w:rsidTr="000507CD">
        <w:trPr>
          <w:tblHeader/>
        </w:trPr>
        <w:tc>
          <w:tcPr>
            <w:tcW w:w="1846" w:type="dxa"/>
            <w:vAlign w:val="center"/>
          </w:tcPr>
          <w:p w14:paraId="65ABA1CB"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7</w:t>
            </w:r>
          </w:p>
        </w:tc>
        <w:tc>
          <w:tcPr>
            <w:tcW w:w="4094" w:type="dxa"/>
          </w:tcPr>
          <w:p w14:paraId="046AE342"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Road search</w:t>
            </w:r>
          </w:p>
        </w:tc>
        <w:tc>
          <w:tcPr>
            <w:tcW w:w="1530" w:type="dxa"/>
          </w:tcPr>
          <w:p w14:paraId="139D0DC8"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3.1.1.7</w:t>
            </w:r>
          </w:p>
        </w:tc>
        <w:tc>
          <w:tcPr>
            <w:tcW w:w="1170" w:type="dxa"/>
          </w:tcPr>
          <w:p w14:paraId="0B266AFB"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4.11</w:t>
            </w:r>
          </w:p>
        </w:tc>
      </w:tr>
      <w:tr w:rsidR="000507CD" w:rsidRPr="00542147" w14:paraId="17BB201E" w14:textId="77777777" w:rsidTr="000507CD">
        <w:trPr>
          <w:tblHeader/>
        </w:trPr>
        <w:tc>
          <w:tcPr>
            <w:tcW w:w="1846" w:type="dxa"/>
            <w:vAlign w:val="center"/>
          </w:tcPr>
          <w:p w14:paraId="2776520B"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8</w:t>
            </w:r>
          </w:p>
        </w:tc>
        <w:tc>
          <w:tcPr>
            <w:tcW w:w="4094" w:type="dxa"/>
          </w:tcPr>
          <w:p w14:paraId="01363516"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POI Search</w:t>
            </w:r>
          </w:p>
        </w:tc>
        <w:tc>
          <w:tcPr>
            <w:tcW w:w="1530" w:type="dxa"/>
          </w:tcPr>
          <w:p w14:paraId="179F2C3D"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3.1.1.8</w:t>
            </w:r>
          </w:p>
        </w:tc>
        <w:tc>
          <w:tcPr>
            <w:tcW w:w="1170" w:type="dxa"/>
          </w:tcPr>
          <w:p w14:paraId="5070F02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4.12</w:t>
            </w:r>
          </w:p>
        </w:tc>
      </w:tr>
      <w:tr w:rsidR="000507CD" w:rsidRPr="00542147" w14:paraId="26B7E3FC" w14:textId="77777777" w:rsidTr="000507CD">
        <w:trPr>
          <w:tblHeader/>
        </w:trPr>
        <w:tc>
          <w:tcPr>
            <w:tcW w:w="1846" w:type="dxa"/>
            <w:vAlign w:val="center"/>
          </w:tcPr>
          <w:p w14:paraId="00CBE363"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9.1</w:t>
            </w:r>
          </w:p>
        </w:tc>
        <w:tc>
          <w:tcPr>
            <w:tcW w:w="4094" w:type="dxa"/>
          </w:tcPr>
          <w:p w14:paraId="28DF013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Favorite point - Add Favorite points</w:t>
            </w:r>
          </w:p>
        </w:tc>
        <w:tc>
          <w:tcPr>
            <w:tcW w:w="1530" w:type="dxa"/>
          </w:tcPr>
          <w:p w14:paraId="0E3D7F6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3.1.1.9.1</w:t>
            </w:r>
          </w:p>
        </w:tc>
        <w:tc>
          <w:tcPr>
            <w:tcW w:w="1170" w:type="dxa"/>
          </w:tcPr>
          <w:p w14:paraId="684E810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4.13</w:t>
            </w:r>
          </w:p>
        </w:tc>
      </w:tr>
      <w:tr w:rsidR="000507CD" w:rsidRPr="00542147" w14:paraId="4C7A9362" w14:textId="77777777" w:rsidTr="000507CD">
        <w:trPr>
          <w:tblHeader/>
        </w:trPr>
        <w:tc>
          <w:tcPr>
            <w:tcW w:w="1846" w:type="dxa"/>
            <w:vAlign w:val="center"/>
          </w:tcPr>
          <w:p w14:paraId="77B209D1"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9.2</w:t>
            </w:r>
          </w:p>
        </w:tc>
        <w:tc>
          <w:tcPr>
            <w:tcW w:w="4094" w:type="dxa"/>
          </w:tcPr>
          <w:p w14:paraId="042F9DE0"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Favorite point - Edit Favorite points</w:t>
            </w:r>
          </w:p>
        </w:tc>
        <w:tc>
          <w:tcPr>
            <w:tcW w:w="1530" w:type="dxa"/>
          </w:tcPr>
          <w:p w14:paraId="31C85319"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3.1.1.9.2</w:t>
            </w:r>
          </w:p>
        </w:tc>
        <w:tc>
          <w:tcPr>
            <w:tcW w:w="1170" w:type="dxa"/>
          </w:tcPr>
          <w:p w14:paraId="6D28ACD0"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4.14</w:t>
            </w:r>
          </w:p>
        </w:tc>
      </w:tr>
      <w:tr w:rsidR="000507CD" w:rsidRPr="00542147" w14:paraId="234EF647" w14:textId="77777777" w:rsidTr="000507CD">
        <w:trPr>
          <w:tblHeader/>
        </w:trPr>
        <w:tc>
          <w:tcPr>
            <w:tcW w:w="1846" w:type="dxa"/>
            <w:vAlign w:val="center"/>
          </w:tcPr>
          <w:p w14:paraId="1574FF21"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10</w:t>
            </w:r>
          </w:p>
        </w:tc>
        <w:tc>
          <w:tcPr>
            <w:tcW w:w="4094" w:type="dxa"/>
          </w:tcPr>
          <w:p w14:paraId="446C5760"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GPS Location</w:t>
            </w:r>
          </w:p>
        </w:tc>
        <w:tc>
          <w:tcPr>
            <w:tcW w:w="1530" w:type="dxa"/>
          </w:tcPr>
          <w:p w14:paraId="0B60D52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3.1.1.10</w:t>
            </w:r>
          </w:p>
        </w:tc>
        <w:tc>
          <w:tcPr>
            <w:tcW w:w="1170" w:type="dxa"/>
          </w:tcPr>
          <w:p w14:paraId="1CDE9D8D"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4.15</w:t>
            </w:r>
          </w:p>
        </w:tc>
      </w:tr>
      <w:tr w:rsidR="000507CD" w:rsidRPr="00542147" w14:paraId="5DDE611B" w14:textId="77777777" w:rsidTr="000507CD">
        <w:trPr>
          <w:tblHeader/>
        </w:trPr>
        <w:tc>
          <w:tcPr>
            <w:tcW w:w="1846" w:type="dxa"/>
            <w:vAlign w:val="center"/>
          </w:tcPr>
          <w:p w14:paraId="274AC348"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11.1</w:t>
            </w:r>
          </w:p>
        </w:tc>
        <w:tc>
          <w:tcPr>
            <w:tcW w:w="4094" w:type="dxa"/>
          </w:tcPr>
          <w:p w14:paraId="7A32718D"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Buffer search - POI Buffer Search</w:t>
            </w:r>
          </w:p>
        </w:tc>
        <w:tc>
          <w:tcPr>
            <w:tcW w:w="1530" w:type="dxa"/>
          </w:tcPr>
          <w:p w14:paraId="7C3B2A9A"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3.1.1.11.1</w:t>
            </w:r>
          </w:p>
        </w:tc>
        <w:tc>
          <w:tcPr>
            <w:tcW w:w="1170" w:type="dxa"/>
            <w:vMerge w:val="restart"/>
          </w:tcPr>
          <w:p w14:paraId="04DE43DE" w14:textId="70312E98"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w:t>
            </w:r>
            <w:r w:rsidR="00AC0EBC">
              <w:rPr>
                <w:rFonts w:asciiTheme="minorHAnsi" w:hAnsiTheme="minorHAnsi" w:cstheme="minorHAnsi"/>
                <w:sz w:val="22"/>
                <w:szCs w:val="22"/>
              </w:rPr>
              <w:t>7</w:t>
            </w:r>
          </w:p>
        </w:tc>
      </w:tr>
      <w:tr w:rsidR="000507CD" w:rsidRPr="00542147" w14:paraId="4DE56F2D" w14:textId="77777777" w:rsidTr="000507CD">
        <w:trPr>
          <w:tblHeader/>
        </w:trPr>
        <w:tc>
          <w:tcPr>
            <w:tcW w:w="1846" w:type="dxa"/>
            <w:vAlign w:val="center"/>
          </w:tcPr>
          <w:p w14:paraId="37403142"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11.2</w:t>
            </w:r>
          </w:p>
        </w:tc>
        <w:tc>
          <w:tcPr>
            <w:tcW w:w="4094" w:type="dxa"/>
          </w:tcPr>
          <w:p w14:paraId="34AE92C2"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Buffer search - FP Buffer Search</w:t>
            </w:r>
          </w:p>
        </w:tc>
        <w:tc>
          <w:tcPr>
            <w:tcW w:w="1530" w:type="dxa"/>
          </w:tcPr>
          <w:p w14:paraId="2840F7E4"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3.1.1.11.2</w:t>
            </w:r>
          </w:p>
        </w:tc>
        <w:tc>
          <w:tcPr>
            <w:tcW w:w="1170" w:type="dxa"/>
            <w:vMerge/>
          </w:tcPr>
          <w:p w14:paraId="5F72B061" w14:textId="77777777" w:rsidR="000507CD" w:rsidRPr="00542147" w:rsidRDefault="000507CD" w:rsidP="000507CD">
            <w:pPr>
              <w:ind w:right="98"/>
              <w:rPr>
                <w:rFonts w:asciiTheme="minorHAnsi" w:hAnsiTheme="minorHAnsi" w:cstheme="minorHAnsi"/>
                <w:sz w:val="22"/>
                <w:szCs w:val="22"/>
              </w:rPr>
            </w:pPr>
          </w:p>
        </w:tc>
      </w:tr>
      <w:tr w:rsidR="000507CD" w:rsidRPr="00542147" w14:paraId="7D10906F" w14:textId="77777777" w:rsidTr="000507CD">
        <w:trPr>
          <w:tblHeader/>
        </w:trPr>
        <w:tc>
          <w:tcPr>
            <w:tcW w:w="1846" w:type="dxa"/>
            <w:vAlign w:val="center"/>
          </w:tcPr>
          <w:p w14:paraId="75E6E770"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12.1</w:t>
            </w:r>
          </w:p>
        </w:tc>
        <w:tc>
          <w:tcPr>
            <w:tcW w:w="4094" w:type="dxa"/>
          </w:tcPr>
          <w:p w14:paraId="3649A894"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Routing - Routing From Context Menu</w:t>
            </w:r>
          </w:p>
        </w:tc>
        <w:tc>
          <w:tcPr>
            <w:tcW w:w="1530" w:type="dxa"/>
          </w:tcPr>
          <w:p w14:paraId="42D4F707"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3.1.1.12.1</w:t>
            </w:r>
          </w:p>
        </w:tc>
        <w:tc>
          <w:tcPr>
            <w:tcW w:w="1170" w:type="dxa"/>
            <w:vMerge w:val="restart"/>
          </w:tcPr>
          <w:p w14:paraId="7F15A965" w14:textId="29D57328"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4.1</w:t>
            </w:r>
            <w:r w:rsidR="00AC0EBC">
              <w:rPr>
                <w:rFonts w:asciiTheme="minorHAnsi" w:hAnsiTheme="minorHAnsi" w:cstheme="minorHAnsi"/>
                <w:sz w:val="22"/>
                <w:szCs w:val="22"/>
              </w:rPr>
              <w:t>6</w:t>
            </w:r>
          </w:p>
        </w:tc>
      </w:tr>
      <w:tr w:rsidR="000507CD" w:rsidRPr="00542147" w14:paraId="01D94CCF" w14:textId="77777777" w:rsidTr="000507CD">
        <w:trPr>
          <w:tblHeader/>
        </w:trPr>
        <w:tc>
          <w:tcPr>
            <w:tcW w:w="1846" w:type="dxa"/>
            <w:vAlign w:val="center"/>
          </w:tcPr>
          <w:p w14:paraId="7F81DF31"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12.2</w:t>
            </w:r>
          </w:p>
        </w:tc>
        <w:tc>
          <w:tcPr>
            <w:tcW w:w="4094" w:type="dxa"/>
          </w:tcPr>
          <w:p w14:paraId="345C5828"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Routing - Initiate Routing from Buffer panel</w:t>
            </w:r>
          </w:p>
        </w:tc>
        <w:tc>
          <w:tcPr>
            <w:tcW w:w="1530" w:type="dxa"/>
          </w:tcPr>
          <w:p w14:paraId="55AECC06"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3.1.1.12.2</w:t>
            </w:r>
          </w:p>
        </w:tc>
        <w:tc>
          <w:tcPr>
            <w:tcW w:w="1170" w:type="dxa"/>
            <w:vMerge/>
          </w:tcPr>
          <w:p w14:paraId="2DD5E5B0" w14:textId="77777777" w:rsidR="000507CD" w:rsidRPr="00542147" w:rsidRDefault="000507CD" w:rsidP="000507CD">
            <w:pPr>
              <w:ind w:right="98"/>
              <w:rPr>
                <w:rFonts w:asciiTheme="minorHAnsi" w:hAnsiTheme="minorHAnsi" w:cstheme="minorHAnsi"/>
                <w:sz w:val="22"/>
                <w:szCs w:val="22"/>
              </w:rPr>
            </w:pPr>
          </w:p>
        </w:tc>
      </w:tr>
      <w:tr w:rsidR="000507CD" w:rsidRPr="00542147" w14:paraId="692F97DD" w14:textId="77777777" w:rsidTr="000507CD">
        <w:trPr>
          <w:tblHeader/>
        </w:trPr>
        <w:tc>
          <w:tcPr>
            <w:tcW w:w="1846" w:type="dxa"/>
            <w:vAlign w:val="center"/>
          </w:tcPr>
          <w:p w14:paraId="086459B3"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13</w:t>
            </w:r>
          </w:p>
        </w:tc>
        <w:tc>
          <w:tcPr>
            <w:tcW w:w="4094" w:type="dxa"/>
          </w:tcPr>
          <w:p w14:paraId="0CD1D9DC"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Social Media Integration (Map Screen Shot &amp; Download Link)</w:t>
            </w:r>
          </w:p>
        </w:tc>
        <w:tc>
          <w:tcPr>
            <w:tcW w:w="1530" w:type="dxa"/>
          </w:tcPr>
          <w:p w14:paraId="699F8F5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3.1.1.13</w:t>
            </w:r>
          </w:p>
        </w:tc>
        <w:tc>
          <w:tcPr>
            <w:tcW w:w="1170" w:type="dxa"/>
          </w:tcPr>
          <w:p w14:paraId="294C24E1"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Phase 2</w:t>
            </w:r>
          </w:p>
        </w:tc>
      </w:tr>
      <w:tr w:rsidR="000507CD" w:rsidRPr="00542147" w14:paraId="198F1B25" w14:textId="77777777" w:rsidTr="000507CD">
        <w:trPr>
          <w:tblHeader/>
        </w:trPr>
        <w:tc>
          <w:tcPr>
            <w:tcW w:w="1846" w:type="dxa"/>
          </w:tcPr>
          <w:p w14:paraId="61E1E81A" w14:textId="77777777" w:rsidR="000507CD" w:rsidRPr="00542147" w:rsidRDefault="000507CD" w:rsidP="000507CD">
            <w:pPr>
              <w:ind w:right="98"/>
              <w:jc w:val="center"/>
              <w:rPr>
                <w:rFonts w:asciiTheme="minorHAnsi" w:hAnsiTheme="minorHAnsi" w:cstheme="minorHAnsi"/>
                <w:sz w:val="22"/>
                <w:szCs w:val="22"/>
              </w:rPr>
            </w:pPr>
            <w:r w:rsidRPr="00542147">
              <w:rPr>
                <w:rFonts w:asciiTheme="minorHAnsi" w:hAnsiTheme="minorHAnsi" w:cstheme="minorHAnsi"/>
                <w:b/>
                <w:sz w:val="22"/>
                <w:szCs w:val="22"/>
              </w:rPr>
              <w:t>FR 14</w:t>
            </w:r>
          </w:p>
        </w:tc>
        <w:tc>
          <w:tcPr>
            <w:tcW w:w="4094" w:type="dxa"/>
          </w:tcPr>
          <w:p w14:paraId="32922016"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User Feedback</w:t>
            </w:r>
          </w:p>
        </w:tc>
        <w:tc>
          <w:tcPr>
            <w:tcW w:w="1530" w:type="dxa"/>
          </w:tcPr>
          <w:p w14:paraId="2AE5C263"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3.1.1.14</w:t>
            </w:r>
          </w:p>
        </w:tc>
        <w:tc>
          <w:tcPr>
            <w:tcW w:w="1170" w:type="dxa"/>
          </w:tcPr>
          <w:p w14:paraId="4B5F1400" w14:textId="77777777" w:rsidR="000507CD" w:rsidRPr="00542147" w:rsidRDefault="000507CD" w:rsidP="000507CD">
            <w:pPr>
              <w:ind w:right="-18"/>
              <w:rPr>
                <w:rFonts w:asciiTheme="minorHAnsi" w:hAnsiTheme="minorHAnsi" w:cstheme="minorHAnsi"/>
                <w:sz w:val="22"/>
                <w:szCs w:val="22"/>
              </w:rPr>
            </w:pPr>
            <w:r w:rsidRPr="00542147">
              <w:rPr>
                <w:rFonts w:asciiTheme="minorHAnsi" w:hAnsiTheme="minorHAnsi" w:cstheme="minorHAnsi"/>
                <w:sz w:val="22"/>
                <w:szCs w:val="22"/>
              </w:rPr>
              <w:t>Phase 2</w:t>
            </w:r>
          </w:p>
        </w:tc>
      </w:tr>
      <w:tr w:rsidR="000507CD" w:rsidRPr="00542147" w14:paraId="5185106A" w14:textId="77777777" w:rsidTr="000507CD">
        <w:trPr>
          <w:tblHeader/>
        </w:trPr>
        <w:tc>
          <w:tcPr>
            <w:tcW w:w="1846" w:type="dxa"/>
          </w:tcPr>
          <w:p w14:paraId="2211176F" w14:textId="77777777" w:rsidR="000507CD" w:rsidRPr="00542147" w:rsidRDefault="000507CD" w:rsidP="000507CD">
            <w:pPr>
              <w:ind w:right="98"/>
              <w:jc w:val="center"/>
              <w:rPr>
                <w:rFonts w:asciiTheme="minorHAnsi" w:hAnsiTheme="minorHAnsi" w:cstheme="minorHAnsi"/>
                <w:b/>
                <w:sz w:val="22"/>
                <w:szCs w:val="22"/>
              </w:rPr>
            </w:pPr>
            <w:r w:rsidRPr="00542147">
              <w:rPr>
                <w:rFonts w:asciiTheme="minorHAnsi" w:hAnsiTheme="minorHAnsi" w:cstheme="minorHAnsi"/>
                <w:b/>
                <w:sz w:val="22"/>
                <w:szCs w:val="22"/>
              </w:rPr>
              <w:t>FR 15.1</w:t>
            </w:r>
          </w:p>
        </w:tc>
        <w:tc>
          <w:tcPr>
            <w:tcW w:w="4094" w:type="dxa"/>
          </w:tcPr>
          <w:p w14:paraId="04BCD19F"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Map Navigation – Toolbar</w:t>
            </w:r>
          </w:p>
        </w:tc>
        <w:tc>
          <w:tcPr>
            <w:tcW w:w="1530" w:type="dxa"/>
          </w:tcPr>
          <w:p w14:paraId="5AC28180" w14:textId="77777777" w:rsidR="000507CD" w:rsidRPr="00542147" w:rsidRDefault="000507CD" w:rsidP="000507CD">
            <w:pPr>
              <w:ind w:right="98"/>
              <w:rPr>
                <w:rFonts w:asciiTheme="minorHAnsi" w:hAnsiTheme="minorHAnsi" w:cstheme="minorHAnsi"/>
                <w:sz w:val="22"/>
                <w:szCs w:val="22"/>
              </w:rPr>
            </w:pPr>
            <w:r w:rsidRPr="00542147">
              <w:rPr>
                <w:rFonts w:asciiTheme="minorHAnsi" w:hAnsiTheme="minorHAnsi" w:cstheme="minorHAnsi"/>
                <w:sz w:val="22"/>
                <w:szCs w:val="22"/>
              </w:rPr>
              <w:t>3.1.1.15</w:t>
            </w:r>
          </w:p>
        </w:tc>
        <w:tc>
          <w:tcPr>
            <w:tcW w:w="1170" w:type="dxa"/>
          </w:tcPr>
          <w:p w14:paraId="72EEE2F0" w14:textId="7A0EF6DC" w:rsidR="000507CD" w:rsidRPr="00542147" w:rsidRDefault="000507CD" w:rsidP="000507CD">
            <w:pPr>
              <w:ind w:right="-108"/>
              <w:rPr>
                <w:rFonts w:asciiTheme="minorHAnsi" w:hAnsiTheme="minorHAnsi" w:cstheme="minorHAnsi"/>
                <w:sz w:val="22"/>
                <w:szCs w:val="22"/>
              </w:rPr>
            </w:pPr>
          </w:p>
        </w:tc>
      </w:tr>
    </w:tbl>
    <w:p w14:paraId="78D39CD4" w14:textId="77777777" w:rsidR="003F200F" w:rsidRPr="003F200F" w:rsidRDefault="003F200F" w:rsidP="003F200F">
      <w:pPr>
        <w:jc w:val="both"/>
        <w:rPr>
          <w:rFonts w:ascii="Tahoma" w:hAnsi="Tahoma" w:cs="Arial"/>
          <w:sz w:val="20"/>
        </w:rPr>
      </w:pPr>
    </w:p>
    <w:p w14:paraId="1A7573DA" w14:textId="77777777" w:rsidR="003F200F" w:rsidRPr="00EA70E6" w:rsidRDefault="003F200F" w:rsidP="003F200F">
      <w:pPr>
        <w:pStyle w:val="Heading1"/>
        <w:rPr>
          <w:rFonts w:asciiTheme="minorHAnsi" w:hAnsiTheme="minorHAnsi" w:cstheme="minorHAnsi"/>
        </w:rPr>
      </w:pPr>
      <w:bookmarkStart w:id="228" w:name="_Toc390785295"/>
      <w:bookmarkStart w:id="229" w:name="_Toc391199463"/>
      <w:r w:rsidRPr="00EA70E6">
        <w:rPr>
          <w:rFonts w:asciiTheme="minorHAnsi" w:hAnsiTheme="minorHAnsi" w:cstheme="minorHAnsi"/>
        </w:rPr>
        <w:lastRenderedPageBreak/>
        <w:t>Acronyms and Glossary</w:t>
      </w:r>
      <w:bookmarkEnd w:id="228"/>
      <w:bookmarkEnd w:id="229"/>
    </w:p>
    <w:p w14:paraId="26EA2DB1" w14:textId="77777777" w:rsidR="003F200F" w:rsidRPr="003F200F" w:rsidRDefault="003F200F" w:rsidP="003F200F">
      <w:pPr>
        <w:jc w:val="both"/>
        <w:rPr>
          <w:rFonts w:ascii="Tahoma" w:hAnsi="Tahoma" w:cs="Arial"/>
          <w:sz w:val="20"/>
        </w:rPr>
      </w:pPr>
    </w:p>
    <w:tbl>
      <w:tblPr>
        <w:tblStyle w:val="TableGrid"/>
        <w:tblW w:w="0" w:type="auto"/>
        <w:tblLook w:val="04A0" w:firstRow="1" w:lastRow="0" w:firstColumn="1" w:lastColumn="0" w:noHBand="0" w:noVBand="1"/>
      </w:tblPr>
      <w:tblGrid>
        <w:gridCol w:w="4176"/>
        <w:gridCol w:w="4230"/>
      </w:tblGrid>
      <w:tr w:rsidR="006C0200" w14:paraId="03D7DDA9" w14:textId="77777777" w:rsidTr="006C0200">
        <w:tc>
          <w:tcPr>
            <w:tcW w:w="4428" w:type="dxa"/>
          </w:tcPr>
          <w:p w14:paraId="00E79B53" w14:textId="77777777" w:rsidR="006C0200" w:rsidRDefault="006C0200" w:rsidP="003F200F">
            <w:pPr>
              <w:jc w:val="both"/>
              <w:rPr>
                <w:rFonts w:ascii="Tahoma" w:hAnsi="Tahoma" w:cs="Arial"/>
                <w:sz w:val="20"/>
              </w:rPr>
            </w:pPr>
            <w:r>
              <w:rPr>
                <w:rFonts w:ascii="Tahoma" w:hAnsi="Tahoma" w:cs="Arial"/>
                <w:sz w:val="20"/>
              </w:rPr>
              <w:t>GPS</w:t>
            </w:r>
          </w:p>
        </w:tc>
        <w:tc>
          <w:tcPr>
            <w:tcW w:w="4428" w:type="dxa"/>
          </w:tcPr>
          <w:p w14:paraId="503E5F39" w14:textId="77777777" w:rsidR="006C0200" w:rsidRPr="00EC1A46" w:rsidRDefault="006C0200" w:rsidP="00B8744B">
            <w:pPr>
              <w:rPr>
                <w:rFonts w:asciiTheme="majorHAnsi" w:hAnsiTheme="majorHAnsi" w:cs="Calibri"/>
                <w:sz w:val="22"/>
                <w:szCs w:val="22"/>
              </w:rPr>
            </w:pPr>
            <w:r w:rsidRPr="00EC1A46">
              <w:rPr>
                <w:rFonts w:asciiTheme="majorHAnsi" w:hAnsiTheme="majorHAnsi" w:cs="Calibri"/>
                <w:sz w:val="22"/>
                <w:szCs w:val="22"/>
              </w:rPr>
              <w:t>Global Positioning System</w:t>
            </w:r>
          </w:p>
        </w:tc>
      </w:tr>
      <w:tr w:rsidR="006C0200" w14:paraId="336A0FD8" w14:textId="77777777" w:rsidTr="006C0200">
        <w:tc>
          <w:tcPr>
            <w:tcW w:w="4428" w:type="dxa"/>
          </w:tcPr>
          <w:p w14:paraId="0B5F5412" w14:textId="77777777" w:rsidR="006C0200" w:rsidRDefault="006C0200" w:rsidP="003F200F">
            <w:pPr>
              <w:jc w:val="both"/>
              <w:rPr>
                <w:rFonts w:ascii="Tahoma" w:hAnsi="Tahoma" w:cs="Arial"/>
                <w:sz w:val="20"/>
              </w:rPr>
            </w:pPr>
            <w:r>
              <w:rPr>
                <w:rFonts w:ascii="Tahoma" w:hAnsi="Tahoma" w:cs="Arial"/>
                <w:sz w:val="20"/>
              </w:rPr>
              <w:t>CIO</w:t>
            </w:r>
          </w:p>
        </w:tc>
        <w:tc>
          <w:tcPr>
            <w:tcW w:w="4428" w:type="dxa"/>
          </w:tcPr>
          <w:p w14:paraId="6328E871" w14:textId="77777777" w:rsidR="006C0200" w:rsidRDefault="006C0200" w:rsidP="003F200F">
            <w:pPr>
              <w:jc w:val="both"/>
              <w:rPr>
                <w:rFonts w:ascii="Tahoma" w:hAnsi="Tahoma" w:cs="Arial"/>
                <w:sz w:val="20"/>
              </w:rPr>
            </w:pPr>
            <w:r w:rsidRPr="00EC1A46">
              <w:rPr>
                <w:rFonts w:asciiTheme="majorHAnsi" w:hAnsiTheme="majorHAnsi" w:cs="Calibri"/>
                <w:sz w:val="22"/>
                <w:szCs w:val="22"/>
              </w:rPr>
              <w:t>Central Informatics Organization</w:t>
            </w:r>
          </w:p>
        </w:tc>
      </w:tr>
      <w:tr w:rsidR="006C0200" w14:paraId="22314D37" w14:textId="77777777" w:rsidTr="006C0200">
        <w:tc>
          <w:tcPr>
            <w:tcW w:w="4428" w:type="dxa"/>
          </w:tcPr>
          <w:p w14:paraId="06EE8E50" w14:textId="77777777" w:rsidR="006C0200" w:rsidRPr="00EC1A46" w:rsidRDefault="006C0200" w:rsidP="00B8744B">
            <w:pPr>
              <w:rPr>
                <w:rFonts w:asciiTheme="majorHAnsi" w:hAnsiTheme="majorHAnsi" w:cs="Calibri"/>
                <w:sz w:val="22"/>
                <w:szCs w:val="22"/>
              </w:rPr>
            </w:pPr>
            <w:r w:rsidRPr="00EC1A46">
              <w:rPr>
                <w:rFonts w:asciiTheme="majorHAnsi" w:hAnsiTheme="majorHAnsi" w:cs="Calibri"/>
                <w:sz w:val="22"/>
                <w:szCs w:val="22"/>
              </w:rPr>
              <w:t>GIS</w:t>
            </w:r>
          </w:p>
        </w:tc>
        <w:tc>
          <w:tcPr>
            <w:tcW w:w="4428" w:type="dxa"/>
          </w:tcPr>
          <w:p w14:paraId="08D6596D" w14:textId="77777777" w:rsidR="006C0200" w:rsidRPr="00EC1A46" w:rsidRDefault="006C0200" w:rsidP="00B8744B">
            <w:pPr>
              <w:rPr>
                <w:rFonts w:asciiTheme="majorHAnsi" w:hAnsiTheme="majorHAnsi" w:cs="Calibri"/>
                <w:sz w:val="22"/>
                <w:szCs w:val="22"/>
              </w:rPr>
            </w:pPr>
            <w:r w:rsidRPr="00EC1A46">
              <w:rPr>
                <w:rFonts w:asciiTheme="majorHAnsi" w:hAnsiTheme="majorHAnsi" w:cs="Calibri"/>
                <w:sz w:val="22"/>
                <w:szCs w:val="22"/>
              </w:rPr>
              <w:t>Geographical Information System</w:t>
            </w:r>
          </w:p>
        </w:tc>
      </w:tr>
      <w:tr w:rsidR="006C0200" w14:paraId="1A396C5A" w14:textId="77777777" w:rsidTr="006C0200">
        <w:tc>
          <w:tcPr>
            <w:tcW w:w="4428" w:type="dxa"/>
          </w:tcPr>
          <w:p w14:paraId="586C0DAC" w14:textId="77777777" w:rsidR="006C0200" w:rsidRPr="00EC1A46" w:rsidRDefault="006C0200" w:rsidP="00B8744B">
            <w:pPr>
              <w:rPr>
                <w:rFonts w:asciiTheme="majorHAnsi" w:hAnsiTheme="majorHAnsi" w:cs="Calibri"/>
                <w:bCs/>
                <w:sz w:val="22"/>
                <w:szCs w:val="22"/>
              </w:rPr>
            </w:pPr>
            <w:r w:rsidRPr="00EC1A46">
              <w:rPr>
                <w:rFonts w:asciiTheme="majorHAnsi" w:hAnsiTheme="majorHAnsi" w:cs="Calibri"/>
                <w:sz w:val="22"/>
                <w:szCs w:val="22"/>
              </w:rPr>
              <w:t xml:space="preserve">POI </w:t>
            </w:r>
          </w:p>
        </w:tc>
        <w:tc>
          <w:tcPr>
            <w:tcW w:w="4428" w:type="dxa"/>
          </w:tcPr>
          <w:p w14:paraId="44555F65" w14:textId="77777777" w:rsidR="006C0200" w:rsidRPr="006C0200" w:rsidRDefault="006C0200" w:rsidP="006C0200">
            <w:pPr>
              <w:rPr>
                <w:rFonts w:asciiTheme="majorHAnsi" w:hAnsiTheme="majorHAnsi" w:cs="Calibri"/>
              </w:rPr>
            </w:pPr>
            <w:r w:rsidRPr="006C0200">
              <w:rPr>
                <w:rFonts w:asciiTheme="majorHAnsi" w:hAnsiTheme="majorHAnsi" w:cs="Calibri"/>
              </w:rPr>
              <w:t>Points of interest</w:t>
            </w:r>
          </w:p>
        </w:tc>
      </w:tr>
      <w:tr w:rsidR="002564D6" w14:paraId="75B6C558" w14:textId="77777777" w:rsidTr="006C0200">
        <w:tc>
          <w:tcPr>
            <w:tcW w:w="4428" w:type="dxa"/>
          </w:tcPr>
          <w:p w14:paraId="27FE7730" w14:textId="77777777" w:rsidR="002564D6" w:rsidRPr="00EC1A46" w:rsidRDefault="002564D6" w:rsidP="00B8744B">
            <w:pPr>
              <w:rPr>
                <w:rFonts w:asciiTheme="majorHAnsi" w:hAnsiTheme="majorHAnsi" w:cs="Calibri"/>
                <w:bCs/>
                <w:sz w:val="22"/>
                <w:szCs w:val="22"/>
              </w:rPr>
            </w:pPr>
            <w:r w:rsidRPr="00EC1A46">
              <w:rPr>
                <w:rFonts w:asciiTheme="majorHAnsi" w:hAnsiTheme="majorHAnsi" w:cs="Calibri"/>
                <w:bCs/>
                <w:sz w:val="22"/>
                <w:szCs w:val="22"/>
              </w:rPr>
              <w:t>SRS</w:t>
            </w:r>
          </w:p>
        </w:tc>
        <w:tc>
          <w:tcPr>
            <w:tcW w:w="4428" w:type="dxa"/>
          </w:tcPr>
          <w:p w14:paraId="682F32A5" w14:textId="77777777" w:rsidR="002564D6" w:rsidRPr="00EC1A46" w:rsidRDefault="002564D6" w:rsidP="00B8744B">
            <w:pPr>
              <w:rPr>
                <w:rFonts w:asciiTheme="majorHAnsi" w:hAnsiTheme="majorHAnsi" w:cs="Calibri"/>
                <w:bCs/>
                <w:sz w:val="22"/>
                <w:szCs w:val="22"/>
              </w:rPr>
            </w:pPr>
            <w:r w:rsidRPr="00EC1A46">
              <w:rPr>
                <w:rFonts w:asciiTheme="majorHAnsi" w:hAnsiTheme="majorHAnsi" w:cs="Calibri"/>
                <w:bCs/>
                <w:sz w:val="22"/>
                <w:szCs w:val="22"/>
              </w:rPr>
              <w:t>Software Requirement Specification</w:t>
            </w:r>
          </w:p>
        </w:tc>
      </w:tr>
    </w:tbl>
    <w:p w14:paraId="7FBDC643" w14:textId="77777777" w:rsidR="00FE63E0" w:rsidRDefault="00FE63E0" w:rsidP="00873898">
      <w:pPr>
        <w:jc w:val="right"/>
        <w:rPr>
          <w:i/>
          <w:iCs/>
          <w:sz w:val="30"/>
          <w:szCs w:val="26"/>
        </w:rPr>
      </w:pPr>
    </w:p>
    <w:p w14:paraId="394ACA38" w14:textId="3D6BDE9C" w:rsidR="00387CE4" w:rsidRPr="008B3F2E" w:rsidRDefault="008B3F2E" w:rsidP="008B3F2E">
      <w:pPr>
        <w:jc w:val="center"/>
        <w:rPr>
          <w:rFonts w:asciiTheme="minorHAnsi" w:hAnsiTheme="minorHAnsi" w:cstheme="minorHAnsi"/>
          <w:i/>
          <w:iCs/>
          <w:sz w:val="30"/>
          <w:szCs w:val="26"/>
        </w:rPr>
      </w:pPr>
      <w:r w:rsidRPr="008B3F2E">
        <w:rPr>
          <w:rFonts w:asciiTheme="minorHAnsi" w:hAnsiTheme="minorHAnsi" w:cstheme="minorHAnsi"/>
          <w:i/>
          <w:iCs/>
          <w:sz w:val="30"/>
          <w:szCs w:val="26"/>
        </w:rPr>
        <w:t>A</w:t>
      </w:r>
      <w:r w:rsidR="00387CE4" w:rsidRPr="008B3F2E">
        <w:rPr>
          <w:rFonts w:asciiTheme="minorHAnsi" w:hAnsiTheme="minorHAnsi" w:cstheme="minorHAnsi"/>
          <w:i/>
          <w:iCs/>
          <w:sz w:val="30"/>
          <w:szCs w:val="26"/>
        </w:rPr>
        <w:t>nnexure-I</w:t>
      </w:r>
    </w:p>
    <w:p w14:paraId="7F9276FF" w14:textId="33F7A4C8" w:rsidR="00387CE4" w:rsidRPr="008B3F2E" w:rsidRDefault="00387CE4" w:rsidP="00F17217">
      <w:pPr>
        <w:spacing w:after="160" w:line="259" w:lineRule="auto"/>
        <w:jc w:val="center"/>
        <w:rPr>
          <w:rFonts w:asciiTheme="minorHAnsi" w:hAnsiTheme="minorHAnsi" w:cstheme="minorHAnsi"/>
          <w:sz w:val="30"/>
          <w:szCs w:val="26"/>
        </w:rPr>
      </w:pPr>
      <w:r w:rsidRPr="008B3F2E">
        <w:rPr>
          <w:rFonts w:asciiTheme="minorHAnsi" w:hAnsiTheme="minorHAnsi" w:cstheme="minorHAnsi"/>
          <w:sz w:val="30"/>
          <w:szCs w:val="26"/>
        </w:rPr>
        <w:t xml:space="preserve">List of </w:t>
      </w:r>
      <w:r w:rsidR="00D361DF" w:rsidRPr="008B3F2E">
        <w:rPr>
          <w:rFonts w:asciiTheme="minorHAnsi" w:hAnsiTheme="minorHAnsi" w:cstheme="minorHAnsi"/>
          <w:sz w:val="30"/>
          <w:szCs w:val="26"/>
        </w:rPr>
        <w:t>web operations</w:t>
      </w:r>
      <w:r w:rsidR="00172CE0" w:rsidRPr="008B3F2E">
        <w:rPr>
          <w:rFonts w:asciiTheme="minorHAnsi" w:hAnsiTheme="minorHAnsi" w:cstheme="minorHAnsi"/>
          <w:sz w:val="30"/>
          <w:szCs w:val="26"/>
        </w:rPr>
        <w:t xml:space="preserve"> </w:t>
      </w:r>
      <w:r w:rsidR="00915137" w:rsidRPr="008B3F2E">
        <w:rPr>
          <w:rFonts w:asciiTheme="minorHAnsi" w:hAnsiTheme="minorHAnsi" w:cstheme="minorHAnsi"/>
          <w:sz w:val="30"/>
          <w:szCs w:val="26"/>
        </w:rPr>
        <w:t xml:space="preserve">for </w:t>
      </w:r>
      <w:r w:rsidR="00D361DF" w:rsidRPr="008B3F2E">
        <w:rPr>
          <w:rFonts w:asciiTheme="minorHAnsi" w:hAnsiTheme="minorHAnsi" w:cstheme="minorHAnsi"/>
          <w:sz w:val="30"/>
          <w:szCs w:val="26"/>
        </w:rPr>
        <w:t xml:space="preserve">custom </w:t>
      </w:r>
      <w:r w:rsidR="00172CE0" w:rsidRPr="008B3F2E">
        <w:rPr>
          <w:rFonts w:asciiTheme="minorHAnsi" w:hAnsiTheme="minorHAnsi" w:cstheme="minorHAnsi"/>
          <w:sz w:val="30"/>
          <w:szCs w:val="26"/>
        </w:rPr>
        <w:t>web</w:t>
      </w:r>
      <w:r w:rsidR="00D361DF" w:rsidRPr="008B3F2E">
        <w:rPr>
          <w:rFonts w:asciiTheme="minorHAnsi" w:hAnsiTheme="minorHAnsi" w:cstheme="minorHAnsi"/>
          <w:sz w:val="30"/>
          <w:szCs w:val="26"/>
        </w:rPr>
        <w:t xml:space="preserve"> handler </w:t>
      </w:r>
      <w:r w:rsidR="005B275C" w:rsidRPr="008B3F2E">
        <w:rPr>
          <w:rFonts w:asciiTheme="minorHAnsi" w:hAnsiTheme="minorHAnsi" w:cstheme="minorHAnsi"/>
          <w:sz w:val="30"/>
          <w:szCs w:val="26"/>
        </w:rPr>
        <w:t xml:space="preserve"> </w:t>
      </w:r>
    </w:p>
    <w:p w14:paraId="29CA4663" w14:textId="7325800E" w:rsidR="00172CE0" w:rsidRDefault="00172CE0" w:rsidP="00F17217">
      <w:pPr>
        <w:ind w:right="98"/>
        <w:rPr>
          <w:rFonts w:asciiTheme="minorHAnsi" w:hAnsiTheme="minorHAnsi" w:cstheme="minorHAnsi"/>
          <w:sz w:val="22"/>
          <w:szCs w:val="22"/>
        </w:rPr>
      </w:pPr>
      <w:r w:rsidRPr="00F17217">
        <w:rPr>
          <w:rFonts w:asciiTheme="minorHAnsi" w:hAnsiTheme="minorHAnsi" w:cstheme="minorHAnsi"/>
          <w:sz w:val="22"/>
          <w:szCs w:val="22"/>
        </w:rPr>
        <w:t xml:space="preserve">Web </w:t>
      </w:r>
      <w:r w:rsidR="00D361DF" w:rsidRPr="00F17217">
        <w:rPr>
          <w:rFonts w:asciiTheme="minorHAnsi" w:hAnsiTheme="minorHAnsi" w:cstheme="minorHAnsi"/>
          <w:sz w:val="22"/>
          <w:szCs w:val="22"/>
        </w:rPr>
        <w:t>Handler</w:t>
      </w:r>
      <w:r w:rsidRPr="00F17217">
        <w:rPr>
          <w:rFonts w:asciiTheme="minorHAnsi" w:hAnsiTheme="minorHAnsi" w:cstheme="minorHAnsi"/>
          <w:sz w:val="22"/>
          <w:szCs w:val="22"/>
        </w:rPr>
        <w:t>: USER_</w:t>
      </w:r>
      <w:r w:rsidR="005B275C">
        <w:rPr>
          <w:rFonts w:asciiTheme="minorHAnsi" w:hAnsiTheme="minorHAnsi" w:cstheme="minorHAnsi"/>
          <w:sz w:val="22"/>
          <w:szCs w:val="22"/>
        </w:rPr>
        <w:t>MGT</w:t>
      </w:r>
    </w:p>
    <w:p w14:paraId="152196D3" w14:textId="77777777" w:rsidR="005B275C" w:rsidRPr="00F17217" w:rsidRDefault="005B275C" w:rsidP="00F17217">
      <w:pPr>
        <w:ind w:right="98"/>
        <w:rPr>
          <w:rFonts w:asciiTheme="minorHAnsi" w:hAnsiTheme="minorHAnsi" w:cstheme="minorHAnsi"/>
          <w:sz w:val="22"/>
          <w:szCs w:val="22"/>
        </w:rPr>
      </w:pPr>
    </w:p>
    <w:tbl>
      <w:tblPr>
        <w:tblStyle w:val="TableGrid"/>
        <w:tblW w:w="9198" w:type="dxa"/>
        <w:tblLook w:val="04A0" w:firstRow="1" w:lastRow="0" w:firstColumn="1" w:lastColumn="0" w:noHBand="0" w:noVBand="1"/>
      </w:tblPr>
      <w:tblGrid>
        <w:gridCol w:w="540"/>
        <w:gridCol w:w="1895"/>
        <w:gridCol w:w="2388"/>
        <w:gridCol w:w="1385"/>
        <w:gridCol w:w="2990"/>
      </w:tblGrid>
      <w:tr w:rsidR="005B275C" w:rsidRPr="005B275C" w14:paraId="11A14DE1" w14:textId="77777777" w:rsidTr="001E1B02">
        <w:tc>
          <w:tcPr>
            <w:tcW w:w="540" w:type="dxa"/>
            <w:shd w:val="clear" w:color="auto" w:fill="BFBFBF" w:themeFill="background1" w:themeFillShade="BF"/>
          </w:tcPr>
          <w:p w14:paraId="5BFB2454" w14:textId="0C01788A" w:rsidR="00D361DF" w:rsidRPr="00F17217" w:rsidRDefault="00D361DF" w:rsidP="00F17217">
            <w:pPr>
              <w:ind w:right="98"/>
              <w:jc w:val="center"/>
              <w:rPr>
                <w:rFonts w:asciiTheme="minorHAnsi" w:hAnsiTheme="minorHAnsi" w:cstheme="minorHAnsi"/>
                <w:b/>
                <w:bCs/>
                <w:sz w:val="22"/>
                <w:szCs w:val="22"/>
              </w:rPr>
            </w:pPr>
            <w:r w:rsidRPr="00F17217">
              <w:rPr>
                <w:rFonts w:asciiTheme="minorHAnsi" w:hAnsiTheme="minorHAnsi" w:cstheme="minorHAnsi"/>
                <w:b/>
                <w:bCs/>
                <w:sz w:val="22"/>
                <w:szCs w:val="22"/>
              </w:rPr>
              <w:t>Sr</w:t>
            </w:r>
          </w:p>
        </w:tc>
        <w:tc>
          <w:tcPr>
            <w:tcW w:w="1895" w:type="dxa"/>
            <w:shd w:val="clear" w:color="auto" w:fill="BFBFBF" w:themeFill="background1" w:themeFillShade="BF"/>
          </w:tcPr>
          <w:p w14:paraId="4CAD91D7" w14:textId="5EE98950" w:rsidR="00D361DF" w:rsidRPr="00F17217" w:rsidRDefault="00D361DF" w:rsidP="00F17217">
            <w:pPr>
              <w:ind w:right="98"/>
              <w:jc w:val="center"/>
              <w:rPr>
                <w:rFonts w:asciiTheme="minorHAnsi" w:hAnsiTheme="minorHAnsi" w:cstheme="minorHAnsi"/>
                <w:b/>
                <w:bCs/>
                <w:sz w:val="22"/>
                <w:szCs w:val="22"/>
              </w:rPr>
            </w:pPr>
            <w:r w:rsidRPr="00F17217">
              <w:rPr>
                <w:rFonts w:asciiTheme="minorHAnsi" w:hAnsiTheme="minorHAnsi" w:cstheme="minorHAnsi"/>
                <w:b/>
                <w:bCs/>
                <w:sz w:val="22"/>
                <w:szCs w:val="22"/>
              </w:rPr>
              <w:t>Operation</w:t>
            </w:r>
          </w:p>
        </w:tc>
        <w:tc>
          <w:tcPr>
            <w:tcW w:w="2388" w:type="dxa"/>
            <w:shd w:val="clear" w:color="auto" w:fill="BFBFBF" w:themeFill="background1" w:themeFillShade="BF"/>
          </w:tcPr>
          <w:p w14:paraId="39C0D174" w14:textId="03079C2F" w:rsidR="00D361DF" w:rsidRPr="00F17217" w:rsidRDefault="00D361DF" w:rsidP="00F17217">
            <w:pPr>
              <w:ind w:right="98"/>
              <w:jc w:val="center"/>
              <w:rPr>
                <w:rFonts w:asciiTheme="minorHAnsi" w:hAnsiTheme="minorHAnsi" w:cstheme="minorHAnsi"/>
                <w:b/>
                <w:bCs/>
                <w:sz w:val="22"/>
                <w:szCs w:val="22"/>
              </w:rPr>
            </w:pPr>
            <w:r w:rsidRPr="00F17217">
              <w:rPr>
                <w:rFonts w:asciiTheme="minorHAnsi" w:hAnsiTheme="minorHAnsi" w:cstheme="minorHAnsi"/>
                <w:b/>
                <w:bCs/>
                <w:sz w:val="22"/>
                <w:szCs w:val="22"/>
              </w:rPr>
              <w:t>Input Parameters</w:t>
            </w:r>
          </w:p>
        </w:tc>
        <w:tc>
          <w:tcPr>
            <w:tcW w:w="1385" w:type="dxa"/>
            <w:shd w:val="clear" w:color="auto" w:fill="BFBFBF" w:themeFill="background1" w:themeFillShade="BF"/>
          </w:tcPr>
          <w:p w14:paraId="6716FF65" w14:textId="24CEBF9B" w:rsidR="00D361DF" w:rsidRPr="00F17217" w:rsidRDefault="00D361DF" w:rsidP="00F17217">
            <w:pPr>
              <w:ind w:right="98"/>
              <w:jc w:val="center"/>
              <w:rPr>
                <w:rFonts w:asciiTheme="minorHAnsi" w:hAnsiTheme="minorHAnsi" w:cstheme="minorHAnsi"/>
                <w:b/>
                <w:bCs/>
                <w:sz w:val="22"/>
                <w:szCs w:val="22"/>
              </w:rPr>
            </w:pPr>
            <w:r w:rsidRPr="00F17217">
              <w:rPr>
                <w:rFonts w:asciiTheme="minorHAnsi" w:hAnsiTheme="minorHAnsi" w:cstheme="minorHAnsi"/>
                <w:b/>
                <w:bCs/>
                <w:sz w:val="22"/>
                <w:szCs w:val="22"/>
              </w:rPr>
              <w:t>Return Type</w:t>
            </w:r>
          </w:p>
        </w:tc>
        <w:tc>
          <w:tcPr>
            <w:tcW w:w="2990" w:type="dxa"/>
            <w:shd w:val="clear" w:color="auto" w:fill="BFBFBF" w:themeFill="background1" w:themeFillShade="BF"/>
          </w:tcPr>
          <w:p w14:paraId="35301BA5" w14:textId="39720AD9" w:rsidR="00D361DF" w:rsidRPr="00F17217" w:rsidRDefault="00D361DF" w:rsidP="00F17217">
            <w:pPr>
              <w:ind w:right="98"/>
              <w:jc w:val="center"/>
              <w:rPr>
                <w:rFonts w:asciiTheme="minorHAnsi" w:hAnsiTheme="minorHAnsi" w:cstheme="minorHAnsi"/>
                <w:b/>
                <w:bCs/>
                <w:sz w:val="22"/>
                <w:szCs w:val="22"/>
              </w:rPr>
            </w:pPr>
            <w:r w:rsidRPr="00F17217">
              <w:rPr>
                <w:rFonts w:asciiTheme="minorHAnsi" w:hAnsiTheme="minorHAnsi" w:cstheme="minorHAnsi"/>
                <w:b/>
                <w:bCs/>
                <w:sz w:val="22"/>
                <w:szCs w:val="22"/>
              </w:rPr>
              <w:t>Description</w:t>
            </w:r>
          </w:p>
        </w:tc>
      </w:tr>
      <w:tr w:rsidR="00022929" w:rsidRPr="00D361DF" w14:paraId="7F2FE712" w14:textId="77777777" w:rsidTr="00F17217">
        <w:tc>
          <w:tcPr>
            <w:tcW w:w="540" w:type="dxa"/>
          </w:tcPr>
          <w:p w14:paraId="50B68759" w14:textId="6BC089F5" w:rsidR="00D361DF" w:rsidRPr="00F17217" w:rsidRDefault="00D361DF" w:rsidP="00F17217">
            <w:pPr>
              <w:ind w:right="98"/>
              <w:jc w:val="center"/>
              <w:rPr>
                <w:rFonts w:asciiTheme="minorHAnsi" w:hAnsiTheme="minorHAnsi" w:cstheme="minorHAnsi"/>
                <w:sz w:val="22"/>
                <w:szCs w:val="22"/>
              </w:rPr>
            </w:pPr>
            <w:r w:rsidRPr="00F17217">
              <w:rPr>
                <w:rFonts w:asciiTheme="minorHAnsi" w:hAnsiTheme="minorHAnsi" w:cstheme="minorHAnsi"/>
                <w:sz w:val="22"/>
                <w:szCs w:val="22"/>
              </w:rPr>
              <w:t>1</w:t>
            </w:r>
          </w:p>
        </w:tc>
        <w:tc>
          <w:tcPr>
            <w:tcW w:w="1895" w:type="dxa"/>
          </w:tcPr>
          <w:p w14:paraId="057330AF" w14:textId="4F86A887" w:rsidR="00D361DF" w:rsidRPr="00F17217" w:rsidRDefault="00915137" w:rsidP="00F17217">
            <w:pPr>
              <w:ind w:right="98"/>
              <w:rPr>
                <w:rFonts w:asciiTheme="minorHAnsi" w:hAnsiTheme="minorHAnsi" w:cstheme="minorHAnsi"/>
                <w:sz w:val="22"/>
                <w:szCs w:val="22"/>
              </w:rPr>
            </w:pPr>
            <w:r>
              <w:rPr>
                <w:rFonts w:asciiTheme="minorHAnsi" w:hAnsiTheme="minorHAnsi" w:cstheme="minorHAnsi"/>
                <w:sz w:val="22"/>
                <w:szCs w:val="22"/>
              </w:rPr>
              <w:t>Add</w:t>
            </w:r>
            <w:r w:rsidR="00D361DF" w:rsidRPr="00F17217">
              <w:rPr>
                <w:rFonts w:asciiTheme="minorHAnsi" w:hAnsiTheme="minorHAnsi" w:cstheme="minorHAnsi"/>
                <w:sz w:val="22"/>
                <w:szCs w:val="22"/>
              </w:rPr>
              <w:t>User</w:t>
            </w:r>
          </w:p>
        </w:tc>
        <w:tc>
          <w:tcPr>
            <w:tcW w:w="2388" w:type="dxa"/>
          </w:tcPr>
          <w:p w14:paraId="2F1F6AC3" w14:textId="3376D73F" w:rsidR="00D361DF" w:rsidRPr="00F17217" w:rsidRDefault="00D361DF" w:rsidP="00F17217">
            <w:pPr>
              <w:ind w:right="98"/>
              <w:rPr>
                <w:rFonts w:asciiTheme="minorHAnsi" w:hAnsiTheme="minorHAnsi" w:cstheme="minorHAnsi"/>
                <w:sz w:val="22"/>
                <w:szCs w:val="22"/>
              </w:rPr>
            </w:pPr>
            <w:r w:rsidRPr="00F17217">
              <w:rPr>
                <w:rFonts w:asciiTheme="minorHAnsi" w:hAnsiTheme="minorHAnsi" w:cstheme="minorHAnsi"/>
                <w:sz w:val="22"/>
                <w:szCs w:val="22"/>
              </w:rPr>
              <w:t xml:space="preserve">user_email, user_disp_name, user_pwd, cpr_no, user_country, mobile_no, </w:t>
            </w:r>
            <w:r w:rsidR="005B275C">
              <w:rPr>
                <w:rFonts w:asciiTheme="minorHAnsi" w:hAnsiTheme="minorHAnsi" w:cstheme="minorHAnsi"/>
                <w:sz w:val="22"/>
                <w:szCs w:val="22"/>
              </w:rPr>
              <w:t>device</w:t>
            </w:r>
            <w:r w:rsidRPr="00F17217">
              <w:rPr>
                <w:rFonts w:asciiTheme="minorHAnsi" w:hAnsiTheme="minorHAnsi" w:cstheme="minorHAnsi"/>
                <w:sz w:val="22"/>
                <w:szCs w:val="22"/>
              </w:rPr>
              <w:t>_ip</w:t>
            </w:r>
          </w:p>
        </w:tc>
        <w:tc>
          <w:tcPr>
            <w:tcW w:w="1385" w:type="dxa"/>
          </w:tcPr>
          <w:p w14:paraId="4C0A07C7" w14:textId="2D4952E6" w:rsidR="00D361DF" w:rsidRPr="00F17217" w:rsidRDefault="00D361DF" w:rsidP="00F17217">
            <w:pPr>
              <w:ind w:right="98"/>
              <w:rPr>
                <w:rFonts w:asciiTheme="minorHAnsi" w:hAnsiTheme="minorHAnsi" w:cstheme="minorHAnsi"/>
                <w:sz w:val="22"/>
                <w:szCs w:val="22"/>
              </w:rPr>
            </w:pPr>
            <w:r w:rsidRPr="00F17217">
              <w:rPr>
                <w:rFonts w:asciiTheme="minorHAnsi" w:hAnsiTheme="minorHAnsi" w:cstheme="minorHAnsi"/>
                <w:sz w:val="22"/>
                <w:szCs w:val="22"/>
              </w:rPr>
              <w:t>String</w:t>
            </w:r>
          </w:p>
        </w:tc>
        <w:tc>
          <w:tcPr>
            <w:tcW w:w="2990" w:type="dxa"/>
          </w:tcPr>
          <w:p w14:paraId="634F95BA" w14:textId="452CAD85" w:rsidR="00D361DF" w:rsidRPr="00F17217" w:rsidRDefault="00D361DF" w:rsidP="00F17217">
            <w:pPr>
              <w:ind w:right="98"/>
              <w:jc w:val="both"/>
              <w:rPr>
                <w:rFonts w:asciiTheme="minorHAnsi" w:hAnsiTheme="minorHAnsi" w:cstheme="minorHAnsi"/>
                <w:sz w:val="22"/>
                <w:szCs w:val="22"/>
              </w:rPr>
            </w:pPr>
            <w:r w:rsidRPr="00F17217">
              <w:rPr>
                <w:rFonts w:asciiTheme="minorHAnsi" w:hAnsiTheme="minorHAnsi" w:cstheme="minorHAnsi"/>
                <w:sz w:val="22"/>
                <w:szCs w:val="22"/>
              </w:rPr>
              <w:t xml:space="preserve">This </w:t>
            </w:r>
            <w:r>
              <w:rPr>
                <w:rFonts w:asciiTheme="minorHAnsi" w:hAnsiTheme="minorHAnsi" w:cstheme="minorHAnsi"/>
                <w:sz w:val="22"/>
                <w:szCs w:val="22"/>
              </w:rPr>
              <w:t xml:space="preserve">operation </w:t>
            </w:r>
            <w:r w:rsidR="005B275C">
              <w:rPr>
                <w:rFonts w:asciiTheme="minorHAnsi" w:hAnsiTheme="minorHAnsi" w:cstheme="minorHAnsi"/>
                <w:sz w:val="22"/>
                <w:szCs w:val="22"/>
              </w:rPr>
              <w:t xml:space="preserve">is used to registering new user. Success / failed flag will be return as string. </w:t>
            </w:r>
          </w:p>
        </w:tc>
      </w:tr>
      <w:tr w:rsidR="00022929" w:rsidRPr="00D361DF" w14:paraId="778461D3" w14:textId="77777777" w:rsidTr="00F17217">
        <w:tc>
          <w:tcPr>
            <w:tcW w:w="540" w:type="dxa"/>
          </w:tcPr>
          <w:p w14:paraId="13F5D063" w14:textId="4E2E3A71" w:rsidR="005B275C" w:rsidRPr="005B275C" w:rsidRDefault="005B275C" w:rsidP="00F17217">
            <w:pPr>
              <w:ind w:right="98"/>
              <w:jc w:val="center"/>
              <w:rPr>
                <w:rFonts w:asciiTheme="minorHAnsi" w:hAnsiTheme="minorHAnsi" w:cstheme="minorHAnsi"/>
                <w:sz w:val="22"/>
                <w:szCs w:val="22"/>
              </w:rPr>
            </w:pPr>
            <w:r>
              <w:rPr>
                <w:rFonts w:asciiTheme="minorHAnsi" w:hAnsiTheme="minorHAnsi" w:cstheme="minorHAnsi"/>
                <w:sz w:val="22"/>
                <w:szCs w:val="22"/>
              </w:rPr>
              <w:t>2</w:t>
            </w:r>
          </w:p>
        </w:tc>
        <w:tc>
          <w:tcPr>
            <w:tcW w:w="1895" w:type="dxa"/>
          </w:tcPr>
          <w:p w14:paraId="58481013" w14:textId="12E130C9" w:rsidR="005B275C" w:rsidRPr="005B275C" w:rsidRDefault="00915137" w:rsidP="00D361DF">
            <w:pPr>
              <w:ind w:right="98"/>
              <w:rPr>
                <w:rFonts w:asciiTheme="minorHAnsi" w:hAnsiTheme="minorHAnsi" w:cstheme="minorHAnsi"/>
                <w:sz w:val="22"/>
                <w:szCs w:val="22"/>
              </w:rPr>
            </w:pPr>
            <w:r>
              <w:rPr>
                <w:rFonts w:asciiTheme="minorHAnsi" w:hAnsiTheme="minorHAnsi" w:cstheme="minorHAnsi"/>
                <w:sz w:val="22"/>
                <w:szCs w:val="22"/>
              </w:rPr>
              <w:t>Recover</w:t>
            </w:r>
            <w:r w:rsidR="005B275C">
              <w:rPr>
                <w:rFonts w:asciiTheme="minorHAnsi" w:hAnsiTheme="minorHAnsi" w:cstheme="minorHAnsi"/>
                <w:sz w:val="22"/>
                <w:szCs w:val="22"/>
              </w:rPr>
              <w:t>Password</w:t>
            </w:r>
          </w:p>
        </w:tc>
        <w:tc>
          <w:tcPr>
            <w:tcW w:w="2388" w:type="dxa"/>
          </w:tcPr>
          <w:p w14:paraId="5F9D85E3" w14:textId="4CB51FDB" w:rsidR="005B275C" w:rsidRPr="005B275C" w:rsidRDefault="005B275C" w:rsidP="005B275C">
            <w:pPr>
              <w:ind w:right="98"/>
              <w:rPr>
                <w:rFonts w:asciiTheme="minorHAnsi" w:hAnsiTheme="minorHAnsi" w:cstheme="minorHAnsi"/>
                <w:sz w:val="22"/>
                <w:szCs w:val="22"/>
              </w:rPr>
            </w:pPr>
            <w:r>
              <w:rPr>
                <w:rFonts w:asciiTheme="minorHAnsi" w:hAnsiTheme="minorHAnsi" w:cstheme="minorHAnsi"/>
                <w:sz w:val="22"/>
                <w:szCs w:val="22"/>
              </w:rPr>
              <w:t>User_email</w:t>
            </w:r>
            <w:r w:rsidRPr="000574B2">
              <w:rPr>
                <w:rFonts w:asciiTheme="minorHAnsi" w:hAnsiTheme="minorHAnsi" w:cstheme="minorHAnsi"/>
                <w:sz w:val="22"/>
                <w:szCs w:val="22"/>
              </w:rPr>
              <w:t xml:space="preserve">, </w:t>
            </w:r>
            <w:r>
              <w:rPr>
                <w:rFonts w:asciiTheme="minorHAnsi" w:hAnsiTheme="minorHAnsi" w:cstheme="minorHAnsi"/>
                <w:sz w:val="22"/>
                <w:szCs w:val="22"/>
              </w:rPr>
              <w:t>device</w:t>
            </w:r>
            <w:r w:rsidRPr="000574B2">
              <w:rPr>
                <w:rFonts w:asciiTheme="minorHAnsi" w:hAnsiTheme="minorHAnsi" w:cstheme="minorHAnsi"/>
                <w:sz w:val="22"/>
                <w:szCs w:val="22"/>
              </w:rPr>
              <w:t>_ip</w:t>
            </w:r>
          </w:p>
        </w:tc>
        <w:tc>
          <w:tcPr>
            <w:tcW w:w="1385" w:type="dxa"/>
          </w:tcPr>
          <w:p w14:paraId="39263F44" w14:textId="51D0CFF6" w:rsidR="005B275C" w:rsidRPr="005B275C" w:rsidRDefault="005B275C" w:rsidP="00D361DF">
            <w:pPr>
              <w:ind w:right="98"/>
              <w:rPr>
                <w:rFonts w:asciiTheme="minorHAnsi" w:hAnsiTheme="minorHAnsi" w:cstheme="minorHAnsi"/>
                <w:sz w:val="22"/>
                <w:szCs w:val="22"/>
              </w:rPr>
            </w:pPr>
            <w:r>
              <w:rPr>
                <w:rFonts w:asciiTheme="minorHAnsi" w:hAnsiTheme="minorHAnsi" w:cstheme="minorHAnsi"/>
                <w:sz w:val="22"/>
                <w:szCs w:val="22"/>
              </w:rPr>
              <w:t>String</w:t>
            </w:r>
          </w:p>
        </w:tc>
        <w:tc>
          <w:tcPr>
            <w:tcW w:w="2990" w:type="dxa"/>
          </w:tcPr>
          <w:p w14:paraId="0B55D977" w14:textId="18D02A92" w:rsidR="005B275C" w:rsidRPr="005B275C" w:rsidRDefault="005B275C" w:rsidP="005B275C">
            <w:pPr>
              <w:ind w:right="98"/>
              <w:rPr>
                <w:rFonts w:asciiTheme="minorHAnsi" w:hAnsiTheme="minorHAnsi" w:cstheme="minorHAnsi"/>
                <w:sz w:val="22"/>
                <w:szCs w:val="22"/>
              </w:rPr>
            </w:pPr>
            <w:r>
              <w:rPr>
                <w:rFonts w:asciiTheme="minorHAnsi" w:hAnsiTheme="minorHAnsi" w:cstheme="minorHAnsi"/>
                <w:sz w:val="22"/>
                <w:szCs w:val="22"/>
              </w:rPr>
              <w:t>To recover the password of user id.</w:t>
            </w:r>
          </w:p>
        </w:tc>
      </w:tr>
      <w:tr w:rsidR="00A43F95" w:rsidRPr="00D361DF" w14:paraId="298902F2" w14:textId="77777777" w:rsidTr="00F17217">
        <w:tc>
          <w:tcPr>
            <w:tcW w:w="540" w:type="dxa"/>
          </w:tcPr>
          <w:p w14:paraId="3AC516CF" w14:textId="2A22F751" w:rsidR="00A43F95" w:rsidRDefault="00915137" w:rsidP="00022929">
            <w:pPr>
              <w:ind w:right="98"/>
              <w:jc w:val="center"/>
              <w:rPr>
                <w:rFonts w:asciiTheme="minorHAnsi" w:hAnsiTheme="minorHAnsi" w:cstheme="minorHAnsi"/>
                <w:sz w:val="22"/>
                <w:szCs w:val="22"/>
              </w:rPr>
            </w:pPr>
            <w:r>
              <w:rPr>
                <w:rFonts w:asciiTheme="minorHAnsi" w:hAnsiTheme="minorHAnsi" w:cstheme="minorHAnsi"/>
                <w:sz w:val="22"/>
                <w:szCs w:val="22"/>
              </w:rPr>
              <w:t>3</w:t>
            </w:r>
          </w:p>
        </w:tc>
        <w:tc>
          <w:tcPr>
            <w:tcW w:w="1895" w:type="dxa"/>
          </w:tcPr>
          <w:p w14:paraId="3608E0B6" w14:textId="037385CB" w:rsidR="00A43F95" w:rsidRDefault="00A43F95" w:rsidP="00D361DF">
            <w:pPr>
              <w:ind w:right="98"/>
              <w:rPr>
                <w:rFonts w:asciiTheme="minorHAnsi" w:hAnsiTheme="minorHAnsi" w:cstheme="minorHAnsi"/>
                <w:sz w:val="22"/>
                <w:szCs w:val="22"/>
              </w:rPr>
            </w:pPr>
            <w:r>
              <w:rPr>
                <w:rFonts w:asciiTheme="minorHAnsi" w:hAnsiTheme="minorHAnsi" w:cstheme="minorHAnsi"/>
                <w:sz w:val="22"/>
                <w:szCs w:val="22"/>
              </w:rPr>
              <w:t>Activate</w:t>
            </w:r>
          </w:p>
        </w:tc>
        <w:tc>
          <w:tcPr>
            <w:tcW w:w="2388" w:type="dxa"/>
          </w:tcPr>
          <w:p w14:paraId="0DA173F9" w14:textId="54DA923E" w:rsidR="00A43F95" w:rsidRDefault="00A43F95" w:rsidP="005B275C">
            <w:pPr>
              <w:ind w:right="98"/>
              <w:rPr>
                <w:rFonts w:asciiTheme="minorHAnsi" w:hAnsiTheme="minorHAnsi" w:cstheme="minorHAnsi"/>
                <w:sz w:val="22"/>
                <w:szCs w:val="22"/>
              </w:rPr>
            </w:pPr>
            <w:r>
              <w:rPr>
                <w:rFonts w:asciiTheme="minorHAnsi" w:hAnsiTheme="minorHAnsi" w:cstheme="minorHAnsi"/>
                <w:sz w:val="22"/>
                <w:szCs w:val="22"/>
              </w:rPr>
              <w:t>User_email, user ip</w:t>
            </w:r>
          </w:p>
        </w:tc>
        <w:tc>
          <w:tcPr>
            <w:tcW w:w="1385" w:type="dxa"/>
          </w:tcPr>
          <w:p w14:paraId="05EAC05F" w14:textId="3D741969" w:rsidR="00A43F95" w:rsidRDefault="00A43F95" w:rsidP="00D361DF">
            <w:pPr>
              <w:ind w:right="98"/>
              <w:rPr>
                <w:rFonts w:asciiTheme="minorHAnsi" w:hAnsiTheme="minorHAnsi" w:cstheme="minorHAnsi"/>
                <w:sz w:val="22"/>
                <w:szCs w:val="22"/>
              </w:rPr>
            </w:pPr>
            <w:r>
              <w:rPr>
                <w:rFonts w:asciiTheme="minorHAnsi" w:hAnsiTheme="minorHAnsi" w:cstheme="minorHAnsi"/>
                <w:sz w:val="22"/>
                <w:szCs w:val="22"/>
              </w:rPr>
              <w:t>String</w:t>
            </w:r>
          </w:p>
        </w:tc>
        <w:tc>
          <w:tcPr>
            <w:tcW w:w="2990" w:type="dxa"/>
          </w:tcPr>
          <w:p w14:paraId="19E2B6BC" w14:textId="69F83A1C" w:rsidR="00A43F95" w:rsidRDefault="00A43F95" w:rsidP="005B275C">
            <w:pPr>
              <w:ind w:right="98"/>
              <w:rPr>
                <w:rFonts w:asciiTheme="minorHAnsi" w:hAnsiTheme="minorHAnsi" w:cstheme="minorHAnsi"/>
                <w:sz w:val="22"/>
                <w:szCs w:val="22"/>
              </w:rPr>
            </w:pPr>
            <w:r>
              <w:rPr>
                <w:rFonts w:asciiTheme="minorHAnsi" w:hAnsiTheme="minorHAnsi" w:cstheme="minorHAnsi"/>
                <w:sz w:val="22"/>
                <w:szCs w:val="22"/>
              </w:rPr>
              <w:t>To activate the user</w:t>
            </w:r>
          </w:p>
        </w:tc>
      </w:tr>
    </w:tbl>
    <w:p w14:paraId="140B98C0" w14:textId="57B71570" w:rsidR="00D361DF" w:rsidRDefault="00D361DF" w:rsidP="00F17217">
      <w:pPr>
        <w:ind w:right="98"/>
        <w:rPr>
          <w:rFonts w:asciiTheme="minorHAnsi" w:hAnsiTheme="minorHAnsi" w:cstheme="minorHAnsi"/>
          <w:sz w:val="22"/>
          <w:szCs w:val="22"/>
        </w:rPr>
      </w:pPr>
    </w:p>
    <w:p w14:paraId="1F673651" w14:textId="798FA48B" w:rsidR="005B275C" w:rsidRDefault="005B275C" w:rsidP="00F17217">
      <w:pPr>
        <w:ind w:right="98"/>
        <w:rPr>
          <w:rFonts w:asciiTheme="minorHAnsi" w:hAnsiTheme="minorHAnsi" w:cstheme="minorHAnsi"/>
          <w:sz w:val="22"/>
          <w:szCs w:val="22"/>
        </w:rPr>
      </w:pPr>
      <w:r w:rsidRPr="000574B2">
        <w:rPr>
          <w:rFonts w:asciiTheme="minorHAnsi" w:hAnsiTheme="minorHAnsi" w:cstheme="minorHAnsi"/>
          <w:sz w:val="22"/>
          <w:szCs w:val="22"/>
        </w:rPr>
        <w:t>Web Handler: USER_</w:t>
      </w:r>
      <w:r>
        <w:rPr>
          <w:rFonts w:asciiTheme="minorHAnsi" w:hAnsiTheme="minorHAnsi" w:cstheme="minorHAnsi"/>
          <w:sz w:val="22"/>
          <w:szCs w:val="22"/>
        </w:rPr>
        <w:t>AUTH</w:t>
      </w:r>
    </w:p>
    <w:tbl>
      <w:tblPr>
        <w:tblStyle w:val="TableGrid"/>
        <w:tblW w:w="9198" w:type="dxa"/>
        <w:tblLook w:val="04A0" w:firstRow="1" w:lastRow="0" w:firstColumn="1" w:lastColumn="0" w:noHBand="0" w:noVBand="1"/>
      </w:tblPr>
      <w:tblGrid>
        <w:gridCol w:w="547"/>
        <w:gridCol w:w="1477"/>
        <w:gridCol w:w="2476"/>
        <w:gridCol w:w="1458"/>
        <w:gridCol w:w="3240"/>
      </w:tblGrid>
      <w:tr w:rsidR="005B275C" w:rsidRPr="000574B2" w14:paraId="05B71248" w14:textId="77777777" w:rsidTr="001E1B02">
        <w:tc>
          <w:tcPr>
            <w:tcW w:w="547" w:type="dxa"/>
            <w:shd w:val="clear" w:color="auto" w:fill="BFBFBF" w:themeFill="background1" w:themeFillShade="BF"/>
          </w:tcPr>
          <w:p w14:paraId="488B6CDF"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Sr</w:t>
            </w:r>
          </w:p>
        </w:tc>
        <w:tc>
          <w:tcPr>
            <w:tcW w:w="1477" w:type="dxa"/>
            <w:shd w:val="clear" w:color="auto" w:fill="BFBFBF" w:themeFill="background1" w:themeFillShade="BF"/>
          </w:tcPr>
          <w:p w14:paraId="27DC8439"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Operation</w:t>
            </w:r>
          </w:p>
        </w:tc>
        <w:tc>
          <w:tcPr>
            <w:tcW w:w="2476" w:type="dxa"/>
            <w:shd w:val="clear" w:color="auto" w:fill="BFBFBF" w:themeFill="background1" w:themeFillShade="BF"/>
          </w:tcPr>
          <w:p w14:paraId="51C9570C" w14:textId="3CAB0440"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Input Parameters</w:t>
            </w:r>
          </w:p>
        </w:tc>
        <w:tc>
          <w:tcPr>
            <w:tcW w:w="1458" w:type="dxa"/>
            <w:shd w:val="clear" w:color="auto" w:fill="BFBFBF" w:themeFill="background1" w:themeFillShade="BF"/>
          </w:tcPr>
          <w:p w14:paraId="341D471E"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Return Type</w:t>
            </w:r>
          </w:p>
        </w:tc>
        <w:tc>
          <w:tcPr>
            <w:tcW w:w="3240" w:type="dxa"/>
            <w:shd w:val="clear" w:color="auto" w:fill="BFBFBF" w:themeFill="background1" w:themeFillShade="BF"/>
          </w:tcPr>
          <w:p w14:paraId="623E28FB"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Description</w:t>
            </w:r>
          </w:p>
        </w:tc>
      </w:tr>
      <w:tr w:rsidR="005B275C" w:rsidRPr="000574B2" w14:paraId="7A5BA34D" w14:textId="77777777" w:rsidTr="00F17217">
        <w:tc>
          <w:tcPr>
            <w:tcW w:w="547" w:type="dxa"/>
          </w:tcPr>
          <w:p w14:paraId="06BA0D78" w14:textId="64013F9C" w:rsidR="005B275C" w:rsidRDefault="00022929" w:rsidP="00F17217">
            <w:pPr>
              <w:ind w:right="98"/>
              <w:jc w:val="center"/>
              <w:rPr>
                <w:rFonts w:asciiTheme="minorHAnsi" w:hAnsiTheme="minorHAnsi" w:cstheme="minorHAnsi"/>
                <w:sz w:val="22"/>
                <w:szCs w:val="22"/>
              </w:rPr>
            </w:pPr>
            <w:r>
              <w:rPr>
                <w:rFonts w:asciiTheme="minorHAnsi" w:hAnsiTheme="minorHAnsi" w:cstheme="minorHAnsi"/>
                <w:sz w:val="22"/>
                <w:szCs w:val="22"/>
              </w:rPr>
              <w:t>1</w:t>
            </w:r>
          </w:p>
        </w:tc>
        <w:tc>
          <w:tcPr>
            <w:tcW w:w="1477" w:type="dxa"/>
          </w:tcPr>
          <w:p w14:paraId="2AA35CAF" w14:textId="77777777" w:rsidR="005B275C" w:rsidRDefault="005B275C" w:rsidP="002F3F62">
            <w:pPr>
              <w:ind w:right="98"/>
              <w:rPr>
                <w:rFonts w:asciiTheme="minorHAnsi" w:hAnsiTheme="minorHAnsi" w:cstheme="minorHAnsi"/>
                <w:sz w:val="22"/>
                <w:szCs w:val="22"/>
              </w:rPr>
            </w:pPr>
            <w:r>
              <w:rPr>
                <w:rFonts w:asciiTheme="minorHAnsi" w:hAnsiTheme="minorHAnsi" w:cstheme="minorHAnsi"/>
                <w:sz w:val="22"/>
                <w:szCs w:val="22"/>
              </w:rPr>
              <w:t>Authenticate</w:t>
            </w:r>
          </w:p>
        </w:tc>
        <w:tc>
          <w:tcPr>
            <w:tcW w:w="2476" w:type="dxa"/>
          </w:tcPr>
          <w:p w14:paraId="58275FDE" w14:textId="258E082B" w:rsidR="005B275C" w:rsidRDefault="005B275C" w:rsidP="002F3F62">
            <w:pPr>
              <w:ind w:right="98"/>
              <w:rPr>
                <w:rFonts w:asciiTheme="minorHAnsi" w:hAnsiTheme="minorHAnsi" w:cstheme="minorHAnsi"/>
                <w:sz w:val="22"/>
                <w:szCs w:val="22"/>
              </w:rPr>
            </w:pPr>
            <w:r>
              <w:rPr>
                <w:rFonts w:asciiTheme="minorHAnsi" w:hAnsiTheme="minorHAnsi" w:cstheme="minorHAnsi"/>
                <w:sz w:val="22"/>
                <w:szCs w:val="22"/>
              </w:rPr>
              <w:t>User_email, user_pwd, device_ip</w:t>
            </w:r>
          </w:p>
        </w:tc>
        <w:tc>
          <w:tcPr>
            <w:tcW w:w="1458" w:type="dxa"/>
          </w:tcPr>
          <w:p w14:paraId="7995AD9F" w14:textId="77777777" w:rsidR="005B275C" w:rsidRDefault="005B275C" w:rsidP="002F3F62">
            <w:pPr>
              <w:ind w:right="98"/>
              <w:rPr>
                <w:rFonts w:asciiTheme="minorHAnsi" w:hAnsiTheme="minorHAnsi" w:cstheme="minorHAnsi"/>
                <w:sz w:val="22"/>
                <w:szCs w:val="22"/>
              </w:rPr>
            </w:pPr>
            <w:r>
              <w:rPr>
                <w:rFonts w:asciiTheme="minorHAnsi" w:hAnsiTheme="minorHAnsi" w:cstheme="minorHAnsi"/>
                <w:sz w:val="22"/>
                <w:szCs w:val="22"/>
              </w:rPr>
              <w:t>String</w:t>
            </w:r>
          </w:p>
        </w:tc>
        <w:tc>
          <w:tcPr>
            <w:tcW w:w="3240" w:type="dxa"/>
          </w:tcPr>
          <w:p w14:paraId="7E32B521" w14:textId="77777777" w:rsidR="005B275C" w:rsidRDefault="005B275C" w:rsidP="002F3F62">
            <w:pPr>
              <w:ind w:right="98"/>
              <w:rPr>
                <w:rFonts w:asciiTheme="minorHAnsi" w:hAnsiTheme="minorHAnsi" w:cstheme="minorHAnsi"/>
                <w:sz w:val="22"/>
                <w:szCs w:val="22"/>
              </w:rPr>
            </w:pPr>
            <w:r>
              <w:rPr>
                <w:rFonts w:asciiTheme="minorHAnsi" w:hAnsiTheme="minorHAnsi" w:cstheme="minorHAnsi"/>
                <w:sz w:val="22"/>
                <w:szCs w:val="22"/>
              </w:rPr>
              <w:t>To authenticate the user. The returned message will contain success / failed flag and type of user (citizen/ CIO) flag</w:t>
            </w:r>
          </w:p>
        </w:tc>
      </w:tr>
    </w:tbl>
    <w:p w14:paraId="559B77E6" w14:textId="77777777" w:rsidR="005B275C" w:rsidRDefault="005B275C" w:rsidP="00F17217">
      <w:pPr>
        <w:ind w:right="98"/>
        <w:rPr>
          <w:rFonts w:asciiTheme="minorHAnsi" w:hAnsiTheme="minorHAnsi" w:cstheme="minorHAnsi"/>
          <w:sz w:val="22"/>
          <w:szCs w:val="22"/>
        </w:rPr>
      </w:pPr>
    </w:p>
    <w:p w14:paraId="40BE65D0" w14:textId="37E33427" w:rsidR="005B275C" w:rsidRDefault="005B275C" w:rsidP="005B275C">
      <w:pPr>
        <w:ind w:right="98"/>
        <w:rPr>
          <w:rFonts w:asciiTheme="minorHAnsi" w:hAnsiTheme="minorHAnsi" w:cstheme="minorHAnsi"/>
          <w:sz w:val="22"/>
          <w:szCs w:val="22"/>
        </w:rPr>
      </w:pPr>
      <w:r w:rsidRPr="000574B2">
        <w:rPr>
          <w:rFonts w:asciiTheme="minorHAnsi" w:hAnsiTheme="minorHAnsi" w:cstheme="minorHAnsi"/>
          <w:sz w:val="22"/>
          <w:szCs w:val="22"/>
        </w:rPr>
        <w:t xml:space="preserve">Web Handler: </w:t>
      </w:r>
      <w:r>
        <w:rPr>
          <w:rFonts w:asciiTheme="minorHAnsi" w:hAnsiTheme="minorHAnsi" w:cstheme="minorHAnsi"/>
          <w:sz w:val="22"/>
          <w:szCs w:val="22"/>
        </w:rPr>
        <w:t>MAPSERVICE_AUTH</w:t>
      </w:r>
    </w:p>
    <w:tbl>
      <w:tblPr>
        <w:tblStyle w:val="TableGrid"/>
        <w:tblW w:w="9198" w:type="dxa"/>
        <w:tblLook w:val="04A0" w:firstRow="1" w:lastRow="0" w:firstColumn="1" w:lastColumn="0" w:noHBand="0" w:noVBand="1"/>
      </w:tblPr>
      <w:tblGrid>
        <w:gridCol w:w="526"/>
        <w:gridCol w:w="2139"/>
        <w:gridCol w:w="2393"/>
        <w:gridCol w:w="1503"/>
        <w:gridCol w:w="2637"/>
      </w:tblGrid>
      <w:tr w:rsidR="00022929" w:rsidRPr="000574B2" w14:paraId="37B36E14" w14:textId="77777777" w:rsidTr="001E1B02">
        <w:tc>
          <w:tcPr>
            <w:tcW w:w="526" w:type="dxa"/>
            <w:shd w:val="clear" w:color="auto" w:fill="BFBFBF" w:themeFill="background1" w:themeFillShade="BF"/>
          </w:tcPr>
          <w:p w14:paraId="14C58E0F"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Sr</w:t>
            </w:r>
          </w:p>
        </w:tc>
        <w:tc>
          <w:tcPr>
            <w:tcW w:w="2139" w:type="dxa"/>
            <w:shd w:val="clear" w:color="auto" w:fill="BFBFBF" w:themeFill="background1" w:themeFillShade="BF"/>
          </w:tcPr>
          <w:p w14:paraId="79E79D61"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Operation</w:t>
            </w:r>
          </w:p>
        </w:tc>
        <w:tc>
          <w:tcPr>
            <w:tcW w:w="2393" w:type="dxa"/>
            <w:shd w:val="clear" w:color="auto" w:fill="BFBFBF" w:themeFill="background1" w:themeFillShade="BF"/>
          </w:tcPr>
          <w:p w14:paraId="5F9FF42E"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Input Parameters</w:t>
            </w:r>
          </w:p>
        </w:tc>
        <w:tc>
          <w:tcPr>
            <w:tcW w:w="1503" w:type="dxa"/>
            <w:shd w:val="clear" w:color="auto" w:fill="BFBFBF" w:themeFill="background1" w:themeFillShade="BF"/>
          </w:tcPr>
          <w:p w14:paraId="16677775"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Return Type</w:t>
            </w:r>
          </w:p>
        </w:tc>
        <w:tc>
          <w:tcPr>
            <w:tcW w:w="2637" w:type="dxa"/>
            <w:shd w:val="clear" w:color="auto" w:fill="BFBFBF" w:themeFill="background1" w:themeFillShade="BF"/>
          </w:tcPr>
          <w:p w14:paraId="1A5E88D1" w14:textId="77777777" w:rsidR="005B275C" w:rsidRPr="000574B2" w:rsidRDefault="005B275C"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Description</w:t>
            </w:r>
          </w:p>
        </w:tc>
      </w:tr>
      <w:tr w:rsidR="00022929" w:rsidRPr="000574B2" w14:paraId="2DB9B2E7" w14:textId="77777777" w:rsidTr="00F17217">
        <w:tc>
          <w:tcPr>
            <w:tcW w:w="526" w:type="dxa"/>
          </w:tcPr>
          <w:p w14:paraId="7992B8EC" w14:textId="1962750A" w:rsidR="00022929" w:rsidRDefault="00022929" w:rsidP="00F17217">
            <w:pPr>
              <w:ind w:right="98"/>
              <w:jc w:val="center"/>
              <w:rPr>
                <w:rFonts w:asciiTheme="minorHAnsi" w:hAnsiTheme="minorHAnsi" w:cstheme="minorHAnsi"/>
                <w:sz w:val="22"/>
                <w:szCs w:val="22"/>
              </w:rPr>
            </w:pPr>
            <w:r>
              <w:rPr>
                <w:rFonts w:asciiTheme="minorHAnsi" w:hAnsiTheme="minorHAnsi" w:cstheme="minorHAnsi"/>
                <w:sz w:val="22"/>
                <w:szCs w:val="22"/>
              </w:rPr>
              <w:t>1</w:t>
            </w:r>
          </w:p>
        </w:tc>
        <w:tc>
          <w:tcPr>
            <w:tcW w:w="2139" w:type="dxa"/>
          </w:tcPr>
          <w:p w14:paraId="0CCD36C4" w14:textId="0E9CF196" w:rsidR="00022929" w:rsidRDefault="00022929" w:rsidP="00022929">
            <w:pPr>
              <w:ind w:right="98"/>
              <w:rPr>
                <w:rFonts w:asciiTheme="minorHAnsi" w:hAnsiTheme="minorHAnsi" w:cstheme="minorHAnsi"/>
                <w:sz w:val="22"/>
                <w:szCs w:val="22"/>
              </w:rPr>
            </w:pPr>
            <w:r>
              <w:rPr>
                <w:rFonts w:asciiTheme="minorHAnsi" w:hAnsiTheme="minorHAnsi" w:cstheme="minorHAnsi"/>
                <w:sz w:val="22"/>
                <w:szCs w:val="22"/>
              </w:rPr>
              <w:t>GetMapServiceURLS</w:t>
            </w:r>
          </w:p>
        </w:tc>
        <w:tc>
          <w:tcPr>
            <w:tcW w:w="2393" w:type="dxa"/>
          </w:tcPr>
          <w:p w14:paraId="0EE262DA" w14:textId="2926119E" w:rsidR="00022929" w:rsidRDefault="00022929">
            <w:pPr>
              <w:ind w:right="98"/>
              <w:rPr>
                <w:rFonts w:asciiTheme="minorHAnsi" w:hAnsiTheme="minorHAnsi" w:cstheme="minorHAnsi"/>
                <w:sz w:val="22"/>
                <w:szCs w:val="22"/>
              </w:rPr>
            </w:pPr>
            <w:r>
              <w:rPr>
                <w:rFonts w:asciiTheme="minorHAnsi" w:hAnsiTheme="minorHAnsi" w:cstheme="minorHAnsi"/>
                <w:sz w:val="22"/>
                <w:szCs w:val="22"/>
              </w:rPr>
              <w:t>device_ip, user_id, device_location_latd, device_location_longt</w:t>
            </w:r>
          </w:p>
        </w:tc>
        <w:tc>
          <w:tcPr>
            <w:tcW w:w="1503" w:type="dxa"/>
          </w:tcPr>
          <w:p w14:paraId="1DF70F4D" w14:textId="7F92BE96" w:rsidR="00022929" w:rsidRDefault="00022929" w:rsidP="00022929">
            <w:pPr>
              <w:ind w:right="98"/>
              <w:rPr>
                <w:rFonts w:asciiTheme="minorHAnsi" w:hAnsiTheme="minorHAnsi" w:cstheme="minorHAnsi"/>
                <w:sz w:val="22"/>
                <w:szCs w:val="22"/>
              </w:rPr>
            </w:pPr>
            <w:r>
              <w:rPr>
                <w:rFonts w:asciiTheme="minorHAnsi" w:hAnsiTheme="minorHAnsi" w:cstheme="minorHAnsi"/>
                <w:sz w:val="22"/>
                <w:szCs w:val="22"/>
              </w:rPr>
              <w:t>Array of String</w:t>
            </w:r>
          </w:p>
        </w:tc>
        <w:tc>
          <w:tcPr>
            <w:tcW w:w="2637" w:type="dxa"/>
          </w:tcPr>
          <w:p w14:paraId="2A12C91A" w14:textId="559F305C" w:rsidR="00022929" w:rsidRDefault="00022929">
            <w:pPr>
              <w:ind w:right="98"/>
              <w:rPr>
                <w:rFonts w:asciiTheme="minorHAnsi" w:hAnsiTheme="minorHAnsi" w:cstheme="minorHAnsi"/>
                <w:sz w:val="22"/>
                <w:szCs w:val="22"/>
              </w:rPr>
            </w:pPr>
            <w:r>
              <w:rPr>
                <w:rFonts w:asciiTheme="minorHAnsi" w:hAnsiTheme="minorHAnsi" w:cstheme="minorHAnsi"/>
                <w:sz w:val="22"/>
                <w:szCs w:val="22"/>
              </w:rPr>
              <w:t xml:space="preserve">To get map service URLs including </w:t>
            </w:r>
            <w:r w:rsidR="00915137">
              <w:rPr>
                <w:rFonts w:asciiTheme="minorHAnsi" w:hAnsiTheme="minorHAnsi" w:cstheme="minorHAnsi"/>
                <w:sz w:val="22"/>
                <w:szCs w:val="22"/>
              </w:rPr>
              <w:t>map service</w:t>
            </w:r>
            <w:r>
              <w:rPr>
                <w:rFonts w:asciiTheme="minorHAnsi" w:hAnsiTheme="minorHAnsi" w:cstheme="minorHAnsi"/>
                <w:sz w:val="22"/>
                <w:szCs w:val="22"/>
              </w:rPr>
              <w:t xml:space="preserve"> credentials. </w:t>
            </w:r>
          </w:p>
        </w:tc>
      </w:tr>
    </w:tbl>
    <w:p w14:paraId="2C0B18AD" w14:textId="77777777" w:rsidR="005B275C" w:rsidRDefault="005B275C" w:rsidP="00F17217">
      <w:pPr>
        <w:ind w:right="98"/>
        <w:rPr>
          <w:rFonts w:asciiTheme="minorHAnsi" w:hAnsiTheme="minorHAnsi" w:cstheme="minorHAnsi"/>
          <w:sz w:val="22"/>
          <w:szCs w:val="22"/>
        </w:rPr>
      </w:pPr>
    </w:p>
    <w:p w14:paraId="4B44157E" w14:textId="14F3B018" w:rsidR="00022929" w:rsidRDefault="007C2E02" w:rsidP="00022929">
      <w:pPr>
        <w:rPr>
          <w:rFonts w:asciiTheme="minorHAnsi" w:hAnsiTheme="minorHAnsi" w:cstheme="minorHAnsi"/>
          <w:sz w:val="22"/>
          <w:szCs w:val="22"/>
        </w:rPr>
      </w:pPr>
      <w:r>
        <w:rPr>
          <w:rFonts w:asciiTheme="minorHAnsi" w:hAnsiTheme="minorHAnsi" w:cstheme="minorHAnsi"/>
          <w:sz w:val="22"/>
          <w:szCs w:val="22"/>
        </w:rPr>
        <w:t xml:space="preserve"> </w:t>
      </w:r>
    </w:p>
    <w:p w14:paraId="0EA74DAF" w14:textId="77777777" w:rsidR="00866019" w:rsidRDefault="00866019" w:rsidP="00866019">
      <w:pPr>
        <w:ind w:right="98"/>
        <w:rPr>
          <w:rFonts w:asciiTheme="minorHAnsi" w:hAnsiTheme="minorHAnsi" w:cstheme="minorHAnsi"/>
          <w:sz w:val="22"/>
          <w:szCs w:val="22"/>
        </w:rPr>
      </w:pPr>
    </w:p>
    <w:p w14:paraId="435BFE2D" w14:textId="0CC2B120" w:rsidR="00866019" w:rsidRDefault="00866019" w:rsidP="00866019">
      <w:pPr>
        <w:ind w:right="98"/>
        <w:rPr>
          <w:rFonts w:asciiTheme="minorHAnsi" w:hAnsiTheme="minorHAnsi" w:cstheme="minorHAnsi"/>
          <w:sz w:val="22"/>
          <w:szCs w:val="22"/>
        </w:rPr>
      </w:pPr>
      <w:r w:rsidRPr="000574B2">
        <w:rPr>
          <w:rFonts w:asciiTheme="minorHAnsi" w:hAnsiTheme="minorHAnsi" w:cstheme="minorHAnsi"/>
          <w:sz w:val="22"/>
          <w:szCs w:val="22"/>
        </w:rPr>
        <w:t xml:space="preserve">Web Handler: </w:t>
      </w:r>
      <w:r>
        <w:rPr>
          <w:rFonts w:asciiTheme="minorHAnsi" w:hAnsiTheme="minorHAnsi" w:cstheme="minorHAnsi"/>
          <w:sz w:val="22"/>
          <w:szCs w:val="22"/>
        </w:rPr>
        <w:t>GetLists</w:t>
      </w:r>
    </w:p>
    <w:tbl>
      <w:tblPr>
        <w:tblStyle w:val="TableGrid"/>
        <w:tblW w:w="9198" w:type="dxa"/>
        <w:tblLook w:val="04A0" w:firstRow="1" w:lastRow="0" w:firstColumn="1" w:lastColumn="0" w:noHBand="0" w:noVBand="1"/>
      </w:tblPr>
      <w:tblGrid>
        <w:gridCol w:w="526"/>
        <w:gridCol w:w="2139"/>
        <w:gridCol w:w="2393"/>
        <w:gridCol w:w="1503"/>
        <w:gridCol w:w="2637"/>
      </w:tblGrid>
      <w:tr w:rsidR="00866019" w:rsidRPr="000574B2" w14:paraId="1B91C141" w14:textId="77777777" w:rsidTr="001E1B02">
        <w:tc>
          <w:tcPr>
            <w:tcW w:w="526" w:type="dxa"/>
            <w:shd w:val="clear" w:color="auto" w:fill="BFBFBF" w:themeFill="background1" w:themeFillShade="BF"/>
          </w:tcPr>
          <w:p w14:paraId="3B32E8C1" w14:textId="77777777" w:rsidR="00866019" w:rsidRPr="000574B2" w:rsidRDefault="00866019"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Sr</w:t>
            </w:r>
          </w:p>
        </w:tc>
        <w:tc>
          <w:tcPr>
            <w:tcW w:w="2139" w:type="dxa"/>
            <w:shd w:val="clear" w:color="auto" w:fill="BFBFBF" w:themeFill="background1" w:themeFillShade="BF"/>
          </w:tcPr>
          <w:p w14:paraId="2B17F6E0" w14:textId="77777777" w:rsidR="00866019" w:rsidRPr="000574B2" w:rsidRDefault="00866019"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Operation</w:t>
            </w:r>
          </w:p>
        </w:tc>
        <w:tc>
          <w:tcPr>
            <w:tcW w:w="2393" w:type="dxa"/>
            <w:shd w:val="clear" w:color="auto" w:fill="BFBFBF" w:themeFill="background1" w:themeFillShade="BF"/>
          </w:tcPr>
          <w:p w14:paraId="5166C325" w14:textId="77777777" w:rsidR="00866019" w:rsidRPr="000574B2" w:rsidRDefault="00866019"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Input Parameters</w:t>
            </w:r>
          </w:p>
        </w:tc>
        <w:tc>
          <w:tcPr>
            <w:tcW w:w="1503" w:type="dxa"/>
            <w:shd w:val="clear" w:color="auto" w:fill="BFBFBF" w:themeFill="background1" w:themeFillShade="BF"/>
          </w:tcPr>
          <w:p w14:paraId="6E593F20" w14:textId="77777777" w:rsidR="00866019" w:rsidRPr="000574B2" w:rsidRDefault="00866019"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Return Type</w:t>
            </w:r>
          </w:p>
        </w:tc>
        <w:tc>
          <w:tcPr>
            <w:tcW w:w="2637" w:type="dxa"/>
            <w:shd w:val="clear" w:color="auto" w:fill="BFBFBF" w:themeFill="background1" w:themeFillShade="BF"/>
          </w:tcPr>
          <w:p w14:paraId="70D7A2E9" w14:textId="77777777" w:rsidR="00866019" w:rsidRPr="000574B2" w:rsidRDefault="00866019" w:rsidP="002F3F62">
            <w:pPr>
              <w:ind w:right="98"/>
              <w:jc w:val="center"/>
              <w:rPr>
                <w:rFonts w:asciiTheme="minorHAnsi" w:hAnsiTheme="minorHAnsi" w:cstheme="minorHAnsi"/>
                <w:b/>
                <w:bCs/>
                <w:sz w:val="22"/>
                <w:szCs w:val="22"/>
              </w:rPr>
            </w:pPr>
            <w:r w:rsidRPr="000574B2">
              <w:rPr>
                <w:rFonts w:asciiTheme="minorHAnsi" w:hAnsiTheme="minorHAnsi" w:cstheme="minorHAnsi"/>
                <w:b/>
                <w:bCs/>
                <w:sz w:val="22"/>
                <w:szCs w:val="22"/>
              </w:rPr>
              <w:t>Description</w:t>
            </w:r>
          </w:p>
        </w:tc>
      </w:tr>
      <w:tr w:rsidR="00866019" w:rsidRPr="000574B2" w14:paraId="323ECD01" w14:textId="77777777" w:rsidTr="002F3F62">
        <w:tc>
          <w:tcPr>
            <w:tcW w:w="526" w:type="dxa"/>
          </w:tcPr>
          <w:p w14:paraId="41AF90C9" w14:textId="77777777" w:rsidR="00866019" w:rsidRDefault="00866019" w:rsidP="002F3F62">
            <w:pPr>
              <w:ind w:right="98"/>
              <w:jc w:val="center"/>
              <w:rPr>
                <w:rFonts w:asciiTheme="minorHAnsi" w:hAnsiTheme="minorHAnsi" w:cstheme="minorHAnsi"/>
                <w:sz w:val="22"/>
                <w:szCs w:val="22"/>
              </w:rPr>
            </w:pPr>
            <w:r>
              <w:rPr>
                <w:rFonts w:asciiTheme="minorHAnsi" w:hAnsiTheme="minorHAnsi" w:cstheme="minorHAnsi"/>
                <w:sz w:val="22"/>
                <w:szCs w:val="22"/>
              </w:rPr>
              <w:t>1</w:t>
            </w:r>
          </w:p>
        </w:tc>
        <w:tc>
          <w:tcPr>
            <w:tcW w:w="2139" w:type="dxa"/>
          </w:tcPr>
          <w:p w14:paraId="07525560" w14:textId="5AB00907" w:rsidR="00866019" w:rsidRDefault="00866019" w:rsidP="002F3F62">
            <w:pPr>
              <w:ind w:right="98"/>
              <w:rPr>
                <w:rFonts w:asciiTheme="minorHAnsi" w:hAnsiTheme="minorHAnsi" w:cstheme="minorHAnsi"/>
                <w:sz w:val="22"/>
                <w:szCs w:val="22"/>
              </w:rPr>
            </w:pPr>
            <w:r>
              <w:rPr>
                <w:rFonts w:asciiTheme="minorHAnsi" w:hAnsiTheme="minorHAnsi" w:cstheme="minorHAnsi"/>
                <w:sz w:val="22"/>
                <w:szCs w:val="22"/>
              </w:rPr>
              <w:t>GetRoadNames</w:t>
            </w:r>
          </w:p>
        </w:tc>
        <w:tc>
          <w:tcPr>
            <w:tcW w:w="2393" w:type="dxa"/>
          </w:tcPr>
          <w:p w14:paraId="7CA1FBFE" w14:textId="43C1CDFB" w:rsidR="00866019" w:rsidRDefault="00866019" w:rsidP="002F3F62">
            <w:pPr>
              <w:ind w:right="98"/>
              <w:rPr>
                <w:rFonts w:asciiTheme="minorHAnsi" w:hAnsiTheme="minorHAnsi" w:cstheme="minorHAnsi"/>
                <w:sz w:val="22"/>
                <w:szCs w:val="22"/>
              </w:rPr>
            </w:pPr>
            <w:r>
              <w:rPr>
                <w:rFonts w:asciiTheme="minorHAnsi" w:hAnsiTheme="minorHAnsi" w:cstheme="minorHAnsi"/>
                <w:sz w:val="22"/>
                <w:szCs w:val="22"/>
              </w:rPr>
              <w:t>Minimum 4 char to seach</w:t>
            </w:r>
          </w:p>
        </w:tc>
        <w:tc>
          <w:tcPr>
            <w:tcW w:w="1503" w:type="dxa"/>
          </w:tcPr>
          <w:p w14:paraId="6D4D4159" w14:textId="77777777" w:rsidR="00866019" w:rsidRDefault="00866019" w:rsidP="002F3F62">
            <w:pPr>
              <w:ind w:right="98"/>
              <w:rPr>
                <w:rFonts w:asciiTheme="minorHAnsi" w:hAnsiTheme="minorHAnsi" w:cstheme="minorHAnsi"/>
                <w:sz w:val="22"/>
                <w:szCs w:val="22"/>
              </w:rPr>
            </w:pPr>
            <w:r>
              <w:rPr>
                <w:rFonts w:asciiTheme="minorHAnsi" w:hAnsiTheme="minorHAnsi" w:cstheme="minorHAnsi"/>
                <w:sz w:val="22"/>
                <w:szCs w:val="22"/>
              </w:rPr>
              <w:t>Array of String</w:t>
            </w:r>
          </w:p>
        </w:tc>
        <w:tc>
          <w:tcPr>
            <w:tcW w:w="2637" w:type="dxa"/>
          </w:tcPr>
          <w:p w14:paraId="47D0D9C2" w14:textId="09D3A588" w:rsidR="00866019" w:rsidRDefault="00866019" w:rsidP="002F3F62">
            <w:pPr>
              <w:ind w:right="98"/>
              <w:rPr>
                <w:rFonts w:asciiTheme="minorHAnsi" w:hAnsiTheme="minorHAnsi" w:cstheme="minorHAnsi"/>
                <w:sz w:val="22"/>
                <w:szCs w:val="22"/>
              </w:rPr>
            </w:pPr>
            <w:r>
              <w:rPr>
                <w:rFonts w:asciiTheme="minorHAnsi" w:hAnsiTheme="minorHAnsi" w:cstheme="minorHAnsi"/>
                <w:sz w:val="22"/>
                <w:szCs w:val="22"/>
              </w:rPr>
              <w:t>To fill autocomplete list on typing of road names</w:t>
            </w:r>
          </w:p>
        </w:tc>
      </w:tr>
      <w:tr w:rsidR="00915137" w:rsidRPr="000574B2" w14:paraId="1A9EF807" w14:textId="77777777" w:rsidTr="002F3F62">
        <w:tc>
          <w:tcPr>
            <w:tcW w:w="526" w:type="dxa"/>
          </w:tcPr>
          <w:p w14:paraId="4467DBF2" w14:textId="5F9DF371" w:rsidR="00915137" w:rsidRDefault="00915137" w:rsidP="002F3F62">
            <w:pPr>
              <w:ind w:right="98"/>
              <w:jc w:val="center"/>
              <w:rPr>
                <w:rFonts w:asciiTheme="minorHAnsi" w:hAnsiTheme="minorHAnsi" w:cstheme="minorHAnsi"/>
                <w:sz w:val="22"/>
                <w:szCs w:val="22"/>
              </w:rPr>
            </w:pPr>
            <w:r>
              <w:rPr>
                <w:rFonts w:asciiTheme="minorHAnsi" w:hAnsiTheme="minorHAnsi" w:cstheme="minorHAnsi"/>
                <w:sz w:val="22"/>
                <w:szCs w:val="22"/>
              </w:rPr>
              <w:t>2</w:t>
            </w:r>
          </w:p>
        </w:tc>
        <w:tc>
          <w:tcPr>
            <w:tcW w:w="2139" w:type="dxa"/>
          </w:tcPr>
          <w:p w14:paraId="5F6DBDC3" w14:textId="49911A28" w:rsidR="00915137" w:rsidRDefault="00915137" w:rsidP="002F3F62">
            <w:pPr>
              <w:ind w:right="98"/>
              <w:rPr>
                <w:rFonts w:asciiTheme="minorHAnsi" w:hAnsiTheme="minorHAnsi" w:cstheme="minorHAnsi"/>
                <w:sz w:val="22"/>
                <w:szCs w:val="22"/>
              </w:rPr>
            </w:pPr>
            <w:r>
              <w:rPr>
                <w:rFonts w:asciiTheme="minorHAnsi" w:hAnsiTheme="minorHAnsi" w:cstheme="minorHAnsi"/>
                <w:sz w:val="22"/>
                <w:szCs w:val="22"/>
              </w:rPr>
              <w:t>GetPOI_Type</w:t>
            </w:r>
          </w:p>
        </w:tc>
        <w:tc>
          <w:tcPr>
            <w:tcW w:w="2393" w:type="dxa"/>
          </w:tcPr>
          <w:p w14:paraId="1015BC6E" w14:textId="5EA53DC8" w:rsidR="00915137" w:rsidRDefault="00915137" w:rsidP="002F3F62">
            <w:pPr>
              <w:ind w:right="98"/>
              <w:rPr>
                <w:rFonts w:asciiTheme="minorHAnsi" w:hAnsiTheme="minorHAnsi" w:cstheme="minorHAnsi"/>
                <w:sz w:val="22"/>
                <w:szCs w:val="22"/>
              </w:rPr>
            </w:pPr>
            <w:r>
              <w:rPr>
                <w:rFonts w:asciiTheme="minorHAnsi" w:hAnsiTheme="minorHAnsi" w:cstheme="minorHAnsi"/>
                <w:sz w:val="22"/>
                <w:szCs w:val="22"/>
              </w:rPr>
              <w:t>-</w:t>
            </w:r>
          </w:p>
        </w:tc>
        <w:tc>
          <w:tcPr>
            <w:tcW w:w="1503" w:type="dxa"/>
          </w:tcPr>
          <w:p w14:paraId="2CEA9297" w14:textId="7004E943" w:rsidR="00915137" w:rsidRDefault="00915137">
            <w:pPr>
              <w:ind w:right="98"/>
              <w:rPr>
                <w:rFonts w:asciiTheme="minorHAnsi" w:hAnsiTheme="minorHAnsi" w:cstheme="minorHAnsi"/>
                <w:sz w:val="22"/>
                <w:szCs w:val="22"/>
              </w:rPr>
            </w:pPr>
            <w:r>
              <w:rPr>
                <w:rFonts w:asciiTheme="minorHAnsi" w:hAnsiTheme="minorHAnsi" w:cstheme="minorHAnsi"/>
                <w:sz w:val="22"/>
                <w:szCs w:val="22"/>
              </w:rPr>
              <w:t>Array of string / JSON</w:t>
            </w:r>
          </w:p>
        </w:tc>
        <w:tc>
          <w:tcPr>
            <w:tcW w:w="2637" w:type="dxa"/>
          </w:tcPr>
          <w:p w14:paraId="3E068166" w14:textId="265BB7EB" w:rsidR="00915137" w:rsidRDefault="00915137" w:rsidP="002F3F62">
            <w:pPr>
              <w:ind w:right="98"/>
              <w:rPr>
                <w:rFonts w:asciiTheme="minorHAnsi" w:hAnsiTheme="minorHAnsi" w:cstheme="minorHAnsi"/>
                <w:sz w:val="22"/>
                <w:szCs w:val="22"/>
              </w:rPr>
            </w:pPr>
            <w:r>
              <w:rPr>
                <w:rFonts w:asciiTheme="minorHAnsi" w:hAnsiTheme="minorHAnsi" w:cstheme="minorHAnsi"/>
                <w:sz w:val="22"/>
                <w:szCs w:val="22"/>
              </w:rPr>
              <w:t>Will return POI types</w:t>
            </w:r>
          </w:p>
        </w:tc>
      </w:tr>
      <w:tr w:rsidR="00915137" w:rsidRPr="000574B2" w14:paraId="0C299CA3" w14:textId="77777777" w:rsidTr="002F3F62">
        <w:tc>
          <w:tcPr>
            <w:tcW w:w="526" w:type="dxa"/>
          </w:tcPr>
          <w:p w14:paraId="4B804806" w14:textId="336AD3E3" w:rsidR="00915137" w:rsidRDefault="00915137" w:rsidP="00915137">
            <w:pPr>
              <w:ind w:right="98"/>
              <w:jc w:val="center"/>
              <w:rPr>
                <w:rFonts w:asciiTheme="minorHAnsi" w:hAnsiTheme="minorHAnsi" w:cstheme="minorHAnsi"/>
                <w:sz w:val="22"/>
                <w:szCs w:val="22"/>
              </w:rPr>
            </w:pPr>
            <w:r>
              <w:rPr>
                <w:rFonts w:asciiTheme="minorHAnsi" w:hAnsiTheme="minorHAnsi" w:cstheme="minorHAnsi"/>
                <w:sz w:val="22"/>
                <w:szCs w:val="22"/>
              </w:rPr>
              <w:lastRenderedPageBreak/>
              <w:t>3</w:t>
            </w:r>
          </w:p>
        </w:tc>
        <w:tc>
          <w:tcPr>
            <w:tcW w:w="2139" w:type="dxa"/>
          </w:tcPr>
          <w:p w14:paraId="1357DBCF" w14:textId="244F678F" w:rsidR="00915137" w:rsidRDefault="00915137" w:rsidP="00915137">
            <w:pPr>
              <w:ind w:right="98"/>
              <w:rPr>
                <w:rFonts w:asciiTheme="minorHAnsi" w:hAnsiTheme="minorHAnsi" w:cstheme="minorHAnsi"/>
                <w:sz w:val="22"/>
                <w:szCs w:val="22"/>
              </w:rPr>
            </w:pPr>
            <w:r>
              <w:rPr>
                <w:rFonts w:asciiTheme="minorHAnsi" w:hAnsiTheme="minorHAnsi" w:cstheme="minorHAnsi"/>
                <w:sz w:val="22"/>
                <w:szCs w:val="22"/>
              </w:rPr>
              <w:t>GetPOI_SubType</w:t>
            </w:r>
          </w:p>
        </w:tc>
        <w:tc>
          <w:tcPr>
            <w:tcW w:w="2393" w:type="dxa"/>
          </w:tcPr>
          <w:p w14:paraId="2C984E92" w14:textId="1544A65A" w:rsidR="00915137" w:rsidRDefault="00915137" w:rsidP="00915137">
            <w:pPr>
              <w:ind w:right="98"/>
              <w:rPr>
                <w:rFonts w:asciiTheme="minorHAnsi" w:hAnsiTheme="minorHAnsi" w:cstheme="minorHAnsi"/>
                <w:sz w:val="22"/>
                <w:szCs w:val="22"/>
              </w:rPr>
            </w:pPr>
            <w:r>
              <w:rPr>
                <w:rFonts w:asciiTheme="minorHAnsi" w:hAnsiTheme="minorHAnsi" w:cstheme="minorHAnsi"/>
                <w:sz w:val="22"/>
                <w:szCs w:val="22"/>
              </w:rPr>
              <w:t>POI_Type</w:t>
            </w:r>
          </w:p>
        </w:tc>
        <w:tc>
          <w:tcPr>
            <w:tcW w:w="1503" w:type="dxa"/>
          </w:tcPr>
          <w:p w14:paraId="6A0AFD9F" w14:textId="18E9F6D4" w:rsidR="00915137" w:rsidRDefault="00915137" w:rsidP="00915137">
            <w:pPr>
              <w:ind w:right="98"/>
              <w:rPr>
                <w:rFonts w:asciiTheme="minorHAnsi" w:hAnsiTheme="minorHAnsi" w:cstheme="minorHAnsi"/>
                <w:sz w:val="22"/>
                <w:szCs w:val="22"/>
              </w:rPr>
            </w:pPr>
            <w:r>
              <w:rPr>
                <w:rFonts w:asciiTheme="minorHAnsi" w:hAnsiTheme="minorHAnsi" w:cstheme="minorHAnsi"/>
                <w:sz w:val="22"/>
                <w:szCs w:val="22"/>
              </w:rPr>
              <w:t>Array of string / JSON</w:t>
            </w:r>
          </w:p>
        </w:tc>
        <w:tc>
          <w:tcPr>
            <w:tcW w:w="2637" w:type="dxa"/>
          </w:tcPr>
          <w:p w14:paraId="42B09AA6" w14:textId="47C147CE" w:rsidR="00915137" w:rsidRDefault="00915137" w:rsidP="00915137">
            <w:pPr>
              <w:ind w:right="98"/>
              <w:rPr>
                <w:rFonts w:asciiTheme="minorHAnsi" w:hAnsiTheme="minorHAnsi" w:cstheme="minorHAnsi"/>
                <w:sz w:val="22"/>
                <w:szCs w:val="22"/>
              </w:rPr>
            </w:pPr>
            <w:r>
              <w:rPr>
                <w:rFonts w:asciiTheme="minorHAnsi" w:hAnsiTheme="minorHAnsi" w:cstheme="minorHAnsi"/>
                <w:sz w:val="22"/>
                <w:szCs w:val="22"/>
              </w:rPr>
              <w:t>Will return POI sub types for given POI Type</w:t>
            </w:r>
          </w:p>
        </w:tc>
      </w:tr>
      <w:tr w:rsidR="00915137" w:rsidRPr="000574B2" w14:paraId="61F28599" w14:textId="77777777" w:rsidTr="002F3F62">
        <w:tc>
          <w:tcPr>
            <w:tcW w:w="526" w:type="dxa"/>
          </w:tcPr>
          <w:p w14:paraId="5FBA1A37" w14:textId="2FFC181F" w:rsidR="00915137" w:rsidRDefault="00915137" w:rsidP="00915137">
            <w:pPr>
              <w:ind w:right="98"/>
              <w:jc w:val="center"/>
              <w:rPr>
                <w:rFonts w:asciiTheme="minorHAnsi" w:hAnsiTheme="minorHAnsi" w:cstheme="minorHAnsi"/>
                <w:sz w:val="22"/>
                <w:szCs w:val="22"/>
              </w:rPr>
            </w:pPr>
            <w:r>
              <w:rPr>
                <w:rFonts w:asciiTheme="minorHAnsi" w:hAnsiTheme="minorHAnsi" w:cstheme="minorHAnsi"/>
                <w:sz w:val="22"/>
                <w:szCs w:val="22"/>
              </w:rPr>
              <w:t>4</w:t>
            </w:r>
          </w:p>
        </w:tc>
        <w:tc>
          <w:tcPr>
            <w:tcW w:w="2139" w:type="dxa"/>
          </w:tcPr>
          <w:p w14:paraId="018C9164" w14:textId="77777777" w:rsidR="00915137" w:rsidRDefault="00915137" w:rsidP="00915137">
            <w:pPr>
              <w:ind w:right="98"/>
              <w:rPr>
                <w:rFonts w:asciiTheme="minorHAnsi" w:hAnsiTheme="minorHAnsi" w:cstheme="minorHAnsi"/>
                <w:sz w:val="22"/>
                <w:szCs w:val="22"/>
              </w:rPr>
            </w:pPr>
          </w:p>
        </w:tc>
        <w:tc>
          <w:tcPr>
            <w:tcW w:w="2393" w:type="dxa"/>
          </w:tcPr>
          <w:p w14:paraId="08B261E7" w14:textId="77777777" w:rsidR="00915137" w:rsidRDefault="00915137" w:rsidP="00915137">
            <w:pPr>
              <w:ind w:right="98"/>
              <w:rPr>
                <w:rFonts w:asciiTheme="minorHAnsi" w:hAnsiTheme="minorHAnsi" w:cstheme="minorHAnsi"/>
                <w:sz w:val="22"/>
                <w:szCs w:val="22"/>
              </w:rPr>
            </w:pPr>
          </w:p>
        </w:tc>
        <w:tc>
          <w:tcPr>
            <w:tcW w:w="1503" w:type="dxa"/>
          </w:tcPr>
          <w:p w14:paraId="3E6293B7" w14:textId="77777777" w:rsidR="00915137" w:rsidRDefault="00915137" w:rsidP="00915137">
            <w:pPr>
              <w:ind w:right="98"/>
              <w:rPr>
                <w:rFonts w:asciiTheme="minorHAnsi" w:hAnsiTheme="minorHAnsi" w:cstheme="minorHAnsi"/>
                <w:sz w:val="22"/>
                <w:szCs w:val="22"/>
              </w:rPr>
            </w:pPr>
          </w:p>
        </w:tc>
        <w:tc>
          <w:tcPr>
            <w:tcW w:w="2637" w:type="dxa"/>
          </w:tcPr>
          <w:p w14:paraId="66C9ACAE" w14:textId="77777777" w:rsidR="00915137" w:rsidRDefault="00915137" w:rsidP="00915137">
            <w:pPr>
              <w:ind w:right="98"/>
              <w:rPr>
                <w:rFonts w:asciiTheme="minorHAnsi" w:hAnsiTheme="minorHAnsi" w:cstheme="minorHAnsi"/>
                <w:sz w:val="22"/>
                <w:szCs w:val="22"/>
              </w:rPr>
            </w:pPr>
          </w:p>
        </w:tc>
      </w:tr>
    </w:tbl>
    <w:p w14:paraId="6ABA7B81" w14:textId="77777777" w:rsidR="00387CE4" w:rsidRDefault="00387CE4" w:rsidP="005B275C">
      <w:pPr>
        <w:rPr>
          <w:rFonts w:asciiTheme="minorHAnsi" w:hAnsiTheme="minorHAnsi" w:cstheme="minorHAnsi"/>
          <w:sz w:val="22"/>
          <w:szCs w:val="22"/>
        </w:rPr>
      </w:pPr>
    </w:p>
    <w:p w14:paraId="27BD872A" w14:textId="779EAAAA" w:rsidR="00873898" w:rsidRPr="008B3F2E" w:rsidRDefault="00873898" w:rsidP="008B3F2E">
      <w:pPr>
        <w:jc w:val="center"/>
        <w:rPr>
          <w:rFonts w:asciiTheme="minorHAnsi" w:hAnsiTheme="minorHAnsi" w:cstheme="minorHAnsi"/>
          <w:i/>
          <w:iCs/>
          <w:sz w:val="30"/>
          <w:szCs w:val="26"/>
        </w:rPr>
      </w:pPr>
      <w:r w:rsidRPr="008B3F2E">
        <w:rPr>
          <w:rFonts w:asciiTheme="minorHAnsi" w:hAnsiTheme="minorHAnsi" w:cstheme="minorHAnsi"/>
          <w:i/>
          <w:iCs/>
          <w:sz w:val="30"/>
          <w:szCs w:val="26"/>
        </w:rPr>
        <w:t>Annexure-</w:t>
      </w:r>
      <w:r w:rsidR="00AD268D" w:rsidRPr="008B3F2E">
        <w:rPr>
          <w:rFonts w:asciiTheme="minorHAnsi" w:hAnsiTheme="minorHAnsi" w:cstheme="minorHAnsi"/>
          <w:i/>
          <w:iCs/>
          <w:sz w:val="30"/>
          <w:szCs w:val="26"/>
        </w:rPr>
        <w:t>I</w:t>
      </w:r>
      <w:r w:rsidRPr="008B3F2E">
        <w:rPr>
          <w:rFonts w:asciiTheme="minorHAnsi" w:hAnsiTheme="minorHAnsi" w:cstheme="minorHAnsi"/>
          <w:i/>
          <w:iCs/>
          <w:sz w:val="30"/>
          <w:szCs w:val="26"/>
        </w:rPr>
        <w:t>I</w:t>
      </w:r>
    </w:p>
    <w:p w14:paraId="2CF73006" w14:textId="77777777" w:rsidR="00873898" w:rsidRPr="00873898" w:rsidRDefault="00873898" w:rsidP="00873898">
      <w:pPr>
        <w:jc w:val="right"/>
        <w:rPr>
          <w:i/>
          <w:iCs/>
          <w:sz w:val="30"/>
          <w:szCs w:val="26"/>
        </w:rPr>
      </w:pPr>
    </w:p>
    <w:p w14:paraId="21FA20E3" w14:textId="77777777" w:rsidR="00873898" w:rsidRPr="008B3F2E" w:rsidRDefault="00873898" w:rsidP="00873898">
      <w:pPr>
        <w:jc w:val="center"/>
        <w:rPr>
          <w:rFonts w:asciiTheme="minorHAnsi" w:hAnsiTheme="minorHAnsi" w:cstheme="minorHAnsi"/>
          <w:sz w:val="32"/>
          <w:szCs w:val="32"/>
        </w:rPr>
      </w:pPr>
      <w:r w:rsidRPr="008B3F2E">
        <w:rPr>
          <w:rFonts w:asciiTheme="minorHAnsi" w:hAnsiTheme="minorHAnsi" w:cstheme="minorHAnsi"/>
          <w:sz w:val="32"/>
          <w:szCs w:val="32"/>
        </w:rPr>
        <w:t>Data structures of feature layers / flat tables</w:t>
      </w:r>
    </w:p>
    <w:p w14:paraId="21E363E3" w14:textId="77777777" w:rsidR="00873898" w:rsidRPr="00EA70E6" w:rsidRDefault="00873898" w:rsidP="00873898">
      <w:pPr>
        <w:jc w:val="both"/>
        <w:rPr>
          <w:rFonts w:asciiTheme="minorHAnsi" w:hAnsiTheme="minorHAnsi" w:cstheme="minorHAnsi"/>
        </w:rPr>
      </w:pPr>
    </w:p>
    <w:p w14:paraId="2B7BCABE" w14:textId="77777777" w:rsidR="00873898" w:rsidRPr="00EA70E6" w:rsidRDefault="00873898" w:rsidP="00873898">
      <w:pPr>
        <w:jc w:val="both"/>
        <w:rPr>
          <w:rFonts w:asciiTheme="minorHAnsi" w:hAnsiTheme="minorHAnsi" w:cstheme="minorHAnsi"/>
          <w:b/>
          <w:bCs/>
        </w:rPr>
      </w:pPr>
      <w:r w:rsidRPr="00EA70E6">
        <w:rPr>
          <w:rFonts w:asciiTheme="minorHAnsi" w:hAnsiTheme="minorHAnsi" w:cstheme="minorHAnsi"/>
          <w:b/>
          <w:bCs/>
        </w:rPr>
        <w:t>A.  EXISTING FEATURE LAYERS - DYNAMIC MAP SERVICE</w:t>
      </w:r>
    </w:p>
    <w:p w14:paraId="471D953E" w14:textId="77777777" w:rsidR="00873898" w:rsidRDefault="00873898" w:rsidP="00873898">
      <w:pPr>
        <w:jc w:val="both"/>
        <w:rPr>
          <w:rFonts w:asciiTheme="minorHAnsi" w:hAnsiTheme="minorHAnsi" w:cstheme="minorHAnsi"/>
        </w:rPr>
      </w:pPr>
    </w:p>
    <w:tbl>
      <w:tblPr>
        <w:tblW w:w="8435" w:type="dxa"/>
        <w:tblInd w:w="-15" w:type="dxa"/>
        <w:tblLayout w:type="fixed"/>
        <w:tblCellMar>
          <w:left w:w="0" w:type="dxa"/>
          <w:right w:w="0" w:type="dxa"/>
        </w:tblCellMar>
        <w:tblLook w:val="04A0" w:firstRow="1" w:lastRow="0" w:firstColumn="1" w:lastColumn="0" w:noHBand="0" w:noVBand="1"/>
      </w:tblPr>
      <w:tblGrid>
        <w:gridCol w:w="1480"/>
        <w:gridCol w:w="4860"/>
        <w:gridCol w:w="2095"/>
      </w:tblGrid>
      <w:tr w:rsidR="00B229A9" w14:paraId="7856DC68" w14:textId="77777777" w:rsidTr="009B1843">
        <w:trPr>
          <w:trHeight w:val="315"/>
        </w:trPr>
        <w:tc>
          <w:tcPr>
            <w:tcW w:w="1480" w:type="dxa"/>
            <w:tcBorders>
              <w:top w:val="single" w:sz="8" w:space="0" w:color="auto"/>
              <w:left w:val="single" w:sz="8" w:space="0" w:color="auto"/>
              <w:bottom w:val="single" w:sz="8" w:space="0" w:color="auto"/>
              <w:right w:val="single" w:sz="8" w:space="0" w:color="auto"/>
            </w:tcBorders>
            <w:shd w:val="clear" w:color="auto" w:fill="D9D9D9"/>
            <w:tcMar>
              <w:top w:w="0" w:type="dxa"/>
              <w:left w:w="115" w:type="dxa"/>
              <w:bottom w:w="0" w:type="dxa"/>
              <w:right w:w="115" w:type="dxa"/>
            </w:tcMar>
            <w:vAlign w:val="center"/>
            <w:hideMark/>
          </w:tcPr>
          <w:p w14:paraId="54F34A88" w14:textId="77777777" w:rsidR="00B229A9" w:rsidRDefault="00B229A9">
            <w:pPr>
              <w:jc w:val="center"/>
              <w:rPr>
                <w:rFonts w:ascii="Cambria" w:eastAsiaTheme="minorHAnsi" w:hAnsi="Cambria" w:cs="Calibri"/>
                <w:b/>
                <w:bCs/>
                <w:color w:val="000000"/>
                <w:sz w:val="22"/>
                <w:szCs w:val="22"/>
              </w:rPr>
            </w:pPr>
            <w:r>
              <w:rPr>
                <w:rFonts w:ascii="Cambria" w:hAnsi="Cambria"/>
                <w:b/>
                <w:bCs/>
                <w:color w:val="000000"/>
              </w:rPr>
              <w:t>Service Name</w:t>
            </w:r>
          </w:p>
        </w:tc>
        <w:tc>
          <w:tcPr>
            <w:tcW w:w="4860" w:type="dxa"/>
            <w:tcBorders>
              <w:top w:val="single" w:sz="8" w:space="0" w:color="auto"/>
              <w:left w:val="nil"/>
              <w:bottom w:val="single" w:sz="8" w:space="0" w:color="auto"/>
              <w:right w:val="single" w:sz="8" w:space="0" w:color="auto"/>
            </w:tcBorders>
            <w:shd w:val="clear" w:color="auto" w:fill="D9D9D9"/>
            <w:tcMar>
              <w:top w:w="0" w:type="dxa"/>
              <w:left w:w="115" w:type="dxa"/>
              <w:bottom w:w="0" w:type="dxa"/>
              <w:right w:w="115" w:type="dxa"/>
            </w:tcMar>
            <w:vAlign w:val="center"/>
            <w:hideMark/>
          </w:tcPr>
          <w:p w14:paraId="147F2989" w14:textId="77777777" w:rsidR="00B229A9" w:rsidRDefault="00B229A9">
            <w:pPr>
              <w:jc w:val="center"/>
              <w:rPr>
                <w:rFonts w:ascii="Cambria" w:eastAsiaTheme="minorHAnsi" w:hAnsi="Cambria" w:cs="Calibri"/>
                <w:b/>
                <w:bCs/>
                <w:color w:val="000000"/>
                <w:sz w:val="22"/>
                <w:szCs w:val="22"/>
              </w:rPr>
            </w:pPr>
            <w:r>
              <w:rPr>
                <w:rFonts w:ascii="Cambria" w:hAnsi="Cambria"/>
                <w:b/>
                <w:bCs/>
                <w:color w:val="000000"/>
              </w:rPr>
              <w:t>url</w:t>
            </w:r>
          </w:p>
        </w:tc>
        <w:tc>
          <w:tcPr>
            <w:tcW w:w="2095" w:type="dxa"/>
            <w:tcBorders>
              <w:top w:val="single" w:sz="8" w:space="0" w:color="auto"/>
              <w:left w:val="nil"/>
              <w:bottom w:val="single" w:sz="8" w:space="0" w:color="auto"/>
              <w:right w:val="single" w:sz="8" w:space="0" w:color="auto"/>
            </w:tcBorders>
            <w:shd w:val="clear" w:color="auto" w:fill="D9D9D9"/>
            <w:tcMar>
              <w:top w:w="0" w:type="dxa"/>
              <w:left w:w="115" w:type="dxa"/>
              <w:bottom w:w="0" w:type="dxa"/>
              <w:right w:w="115" w:type="dxa"/>
            </w:tcMar>
            <w:vAlign w:val="center"/>
            <w:hideMark/>
          </w:tcPr>
          <w:p w14:paraId="6D693659" w14:textId="77777777" w:rsidR="00B229A9" w:rsidRDefault="00B229A9">
            <w:pPr>
              <w:jc w:val="center"/>
              <w:rPr>
                <w:rFonts w:ascii="Cambria" w:eastAsiaTheme="minorHAnsi" w:hAnsi="Cambria" w:cs="Calibri"/>
                <w:b/>
                <w:bCs/>
                <w:color w:val="000000"/>
                <w:sz w:val="22"/>
                <w:szCs w:val="22"/>
              </w:rPr>
            </w:pPr>
            <w:r>
              <w:rPr>
                <w:rFonts w:ascii="Cambria" w:hAnsi="Cambria"/>
                <w:b/>
                <w:bCs/>
                <w:color w:val="000000"/>
              </w:rPr>
              <w:t>Description</w:t>
            </w:r>
          </w:p>
        </w:tc>
      </w:tr>
      <w:tr w:rsidR="00B229A9" w14:paraId="2498E6D3" w14:textId="77777777" w:rsidTr="009B1843">
        <w:trPr>
          <w:trHeight w:val="615"/>
        </w:trPr>
        <w:tc>
          <w:tcPr>
            <w:tcW w:w="1480" w:type="dxa"/>
            <w:tcBorders>
              <w:top w:val="nil"/>
              <w:left w:val="single" w:sz="8" w:space="0" w:color="auto"/>
              <w:bottom w:val="single" w:sz="8" w:space="0" w:color="auto"/>
              <w:right w:val="single" w:sz="8" w:space="0" w:color="auto"/>
            </w:tcBorders>
            <w:tcMar>
              <w:top w:w="0" w:type="dxa"/>
              <w:left w:w="115" w:type="dxa"/>
              <w:bottom w:w="0" w:type="dxa"/>
              <w:right w:w="115" w:type="dxa"/>
            </w:tcMar>
            <w:vAlign w:val="center"/>
            <w:hideMark/>
          </w:tcPr>
          <w:p w14:paraId="37526729" w14:textId="77777777" w:rsidR="00B229A9" w:rsidRDefault="00B229A9">
            <w:pPr>
              <w:jc w:val="both"/>
              <w:rPr>
                <w:rFonts w:ascii="Cambria" w:eastAsiaTheme="minorHAnsi" w:hAnsi="Cambria" w:cs="Calibri"/>
                <w:color w:val="000000"/>
                <w:sz w:val="22"/>
                <w:szCs w:val="22"/>
              </w:rPr>
            </w:pPr>
            <w:r>
              <w:rPr>
                <w:rFonts w:ascii="Cambria" w:hAnsi="Cambria"/>
                <w:caps/>
                <w:color w:val="000000"/>
              </w:rPr>
              <w:t>Mob_Eng_Vec</w:t>
            </w:r>
          </w:p>
        </w:tc>
        <w:tc>
          <w:tcPr>
            <w:tcW w:w="4860"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6F4C6097" w14:textId="519C539B" w:rsidR="00B229A9" w:rsidRDefault="00355AD0">
            <w:pPr>
              <w:jc w:val="both"/>
              <w:rPr>
                <w:rFonts w:ascii="Calibri" w:eastAsiaTheme="minorHAnsi" w:hAnsi="Calibri" w:cs="Calibri"/>
                <w:color w:val="0000FF"/>
                <w:sz w:val="22"/>
                <w:szCs w:val="22"/>
                <w:u w:val="single"/>
              </w:rPr>
            </w:pPr>
            <w:r w:rsidRPr="00412825">
              <w:rPr>
                <w:rStyle w:val="Hyperlink"/>
              </w:rPr>
              <w:t>https://www.locatorservices.gov.bh/arcgis/rest/services/LOCATORMOBILE/MOB_ENG_VEC/MapServer</w:t>
            </w:r>
          </w:p>
        </w:tc>
        <w:tc>
          <w:tcPr>
            <w:tcW w:w="2095"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602272BF" w14:textId="77777777" w:rsidR="00B229A9" w:rsidRDefault="00B229A9">
            <w:pPr>
              <w:rPr>
                <w:rFonts w:ascii="Cambria" w:eastAsiaTheme="minorHAnsi" w:hAnsi="Cambria" w:cs="Calibri"/>
                <w:color w:val="000000"/>
                <w:sz w:val="22"/>
                <w:szCs w:val="22"/>
              </w:rPr>
            </w:pPr>
            <w:r>
              <w:rPr>
                <w:rFonts w:ascii="Cambria" w:hAnsi="Cambria"/>
                <w:color w:val="000000"/>
              </w:rPr>
              <w:t>English Vector Map tiled service</w:t>
            </w:r>
          </w:p>
        </w:tc>
      </w:tr>
      <w:tr w:rsidR="00B229A9" w14:paraId="36FA88C3" w14:textId="77777777" w:rsidTr="009B1843">
        <w:trPr>
          <w:trHeight w:val="615"/>
        </w:trPr>
        <w:tc>
          <w:tcPr>
            <w:tcW w:w="1480" w:type="dxa"/>
            <w:tcBorders>
              <w:top w:val="nil"/>
              <w:left w:val="single" w:sz="8" w:space="0" w:color="auto"/>
              <w:bottom w:val="single" w:sz="8" w:space="0" w:color="auto"/>
              <w:right w:val="single" w:sz="8" w:space="0" w:color="auto"/>
            </w:tcBorders>
            <w:tcMar>
              <w:top w:w="0" w:type="dxa"/>
              <w:left w:w="115" w:type="dxa"/>
              <w:bottom w:w="0" w:type="dxa"/>
              <w:right w:w="115" w:type="dxa"/>
            </w:tcMar>
            <w:vAlign w:val="center"/>
            <w:hideMark/>
          </w:tcPr>
          <w:p w14:paraId="18DBF38A" w14:textId="77777777" w:rsidR="00B229A9" w:rsidRDefault="00B229A9">
            <w:pPr>
              <w:jc w:val="both"/>
              <w:rPr>
                <w:rFonts w:ascii="Cambria" w:eastAsiaTheme="minorHAnsi" w:hAnsi="Cambria" w:cs="Calibri"/>
                <w:color w:val="000000"/>
                <w:sz w:val="22"/>
                <w:szCs w:val="22"/>
              </w:rPr>
            </w:pPr>
            <w:r>
              <w:rPr>
                <w:rFonts w:ascii="Cambria" w:hAnsi="Cambria"/>
                <w:caps/>
                <w:color w:val="000000"/>
              </w:rPr>
              <w:t>Mob_Eng_Sat</w:t>
            </w:r>
          </w:p>
        </w:tc>
        <w:tc>
          <w:tcPr>
            <w:tcW w:w="4860"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491AA22A" w14:textId="021C2A16" w:rsidR="00B229A9" w:rsidRDefault="00355AD0">
            <w:pPr>
              <w:jc w:val="both"/>
              <w:rPr>
                <w:rFonts w:ascii="Calibri" w:eastAsiaTheme="minorHAnsi" w:hAnsi="Calibri" w:cs="Calibri"/>
                <w:color w:val="0000FF"/>
                <w:sz w:val="22"/>
                <w:szCs w:val="22"/>
                <w:u w:val="single"/>
              </w:rPr>
            </w:pPr>
            <w:r w:rsidRPr="00412825">
              <w:rPr>
                <w:rStyle w:val="Hyperlink"/>
              </w:rPr>
              <w:t>https://www.locatorservices.gov.bh/arcgis/rest/services/LOCATORMOBILE/MOB_ENG_SAT/MapServer</w:t>
            </w:r>
          </w:p>
        </w:tc>
        <w:tc>
          <w:tcPr>
            <w:tcW w:w="2095"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1DCC0578" w14:textId="77777777" w:rsidR="00B229A9" w:rsidRDefault="00B229A9">
            <w:pPr>
              <w:rPr>
                <w:rFonts w:ascii="Cambria" w:eastAsiaTheme="minorHAnsi" w:hAnsi="Cambria" w:cs="Calibri"/>
                <w:color w:val="000000"/>
                <w:sz w:val="22"/>
                <w:szCs w:val="22"/>
              </w:rPr>
            </w:pPr>
            <w:r>
              <w:rPr>
                <w:rFonts w:ascii="Cambria" w:hAnsi="Cambria"/>
                <w:color w:val="000000"/>
              </w:rPr>
              <w:t>English Satellite Map tiles service</w:t>
            </w:r>
          </w:p>
        </w:tc>
      </w:tr>
      <w:tr w:rsidR="00B229A9" w14:paraId="087FB233" w14:textId="77777777" w:rsidTr="009B1843">
        <w:trPr>
          <w:trHeight w:val="615"/>
        </w:trPr>
        <w:tc>
          <w:tcPr>
            <w:tcW w:w="1480" w:type="dxa"/>
            <w:tcBorders>
              <w:top w:val="nil"/>
              <w:left w:val="single" w:sz="8" w:space="0" w:color="auto"/>
              <w:bottom w:val="single" w:sz="8" w:space="0" w:color="auto"/>
              <w:right w:val="single" w:sz="8" w:space="0" w:color="auto"/>
            </w:tcBorders>
            <w:tcMar>
              <w:top w:w="0" w:type="dxa"/>
              <w:left w:w="115" w:type="dxa"/>
              <w:bottom w:w="0" w:type="dxa"/>
              <w:right w:w="115" w:type="dxa"/>
            </w:tcMar>
            <w:vAlign w:val="center"/>
            <w:hideMark/>
          </w:tcPr>
          <w:p w14:paraId="445D7536" w14:textId="77777777" w:rsidR="00B229A9" w:rsidRDefault="00B229A9">
            <w:pPr>
              <w:jc w:val="both"/>
              <w:rPr>
                <w:rFonts w:ascii="Cambria" w:eastAsiaTheme="minorHAnsi" w:hAnsi="Cambria" w:cs="Calibri"/>
                <w:color w:val="000000"/>
                <w:sz w:val="22"/>
                <w:szCs w:val="22"/>
              </w:rPr>
            </w:pPr>
            <w:r>
              <w:rPr>
                <w:rFonts w:ascii="Cambria" w:hAnsi="Cambria"/>
                <w:caps/>
                <w:color w:val="000000"/>
              </w:rPr>
              <w:t>Mob_Eng_Hyb</w:t>
            </w:r>
          </w:p>
        </w:tc>
        <w:tc>
          <w:tcPr>
            <w:tcW w:w="4860"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50666053" w14:textId="6AE23C88" w:rsidR="00B229A9" w:rsidRDefault="00355AD0">
            <w:pPr>
              <w:jc w:val="both"/>
              <w:rPr>
                <w:rFonts w:ascii="Calibri" w:eastAsiaTheme="minorHAnsi" w:hAnsi="Calibri" w:cs="Calibri"/>
                <w:color w:val="0000FF"/>
                <w:sz w:val="22"/>
                <w:szCs w:val="22"/>
                <w:u w:val="single"/>
              </w:rPr>
            </w:pPr>
            <w:r w:rsidRPr="00412825">
              <w:rPr>
                <w:rStyle w:val="Hyperlink"/>
              </w:rPr>
              <w:t>https://www.locatorservices.gov.bh/arcgis/rest/services/LOCATORMOBILE/MOB_ENG_HYB/MapServer</w:t>
            </w:r>
          </w:p>
        </w:tc>
        <w:tc>
          <w:tcPr>
            <w:tcW w:w="2095"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028A237A" w14:textId="77777777" w:rsidR="00B229A9" w:rsidRDefault="00B229A9">
            <w:pPr>
              <w:rPr>
                <w:rFonts w:ascii="Cambria" w:eastAsiaTheme="minorHAnsi" w:hAnsi="Cambria" w:cs="Calibri"/>
                <w:color w:val="000000"/>
                <w:sz w:val="22"/>
                <w:szCs w:val="22"/>
              </w:rPr>
            </w:pPr>
            <w:r>
              <w:rPr>
                <w:rFonts w:ascii="Cambria" w:hAnsi="Cambria"/>
                <w:color w:val="000000"/>
              </w:rPr>
              <w:t>English Hybrid Map tiles service</w:t>
            </w:r>
          </w:p>
        </w:tc>
      </w:tr>
      <w:tr w:rsidR="00B229A9" w14:paraId="76DCCB7C" w14:textId="77777777" w:rsidTr="009B1843">
        <w:trPr>
          <w:trHeight w:val="1015"/>
        </w:trPr>
        <w:tc>
          <w:tcPr>
            <w:tcW w:w="1480" w:type="dxa"/>
            <w:tcBorders>
              <w:top w:val="nil"/>
              <w:left w:val="single" w:sz="8" w:space="0" w:color="auto"/>
              <w:bottom w:val="single" w:sz="8" w:space="0" w:color="auto"/>
              <w:right w:val="single" w:sz="8" w:space="0" w:color="auto"/>
            </w:tcBorders>
            <w:tcMar>
              <w:top w:w="0" w:type="dxa"/>
              <w:left w:w="115" w:type="dxa"/>
              <w:bottom w:w="0" w:type="dxa"/>
              <w:right w:w="115" w:type="dxa"/>
            </w:tcMar>
            <w:vAlign w:val="center"/>
            <w:hideMark/>
          </w:tcPr>
          <w:p w14:paraId="25E40ED2" w14:textId="77777777" w:rsidR="00B229A9" w:rsidRPr="00B229A9" w:rsidRDefault="00B229A9" w:rsidP="00B229A9">
            <w:pPr>
              <w:jc w:val="both"/>
              <w:rPr>
                <w:rFonts w:ascii="Cambria" w:eastAsiaTheme="minorHAnsi" w:hAnsi="Cambria" w:cs="Calibri"/>
                <w:color w:val="000000"/>
                <w:sz w:val="22"/>
                <w:szCs w:val="22"/>
              </w:rPr>
            </w:pPr>
            <w:r>
              <w:rPr>
                <w:rFonts w:ascii="Cambria" w:hAnsi="Cambria"/>
                <w:caps/>
                <w:color w:val="000000"/>
              </w:rPr>
              <w:t>Mob_Query</w:t>
            </w:r>
          </w:p>
        </w:tc>
        <w:tc>
          <w:tcPr>
            <w:tcW w:w="4860"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391952EA" w14:textId="1DB11BC3" w:rsidR="00B229A9" w:rsidRDefault="00355AD0">
            <w:pPr>
              <w:jc w:val="both"/>
              <w:rPr>
                <w:rFonts w:ascii="Calibri" w:eastAsiaTheme="minorHAnsi" w:hAnsi="Calibri" w:cs="Calibri"/>
                <w:color w:val="0000FF"/>
                <w:sz w:val="22"/>
                <w:szCs w:val="22"/>
                <w:u w:val="single"/>
              </w:rPr>
            </w:pPr>
            <w:r w:rsidRPr="00412825">
              <w:rPr>
                <w:rStyle w:val="Hyperlink"/>
              </w:rPr>
              <w:t>https://www.locatorservices.gov.bh/arcgis/rest/services/LOCATORMOBILE/MOB_QUERY/MapServer</w:t>
            </w:r>
          </w:p>
          <w:p w14:paraId="1B8EB44A" w14:textId="77777777" w:rsidR="00B229A9" w:rsidRDefault="00B229A9" w:rsidP="00B229A9">
            <w:pPr>
              <w:rPr>
                <w:rFonts w:ascii="Calibri" w:hAnsi="Calibri" w:cs="Calibri"/>
                <w:sz w:val="22"/>
                <w:szCs w:val="22"/>
              </w:rPr>
            </w:pPr>
          </w:p>
          <w:p w14:paraId="4CA72B70" w14:textId="77777777" w:rsidR="00B229A9" w:rsidRPr="00B229A9" w:rsidRDefault="00B229A9" w:rsidP="00B229A9">
            <w:pPr>
              <w:rPr>
                <w:rFonts w:ascii="Calibri" w:hAnsi="Calibri" w:cs="Calibri"/>
                <w:sz w:val="22"/>
                <w:szCs w:val="22"/>
              </w:rPr>
            </w:pPr>
          </w:p>
        </w:tc>
        <w:tc>
          <w:tcPr>
            <w:tcW w:w="2095"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443A3623" w14:textId="77777777" w:rsidR="00B229A9" w:rsidRDefault="00B229A9">
            <w:pPr>
              <w:rPr>
                <w:rFonts w:ascii="Cambria" w:eastAsiaTheme="minorHAnsi" w:hAnsi="Cambria" w:cs="Calibri"/>
                <w:color w:val="000000"/>
                <w:sz w:val="22"/>
                <w:szCs w:val="22"/>
              </w:rPr>
            </w:pPr>
            <w:r>
              <w:rPr>
                <w:rFonts w:ascii="Cambria" w:hAnsi="Cambria"/>
                <w:color w:val="000000"/>
              </w:rPr>
              <w:t>Query Service</w:t>
            </w:r>
          </w:p>
          <w:p w14:paraId="083BBD60" w14:textId="77777777" w:rsidR="00B229A9" w:rsidRPr="00B229A9" w:rsidRDefault="00B229A9" w:rsidP="00B229A9">
            <w:pPr>
              <w:rPr>
                <w:rFonts w:ascii="Cambria" w:hAnsi="Cambria" w:cs="Calibri"/>
                <w:sz w:val="22"/>
                <w:szCs w:val="22"/>
              </w:rPr>
            </w:pPr>
          </w:p>
        </w:tc>
      </w:tr>
      <w:tr w:rsidR="00B229A9" w14:paraId="3592071A" w14:textId="77777777" w:rsidTr="009B1843">
        <w:trPr>
          <w:trHeight w:val="1438"/>
        </w:trPr>
        <w:tc>
          <w:tcPr>
            <w:tcW w:w="1480" w:type="dxa"/>
            <w:tcBorders>
              <w:top w:val="nil"/>
              <w:left w:val="single" w:sz="8" w:space="0" w:color="auto"/>
              <w:bottom w:val="single" w:sz="8" w:space="0" w:color="auto"/>
              <w:right w:val="single" w:sz="8" w:space="0" w:color="auto"/>
            </w:tcBorders>
            <w:tcMar>
              <w:top w:w="0" w:type="dxa"/>
              <w:left w:w="115" w:type="dxa"/>
              <w:bottom w:w="0" w:type="dxa"/>
              <w:right w:w="115" w:type="dxa"/>
            </w:tcMar>
            <w:vAlign w:val="center"/>
            <w:hideMark/>
          </w:tcPr>
          <w:p w14:paraId="0F775C6B" w14:textId="77777777" w:rsidR="00B229A9" w:rsidRDefault="00B229A9">
            <w:pPr>
              <w:jc w:val="both"/>
              <w:rPr>
                <w:rFonts w:ascii="Cambria" w:eastAsiaTheme="minorHAnsi" w:hAnsi="Cambria" w:cs="Calibri"/>
                <w:color w:val="000000"/>
                <w:sz w:val="22"/>
                <w:szCs w:val="22"/>
              </w:rPr>
            </w:pPr>
            <w:r>
              <w:rPr>
                <w:rFonts w:ascii="Cambria" w:hAnsi="Cambria"/>
                <w:caps/>
                <w:color w:val="000000"/>
              </w:rPr>
              <w:t>Mob_Eng_Routing</w:t>
            </w:r>
          </w:p>
        </w:tc>
        <w:tc>
          <w:tcPr>
            <w:tcW w:w="4860"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71213ED3" w14:textId="4FD86B7F" w:rsidR="00B229A9" w:rsidRDefault="00355AD0">
            <w:pPr>
              <w:jc w:val="both"/>
              <w:rPr>
                <w:rFonts w:ascii="Calibri" w:eastAsiaTheme="minorHAnsi" w:hAnsi="Calibri" w:cs="Calibri"/>
                <w:color w:val="0000FF"/>
                <w:sz w:val="22"/>
                <w:szCs w:val="22"/>
                <w:u w:val="single"/>
              </w:rPr>
            </w:pPr>
            <w:r w:rsidRPr="00412825">
              <w:rPr>
                <w:rStyle w:val="Hyperlink"/>
              </w:rPr>
              <w:t>https://www.locatorservices.gov.bh/arcgis/rest/services/LOCATORMOBILE/MOB_ENG_ROUTING/NAServer</w:t>
            </w:r>
          </w:p>
        </w:tc>
        <w:tc>
          <w:tcPr>
            <w:tcW w:w="2095" w:type="dxa"/>
            <w:tcBorders>
              <w:top w:val="nil"/>
              <w:left w:val="nil"/>
              <w:bottom w:val="single" w:sz="8" w:space="0" w:color="auto"/>
              <w:right w:val="single" w:sz="8" w:space="0" w:color="auto"/>
            </w:tcBorders>
            <w:tcMar>
              <w:top w:w="0" w:type="dxa"/>
              <w:left w:w="115" w:type="dxa"/>
              <w:bottom w:w="0" w:type="dxa"/>
              <w:right w:w="115" w:type="dxa"/>
            </w:tcMar>
            <w:vAlign w:val="center"/>
            <w:hideMark/>
          </w:tcPr>
          <w:p w14:paraId="23740935" w14:textId="77777777" w:rsidR="00B229A9" w:rsidRDefault="00B229A9">
            <w:pPr>
              <w:rPr>
                <w:rFonts w:ascii="Cambria" w:eastAsiaTheme="minorHAnsi" w:hAnsi="Cambria" w:cs="Calibri"/>
                <w:color w:val="000000"/>
                <w:sz w:val="22"/>
                <w:szCs w:val="22"/>
              </w:rPr>
            </w:pPr>
            <w:r>
              <w:rPr>
                <w:rFonts w:ascii="Cambria" w:hAnsi="Cambria"/>
                <w:color w:val="000000"/>
              </w:rPr>
              <w:t>ArcGIS Network Analyst dynamic service with Network data configured</w:t>
            </w:r>
          </w:p>
        </w:tc>
      </w:tr>
    </w:tbl>
    <w:p w14:paraId="3E2749E9" w14:textId="77777777" w:rsidR="00B229A9" w:rsidRDefault="00B229A9" w:rsidP="00873898">
      <w:pPr>
        <w:jc w:val="both"/>
        <w:rPr>
          <w:rFonts w:asciiTheme="minorHAnsi" w:hAnsiTheme="minorHAnsi" w:cstheme="minorHAnsi"/>
        </w:rPr>
      </w:pPr>
    </w:p>
    <w:p w14:paraId="044B44D8" w14:textId="2E666F42" w:rsidR="008B3F2E" w:rsidRDefault="008B3F2E">
      <w:pPr>
        <w:spacing w:after="160" w:line="259" w:lineRule="auto"/>
        <w:rPr>
          <w:rFonts w:asciiTheme="minorHAnsi" w:hAnsiTheme="minorHAnsi" w:cstheme="minorHAnsi"/>
        </w:rPr>
      </w:pPr>
      <w:r>
        <w:rPr>
          <w:rFonts w:asciiTheme="minorHAnsi" w:hAnsiTheme="minorHAnsi" w:cstheme="minorHAnsi"/>
        </w:rPr>
        <w:br w:type="page"/>
      </w:r>
    </w:p>
    <w:p w14:paraId="569CB3BC" w14:textId="77777777" w:rsidR="00B229A9" w:rsidRPr="00EA70E6" w:rsidRDefault="00B229A9" w:rsidP="00873898">
      <w:pPr>
        <w:jc w:val="both"/>
        <w:rPr>
          <w:rFonts w:asciiTheme="minorHAnsi" w:hAnsiTheme="minorHAnsi" w:cstheme="minorHAnsi"/>
        </w:rPr>
      </w:pPr>
    </w:p>
    <w:p w14:paraId="54A82603"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POIs  (Point of Interest)</w:t>
      </w:r>
    </w:p>
    <w:p w14:paraId="51C71E73" w14:textId="77777777" w:rsidR="00873898" w:rsidRPr="00EA70E6" w:rsidRDefault="00873898" w:rsidP="00873898">
      <w:pPr>
        <w:pStyle w:val="ListParagraph"/>
        <w:ind w:left="360"/>
        <w:jc w:val="both"/>
        <w:rPr>
          <w:rFonts w:asciiTheme="minorHAnsi" w:hAnsiTheme="minorHAnsi" w:cstheme="minorHAnsi"/>
        </w:rPr>
      </w:pPr>
    </w:p>
    <w:p w14:paraId="5EE8080E"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tbl>
      <w:tblPr>
        <w:tblStyle w:val="TableGrid"/>
        <w:tblW w:w="7674" w:type="dxa"/>
        <w:tblInd w:w="715" w:type="dxa"/>
        <w:tblLook w:val="04A0" w:firstRow="1" w:lastRow="0" w:firstColumn="1" w:lastColumn="0" w:noHBand="0" w:noVBand="1"/>
      </w:tblPr>
      <w:tblGrid>
        <w:gridCol w:w="2178"/>
        <w:gridCol w:w="1692"/>
        <w:gridCol w:w="2807"/>
        <w:gridCol w:w="997"/>
      </w:tblGrid>
      <w:tr w:rsidR="00873898" w:rsidRPr="00EA70E6" w14:paraId="2CA1107D" w14:textId="77777777" w:rsidTr="008B3F2E">
        <w:trPr>
          <w:tblHeader/>
        </w:trPr>
        <w:tc>
          <w:tcPr>
            <w:tcW w:w="2178" w:type="dxa"/>
            <w:shd w:val="clear" w:color="auto" w:fill="BFBFBF" w:themeFill="background1" w:themeFillShade="BF"/>
          </w:tcPr>
          <w:p w14:paraId="0689D89B"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692" w:type="dxa"/>
            <w:shd w:val="clear" w:color="auto" w:fill="BFBFBF" w:themeFill="background1" w:themeFillShade="BF"/>
          </w:tcPr>
          <w:p w14:paraId="71476BC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807" w:type="dxa"/>
            <w:shd w:val="clear" w:color="auto" w:fill="BFBFBF" w:themeFill="background1" w:themeFillShade="BF"/>
          </w:tcPr>
          <w:p w14:paraId="5BFE9758"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997" w:type="dxa"/>
            <w:shd w:val="clear" w:color="auto" w:fill="BFBFBF" w:themeFill="background1" w:themeFillShade="BF"/>
          </w:tcPr>
          <w:p w14:paraId="5100F418"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36E5AFF8" w14:textId="77777777" w:rsidTr="006A1BB2">
        <w:tc>
          <w:tcPr>
            <w:tcW w:w="2178" w:type="dxa"/>
          </w:tcPr>
          <w:p w14:paraId="3A02681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692" w:type="dxa"/>
          </w:tcPr>
          <w:p w14:paraId="0960550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2807" w:type="dxa"/>
          </w:tcPr>
          <w:p w14:paraId="4FAA03F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997" w:type="dxa"/>
          </w:tcPr>
          <w:p w14:paraId="48671D8E"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49C81EFE" w14:textId="77777777" w:rsidTr="006A1BB2">
        <w:tc>
          <w:tcPr>
            <w:tcW w:w="2178" w:type="dxa"/>
          </w:tcPr>
          <w:p w14:paraId="249C9FB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w:t>
            </w:r>
          </w:p>
        </w:tc>
        <w:tc>
          <w:tcPr>
            <w:tcW w:w="1692" w:type="dxa"/>
          </w:tcPr>
          <w:p w14:paraId="27A7715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5DB4E6B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w:t>
            </w:r>
          </w:p>
        </w:tc>
        <w:tc>
          <w:tcPr>
            <w:tcW w:w="997" w:type="dxa"/>
          </w:tcPr>
          <w:p w14:paraId="00048DF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34515883" w14:textId="77777777" w:rsidTr="006A1BB2">
        <w:tc>
          <w:tcPr>
            <w:tcW w:w="2178" w:type="dxa"/>
          </w:tcPr>
          <w:p w14:paraId="1D59C85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BUILDING </w:t>
            </w:r>
          </w:p>
        </w:tc>
        <w:tc>
          <w:tcPr>
            <w:tcW w:w="1692" w:type="dxa"/>
          </w:tcPr>
          <w:p w14:paraId="1866D58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3C1A201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BUILDING </w:t>
            </w:r>
          </w:p>
        </w:tc>
        <w:tc>
          <w:tcPr>
            <w:tcW w:w="997" w:type="dxa"/>
          </w:tcPr>
          <w:p w14:paraId="514DE4D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5C6029FD" w14:textId="77777777" w:rsidTr="006A1BB2">
        <w:tc>
          <w:tcPr>
            <w:tcW w:w="2178" w:type="dxa"/>
          </w:tcPr>
          <w:p w14:paraId="2FBD60D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BLOCK </w:t>
            </w:r>
          </w:p>
        </w:tc>
        <w:tc>
          <w:tcPr>
            <w:tcW w:w="1692" w:type="dxa"/>
          </w:tcPr>
          <w:p w14:paraId="0F3934B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807" w:type="dxa"/>
          </w:tcPr>
          <w:p w14:paraId="20A7CF5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BLOCK</w:t>
            </w:r>
          </w:p>
        </w:tc>
        <w:tc>
          <w:tcPr>
            <w:tcW w:w="997" w:type="dxa"/>
          </w:tcPr>
          <w:p w14:paraId="60CABA76"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1BB5560" w14:textId="77777777" w:rsidTr="006A1BB2">
        <w:tc>
          <w:tcPr>
            <w:tcW w:w="2178" w:type="dxa"/>
          </w:tcPr>
          <w:p w14:paraId="7037C90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w:t>
            </w:r>
          </w:p>
        </w:tc>
        <w:tc>
          <w:tcPr>
            <w:tcW w:w="1692" w:type="dxa"/>
          </w:tcPr>
          <w:p w14:paraId="272887A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807" w:type="dxa"/>
          </w:tcPr>
          <w:p w14:paraId="58EA129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w:t>
            </w:r>
          </w:p>
        </w:tc>
        <w:tc>
          <w:tcPr>
            <w:tcW w:w="997" w:type="dxa"/>
          </w:tcPr>
          <w:p w14:paraId="26D76E9D"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2E211225" w14:textId="77777777" w:rsidTr="006A1BB2">
        <w:tc>
          <w:tcPr>
            <w:tcW w:w="2178" w:type="dxa"/>
          </w:tcPr>
          <w:p w14:paraId="7AC723A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AREA_NM_EN </w:t>
            </w:r>
          </w:p>
        </w:tc>
        <w:tc>
          <w:tcPr>
            <w:tcW w:w="1692" w:type="dxa"/>
          </w:tcPr>
          <w:p w14:paraId="44AEDCF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035EAA0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 NAME </w:t>
            </w:r>
          </w:p>
        </w:tc>
        <w:tc>
          <w:tcPr>
            <w:tcW w:w="997" w:type="dxa"/>
          </w:tcPr>
          <w:p w14:paraId="61AC681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05FD4597" w14:textId="77777777" w:rsidTr="006A1BB2">
        <w:tc>
          <w:tcPr>
            <w:tcW w:w="2178" w:type="dxa"/>
          </w:tcPr>
          <w:p w14:paraId="45C1D13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NAME_ARABIC </w:t>
            </w:r>
          </w:p>
        </w:tc>
        <w:tc>
          <w:tcPr>
            <w:tcW w:w="1692" w:type="dxa"/>
          </w:tcPr>
          <w:p w14:paraId="3784C2B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7B2DB63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ARABIC NAME </w:t>
            </w:r>
          </w:p>
        </w:tc>
        <w:tc>
          <w:tcPr>
            <w:tcW w:w="997" w:type="dxa"/>
          </w:tcPr>
          <w:p w14:paraId="23B586B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4715E319" w14:textId="77777777" w:rsidTr="006A1BB2">
        <w:tc>
          <w:tcPr>
            <w:tcW w:w="2178" w:type="dxa"/>
          </w:tcPr>
          <w:p w14:paraId="60636D0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GOVERNORATE </w:t>
            </w:r>
          </w:p>
        </w:tc>
        <w:tc>
          <w:tcPr>
            <w:tcW w:w="1692" w:type="dxa"/>
          </w:tcPr>
          <w:p w14:paraId="615B523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807" w:type="dxa"/>
          </w:tcPr>
          <w:p w14:paraId="076E785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GOVERNORATE  </w:t>
            </w:r>
          </w:p>
        </w:tc>
        <w:tc>
          <w:tcPr>
            <w:tcW w:w="997" w:type="dxa"/>
          </w:tcPr>
          <w:p w14:paraId="340BE325"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7A78C25" w14:textId="77777777" w:rsidTr="006A1BB2">
        <w:tc>
          <w:tcPr>
            <w:tcW w:w="2178" w:type="dxa"/>
          </w:tcPr>
          <w:p w14:paraId="2DB61C1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TYPE_AR </w:t>
            </w:r>
          </w:p>
        </w:tc>
        <w:tc>
          <w:tcPr>
            <w:tcW w:w="1692" w:type="dxa"/>
          </w:tcPr>
          <w:p w14:paraId="3E5F4D7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692B4B7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TYPE_AR </w:t>
            </w:r>
          </w:p>
        </w:tc>
        <w:tc>
          <w:tcPr>
            <w:tcW w:w="997" w:type="dxa"/>
          </w:tcPr>
          <w:p w14:paraId="3CFAAC0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64FA09D1" w14:textId="77777777" w:rsidTr="006A1BB2">
        <w:tc>
          <w:tcPr>
            <w:tcW w:w="2178" w:type="dxa"/>
          </w:tcPr>
          <w:p w14:paraId="71B8595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SUBTYPE_AR </w:t>
            </w:r>
          </w:p>
        </w:tc>
        <w:tc>
          <w:tcPr>
            <w:tcW w:w="1692" w:type="dxa"/>
          </w:tcPr>
          <w:p w14:paraId="4847EF5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0AB4BD6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SUBTYPE_AR </w:t>
            </w:r>
          </w:p>
        </w:tc>
        <w:tc>
          <w:tcPr>
            <w:tcW w:w="997" w:type="dxa"/>
          </w:tcPr>
          <w:p w14:paraId="52D232F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299C065D" w14:textId="77777777" w:rsidTr="006A1BB2">
        <w:tc>
          <w:tcPr>
            <w:tcW w:w="2178" w:type="dxa"/>
          </w:tcPr>
          <w:p w14:paraId="675779D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 </w:t>
            </w:r>
          </w:p>
        </w:tc>
        <w:tc>
          <w:tcPr>
            <w:tcW w:w="1692" w:type="dxa"/>
          </w:tcPr>
          <w:p w14:paraId="21E9B13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1D40D78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 </w:t>
            </w:r>
          </w:p>
        </w:tc>
        <w:tc>
          <w:tcPr>
            <w:tcW w:w="997" w:type="dxa"/>
          </w:tcPr>
          <w:p w14:paraId="5B9977F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111469E8" w14:textId="77777777" w:rsidTr="006A1BB2">
        <w:tc>
          <w:tcPr>
            <w:tcW w:w="2178" w:type="dxa"/>
          </w:tcPr>
          <w:p w14:paraId="61ACEA2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FLAT </w:t>
            </w:r>
          </w:p>
        </w:tc>
        <w:tc>
          <w:tcPr>
            <w:tcW w:w="1692" w:type="dxa"/>
          </w:tcPr>
          <w:p w14:paraId="419F1E1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1051A52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FLAT </w:t>
            </w:r>
          </w:p>
        </w:tc>
        <w:tc>
          <w:tcPr>
            <w:tcW w:w="997" w:type="dxa"/>
          </w:tcPr>
          <w:p w14:paraId="273AAD3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57EE783A" w14:textId="77777777" w:rsidTr="006A1BB2">
        <w:tc>
          <w:tcPr>
            <w:tcW w:w="2178" w:type="dxa"/>
          </w:tcPr>
          <w:p w14:paraId="572FA8F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TELEPHONE </w:t>
            </w:r>
          </w:p>
        </w:tc>
        <w:tc>
          <w:tcPr>
            <w:tcW w:w="1692" w:type="dxa"/>
          </w:tcPr>
          <w:p w14:paraId="5A721B1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6685475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TELEPHONE </w:t>
            </w:r>
          </w:p>
        </w:tc>
        <w:tc>
          <w:tcPr>
            <w:tcW w:w="997" w:type="dxa"/>
          </w:tcPr>
          <w:p w14:paraId="220FEC7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5A3A410B" w14:textId="77777777" w:rsidTr="006A1BB2">
        <w:tc>
          <w:tcPr>
            <w:tcW w:w="2178" w:type="dxa"/>
          </w:tcPr>
          <w:p w14:paraId="7287265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CR </w:t>
            </w:r>
          </w:p>
        </w:tc>
        <w:tc>
          <w:tcPr>
            <w:tcW w:w="1692" w:type="dxa"/>
          </w:tcPr>
          <w:p w14:paraId="45D7505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703301C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CR </w:t>
            </w:r>
          </w:p>
        </w:tc>
        <w:tc>
          <w:tcPr>
            <w:tcW w:w="997" w:type="dxa"/>
          </w:tcPr>
          <w:p w14:paraId="6FD85B7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6F86B35D" w14:textId="77777777" w:rsidTr="006A1BB2">
        <w:tc>
          <w:tcPr>
            <w:tcW w:w="2178" w:type="dxa"/>
          </w:tcPr>
          <w:p w14:paraId="07DE283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TYPE_EN </w:t>
            </w:r>
          </w:p>
        </w:tc>
        <w:tc>
          <w:tcPr>
            <w:tcW w:w="1692" w:type="dxa"/>
          </w:tcPr>
          <w:p w14:paraId="70B9FBC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29FC0E4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TYPE_EN </w:t>
            </w:r>
          </w:p>
        </w:tc>
        <w:tc>
          <w:tcPr>
            <w:tcW w:w="997" w:type="dxa"/>
          </w:tcPr>
          <w:p w14:paraId="45BC9AA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334608CB" w14:textId="77777777" w:rsidTr="006A1BB2">
        <w:tc>
          <w:tcPr>
            <w:tcW w:w="2178" w:type="dxa"/>
          </w:tcPr>
          <w:p w14:paraId="1D9BF2C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SUBTYPE_EN </w:t>
            </w:r>
          </w:p>
        </w:tc>
        <w:tc>
          <w:tcPr>
            <w:tcW w:w="1692" w:type="dxa"/>
          </w:tcPr>
          <w:p w14:paraId="02BE20E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5300F88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SUBTYPE_EN </w:t>
            </w:r>
          </w:p>
        </w:tc>
        <w:tc>
          <w:tcPr>
            <w:tcW w:w="997" w:type="dxa"/>
          </w:tcPr>
          <w:p w14:paraId="674A951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00758DBE" w14:textId="77777777" w:rsidTr="006A1BB2">
        <w:tc>
          <w:tcPr>
            <w:tcW w:w="2178" w:type="dxa"/>
          </w:tcPr>
          <w:p w14:paraId="20CC162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ROAD_NAME_AR </w:t>
            </w:r>
          </w:p>
        </w:tc>
        <w:tc>
          <w:tcPr>
            <w:tcW w:w="1692" w:type="dxa"/>
          </w:tcPr>
          <w:p w14:paraId="5079EDA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709E9DD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ROAD_NAME_AR </w:t>
            </w:r>
          </w:p>
        </w:tc>
        <w:tc>
          <w:tcPr>
            <w:tcW w:w="997" w:type="dxa"/>
          </w:tcPr>
          <w:p w14:paraId="101B401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5195122A" w14:textId="77777777" w:rsidTr="006A1BB2">
        <w:tc>
          <w:tcPr>
            <w:tcW w:w="2178" w:type="dxa"/>
          </w:tcPr>
          <w:p w14:paraId="38CB630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AREA_NM_AR </w:t>
            </w:r>
          </w:p>
        </w:tc>
        <w:tc>
          <w:tcPr>
            <w:tcW w:w="1692" w:type="dxa"/>
          </w:tcPr>
          <w:p w14:paraId="6DA2D57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1AE3237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AREA_NM_AR </w:t>
            </w:r>
          </w:p>
        </w:tc>
        <w:tc>
          <w:tcPr>
            <w:tcW w:w="997" w:type="dxa"/>
          </w:tcPr>
          <w:p w14:paraId="16D3ACB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255  </w:t>
            </w:r>
          </w:p>
        </w:tc>
      </w:tr>
      <w:tr w:rsidR="00873898" w:rsidRPr="00EA70E6" w14:paraId="6250A1E0" w14:textId="77777777" w:rsidTr="006A1BB2">
        <w:tc>
          <w:tcPr>
            <w:tcW w:w="2178" w:type="dxa"/>
          </w:tcPr>
          <w:p w14:paraId="5EE6A58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POINT_X </w:t>
            </w:r>
          </w:p>
        </w:tc>
        <w:tc>
          <w:tcPr>
            <w:tcW w:w="1692" w:type="dxa"/>
          </w:tcPr>
          <w:p w14:paraId="5168344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807" w:type="dxa"/>
          </w:tcPr>
          <w:p w14:paraId="25AB8A8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POINT_X  </w:t>
            </w:r>
          </w:p>
        </w:tc>
        <w:tc>
          <w:tcPr>
            <w:tcW w:w="997" w:type="dxa"/>
          </w:tcPr>
          <w:p w14:paraId="40ED1522"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8A56F07" w14:textId="77777777" w:rsidTr="006A1BB2">
        <w:tc>
          <w:tcPr>
            <w:tcW w:w="2178" w:type="dxa"/>
          </w:tcPr>
          <w:p w14:paraId="4A5EF72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POINT_Y </w:t>
            </w:r>
          </w:p>
        </w:tc>
        <w:tc>
          <w:tcPr>
            <w:tcW w:w="1692" w:type="dxa"/>
          </w:tcPr>
          <w:p w14:paraId="383B5DE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807" w:type="dxa"/>
          </w:tcPr>
          <w:p w14:paraId="588ECB4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POINT_Y  </w:t>
            </w:r>
          </w:p>
        </w:tc>
        <w:tc>
          <w:tcPr>
            <w:tcW w:w="997" w:type="dxa"/>
          </w:tcPr>
          <w:p w14:paraId="791A1506"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19A3BAF9" w14:textId="77777777" w:rsidTr="006A1BB2">
        <w:tc>
          <w:tcPr>
            <w:tcW w:w="2178" w:type="dxa"/>
          </w:tcPr>
          <w:p w14:paraId="7DA1567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DT_CREATED </w:t>
            </w:r>
          </w:p>
        </w:tc>
        <w:tc>
          <w:tcPr>
            <w:tcW w:w="1692" w:type="dxa"/>
          </w:tcPr>
          <w:p w14:paraId="317E842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Date </w:t>
            </w:r>
          </w:p>
        </w:tc>
        <w:tc>
          <w:tcPr>
            <w:tcW w:w="2807" w:type="dxa"/>
          </w:tcPr>
          <w:p w14:paraId="5DA1525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DT_CREATED </w:t>
            </w:r>
          </w:p>
        </w:tc>
        <w:tc>
          <w:tcPr>
            <w:tcW w:w="997" w:type="dxa"/>
          </w:tcPr>
          <w:p w14:paraId="10E0C2F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36  </w:t>
            </w:r>
          </w:p>
        </w:tc>
      </w:tr>
      <w:tr w:rsidR="00873898" w:rsidRPr="00EA70E6" w14:paraId="4F2E04B5" w14:textId="77777777" w:rsidTr="006A1BB2">
        <w:tc>
          <w:tcPr>
            <w:tcW w:w="2178" w:type="dxa"/>
          </w:tcPr>
          <w:p w14:paraId="39489C0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DT_MODIFIED </w:t>
            </w:r>
          </w:p>
        </w:tc>
        <w:tc>
          <w:tcPr>
            <w:tcW w:w="1692" w:type="dxa"/>
          </w:tcPr>
          <w:p w14:paraId="3195990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Date </w:t>
            </w:r>
          </w:p>
        </w:tc>
        <w:tc>
          <w:tcPr>
            <w:tcW w:w="2807" w:type="dxa"/>
          </w:tcPr>
          <w:p w14:paraId="531C39A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DT_MODIFIED </w:t>
            </w:r>
          </w:p>
        </w:tc>
        <w:tc>
          <w:tcPr>
            <w:tcW w:w="997" w:type="dxa"/>
          </w:tcPr>
          <w:p w14:paraId="7CDD41B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36  </w:t>
            </w:r>
          </w:p>
        </w:tc>
      </w:tr>
      <w:tr w:rsidR="00873898" w:rsidRPr="00EA70E6" w14:paraId="33A624E2" w14:textId="77777777" w:rsidTr="006A1BB2">
        <w:tc>
          <w:tcPr>
            <w:tcW w:w="2178" w:type="dxa"/>
          </w:tcPr>
          <w:p w14:paraId="337772B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ORGTYPE </w:t>
            </w:r>
          </w:p>
        </w:tc>
        <w:tc>
          <w:tcPr>
            <w:tcW w:w="1692" w:type="dxa"/>
          </w:tcPr>
          <w:p w14:paraId="0877A91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719EF1C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ORGTYPE </w:t>
            </w:r>
          </w:p>
        </w:tc>
        <w:tc>
          <w:tcPr>
            <w:tcW w:w="997" w:type="dxa"/>
          </w:tcPr>
          <w:p w14:paraId="79AE6D5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18 </w:t>
            </w:r>
          </w:p>
        </w:tc>
      </w:tr>
      <w:tr w:rsidR="00873898" w:rsidRPr="00EA70E6" w14:paraId="050F1F8A" w14:textId="77777777" w:rsidTr="006A1BB2">
        <w:tc>
          <w:tcPr>
            <w:tcW w:w="2178" w:type="dxa"/>
          </w:tcPr>
          <w:p w14:paraId="07E1D07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CATEGORY_EN </w:t>
            </w:r>
          </w:p>
        </w:tc>
        <w:tc>
          <w:tcPr>
            <w:tcW w:w="1692" w:type="dxa"/>
          </w:tcPr>
          <w:p w14:paraId="7D06267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6FFE6B8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CATEGORY_EN </w:t>
            </w:r>
          </w:p>
        </w:tc>
        <w:tc>
          <w:tcPr>
            <w:tcW w:w="997" w:type="dxa"/>
          </w:tcPr>
          <w:p w14:paraId="0E704B8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250  </w:t>
            </w:r>
          </w:p>
        </w:tc>
      </w:tr>
      <w:tr w:rsidR="00873898" w:rsidRPr="00EA70E6" w14:paraId="248FF0F0" w14:textId="77777777" w:rsidTr="006A1BB2">
        <w:tc>
          <w:tcPr>
            <w:tcW w:w="2178" w:type="dxa"/>
          </w:tcPr>
          <w:p w14:paraId="3039B74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CATEGORY_AR </w:t>
            </w:r>
          </w:p>
        </w:tc>
        <w:tc>
          <w:tcPr>
            <w:tcW w:w="1692" w:type="dxa"/>
          </w:tcPr>
          <w:p w14:paraId="3138862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607EF62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CATEGORY_AR </w:t>
            </w:r>
          </w:p>
        </w:tc>
        <w:tc>
          <w:tcPr>
            <w:tcW w:w="997" w:type="dxa"/>
          </w:tcPr>
          <w:p w14:paraId="01B5552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250  </w:t>
            </w:r>
          </w:p>
        </w:tc>
      </w:tr>
      <w:tr w:rsidR="00873898" w:rsidRPr="00EA70E6" w14:paraId="0D02657A" w14:textId="77777777" w:rsidTr="006A1BB2">
        <w:tc>
          <w:tcPr>
            <w:tcW w:w="2178" w:type="dxa"/>
          </w:tcPr>
          <w:p w14:paraId="411AFD2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POI_ID </w:t>
            </w:r>
          </w:p>
        </w:tc>
        <w:tc>
          <w:tcPr>
            <w:tcW w:w="1692" w:type="dxa"/>
          </w:tcPr>
          <w:p w14:paraId="436DD8F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07" w:type="dxa"/>
          </w:tcPr>
          <w:p w14:paraId="68287C5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POI_ID </w:t>
            </w:r>
          </w:p>
        </w:tc>
        <w:tc>
          <w:tcPr>
            <w:tcW w:w="997" w:type="dxa"/>
          </w:tcPr>
          <w:p w14:paraId="74376AA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15  </w:t>
            </w:r>
          </w:p>
        </w:tc>
      </w:tr>
      <w:tr w:rsidR="00873898" w:rsidRPr="00EA70E6" w14:paraId="5C7AB70B" w14:textId="77777777" w:rsidTr="006A1BB2">
        <w:tc>
          <w:tcPr>
            <w:tcW w:w="2178" w:type="dxa"/>
          </w:tcPr>
          <w:p w14:paraId="2FFBBBC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692" w:type="dxa"/>
          </w:tcPr>
          <w:p w14:paraId="675FC5E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2807" w:type="dxa"/>
          </w:tcPr>
          <w:p w14:paraId="60388F2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997" w:type="dxa"/>
          </w:tcPr>
          <w:p w14:paraId="74D9A423"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6ACD033A" w14:textId="77777777" w:rsidR="00873898" w:rsidRPr="00EA70E6" w:rsidRDefault="00873898" w:rsidP="00873898">
      <w:pPr>
        <w:jc w:val="both"/>
        <w:rPr>
          <w:rFonts w:asciiTheme="minorHAnsi" w:hAnsiTheme="minorHAnsi" w:cstheme="minorHAnsi"/>
        </w:rPr>
      </w:pPr>
    </w:p>
    <w:p w14:paraId="5601A6EE"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 Spatial Reference: </w:t>
      </w:r>
      <w:r w:rsidRPr="00EA70E6">
        <w:rPr>
          <w:rFonts w:asciiTheme="minorHAnsi" w:hAnsiTheme="minorHAnsi" w:cstheme="minorHAnsi"/>
        </w:rPr>
        <w:tab/>
        <w:t>20439</w:t>
      </w:r>
    </w:p>
    <w:p w14:paraId="47F0283B"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Point</w:t>
      </w:r>
    </w:p>
    <w:p w14:paraId="63443E84" w14:textId="77777777" w:rsidR="00873898" w:rsidRPr="00EA70E6" w:rsidRDefault="00873898" w:rsidP="00873898">
      <w:pPr>
        <w:pStyle w:val="ListParagraph"/>
        <w:ind w:left="360"/>
        <w:jc w:val="both"/>
        <w:rPr>
          <w:rFonts w:asciiTheme="minorHAnsi" w:hAnsiTheme="minorHAnsi" w:cstheme="minorHAnsi"/>
        </w:rPr>
      </w:pPr>
    </w:p>
    <w:p w14:paraId="4C1F3B0C" w14:textId="30DFFEFB" w:rsidR="008B3F2E" w:rsidRDefault="008B3F2E">
      <w:pPr>
        <w:spacing w:after="160" w:line="259" w:lineRule="auto"/>
        <w:rPr>
          <w:rFonts w:asciiTheme="minorHAnsi" w:hAnsiTheme="minorHAnsi" w:cstheme="minorHAnsi"/>
        </w:rPr>
      </w:pPr>
      <w:r>
        <w:rPr>
          <w:rFonts w:asciiTheme="minorHAnsi" w:hAnsiTheme="minorHAnsi" w:cstheme="minorHAnsi"/>
        </w:rPr>
        <w:br w:type="page"/>
      </w:r>
    </w:p>
    <w:p w14:paraId="1C45A798" w14:textId="77777777" w:rsidR="00873898" w:rsidRPr="00EA70E6" w:rsidRDefault="00873898" w:rsidP="00873898">
      <w:pPr>
        <w:pStyle w:val="ListParagraph"/>
        <w:jc w:val="both"/>
        <w:rPr>
          <w:rFonts w:asciiTheme="minorHAnsi" w:hAnsiTheme="minorHAnsi" w:cstheme="minorHAnsi"/>
        </w:rPr>
      </w:pPr>
    </w:p>
    <w:p w14:paraId="6529272E"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 xml:space="preserve">Addresses </w:t>
      </w:r>
    </w:p>
    <w:p w14:paraId="76D0F828" w14:textId="77777777" w:rsidR="00873898" w:rsidRPr="00EA70E6" w:rsidRDefault="00873898" w:rsidP="00873898">
      <w:pPr>
        <w:pStyle w:val="ListParagraph"/>
        <w:ind w:left="360"/>
        <w:jc w:val="both"/>
        <w:rPr>
          <w:rFonts w:asciiTheme="minorHAnsi" w:hAnsiTheme="minorHAnsi" w:cstheme="minorHAnsi"/>
        </w:rPr>
      </w:pPr>
    </w:p>
    <w:p w14:paraId="49CD1EAD"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5D1EAE55" w14:textId="77777777" w:rsidR="00873898" w:rsidRPr="00EA70E6" w:rsidRDefault="00873898" w:rsidP="00873898">
      <w:pPr>
        <w:pStyle w:val="ListParagraph"/>
        <w:jc w:val="both"/>
        <w:rPr>
          <w:rFonts w:asciiTheme="minorHAnsi" w:hAnsiTheme="minorHAnsi" w:cstheme="minorHAnsi"/>
        </w:rPr>
      </w:pPr>
    </w:p>
    <w:tbl>
      <w:tblPr>
        <w:tblStyle w:val="TableGrid"/>
        <w:tblW w:w="8005" w:type="dxa"/>
        <w:tblInd w:w="360" w:type="dxa"/>
        <w:tblLook w:val="04A0" w:firstRow="1" w:lastRow="0" w:firstColumn="1" w:lastColumn="0" w:noHBand="0" w:noVBand="1"/>
      </w:tblPr>
      <w:tblGrid>
        <w:gridCol w:w="2526"/>
        <w:gridCol w:w="1699"/>
        <w:gridCol w:w="2790"/>
        <w:gridCol w:w="990"/>
      </w:tblGrid>
      <w:tr w:rsidR="00873898" w:rsidRPr="00EA70E6" w14:paraId="50433DEC" w14:textId="77777777" w:rsidTr="001E1B02">
        <w:tc>
          <w:tcPr>
            <w:tcW w:w="2526" w:type="dxa"/>
            <w:shd w:val="clear" w:color="auto" w:fill="BFBFBF" w:themeFill="background1" w:themeFillShade="BF"/>
          </w:tcPr>
          <w:p w14:paraId="7D12EAC3"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699" w:type="dxa"/>
            <w:shd w:val="clear" w:color="auto" w:fill="BFBFBF" w:themeFill="background1" w:themeFillShade="BF"/>
          </w:tcPr>
          <w:p w14:paraId="59C52CA8"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790" w:type="dxa"/>
            <w:shd w:val="clear" w:color="auto" w:fill="BFBFBF" w:themeFill="background1" w:themeFillShade="BF"/>
          </w:tcPr>
          <w:p w14:paraId="7C4EFF92"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990" w:type="dxa"/>
            <w:shd w:val="clear" w:color="auto" w:fill="BFBFBF" w:themeFill="background1" w:themeFillShade="BF"/>
          </w:tcPr>
          <w:p w14:paraId="7DAF7C5F"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4589DF44" w14:textId="77777777" w:rsidTr="006A1BB2">
        <w:tc>
          <w:tcPr>
            <w:tcW w:w="2526" w:type="dxa"/>
          </w:tcPr>
          <w:p w14:paraId="3EAB78D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699" w:type="dxa"/>
          </w:tcPr>
          <w:p w14:paraId="53480F2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2790" w:type="dxa"/>
          </w:tcPr>
          <w:p w14:paraId="0E7AEBD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 OBJECTID  </w:t>
            </w:r>
          </w:p>
        </w:tc>
        <w:tc>
          <w:tcPr>
            <w:tcW w:w="990" w:type="dxa"/>
          </w:tcPr>
          <w:p w14:paraId="1CB7782C"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AE38E7D" w14:textId="77777777" w:rsidTr="006A1BB2">
        <w:tc>
          <w:tcPr>
            <w:tcW w:w="2526" w:type="dxa"/>
          </w:tcPr>
          <w:p w14:paraId="5546FEC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BUILDING_NO </w:t>
            </w:r>
          </w:p>
        </w:tc>
        <w:tc>
          <w:tcPr>
            <w:tcW w:w="1699" w:type="dxa"/>
          </w:tcPr>
          <w:p w14:paraId="1FA918A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790" w:type="dxa"/>
          </w:tcPr>
          <w:p w14:paraId="3523518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 BUILDING NO  </w:t>
            </w:r>
          </w:p>
        </w:tc>
        <w:tc>
          <w:tcPr>
            <w:tcW w:w="990" w:type="dxa"/>
          </w:tcPr>
          <w:p w14:paraId="26FC5F5F"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19EF1FE5" w14:textId="77777777" w:rsidTr="006A1BB2">
        <w:tc>
          <w:tcPr>
            <w:tcW w:w="2526" w:type="dxa"/>
          </w:tcPr>
          <w:p w14:paraId="46DE161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BLOCK_NO </w:t>
            </w:r>
          </w:p>
        </w:tc>
        <w:tc>
          <w:tcPr>
            <w:tcW w:w="1699" w:type="dxa"/>
          </w:tcPr>
          <w:p w14:paraId="51036C6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SmallInteger </w:t>
            </w:r>
          </w:p>
        </w:tc>
        <w:tc>
          <w:tcPr>
            <w:tcW w:w="2790" w:type="dxa"/>
          </w:tcPr>
          <w:p w14:paraId="0B621CF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 BLOCK NO  </w:t>
            </w:r>
          </w:p>
        </w:tc>
        <w:tc>
          <w:tcPr>
            <w:tcW w:w="990" w:type="dxa"/>
          </w:tcPr>
          <w:p w14:paraId="4DFDBAAB"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DEDF49A" w14:textId="77777777" w:rsidTr="006A1BB2">
        <w:tc>
          <w:tcPr>
            <w:tcW w:w="2526" w:type="dxa"/>
          </w:tcPr>
          <w:p w14:paraId="05A74BA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ROAD_NO </w:t>
            </w:r>
          </w:p>
        </w:tc>
        <w:tc>
          <w:tcPr>
            <w:tcW w:w="1699" w:type="dxa"/>
          </w:tcPr>
          <w:p w14:paraId="7E0D95E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790" w:type="dxa"/>
          </w:tcPr>
          <w:p w14:paraId="6A3DFD5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 ROAD NO  </w:t>
            </w:r>
          </w:p>
        </w:tc>
        <w:tc>
          <w:tcPr>
            <w:tcW w:w="990" w:type="dxa"/>
          </w:tcPr>
          <w:p w14:paraId="672CD4D6"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0D9DB0AE" w14:textId="77777777" w:rsidTr="006A1BB2">
        <w:tc>
          <w:tcPr>
            <w:tcW w:w="2526" w:type="dxa"/>
          </w:tcPr>
          <w:p w14:paraId="6CCD902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699" w:type="dxa"/>
          </w:tcPr>
          <w:p w14:paraId="251F608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2790" w:type="dxa"/>
          </w:tcPr>
          <w:p w14:paraId="3FC74F1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 Shape  </w:t>
            </w:r>
          </w:p>
        </w:tc>
        <w:tc>
          <w:tcPr>
            <w:tcW w:w="990" w:type="dxa"/>
          </w:tcPr>
          <w:p w14:paraId="5C323810"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758FC824" w14:textId="77777777" w:rsidR="00873898" w:rsidRPr="00EA70E6" w:rsidRDefault="00873898" w:rsidP="00873898">
      <w:pPr>
        <w:rPr>
          <w:rFonts w:asciiTheme="minorHAnsi" w:hAnsiTheme="minorHAnsi" w:cstheme="minorHAnsi"/>
        </w:rPr>
      </w:pPr>
    </w:p>
    <w:p w14:paraId="27FE117A"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3C3D2C27"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Polyline</w:t>
      </w:r>
    </w:p>
    <w:p w14:paraId="01908B5A" w14:textId="77777777" w:rsidR="00873898" w:rsidRPr="00EA70E6" w:rsidRDefault="00873898" w:rsidP="00873898">
      <w:pPr>
        <w:jc w:val="both"/>
        <w:rPr>
          <w:rFonts w:asciiTheme="minorHAnsi" w:hAnsiTheme="minorHAnsi" w:cstheme="minorHAnsi"/>
        </w:rPr>
      </w:pPr>
    </w:p>
    <w:p w14:paraId="213E9ACB"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Highways</w:t>
      </w:r>
    </w:p>
    <w:p w14:paraId="79C51FD5" w14:textId="77777777" w:rsidR="00873898" w:rsidRPr="00EA70E6" w:rsidRDefault="00873898" w:rsidP="00873898">
      <w:pPr>
        <w:pStyle w:val="ListParagraph"/>
        <w:ind w:left="360"/>
        <w:jc w:val="both"/>
        <w:rPr>
          <w:rFonts w:asciiTheme="minorHAnsi" w:hAnsiTheme="minorHAnsi" w:cstheme="minorHAnsi"/>
        </w:rPr>
      </w:pPr>
    </w:p>
    <w:p w14:paraId="1A631BAA"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67290C91" w14:textId="77777777" w:rsidR="00873898" w:rsidRPr="00EA70E6" w:rsidRDefault="00873898" w:rsidP="00873898">
      <w:pPr>
        <w:pStyle w:val="ListParagraph"/>
        <w:jc w:val="both"/>
        <w:rPr>
          <w:rFonts w:asciiTheme="minorHAnsi" w:hAnsiTheme="minorHAnsi" w:cstheme="minorHAnsi"/>
        </w:rPr>
      </w:pPr>
    </w:p>
    <w:tbl>
      <w:tblPr>
        <w:tblStyle w:val="TableGrid"/>
        <w:tblW w:w="8005" w:type="dxa"/>
        <w:tblLook w:val="04A0" w:firstRow="1" w:lastRow="0" w:firstColumn="1" w:lastColumn="0" w:noHBand="0" w:noVBand="1"/>
      </w:tblPr>
      <w:tblGrid>
        <w:gridCol w:w="2551"/>
        <w:gridCol w:w="1584"/>
        <w:gridCol w:w="2788"/>
        <w:gridCol w:w="1082"/>
      </w:tblGrid>
      <w:tr w:rsidR="00873898" w:rsidRPr="00EA70E6" w14:paraId="4B668228" w14:textId="77777777" w:rsidTr="001E1B02">
        <w:tc>
          <w:tcPr>
            <w:tcW w:w="2551" w:type="dxa"/>
            <w:shd w:val="clear" w:color="auto" w:fill="BFBFBF" w:themeFill="background1" w:themeFillShade="BF"/>
          </w:tcPr>
          <w:p w14:paraId="2CD3FF4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584" w:type="dxa"/>
            <w:shd w:val="clear" w:color="auto" w:fill="BFBFBF" w:themeFill="background1" w:themeFillShade="BF"/>
          </w:tcPr>
          <w:p w14:paraId="5BF51025"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788" w:type="dxa"/>
            <w:shd w:val="clear" w:color="auto" w:fill="BFBFBF" w:themeFill="background1" w:themeFillShade="BF"/>
          </w:tcPr>
          <w:p w14:paraId="637954F9"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082" w:type="dxa"/>
            <w:shd w:val="clear" w:color="auto" w:fill="BFBFBF" w:themeFill="background1" w:themeFillShade="BF"/>
          </w:tcPr>
          <w:p w14:paraId="40BDC620"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1D397ECA" w14:textId="77777777" w:rsidTr="006A1BB2">
        <w:tc>
          <w:tcPr>
            <w:tcW w:w="2551" w:type="dxa"/>
          </w:tcPr>
          <w:p w14:paraId="369C0BC7"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OBJECTID </w:t>
            </w:r>
          </w:p>
        </w:tc>
        <w:tc>
          <w:tcPr>
            <w:tcW w:w="1584" w:type="dxa"/>
          </w:tcPr>
          <w:p w14:paraId="1B7CA391"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OID</w:t>
            </w:r>
          </w:p>
        </w:tc>
        <w:tc>
          <w:tcPr>
            <w:tcW w:w="2788" w:type="dxa"/>
          </w:tcPr>
          <w:p w14:paraId="179BB617"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OBJECTID </w:t>
            </w:r>
          </w:p>
        </w:tc>
        <w:tc>
          <w:tcPr>
            <w:tcW w:w="1082" w:type="dxa"/>
          </w:tcPr>
          <w:p w14:paraId="4BA53D9D" w14:textId="77777777" w:rsidR="00873898" w:rsidRPr="00EA70E6" w:rsidRDefault="00873898" w:rsidP="006A1BB2">
            <w:pPr>
              <w:rPr>
                <w:rFonts w:asciiTheme="minorHAnsi" w:hAnsiTheme="minorHAnsi" w:cstheme="minorHAnsi"/>
              </w:rPr>
            </w:pPr>
          </w:p>
        </w:tc>
      </w:tr>
      <w:tr w:rsidR="00873898" w:rsidRPr="00EA70E6" w14:paraId="68026B39" w14:textId="77777777" w:rsidTr="006A1BB2">
        <w:tc>
          <w:tcPr>
            <w:tcW w:w="2551" w:type="dxa"/>
          </w:tcPr>
          <w:p w14:paraId="41C1BB30"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ROAD_NO </w:t>
            </w:r>
          </w:p>
        </w:tc>
        <w:tc>
          <w:tcPr>
            <w:tcW w:w="1584" w:type="dxa"/>
          </w:tcPr>
          <w:p w14:paraId="4036F5EE"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Integer</w:t>
            </w:r>
          </w:p>
        </w:tc>
        <w:tc>
          <w:tcPr>
            <w:tcW w:w="2788" w:type="dxa"/>
          </w:tcPr>
          <w:p w14:paraId="17858EF8"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 NO </w:t>
            </w:r>
          </w:p>
        </w:tc>
        <w:tc>
          <w:tcPr>
            <w:tcW w:w="1082" w:type="dxa"/>
          </w:tcPr>
          <w:p w14:paraId="79CA7BF5" w14:textId="77777777" w:rsidR="00873898" w:rsidRPr="00EA70E6" w:rsidRDefault="00873898" w:rsidP="006A1BB2">
            <w:pPr>
              <w:rPr>
                <w:rFonts w:asciiTheme="minorHAnsi" w:hAnsiTheme="minorHAnsi" w:cstheme="minorHAnsi"/>
              </w:rPr>
            </w:pPr>
          </w:p>
        </w:tc>
      </w:tr>
      <w:tr w:rsidR="00873898" w:rsidRPr="00EA70E6" w14:paraId="57B19169" w14:textId="77777777" w:rsidTr="006A1BB2">
        <w:tc>
          <w:tcPr>
            <w:tcW w:w="2551" w:type="dxa"/>
          </w:tcPr>
          <w:p w14:paraId="3FD86869"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ROAD_NAMEE </w:t>
            </w:r>
          </w:p>
        </w:tc>
        <w:tc>
          <w:tcPr>
            <w:tcW w:w="1584" w:type="dxa"/>
          </w:tcPr>
          <w:p w14:paraId="6C2A63E7"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String</w:t>
            </w:r>
          </w:p>
        </w:tc>
        <w:tc>
          <w:tcPr>
            <w:tcW w:w="2788" w:type="dxa"/>
          </w:tcPr>
          <w:p w14:paraId="31477401"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 NAME ENGLISH </w:t>
            </w:r>
          </w:p>
        </w:tc>
        <w:tc>
          <w:tcPr>
            <w:tcW w:w="1082" w:type="dxa"/>
          </w:tcPr>
          <w:p w14:paraId="1D3A112C" w14:textId="77777777" w:rsidR="00873898" w:rsidRPr="00EA70E6" w:rsidRDefault="00873898" w:rsidP="006A1BB2">
            <w:pPr>
              <w:jc w:val="center"/>
              <w:rPr>
                <w:rFonts w:asciiTheme="minorHAnsi" w:hAnsiTheme="minorHAnsi" w:cstheme="minorHAnsi"/>
              </w:rPr>
            </w:pPr>
            <w:r w:rsidRPr="00EA70E6">
              <w:rPr>
                <w:rFonts w:asciiTheme="minorHAnsi" w:hAnsiTheme="minorHAnsi" w:cstheme="minorHAnsi"/>
              </w:rPr>
              <w:t>50</w:t>
            </w:r>
          </w:p>
        </w:tc>
      </w:tr>
      <w:tr w:rsidR="00873898" w:rsidRPr="00EA70E6" w14:paraId="64582A17" w14:textId="77777777" w:rsidTr="006A1BB2">
        <w:tc>
          <w:tcPr>
            <w:tcW w:w="2551" w:type="dxa"/>
          </w:tcPr>
          <w:p w14:paraId="52244D79"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ROAD_NAMEA </w:t>
            </w:r>
          </w:p>
        </w:tc>
        <w:tc>
          <w:tcPr>
            <w:tcW w:w="1584" w:type="dxa"/>
          </w:tcPr>
          <w:p w14:paraId="55BCFD1D"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String</w:t>
            </w:r>
          </w:p>
        </w:tc>
        <w:tc>
          <w:tcPr>
            <w:tcW w:w="2788" w:type="dxa"/>
          </w:tcPr>
          <w:p w14:paraId="4E47196D"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 NAME ARABIC </w:t>
            </w:r>
          </w:p>
        </w:tc>
        <w:tc>
          <w:tcPr>
            <w:tcW w:w="1082" w:type="dxa"/>
          </w:tcPr>
          <w:p w14:paraId="18A746E9" w14:textId="77777777" w:rsidR="00873898" w:rsidRPr="00EA70E6" w:rsidRDefault="00873898" w:rsidP="006A1BB2">
            <w:pPr>
              <w:jc w:val="center"/>
              <w:rPr>
                <w:rFonts w:asciiTheme="minorHAnsi" w:hAnsiTheme="minorHAnsi" w:cstheme="minorHAnsi"/>
              </w:rPr>
            </w:pPr>
            <w:r w:rsidRPr="00EA70E6">
              <w:rPr>
                <w:rFonts w:asciiTheme="minorHAnsi" w:hAnsiTheme="minorHAnsi" w:cstheme="minorHAnsi"/>
              </w:rPr>
              <w:t>50</w:t>
            </w:r>
          </w:p>
        </w:tc>
      </w:tr>
      <w:tr w:rsidR="00873898" w:rsidRPr="00EA70E6" w14:paraId="27A07C48" w14:textId="77777777" w:rsidTr="006A1BB2">
        <w:tc>
          <w:tcPr>
            <w:tcW w:w="2551" w:type="dxa"/>
          </w:tcPr>
          <w:p w14:paraId="25539F35"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BLKNO </w:t>
            </w:r>
          </w:p>
        </w:tc>
        <w:tc>
          <w:tcPr>
            <w:tcW w:w="1584" w:type="dxa"/>
          </w:tcPr>
          <w:p w14:paraId="140F687B"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Integer</w:t>
            </w:r>
          </w:p>
        </w:tc>
        <w:tc>
          <w:tcPr>
            <w:tcW w:w="2788" w:type="dxa"/>
          </w:tcPr>
          <w:p w14:paraId="2E280150"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BLOCK NO </w:t>
            </w:r>
          </w:p>
        </w:tc>
        <w:tc>
          <w:tcPr>
            <w:tcW w:w="1082" w:type="dxa"/>
          </w:tcPr>
          <w:p w14:paraId="4FC7309B" w14:textId="77777777" w:rsidR="00873898" w:rsidRPr="00EA70E6" w:rsidRDefault="00873898" w:rsidP="006A1BB2">
            <w:pPr>
              <w:rPr>
                <w:rFonts w:asciiTheme="minorHAnsi" w:hAnsiTheme="minorHAnsi" w:cstheme="minorHAnsi"/>
              </w:rPr>
            </w:pPr>
          </w:p>
        </w:tc>
      </w:tr>
      <w:tr w:rsidR="00873898" w:rsidRPr="00EA70E6" w14:paraId="33E4C302" w14:textId="77777777" w:rsidTr="006A1BB2">
        <w:tc>
          <w:tcPr>
            <w:tcW w:w="2551" w:type="dxa"/>
          </w:tcPr>
          <w:p w14:paraId="52CCA50E"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ROAD_TYPE </w:t>
            </w:r>
          </w:p>
        </w:tc>
        <w:tc>
          <w:tcPr>
            <w:tcW w:w="1584" w:type="dxa"/>
          </w:tcPr>
          <w:p w14:paraId="0FE4EE32"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SmallInteger</w:t>
            </w:r>
          </w:p>
        </w:tc>
        <w:tc>
          <w:tcPr>
            <w:tcW w:w="2788" w:type="dxa"/>
          </w:tcPr>
          <w:p w14:paraId="5C929B0D"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ROAD TYPE </w:t>
            </w:r>
          </w:p>
        </w:tc>
        <w:tc>
          <w:tcPr>
            <w:tcW w:w="1082" w:type="dxa"/>
          </w:tcPr>
          <w:p w14:paraId="7F5325F9" w14:textId="77777777" w:rsidR="00873898" w:rsidRPr="00EA70E6" w:rsidRDefault="00873898" w:rsidP="006A1BB2">
            <w:pPr>
              <w:rPr>
                <w:rFonts w:asciiTheme="minorHAnsi" w:hAnsiTheme="minorHAnsi" w:cstheme="minorHAnsi"/>
              </w:rPr>
            </w:pPr>
          </w:p>
        </w:tc>
      </w:tr>
      <w:tr w:rsidR="00873898" w:rsidRPr="00EA70E6" w14:paraId="0E0AFD27" w14:textId="77777777" w:rsidTr="006A1BB2">
        <w:tc>
          <w:tcPr>
            <w:tcW w:w="2551" w:type="dxa"/>
          </w:tcPr>
          <w:p w14:paraId="6A19FFD0"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SHAPE </w:t>
            </w:r>
          </w:p>
        </w:tc>
        <w:tc>
          <w:tcPr>
            <w:tcW w:w="1584" w:type="dxa"/>
          </w:tcPr>
          <w:p w14:paraId="0277B179"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Geometry</w:t>
            </w:r>
          </w:p>
        </w:tc>
        <w:tc>
          <w:tcPr>
            <w:tcW w:w="2788" w:type="dxa"/>
          </w:tcPr>
          <w:p w14:paraId="44E01971"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Shape </w:t>
            </w:r>
          </w:p>
        </w:tc>
        <w:tc>
          <w:tcPr>
            <w:tcW w:w="1082" w:type="dxa"/>
          </w:tcPr>
          <w:p w14:paraId="643CDD84" w14:textId="77777777" w:rsidR="00873898" w:rsidRPr="00EA70E6" w:rsidRDefault="00873898" w:rsidP="006A1BB2">
            <w:pPr>
              <w:rPr>
                <w:rFonts w:asciiTheme="minorHAnsi" w:hAnsiTheme="minorHAnsi" w:cstheme="minorHAnsi"/>
              </w:rPr>
            </w:pPr>
          </w:p>
        </w:tc>
      </w:tr>
      <w:tr w:rsidR="00873898" w:rsidRPr="00EA70E6" w14:paraId="4CBC6F04" w14:textId="77777777" w:rsidTr="006A1BB2">
        <w:tc>
          <w:tcPr>
            <w:tcW w:w="2551" w:type="dxa"/>
          </w:tcPr>
          <w:p w14:paraId="569E7FBB"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SHAPE.LEN </w:t>
            </w:r>
          </w:p>
        </w:tc>
        <w:tc>
          <w:tcPr>
            <w:tcW w:w="1584" w:type="dxa"/>
          </w:tcPr>
          <w:p w14:paraId="19971C7A"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Double</w:t>
            </w:r>
          </w:p>
        </w:tc>
        <w:tc>
          <w:tcPr>
            <w:tcW w:w="2788" w:type="dxa"/>
          </w:tcPr>
          <w:p w14:paraId="552C2B3E" w14:textId="77777777" w:rsidR="00873898" w:rsidRPr="00EA70E6" w:rsidRDefault="00873898" w:rsidP="006A1BB2">
            <w:pPr>
              <w:rPr>
                <w:rFonts w:asciiTheme="minorHAnsi" w:hAnsiTheme="minorHAnsi" w:cstheme="minorHAnsi"/>
              </w:rPr>
            </w:pPr>
            <w:r w:rsidRPr="00EA70E6">
              <w:rPr>
                <w:rFonts w:asciiTheme="minorHAnsi" w:hAnsiTheme="minorHAnsi" w:cstheme="minorHAnsi"/>
              </w:rPr>
              <w:t xml:space="preserve"> SHAPE.LEN </w:t>
            </w:r>
          </w:p>
        </w:tc>
        <w:tc>
          <w:tcPr>
            <w:tcW w:w="1082" w:type="dxa"/>
          </w:tcPr>
          <w:p w14:paraId="1A83C8D6" w14:textId="77777777" w:rsidR="00873898" w:rsidRPr="00EA70E6" w:rsidRDefault="00873898" w:rsidP="006A1BB2">
            <w:pPr>
              <w:rPr>
                <w:rFonts w:asciiTheme="minorHAnsi" w:hAnsiTheme="minorHAnsi" w:cstheme="minorHAnsi"/>
              </w:rPr>
            </w:pPr>
          </w:p>
        </w:tc>
      </w:tr>
    </w:tbl>
    <w:p w14:paraId="73FBCBE9" w14:textId="77777777" w:rsidR="00873898" w:rsidRPr="00EA70E6" w:rsidRDefault="00873898" w:rsidP="00873898">
      <w:pPr>
        <w:jc w:val="both"/>
        <w:rPr>
          <w:rFonts w:asciiTheme="minorHAnsi" w:hAnsiTheme="minorHAnsi" w:cstheme="minorHAnsi"/>
        </w:rPr>
      </w:pPr>
    </w:p>
    <w:p w14:paraId="1DCA9339"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38321225"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Polyline</w:t>
      </w:r>
    </w:p>
    <w:p w14:paraId="2E4D86A0" w14:textId="77777777" w:rsidR="00873898" w:rsidRPr="00EA70E6" w:rsidRDefault="00873898" w:rsidP="00873898">
      <w:pPr>
        <w:rPr>
          <w:rFonts w:asciiTheme="minorHAnsi" w:hAnsiTheme="minorHAnsi" w:cstheme="minorHAnsi"/>
        </w:rPr>
      </w:pPr>
    </w:p>
    <w:p w14:paraId="6F3278AC"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Avenues</w:t>
      </w:r>
    </w:p>
    <w:p w14:paraId="7E4C426F" w14:textId="77777777" w:rsidR="00873898" w:rsidRPr="00EA70E6" w:rsidRDefault="00873898" w:rsidP="00873898">
      <w:pPr>
        <w:rPr>
          <w:rFonts w:asciiTheme="minorHAnsi" w:hAnsiTheme="minorHAnsi" w:cstheme="minorHAnsi"/>
        </w:rPr>
      </w:pPr>
    </w:p>
    <w:p w14:paraId="4E9DA884"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1156A41A" w14:textId="77777777" w:rsidR="00873898" w:rsidRPr="00EA70E6" w:rsidRDefault="00873898" w:rsidP="00873898">
      <w:pPr>
        <w:pStyle w:val="ListParagraph"/>
        <w:jc w:val="both"/>
        <w:rPr>
          <w:rFonts w:asciiTheme="minorHAnsi" w:hAnsiTheme="minorHAnsi" w:cstheme="minorHAnsi"/>
        </w:rPr>
      </w:pPr>
    </w:p>
    <w:tbl>
      <w:tblPr>
        <w:tblStyle w:val="TableGrid"/>
        <w:tblW w:w="7627" w:type="dxa"/>
        <w:tblInd w:w="360" w:type="dxa"/>
        <w:tblLook w:val="04A0" w:firstRow="1" w:lastRow="0" w:firstColumn="1" w:lastColumn="0" w:noHBand="0" w:noVBand="1"/>
      </w:tblPr>
      <w:tblGrid>
        <w:gridCol w:w="1896"/>
        <w:gridCol w:w="1519"/>
        <w:gridCol w:w="3168"/>
        <w:gridCol w:w="1044"/>
      </w:tblGrid>
      <w:tr w:rsidR="00873898" w:rsidRPr="00EA70E6" w14:paraId="03E65D0D" w14:textId="77777777" w:rsidTr="008B3F2E">
        <w:trPr>
          <w:tblHeader/>
        </w:trPr>
        <w:tc>
          <w:tcPr>
            <w:tcW w:w="1896" w:type="dxa"/>
            <w:shd w:val="clear" w:color="auto" w:fill="BFBFBF" w:themeFill="background1" w:themeFillShade="BF"/>
          </w:tcPr>
          <w:p w14:paraId="43E22C3F"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519" w:type="dxa"/>
            <w:shd w:val="clear" w:color="auto" w:fill="BFBFBF" w:themeFill="background1" w:themeFillShade="BF"/>
          </w:tcPr>
          <w:p w14:paraId="56C84C92"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3168" w:type="dxa"/>
            <w:shd w:val="clear" w:color="auto" w:fill="BFBFBF" w:themeFill="background1" w:themeFillShade="BF"/>
          </w:tcPr>
          <w:p w14:paraId="5D2E552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044" w:type="dxa"/>
            <w:shd w:val="clear" w:color="auto" w:fill="BFBFBF" w:themeFill="background1" w:themeFillShade="BF"/>
          </w:tcPr>
          <w:p w14:paraId="5585AA62"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06A433A3" w14:textId="77777777" w:rsidTr="006A1BB2">
        <w:tc>
          <w:tcPr>
            <w:tcW w:w="1896" w:type="dxa"/>
          </w:tcPr>
          <w:p w14:paraId="378C815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519" w:type="dxa"/>
          </w:tcPr>
          <w:p w14:paraId="244A69E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3168" w:type="dxa"/>
          </w:tcPr>
          <w:p w14:paraId="55CD9C7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044" w:type="dxa"/>
          </w:tcPr>
          <w:p w14:paraId="4BF810AA"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1DF4F372" w14:textId="77777777" w:rsidTr="006A1BB2">
        <w:tc>
          <w:tcPr>
            <w:tcW w:w="1896" w:type="dxa"/>
          </w:tcPr>
          <w:p w14:paraId="645D9A9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ROAD_NO </w:t>
            </w:r>
          </w:p>
        </w:tc>
        <w:tc>
          <w:tcPr>
            <w:tcW w:w="1519" w:type="dxa"/>
          </w:tcPr>
          <w:p w14:paraId="75FFF99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3168" w:type="dxa"/>
          </w:tcPr>
          <w:p w14:paraId="781780F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NO </w:t>
            </w:r>
          </w:p>
        </w:tc>
        <w:tc>
          <w:tcPr>
            <w:tcW w:w="1044" w:type="dxa"/>
          </w:tcPr>
          <w:p w14:paraId="38BBF6B9"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69144A31" w14:textId="77777777" w:rsidTr="006A1BB2">
        <w:tc>
          <w:tcPr>
            <w:tcW w:w="1896" w:type="dxa"/>
          </w:tcPr>
          <w:p w14:paraId="592C26E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ROAD_NAMEE </w:t>
            </w:r>
          </w:p>
        </w:tc>
        <w:tc>
          <w:tcPr>
            <w:tcW w:w="1519" w:type="dxa"/>
          </w:tcPr>
          <w:p w14:paraId="0DDCE7C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3168" w:type="dxa"/>
          </w:tcPr>
          <w:p w14:paraId="6EB5575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NAME ENGLISH </w:t>
            </w:r>
          </w:p>
        </w:tc>
        <w:tc>
          <w:tcPr>
            <w:tcW w:w="1044" w:type="dxa"/>
          </w:tcPr>
          <w:p w14:paraId="3DE3D94E"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08D9EFDD" w14:textId="77777777" w:rsidTr="006A1BB2">
        <w:tc>
          <w:tcPr>
            <w:tcW w:w="1896" w:type="dxa"/>
          </w:tcPr>
          <w:p w14:paraId="4A6F373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ROAD_NAMEA </w:t>
            </w:r>
          </w:p>
        </w:tc>
        <w:tc>
          <w:tcPr>
            <w:tcW w:w="1519" w:type="dxa"/>
          </w:tcPr>
          <w:p w14:paraId="27A6AED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3168" w:type="dxa"/>
          </w:tcPr>
          <w:p w14:paraId="408D86B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NAME ARABIC </w:t>
            </w:r>
          </w:p>
        </w:tc>
        <w:tc>
          <w:tcPr>
            <w:tcW w:w="1044" w:type="dxa"/>
          </w:tcPr>
          <w:p w14:paraId="10758E1F"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19E79172" w14:textId="77777777" w:rsidTr="006A1BB2">
        <w:tc>
          <w:tcPr>
            <w:tcW w:w="1896" w:type="dxa"/>
          </w:tcPr>
          <w:p w14:paraId="2BD3B86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BLKNO </w:t>
            </w:r>
          </w:p>
        </w:tc>
        <w:tc>
          <w:tcPr>
            <w:tcW w:w="1519" w:type="dxa"/>
          </w:tcPr>
          <w:p w14:paraId="7455BCA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3168" w:type="dxa"/>
          </w:tcPr>
          <w:p w14:paraId="1832405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BLOCK NO </w:t>
            </w:r>
          </w:p>
        </w:tc>
        <w:tc>
          <w:tcPr>
            <w:tcW w:w="1044" w:type="dxa"/>
          </w:tcPr>
          <w:p w14:paraId="5ADAE09B" w14:textId="77777777" w:rsidR="00873898" w:rsidRPr="00EA70E6" w:rsidRDefault="00873898" w:rsidP="006A1BB2">
            <w:pPr>
              <w:spacing w:before="100" w:beforeAutospacing="1" w:after="100" w:afterAutospacing="1"/>
              <w:jc w:val="center"/>
              <w:rPr>
                <w:rFonts w:asciiTheme="minorHAnsi" w:hAnsiTheme="minorHAnsi" w:cstheme="minorHAnsi"/>
                <w:szCs w:val="24"/>
              </w:rPr>
            </w:pPr>
          </w:p>
        </w:tc>
      </w:tr>
      <w:tr w:rsidR="00873898" w:rsidRPr="00EA70E6" w14:paraId="7DF29499" w14:textId="77777777" w:rsidTr="006A1BB2">
        <w:tc>
          <w:tcPr>
            <w:tcW w:w="1896" w:type="dxa"/>
          </w:tcPr>
          <w:p w14:paraId="63C394E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lastRenderedPageBreak/>
              <w:t xml:space="preserve">ROAD_TYPE </w:t>
            </w:r>
          </w:p>
        </w:tc>
        <w:tc>
          <w:tcPr>
            <w:tcW w:w="1519" w:type="dxa"/>
          </w:tcPr>
          <w:p w14:paraId="613487F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SmallInteger </w:t>
            </w:r>
          </w:p>
        </w:tc>
        <w:tc>
          <w:tcPr>
            <w:tcW w:w="3168" w:type="dxa"/>
          </w:tcPr>
          <w:p w14:paraId="3750AFA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TYPE </w:t>
            </w:r>
          </w:p>
        </w:tc>
        <w:tc>
          <w:tcPr>
            <w:tcW w:w="1044" w:type="dxa"/>
          </w:tcPr>
          <w:p w14:paraId="2D6E5D00"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2FCEF1D3" w14:textId="77777777" w:rsidTr="006A1BB2">
        <w:tc>
          <w:tcPr>
            <w:tcW w:w="1896" w:type="dxa"/>
          </w:tcPr>
          <w:p w14:paraId="5E3BBC5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519" w:type="dxa"/>
          </w:tcPr>
          <w:p w14:paraId="34B58B7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3168" w:type="dxa"/>
          </w:tcPr>
          <w:p w14:paraId="33B3DB4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044" w:type="dxa"/>
          </w:tcPr>
          <w:p w14:paraId="15EFE91E"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1E461ADB" w14:textId="77777777" w:rsidTr="006A1BB2">
        <w:tc>
          <w:tcPr>
            <w:tcW w:w="1896" w:type="dxa"/>
          </w:tcPr>
          <w:p w14:paraId="312001E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519" w:type="dxa"/>
          </w:tcPr>
          <w:p w14:paraId="33F58AA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3168" w:type="dxa"/>
          </w:tcPr>
          <w:p w14:paraId="6DD5080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044" w:type="dxa"/>
          </w:tcPr>
          <w:p w14:paraId="20A2BD55"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02810726" w14:textId="77777777" w:rsidR="00873898" w:rsidRPr="00EA70E6" w:rsidRDefault="00873898" w:rsidP="00873898">
      <w:pPr>
        <w:rPr>
          <w:rFonts w:asciiTheme="minorHAnsi" w:hAnsiTheme="minorHAnsi" w:cstheme="minorHAnsi"/>
        </w:rPr>
      </w:pPr>
    </w:p>
    <w:p w14:paraId="2AFBEA23"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7133895F"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Polyline</w:t>
      </w:r>
    </w:p>
    <w:p w14:paraId="6129F4AD" w14:textId="77777777" w:rsidR="00873898" w:rsidRPr="00EA70E6" w:rsidRDefault="00873898" w:rsidP="00873898">
      <w:pPr>
        <w:pStyle w:val="ListParagraph"/>
        <w:ind w:left="360"/>
        <w:jc w:val="both"/>
        <w:rPr>
          <w:rFonts w:asciiTheme="minorHAnsi" w:hAnsiTheme="minorHAnsi" w:cstheme="minorHAnsi"/>
        </w:rPr>
      </w:pPr>
    </w:p>
    <w:p w14:paraId="219C71BB" w14:textId="77777777" w:rsidR="00873898" w:rsidRPr="00EA70E6" w:rsidRDefault="00873898" w:rsidP="00873898">
      <w:pPr>
        <w:pStyle w:val="ListParagraph"/>
        <w:jc w:val="both"/>
        <w:rPr>
          <w:rFonts w:asciiTheme="minorHAnsi" w:hAnsiTheme="minorHAnsi" w:cstheme="minorHAnsi"/>
        </w:rPr>
      </w:pPr>
    </w:p>
    <w:p w14:paraId="09C3E775"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Roads_Lanes</w:t>
      </w:r>
    </w:p>
    <w:p w14:paraId="3B9322C9" w14:textId="77777777" w:rsidR="00873898" w:rsidRPr="00EA70E6" w:rsidRDefault="00873898" w:rsidP="00873898">
      <w:pPr>
        <w:pStyle w:val="ListParagraph"/>
        <w:ind w:left="360"/>
        <w:jc w:val="both"/>
        <w:rPr>
          <w:rFonts w:asciiTheme="minorHAnsi" w:hAnsiTheme="minorHAnsi" w:cstheme="minorHAnsi"/>
          <w:b/>
          <w:bCs/>
        </w:rPr>
      </w:pPr>
    </w:p>
    <w:p w14:paraId="16AA441A"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1D034D13" w14:textId="77777777" w:rsidR="00873898" w:rsidRPr="00EA70E6" w:rsidRDefault="00873898" w:rsidP="00873898">
      <w:pPr>
        <w:pStyle w:val="ListParagraph"/>
        <w:ind w:left="360"/>
        <w:jc w:val="both"/>
        <w:rPr>
          <w:rFonts w:asciiTheme="minorHAnsi" w:hAnsiTheme="minorHAnsi" w:cstheme="minorHAnsi"/>
        </w:rPr>
      </w:pPr>
    </w:p>
    <w:tbl>
      <w:tblPr>
        <w:tblStyle w:val="TableGrid"/>
        <w:tblW w:w="7447" w:type="dxa"/>
        <w:tblInd w:w="360" w:type="dxa"/>
        <w:tblLook w:val="04A0" w:firstRow="1" w:lastRow="0" w:firstColumn="1" w:lastColumn="0" w:noHBand="0" w:noVBand="1"/>
      </w:tblPr>
      <w:tblGrid>
        <w:gridCol w:w="1896"/>
        <w:gridCol w:w="1609"/>
        <w:gridCol w:w="2849"/>
        <w:gridCol w:w="1093"/>
      </w:tblGrid>
      <w:tr w:rsidR="00873898" w:rsidRPr="00EA70E6" w14:paraId="6B1C0160" w14:textId="77777777" w:rsidTr="008B3F2E">
        <w:tc>
          <w:tcPr>
            <w:tcW w:w="1896" w:type="dxa"/>
            <w:shd w:val="clear" w:color="auto" w:fill="BFBFBF" w:themeFill="background1" w:themeFillShade="BF"/>
          </w:tcPr>
          <w:p w14:paraId="22B08B26"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609" w:type="dxa"/>
            <w:shd w:val="clear" w:color="auto" w:fill="BFBFBF" w:themeFill="background1" w:themeFillShade="BF"/>
          </w:tcPr>
          <w:p w14:paraId="69D701F3"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849" w:type="dxa"/>
            <w:shd w:val="clear" w:color="auto" w:fill="BFBFBF" w:themeFill="background1" w:themeFillShade="BF"/>
          </w:tcPr>
          <w:p w14:paraId="7872BC9D"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093" w:type="dxa"/>
            <w:shd w:val="clear" w:color="auto" w:fill="BFBFBF" w:themeFill="background1" w:themeFillShade="BF"/>
          </w:tcPr>
          <w:p w14:paraId="64BABE1B"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5BEED0A0" w14:textId="77777777" w:rsidTr="006A1BB2">
        <w:tc>
          <w:tcPr>
            <w:tcW w:w="1896" w:type="dxa"/>
          </w:tcPr>
          <w:p w14:paraId="2C6DAB7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b/>
                <w:bCs/>
                <w:szCs w:val="24"/>
              </w:rPr>
              <w:t xml:space="preserve"> </w:t>
            </w:r>
            <w:r w:rsidRPr="00EA70E6">
              <w:rPr>
                <w:rFonts w:asciiTheme="minorHAnsi" w:hAnsiTheme="minorHAnsi" w:cstheme="minorHAnsi"/>
                <w:szCs w:val="24"/>
              </w:rPr>
              <w:t xml:space="preserve">OBJECTID </w:t>
            </w:r>
          </w:p>
        </w:tc>
        <w:tc>
          <w:tcPr>
            <w:tcW w:w="1609" w:type="dxa"/>
          </w:tcPr>
          <w:p w14:paraId="0658148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2849" w:type="dxa"/>
          </w:tcPr>
          <w:p w14:paraId="7C1760A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093" w:type="dxa"/>
          </w:tcPr>
          <w:p w14:paraId="27E3743B"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F2D04A6" w14:textId="77777777" w:rsidTr="006A1BB2">
        <w:tc>
          <w:tcPr>
            <w:tcW w:w="1896" w:type="dxa"/>
          </w:tcPr>
          <w:p w14:paraId="73C6781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ROAD_NO </w:t>
            </w:r>
          </w:p>
        </w:tc>
        <w:tc>
          <w:tcPr>
            <w:tcW w:w="1609" w:type="dxa"/>
          </w:tcPr>
          <w:p w14:paraId="1FFB099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849" w:type="dxa"/>
          </w:tcPr>
          <w:p w14:paraId="7CACA97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NO  </w:t>
            </w:r>
          </w:p>
        </w:tc>
        <w:tc>
          <w:tcPr>
            <w:tcW w:w="1093" w:type="dxa"/>
          </w:tcPr>
          <w:p w14:paraId="06EE4DD8"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43E5E533" w14:textId="77777777" w:rsidTr="006A1BB2">
        <w:tc>
          <w:tcPr>
            <w:tcW w:w="1896" w:type="dxa"/>
          </w:tcPr>
          <w:p w14:paraId="7D18427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ROAD_NAMEE </w:t>
            </w:r>
          </w:p>
        </w:tc>
        <w:tc>
          <w:tcPr>
            <w:tcW w:w="1609" w:type="dxa"/>
          </w:tcPr>
          <w:p w14:paraId="26BA103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49" w:type="dxa"/>
          </w:tcPr>
          <w:p w14:paraId="4B0CF11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NAME ENGLISH </w:t>
            </w:r>
          </w:p>
        </w:tc>
        <w:tc>
          <w:tcPr>
            <w:tcW w:w="1093" w:type="dxa"/>
          </w:tcPr>
          <w:p w14:paraId="4A8AA4ED"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6420C218" w14:textId="77777777" w:rsidTr="006A1BB2">
        <w:tc>
          <w:tcPr>
            <w:tcW w:w="1896" w:type="dxa"/>
          </w:tcPr>
          <w:p w14:paraId="6596ABD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ROAD_NAMEA </w:t>
            </w:r>
          </w:p>
        </w:tc>
        <w:tc>
          <w:tcPr>
            <w:tcW w:w="1609" w:type="dxa"/>
          </w:tcPr>
          <w:p w14:paraId="604B60E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849" w:type="dxa"/>
          </w:tcPr>
          <w:p w14:paraId="46D132D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NAME ARABIC </w:t>
            </w:r>
          </w:p>
        </w:tc>
        <w:tc>
          <w:tcPr>
            <w:tcW w:w="1093" w:type="dxa"/>
          </w:tcPr>
          <w:p w14:paraId="62975EE7"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29041B1A" w14:textId="77777777" w:rsidTr="006A1BB2">
        <w:tc>
          <w:tcPr>
            <w:tcW w:w="1896" w:type="dxa"/>
          </w:tcPr>
          <w:p w14:paraId="57C30E6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BLKNO </w:t>
            </w:r>
          </w:p>
        </w:tc>
        <w:tc>
          <w:tcPr>
            <w:tcW w:w="1609" w:type="dxa"/>
          </w:tcPr>
          <w:p w14:paraId="710D412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Integer </w:t>
            </w:r>
          </w:p>
        </w:tc>
        <w:tc>
          <w:tcPr>
            <w:tcW w:w="2849" w:type="dxa"/>
          </w:tcPr>
          <w:p w14:paraId="2489D2B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BLKNO  </w:t>
            </w:r>
          </w:p>
        </w:tc>
        <w:tc>
          <w:tcPr>
            <w:tcW w:w="1093" w:type="dxa"/>
          </w:tcPr>
          <w:p w14:paraId="56662E1E"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C4F8589" w14:textId="77777777" w:rsidTr="006A1BB2">
        <w:tc>
          <w:tcPr>
            <w:tcW w:w="1896" w:type="dxa"/>
          </w:tcPr>
          <w:p w14:paraId="1D9084F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ROAD_TYPE </w:t>
            </w:r>
          </w:p>
        </w:tc>
        <w:tc>
          <w:tcPr>
            <w:tcW w:w="1609" w:type="dxa"/>
          </w:tcPr>
          <w:p w14:paraId="4C4AE83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SmallInteger </w:t>
            </w:r>
          </w:p>
        </w:tc>
        <w:tc>
          <w:tcPr>
            <w:tcW w:w="2849" w:type="dxa"/>
          </w:tcPr>
          <w:p w14:paraId="70BBDEB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ROAD TYPE  </w:t>
            </w:r>
          </w:p>
        </w:tc>
        <w:tc>
          <w:tcPr>
            <w:tcW w:w="1093" w:type="dxa"/>
          </w:tcPr>
          <w:p w14:paraId="725D31E1"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28E02AF" w14:textId="77777777" w:rsidTr="006A1BB2">
        <w:tc>
          <w:tcPr>
            <w:tcW w:w="1896" w:type="dxa"/>
          </w:tcPr>
          <w:p w14:paraId="11C2E24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609" w:type="dxa"/>
          </w:tcPr>
          <w:p w14:paraId="7C6F0A2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2849" w:type="dxa"/>
          </w:tcPr>
          <w:p w14:paraId="4AE5E7B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093" w:type="dxa"/>
          </w:tcPr>
          <w:p w14:paraId="70F643A5"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03C83E0F" w14:textId="77777777" w:rsidTr="006A1BB2">
        <w:tc>
          <w:tcPr>
            <w:tcW w:w="1896" w:type="dxa"/>
          </w:tcPr>
          <w:p w14:paraId="0D09C33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609" w:type="dxa"/>
          </w:tcPr>
          <w:p w14:paraId="4A933EC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849" w:type="dxa"/>
          </w:tcPr>
          <w:p w14:paraId="0DDBD5F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SHAPE.LEN</w:t>
            </w:r>
          </w:p>
        </w:tc>
        <w:tc>
          <w:tcPr>
            <w:tcW w:w="1093" w:type="dxa"/>
          </w:tcPr>
          <w:p w14:paraId="45AC7318"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34016CDD" w14:textId="77777777" w:rsidR="00873898" w:rsidRPr="00EA70E6" w:rsidRDefault="00873898" w:rsidP="00873898">
      <w:pPr>
        <w:pStyle w:val="ListParagraph"/>
        <w:ind w:left="360"/>
        <w:jc w:val="both"/>
        <w:rPr>
          <w:rFonts w:asciiTheme="minorHAnsi" w:hAnsiTheme="minorHAnsi" w:cstheme="minorHAnsi"/>
        </w:rPr>
      </w:pPr>
    </w:p>
    <w:p w14:paraId="35BA2298"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Spatial Reference:</w:t>
      </w:r>
      <w:r w:rsidRPr="00EA70E6">
        <w:rPr>
          <w:rFonts w:asciiTheme="minorHAnsi" w:hAnsiTheme="minorHAnsi" w:cstheme="minorHAnsi"/>
        </w:rPr>
        <w:tab/>
        <w:t>20439</w:t>
      </w:r>
    </w:p>
    <w:p w14:paraId="35064F96"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Polyline</w:t>
      </w:r>
    </w:p>
    <w:p w14:paraId="6D4CE07A" w14:textId="77777777" w:rsidR="00873898" w:rsidRPr="00EA70E6" w:rsidRDefault="00873898" w:rsidP="00873898">
      <w:pPr>
        <w:pStyle w:val="ListParagraph"/>
        <w:ind w:left="360"/>
        <w:jc w:val="both"/>
        <w:rPr>
          <w:rFonts w:asciiTheme="minorHAnsi" w:hAnsiTheme="minorHAnsi" w:cstheme="minorHAnsi"/>
        </w:rPr>
      </w:pPr>
    </w:p>
    <w:p w14:paraId="394C8E86"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Blocks</w:t>
      </w:r>
    </w:p>
    <w:p w14:paraId="49047B3A" w14:textId="77777777" w:rsidR="00873898" w:rsidRPr="00EA70E6" w:rsidRDefault="00873898" w:rsidP="00873898">
      <w:pPr>
        <w:pStyle w:val="ListParagraph"/>
        <w:ind w:left="360"/>
        <w:jc w:val="both"/>
        <w:rPr>
          <w:rFonts w:asciiTheme="minorHAnsi" w:hAnsiTheme="minorHAnsi" w:cstheme="minorHAnsi"/>
        </w:rPr>
      </w:pPr>
    </w:p>
    <w:p w14:paraId="4BF84406"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0E567FDC" w14:textId="77777777" w:rsidR="00873898" w:rsidRPr="00EA70E6" w:rsidRDefault="00873898" w:rsidP="00873898">
      <w:pPr>
        <w:pStyle w:val="ListParagraph"/>
        <w:ind w:left="360"/>
        <w:jc w:val="both"/>
        <w:rPr>
          <w:rFonts w:asciiTheme="minorHAnsi" w:hAnsiTheme="minorHAnsi" w:cstheme="minorHAnsi"/>
        </w:rPr>
      </w:pPr>
    </w:p>
    <w:tbl>
      <w:tblPr>
        <w:tblStyle w:val="TableGrid"/>
        <w:tblW w:w="7465" w:type="dxa"/>
        <w:tblInd w:w="360" w:type="dxa"/>
        <w:tblLook w:val="04A0" w:firstRow="1" w:lastRow="0" w:firstColumn="1" w:lastColumn="0" w:noHBand="0" w:noVBand="1"/>
      </w:tblPr>
      <w:tblGrid>
        <w:gridCol w:w="2268"/>
        <w:gridCol w:w="1597"/>
        <w:gridCol w:w="2430"/>
        <w:gridCol w:w="1170"/>
      </w:tblGrid>
      <w:tr w:rsidR="00873898" w:rsidRPr="00EA70E6" w14:paraId="701C54D9" w14:textId="77777777" w:rsidTr="001E1B02">
        <w:tc>
          <w:tcPr>
            <w:tcW w:w="2268" w:type="dxa"/>
            <w:shd w:val="clear" w:color="auto" w:fill="BFBFBF" w:themeFill="background1" w:themeFillShade="BF"/>
          </w:tcPr>
          <w:p w14:paraId="2773E10E"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597" w:type="dxa"/>
            <w:shd w:val="clear" w:color="auto" w:fill="BFBFBF" w:themeFill="background1" w:themeFillShade="BF"/>
          </w:tcPr>
          <w:p w14:paraId="238DB08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430" w:type="dxa"/>
            <w:shd w:val="clear" w:color="auto" w:fill="BFBFBF" w:themeFill="background1" w:themeFillShade="BF"/>
          </w:tcPr>
          <w:p w14:paraId="0DB9E7BD"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170" w:type="dxa"/>
            <w:shd w:val="clear" w:color="auto" w:fill="BFBFBF" w:themeFill="background1" w:themeFillShade="BF"/>
          </w:tcPr>
          <w:p w14:paraId="2FFBF615"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792EDF0F" w14:textId="77777777" w:rsidTr="006A1BB2">
        <w:tc>
          <w:tcPr>
            <w:tcW w:w="2268" w:type="dxa"/>
          </w:tcPr>
          <w:p w14:paraId="09F0052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597" w:type="dxa"/>
          </w:tcPr>
          <w:p w14:paraId="5801F6B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2430" w:type="dxa"/>
          </w:tcPr>
          <w:p w14:paraId="5E63A77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170" w:type="dxa"/>
          </w:tcPr>
          <w:p w14:paraId="301D9020"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0BD6C36E" w14:textId="77777777" w:rsidTr="006A1BB2">
        <w:tc>
          <w:tcPr>
            <w:tcW w:w="2268" w:type="dxa"/>
          </w:tcPr>
          <w:p w14:paraId="16302E9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BLOCK_NO </w:t>
            </w:r>
          </w:p>
        </w:tc>
        <w:tc>
          <w:tcPr>
            <w:tcW w:w="1597" w:type="dxa"/>
          </w:tcPr>
          <w:p w14:paraId="5177751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SmallInteger </w:t>
            </w:r>
          </w:p>
        </w:tc>
        <w:tc>
          <w:tcPr>
            <w:tcW w:w="2430" w:type="dxa"/>
          </w:tcPr>
          <w:p w14:paraId="6ED3322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BLOCK NO  </w:t>
            </w:r>
          </w:p>
        </w:tc>
        <w:tc>
          <w:tcPr>
            <w:tcW w:w="1170" w:type="dxa"/>
          </w:tcPr>
          <w:p w14:paraId="37387469"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0B582184" w14:textId="77777777" w:rsidTr="006A1BB2">
        <w:tc>
          <w:tcPr>
            <w:tcW w:w="2268" w:type="dxa"/>
          </w:tcPr>
          <w:p w14:paraId="4913F9E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597" w:type="dxa"/>
          </w:tcPr>
          <w:p w14:paraId="1E67BDF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2430" w:type="dxa"/>
          </w:tcPr>
          <w:p w14:paraId="0CEF371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170" w:type="dxa"/>
          </w:tcPr>
          <w:p w14:paraId="502089ED"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672595F8" w14:textId="77777777" w:rsidTr="006A1BB2">
        <w:tc>
          <w:tcPr>
            <w:tcW w:w="2268" w:type="dxa"/>
          </w:tcPr>
          <w:p w14:paraId="4F0A855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597" w:type="dxa"/>
          </w:tcPr>
          <w:p w14:paraId="61A94F6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430" w:type="dxa"/>
          </w:tcPr>
          <w:p w14:paraId="3757767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170" w:type="dxa"/>
          </w:tcPr>
          <w:p w14:paraId="316768A0"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12A3D429" w14:textId="77777777" w:rsidTr="006A1BB2">
        <w:tc>
          <w:tcPr>
            <w:tcW w:w="2268" w:type="dxa"/>
          </w:tcPr>
          <w:p w14:paraId="27F72EC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597" w:type="dxa"/>
          </w:tcPr>
          <w:p w14:paraId="50C9458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430" w:type="dxa"/>
          </w:tcPr>
          <w:p w14:paraId="547E2F3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SHAPE.LEN</w:t>
            </w:r>
          </w:p>
        </w:tc>
        <w:tc>
          <w:tcPr>
            <w:tcW w:w="1170" w:type="dxa"/>
          </w:tcPr>
          <w:p w14:paraId="07E5B6D6"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320EE703" w14:textId="77777777" w:rsidR="00873898" w:rsidRPr="00EA70E6" w:rsidRDefault="00873898" w:rsidP="00873898">
      <w:pPr>
        <w:pStyle w:val="ListParagraph"/>
        <w:ind w:left="360"/>
        <w:jc w:val="both"/>
        <w:rPr>
          <w:rFonts w:asciiTheme="minorHAnsi" w:hAnsiTheme="minorHAnsi" w:cstheme="minorHAnsi"/>
        </w:rPr>
      </w:pPr>
    </w:p>
    <w:p w14:paraId="00C127D3"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57433E40"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Polygon</w:t>
      </w:r>
    </w:p>
    <w:p w14:paraId="49B7F328" w14:textId="373B45D7" w:rsidR="008B3F2E" w:rsidRDefault="008B3F2E">
      <w:pPr>
        <w:spacing w:after="160" w:line="259" w:lineRule="auto"/>
        <w:rPr>
          <w:rFonts w:asciiTheme="minorHAnsi" w:hAnsiTheme="minorHAnsi" w:cstheme="minorHAnsi"/>
        </w:rPr>
      </w:pPr>
      <w:r>
        <w:rPr>
          <w:rFonts w:asciiTheme="minorHAnsi" w:hAnsiTheme="minorHAnsi" w:cstheme="minorHAnsi"/>
        </w:rPr>
        <w:br w:type="page"/>
      </w:r>
    </w:p>
    <w:p w14:paraId="77F317DA" w14:textId="77777777" w:rsidR="00873898" w:rsidRPr="00EA70E6" w:rsidRDefault="00873898" w:rsidP="00873898">
      <w:pPr>
        <w:pStyle w:val="ListParagraph"/>
        <w:ind w:left="360"/>
        <w:jc w:val="both"/>
        <w:rPr>
          <w:rFonts w:asciiTheme="minorHAnsi" w:hAnsiTheme="minorHAnsi" w:cstheme="minorHAnsi"/>
        </w:rPr>
      </w:pPr>
    </w:p>
    <w:p w14:paraId="30F815DB"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Areas</w:t>
      </w:r>
    </w:p>
    <w:p w14:paraId="386B419C" w14:textId="77777777" w:rsidR="00873898" w:rsidRPr="00EA70E6" w:rsidRDefault="00873898" w:rsidP="00873898">
      <w:pPr>
        <w:pStyle w:val="ListParagraph"/>
        <w:ind w:left="360"/>
        <w:jc w:val="both"/>
        <w:rPr>
          <w:rFonts w:asciiTheme="minorHAnsi" w:hAnsiTheme="minorHAnsi" w:cstheme="minorHAnsi"/>
        </w:rPr>
      </w:pPr>
    </w:p>
    <w:p w14:paraId="4FF946B4" w14:textId="702C2F07" w:rsidR="00873898" w:rsidRPr="00F17217" w:rsidRDefault="00873898" w:rsidP="00412825">
      <w:pPr>
        <w:pStyle w:val="ListParagraph"/>
        <w:jc w:val="both"/>
        <w:rPr>
          <w:rFonts w:asciiTheme="minorHAnsi" w:hAnsiTheme="minorHAnsi" w:cstheme="minorHAnsi"/>
        </w:rPr>
      </w:pPr>
      <w:r w:rsidRPr="00EA70E6">
        <w:rPr>
          <w:rFonts w:asciiTheme="minorHAnsi" w:hAnsiTheme="minorHAnsi" w:cstheme="minorHAnsi"/>
        </w:rPr>
        <w:t>Field List</w:t>
      </w:r>
    </w:p>
    <w:tbl>
      <w:tblPr>
        <w:tblStyle w:val="TableGrid"/>
        <w:tblW w:w="7465" w:type="dxa"/>
        <w:tblInd w:w="360" w:type="dxa"/>
        <w:tblLook w:val="04A0" w:firstRow="1" w:lastRow="0" w:firstColumn="1" w:lastColumn="0" w:noHBand="0" w:noVBand="1"/>
      </w:tblPr>
      <w:tblGrid>
        <w:gridCol w:w="1870"/>
        <w:gridCol w:w="1365"/>
        <w:gridCol w:w="3060"/>
        <w:gridCol w:w="1170"/>
      </w:tblGrid>
      <w:tr w:rsidR="00873898" w:rsidRPr="00EA70E6" w14:paraId="678566A9" w14:textId="77777777" w:rsidTr="008B3F2E">
        <w:tc>
          <w:tcPr>
            <w:tcW w:w="1870" w:type="dxa"/>
            <w:shd w:val="clear" w:color="auto" w:fill="BFBFBF" w:themeFill="background1" w:themeFillShade="BF"/>
          </w:tcPr>
          <w:p w14:paraId="291A4C65"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365" w:type="dxa"/>
            <w:shd w:val="clear" w:color="auto" w:fill="BFBFBF" w:themeFill="background1" w:themeFillShade="BF"/>
          </w:tcPr>
          <w:p w14:paraId="70F192D5"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3060" w:type="dxa"/>
            <w:shd w:val="clear" w:color="auto" w:fill="BFBFBF" w:themeFill="background1" w:themeFillShade="BF"/>
          </w:tcPr>
          <w:p w14:paraId="7E9AF4E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170" w:type="dxa"/>
            <w:shd w:val="clear" w:color="auto" w:fill="BFBFBF" w:themeFill="background1" w:themeFillShade="BF"/>
          </w:tcPr>
          <w:p w14:paraId="19B2481E"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50F1FC89" w14:textId="77777777" w:rsidTr="006A1BB2">
        <w:tc>
          <w:tcPr>
            <w:tcW w:w="1870" w:type="dxa"/>
          </w:tcPr>
          <w:p w14:paraId="03C0515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365" w:type="dxa"/>
          </w:tcPr>
          <w:p w14:paraId="03FD385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3060" w:type="dxa"/>
          </w:tcPr>
          <w:p w14:paraId="246660B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170" w:type="dxa"/>
          </w:tcPr>
          <w:p w14:paraId="0699AF98"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4D038138" w14:textId="77777777" w:rsidTr="006A1BB2">
        <w:tc>
          <w:tcPr>
            <w:tcW w:w="1870" w:type="dxa"/>
          </w:tcPr>
          <w:p w14:paraId="6E71F4F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AREA_NAMEA </w:t>
            </w:r>
          </w:p>
        </w:tc>
        <w:tc>
          <w:tcPr>
            <w:tcW w:w="1365" w:type="dxa"/>
          </w:tcPr>
          <w:p w14:paraId="24CEFEA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3060" w:type="dxa"/>
          </w:tcPr>
          <w:p w14:paraId="340CD1A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 NAME ARABIC </w:t>
            </w:r>
          </w:p>
        </w:tc>
        <w:tc>
          <w:tcPr>
            <w:tcW w:w="1170" w:type="dxa"/>
          </w:tcPr>
          <w:p w14:paraId="6AD37384"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100</w:t>
            </w:r>
          </w:p>
        </w:tc>
      </w:tr>
      <w:tr w:rsidR="00873898" w:rsidRPr="00EA70E6" w14:paraId="284D17CF" w14:textId="77777777" w:rsidTr="006A1BB2">
        <w:tc>
          <w:tcPr>
            <w:tcW w:w="1870" w:type="dxa"/>
          </w:tcPr>
          <w:p w14:paraId="1A811B5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AREA_NAMEE </w:t>
            </w:r>
          </w:p>
        </w:tc>
        <w:tc>
          <w:tcPr>
            <w:tcW w:w="1365" w:type="dxa"/>
          </w:tcPr>
          <w:p w14:paraId="66026B7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3060" w:type="dxa"/>
          </w:tcPr>
          <w:p w14:paraId="05E26B9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AREA NAME ENGLISH </w:t>
            </w:r>
          </w:p>
        </w:tc>
        <w:tc>
          <w:tcPr>
            <w:tcW w:w="1170" w:type="dxa"/>
          </w:tcPr>
          <w:p w14:paraId="5A451BEC"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14491B94" w14:textId="77777777" w:rsidTr="006A1BB2">
        <w:tc>
          <w:tcPr>
            <w:tcW w:w="1870" w:type="dxa"/>
          </w:tcPr>
          <w:p w14:paraId="3097295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365" w:type="dxa"/>
          </w:tcPr>
          <w:p w14:paraId="3219602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3060" w:type="dxa"/>
          </w:tcPr>
          <w:p w14:paraId="128A431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170" w:type="dxa"/>
          </w:tcPr>
          <w:p w14:paraId="5D3D5094"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5E27D8B" w14:textId="77777777" w:rsidTr="006A1BB2">
        <w:tc>
          <w:tcPr>
            <w:tcW w:w="1870" w:type="dxa"/>
          </w:tcPr>
          <w:p w14:paraId="53B3C02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365" w:type="dxa"/>
          </w:tcPr>
          <w:p w14:paraId="31DE70C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3060" w:type="dxa"/>
          </w:tcPr>
          <w:p w14:paraId="3D99646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170" w:type="dxa"/>
          </w:tcPr>
          <w:p w14:paraId="40AC87CC"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EAF87BC" w14:textId="77777777" w:rsidTr="006A1BB2">
        <w:tc>
          <w:tcPr>
            <w:tcW w:w="1870" w:type="dxa"/>
          </w:tcPr>
          <w:p w14:paraId="4CF70E9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365" w:type="dxa"/>
          </w:tcPr>
          <w:p w14:paraId="3CF6BF0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3060" w:type="dxa"/>
          </w:tcPr>
          <w:p w14:paraId="610BF83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170" w:type="dxa"/>
          </w:tcPr>
          <w:p w14:paraId="233D388F"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2EF72392" w14:textId="77777777" w:rsidR="00873898" w:rsidRPr="00EA70E6" w:rsidRDefault="00873898" w:rsidP="00873898">
      <w:pPr>
        <w:pStyle w:val="ListParagraph"/>
        <w:jc w:val="both"/>
        <w:rPr>
          <w:rFonts w:asciiTheme="minorHAnsi" w:hAnsiTheme="minorHAnsi" w:cstheme="minorHAnsi"/>
        </w:rPr>
      </w:pPr>
    </w:p>
    <w:p w14:paraId="5A1C5DA5"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23D8650F"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Polygon</w:t>
      </w:r>
    </w:p>
    <w:p w14:paraId="3FA9A640" w14:textId="77777777" w:rsidR="00873898" w:rsidRPr="00EA70E6" w:rsidRDefault="00873898" w:rsidP="00873898">
      <w:pPr>
        <w:pStyle w:val="ListParagraph"/>
        <w:rPr>
          <w:rFonts w:asciiTheme="minorHAnsi" w:hAnsiTheme="minorHAnsi" w:cstheme="minorHAnsi"/>
        </w:rPr>
      </w:pPr>
    </w:p>
    <w:p w14:paraId="6A5BA8C2" w14:textId="77777777" w:rsidR="00873898" w:rsidRPr="00EA70E6" w:rsidRDefault="00873898" w:rsidP="00873898">
      <w:pPr>
        <w:jc w:val="both"/>
        <w:rPr>
          <w:rFonts w:asciiTheme="minorHAnsi" w:hAnsiTheme="minorHAnsi" w:cstheme="minorHAnsi"/>
        </w:rPr>
      </w:pPr>
    </w:p>
    <w:p w14:paraId="59660D91" w14:textId="77777777" w:rsidR="00873898" w:rsidRPr="00EA70E6" w:rsidRDefault="00873898" w:rsidP="006C1FB1">
      <w:pPr>
        <w:pStyle w:val="ListParagraph"/>
        <w:numPr>
          <w:ilvl w:val="0"/>
          <w:numId w:val="7"/>
        </w:numPr>
        <w:ind w:left="360"/>
        <w:jc w:val="both"/>
        <w:rPr>
          <w:rFonts w:asciiTheme="minorHAnsi" w:hAnsiTheme="minorHAnsi" w:cstheme="minorHAnsi"/>
          <w:b/>
          <w:bCs/>
        </w:rPr>
      </w:pPr>
      <w:r w:rsidRPr="00EA70E6">
        <w:rPr>
          <w:rFonts w:asciiTheme="minorHAnsi" w:hAnsiTheme="minorHAnsi" w:cstheme="minorHAnsi"/>
          <w:b/>
          <w:bCs/>
        </w:rPr>
        <w:t>Governorate</w:t>
      </w:r>
    </w:p>
    <w:p w14:paraId="3B234D84" w14:textId="77777777" w:rsidR="00873898" w:rsidRPr="00EA70E6" w:rsidRDefault="00873898" w:rsidP="00873898">
      <w:pPr>
        <w:pStyle w:val="ListParagraph"/>
        <w:ind w:left="360"/>
        <w:jc w:val="both"/>
        <w:rPr>
          <w:rFonts w:asciiTheme="minorHAnsi" w:hAnsiTheme="minorHAnsi" w:cstheme="minorHAnsi"/>
          <w:b/>
          <w:bCs/>
        </w:rPr>
      </w:pPr>
    </w:p>
    <w:p w14:paraId="546192A0"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Field List</w:t>
      </w:r>
    </w:p>
    <w:p w14:paraId="3E42DD84" w14:textId="77777777" w:rsidR="00873898" w:rsidRPr="00EA70E6" w:rsidRDefault="00873898" w:rsidP="00873898">
      <w:pPr>
        <w:pStyle w:val="ListParagraph"/>
        <w:ind w:left="360"/>
        <w:jc w:val="both"/>
        <w:rPr>
          <w:rFonts w:asciiTheme="minorHAnsi" w:hAnsiTheme="minorHAnsi" w:cstheme="minorHAnsi"/>
        </w:rPr>
      </w:pPr>
    </w:p>
    <w:tbl>
      <w:tblPr>
        <w:tblStyle w:val="TableGrid"/>
        <w:tblW w:w="7468" w:type="dxa"/>
        <w:tblInd w:w="360" w:type="dxa"/>
        <w:tblLook w:val="04A0" w:firstRow="1" w:lastRow="0" w:firstColumn="1" w:lastColumn="0" w:noHBand="0" w:noVBand="1"/>
      </w:tblPr>
      <w:tblGrid>
        <w:gridCol w:w="2270"/>
        <w:gridCol w:w="1721"/>
        <w:gridCol w:w="2304"/>
        <w:gridCol w:w="1173"/>
      </w:tblGrid>
      <w:tr w:rsidR="00873898" w:rsidRPr="00EA70E6" w14:paraId="7EC704F9" w14:textId="77777777" w:rsidTr="008B3F2E">
        <w:tc>
          <w:tcPr>
            <w:tcW w:w="2270" w:type="dxa"/>
            <w:shd w:val="clear" w:color="auto" w:fill="BFBFBF" w:themeFill="background1" w:themeFillShade="BF"/>
          </w:tcPr>
          <w:p w14:paraId="2638DF2E"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721" w:type="dxa"/>
            <w:shd w:val="clear" w:color="auto" w:fill="BFBFBF" w:themeFill="background1" w:themeFillShade="BF"/>
          </w:tcPr>
          <w:p w14:paraId="6ED6B376"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2304" w:type="dxa"/>
            <w:shd w:val="clear" w:color="auto" w:fill="BFBFBF" w:themeFill="background1" w:themeFillShade="BF"/>
          </w:tcPr>
          <w:p w14:paraId="3DAFA835"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1173" w:type="dxa"/>
            <w:shd w:val="clear" w:color="auto" w:fill="BFBFBF" w:themeFill="background1" w:themeFillShade="BF"/>
          </w:tcPr>
          <w:p w14:paraId="16D4DA4A"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r>
      <w:tr w:rsidR="00873898" w:rsidRPr="00EA70E6" w14:paraId="48AB849F" w14:textId="77777777" w:rsidTr="006A1BB2">
        <w:tc>
          <w:tcPr>
            <w:tcW w:w="2270" w:type="dxa"/>
          </w:tcPr>
          <w:p w14:paraId="3416B83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721" w:type="dxa"/>
          </w:tcPr>
          <w:p w14:paraId="66A62E9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2304" w:type="dxa"/>
          </w:tcPr>
          <w:p w14:paraId="1056F097"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173" w:type="dxa"/>
          </w:tcPr>
          <w:p w14:paraId="72588321"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76A88497" w14:textId="77777777" w:rsidTr="006A1BB2">
        <w:tc>
          <w:tcPr>
            <w:tcW w:w="2270" w:type="dxa"/>
          </w:tcPr>
          <w:p w14:paraId="770B968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GOV_NM_AR </w:t>
            </w:r>
          </w:p>
        </w:tc>
        <w:tc>
          <w:tcPr>
            <w:tcW w:w="1721" w:type="dxa"/>
          </w:tcPr>
          <w:p w14:paraId="1299F5C3"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304" w:type="dxa"/>
          </w:tcPr>
          <w:p w14:paraId="3775E91F"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ARABIC </w:t>
            </w:r>
          </w:p>
        </w:tc>
        <w:tc>
          <w:tcPr>
            <w:tcW w:w="1173" w:type="dxa"/>
          </w:tcPr>
          <w:p w14:paraId="417D1557"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00EAD05C" w14:textId="77777777" w:rsidTr="006A1BB2">
        <w:tc>
          <w:tcPr>
            <w:tcW w:w="2270" w:type="dxa"/>
          </w:tcPr>
          <w:p w14:paraId="39F39AD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MIN_GOV_NM_EN </w:t>
            </w:r>
          </w:p>
        </w:tc>
        <w:tc>
          <w:tcPr>
            <w:tcW w:w="1721" w:type="dxa"/>
          </w:tcPr>
          <w:p w14:paraId="5187882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2304" w:type="dxa"/>
          </w:tcPr>
          <w:p w14:paraId="577F823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ENGLISH </w:t>
            </w:r>
          </w:p>
        </w:tc>
        <w:tc>
          <w:tcPr>
            <w:tcW w:w="1173" w:type="dxa"/>
          </w:tcPr>
          <w:p w14:paraId="51B3FC81"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r>
      <w:tr w:rsidR="00873898" w:rsidRPr="00EA70E6" w14:paraId="55A5CEE1" w14:textId="77777777" w:rsidTr="006A1BB2">
        <w:tc>
          <w:tcPr>
            <w:tcW w:w="2270" w:type="dxa"/>
          </w:tcPr>
          <w:p w14:paraId="4B4817B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721" w:type="dxa"/>
          </w:tcPr>
          <w:p w14:paraId="27C1929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2304" w:type="dxa"/>
          </w:tcPr>
          <w:p w14:paraId="4822172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173" w:type="dxa"/>
          </w:tcPr>
          <w:p w14:paraId="5EE01581"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0588EAD" w14:textId="77777777" w:rsidTr="006A1BB2">
        <w:tc>
          <w:tcPr>
            <w:tcW w:w="2270" w:type="dxa"/>
          </w:tcPr>
          <w:p w14:paraId="54FE5F7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721" w:type="dxa"/>
          </w:tcPr>
          <w:p w14:paraId="3DA1F86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304" w:type="dxa"/>
          </w:tcPr>
          <w:p w14:paraId="09C377E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SHAPE.AREA  </w:t>
            </w:r>
          </w:p>
        </w:tc>
        <w:tc>
          <w:tcPr>
            <w:tcW w:w="1173" w:type="dxa"/>
          </w:tcPr>
          <w:p w14:paraId="2ADB0B98"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1788499" w14:textId="77777777" w:rsidTr="006A1BB2">
        <w:tc>
          <w:tcPr>
            <w:tcW w:w="2270" w:type="dxa"/>
          </w:tcPr>
          <w:p w14:paraId="50664F2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721" w:type="dxa"/>
          </w:tcPr>
          <w:p w14:paraId="7FF6550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Double </w:t>
            </w:r>
          </w:p>
        </w:tc>
        <w:tc>
          <w:tcPr>
            <w:tcW w:w="2304" w:type="dxa"/>
          </w:tcPr>
          <w:p w14:paraId="282864D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SHAPE.LEN  </w:t>
            </w:r>
          </w:p>
        </w:tc>
        <w:tc>
          <w:tcPr>
            <w:tcW w:w="1173" w:type="dxa"/>
          </w:tcPr>
          <w:p w14:paraId="30B1D657" w14:textId="77777777" w:rsidR="00873898" w:rsidRPr="00EA70E6" w:rsidRDefault="00873898" w:rsidP="006A1BB2">
            <w:pPr>
              <w:spacing w:before="100" w:beforeAutospacing="1" w:after="100" w:afterAutospacing="1"/>
              <w:rPr>
                <w:rFonts w:asciiTheme="minorHAnsi" w:hAnsiTheme="minorHAnsi" w:cstheme="minorHAnsi"/>
                <w:szCs w:val="24"/>
              </w:rPr>
            </w:pPr>
          </w:p>
        </w:tc>
      </w:tr>
    </w:tbl>
    <w:p w14:paraId="7783B5E0" w14:textId="77777777" w:rsidR="00873898" w:rsidRPr="00EA70E6" w:rsidRDefault="00873898" w:rsidP="00873898">
      <w:pPr>
        <w:rPr>
          <w:rFonts w:asciiTheme="minorHAnsi" w:hAnsiTheme="minorHAnsi" w:cstheme="minorHAnsi"/>
        </w:rPr>
      </w:pPr>
    </w:p>
    <w:p w14:paraId="12E5397B"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Spatial Reference: </w:t>
      </w:r>
      <w:r w:rsidRPr="00EA70E6">
        <w:rPr>
          <w:rFonts w:asciiTheme="minorHAnsi" w:hAnsiTheme="minorHAnsi" w:cstheme="minorHAnsi"/>
        </w:rPr>
        <w:tab/>
        <w:t>20439</w:t>
      </w:r>
    </w:p>
    <w:p w14:paraId="2C2115B5" w14:textId="77777777" w:rsidR="00873898" w:rsidRPr="00EA70E6" w:rsidRDefault="00873898" w:rsidP="006C1FB1">
      <w:pPr>
        <w:pStyle w:val="ListParagraph"/>
        <w:numPr>
          <w:ilvl w:val="1"/>
          <w:numId w:val="7"/>
        </w:numPr>
        <w:ind w:left="720"/>
        <w:jc w:val="both"/>
        <w:rPr>
          <w:rFonts w:asciiTheme="minorHAnsi" w:hAnsiTheme="minorHAnsi" w:cstheme="minorHAnsi"/>
        </w:rPr>
      </w:pPr>
      <w:r w:rsidRPr="00EA70E6">
        <w:rPr>
          <w:rFonts w:asciiTheme="minorHAnsi" w:hAnsiTheme="minorHAnsi" w:cstheme="minorHAnsi"/>
        </w:rPr>
        <w:t xml:space="preserve">Geometry Type: </w:t>
      </w:r>
      <w:r w:rsidRPr="00EA70E6">
        <w:rPr>
          <w:rFonts w:asciiTheme="minorHAnsi" w:hAnsiTheme="minorHAnsi" w:cstheme="minorHAnsi"/>
        </w:rPr>
        <w:tab/>
        <w:t>Polygon</w:t>
      </w:r>
    </w:p>
    <w:p w14:paraId="0C4A84B8" w14:textId="77777777" w:rsidR="00873898" w:rsidRPr="00EA70E6" w:rsidRDefault="00873898" w:rsidP="00873898">
      <w:pPr>
        <w:pStyle w:val="ListParagraph"/>
        <w:jc w:val="both"/>
        <w:rPr>
          <w:rFonts w:asciiTheme="minorHAnsi" w:hAnsiTheme="minorHAnsi" w:cstheme="minorHAnsi"/>
        </w:rPr>
      </w:pPr>
    </w:p>
    <w:p w14:paraId="21D230A8" w14:textId="77777777" w:rsidR="00873898" w:rsidRPr="00EA70E6" w:rsidRDefault="00873898" w:rsidP="00873898">
      <w:pPr>
        <w:jc w:val="both"/>
        <w:rPr>
          <w:rFonts w:asciiTheme="minorHAnsi" w:hAnsiTheme="minorHAnsi" w:cstheme="minorHAnsi"/>
          <w:b/>
          <w:bCs/>
        </w:rPr>
      </w:pPr>
      <w:r w:rsidRPr="00EA70E6">
        <w:rPr>
          <w:rFonts w:asciiTheme="minorHAnsi" w:hAnsiTheme="minorHAnsi" w:cstheme="minorHAnsi"/>
          <w:b/>
          <w:bCs/>
        </w:rPr>
        <w:t xml:space="preserve">B.  EXISTING FEATURE LAYERS - NETWORK SERVICE </w:t>
      </w:r>
    </w:p>
    <w:p w14:paraId="17A15E26" w14:textId="77777777" w:rsidR="00873898" w:rsidRPr="00EA70E6" w:rsidRDefault="00873898" w:rsidP="00873898">
      <w:pPr>
        <w:ind w:left="360"/>
        <w:jc w:val="both"/>
        <w:rPr>
          <w:rFonts w:asciiTheme="minorHAnsi" w:hAnsiTheme="minorHAnsi" w:cstheme="minorHAnsi"/>
        </w:rPr>
      </w:pPr>
    </w:p>
    <w:p w14:paraId="24A5855D" w14:textId="77777777" w:rsidR="00873898" w:rsidRPr="00EA70E6" w:rsidRDefault="00873898" w:rsidP="00873898">
      <w:pPr>
        <w:ind w:left="360"/>
        <w:jc w:val="both"/>
        <w:rPr>
          <w:rFonts w:asciiTheme="minorHAnsi" w:hAnsiTheme="minorHAnsi" w:cstheme="minorHAnsi"/>
        </w:rPr>
      </w:pPr>
      <w:r w:rsidRPr="00EA70E6">
        <w:rPr>
          <w:rFonts w:asciiTheme="minorHAnsi" w:hAnsiTheme="minorHAnsi" w:cstheme="minorHAnsi"/>
        </w:rPr>
        <w:t xml:space="preserve">Only one routing service will be used to solve the routing queries. </w:t>
      </w:r>
    </w:p>
    <w:p w14:paraId="7CFA050B" w14:textId="77777777" w:rsidR="00873898" w:rsidRPr="00EA70E6" w:rsidRDefault="00873898" w:rsidP="00873898">
      <w:pPr>
        <w:ind w:left="360"/>
        <w:jc w:val="both"/>
        <w:rPr>
          <w:rFonts w:asciiTheme="minorHAnsi" w:hAnsiTheme="minorHAnsi" w:cstheme="minorHAnsi"/>
        </w:rPr>
      </w:pPr>
    </w:p>
    <w:p w14:paraId="1EA0630C" w14:textId="77777777" w:rsidR="00873898" w:rsidRPr="00EA70E6" w:rsidRDefault="00873898" w:rsidP="00873898">
      <w:pPr>
        <w:rPr>
          <w:rFonts w:asciiTheme="minorHAnsi" w:hAnsiTheme="minorHAnsi" w:cstheme="minorHAnsi"/>
          <w:szCs w:val="24"/>
          <w:lang w:bidi="hi-IN"/>
        </w:rPr>
      </w:pPr>
      <w:r w:rsidRPr="00EA70E6">
        <w:rPr>
          <w:rFonts w:asciiTheme="minorHAnsi" w:hAnsiTheme="minorHAnsi" w:cstheme="minorHAnsi"/>
          <w:b/>
          <w:bCs/>
          <w:szCs w:val="24"/>
          <w:lang w:bidi="hi-IN"/>
        </w:rPr>
        <w:t>Network Analysis Classes</w:t>
      </w:r>
    </w:p>
    <w:p w14:paraId="0A047424" w14:textId="77777777" w:rsidR="00873898" w:rsidRPr="00EA70E6" w:rsidRDefault="00873898" w:rsidP="006C1FB1">
      <w:pPr>
        <w:numPr>
          <w:ilvl w:val="0"/>
          <w:numId w:val="8"/>
        </w:num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b/>
          <w:bCs/>
          <w:szCs w:val="24"/>
          <w:lang w:bidi="hi-IN"/>
        </w:rPr>
        <w:t xml:space="preserve">Class Name : </w:t>
      </w:r>
      <w:r w:rsidRPr="00EA70E6">
        <w:rPr>
          <w:rFonts w:asciiTheme="minorHAnsi" w:hAnsiTheme="minorHAnsi" w:cstheme="minorHAnsi"/>
          <w:szCs w:val="24"/>
          <w:lang w:bidi="hi-IN"/>
        </w:rPr>
        <w:t xml:space="preserve">Stops </w:t>
      </w:r>
    </w:p>
    <w:tbl>
      <w:tblPr>
        <w:tblStyle w:val="TableGrid"/>
        <w:tblW w:w="0" w:type="auto"/>
        <w:tblLook w:val="04A0" w:firstRow="1" w:lastRow="0" w:firstColumn="1" w:lastColumn="0" w:noHBand="0" w:noVBand="1"/>
      </w:tblPr>
      <w:tblGrid>
        <w:gridCol w:w="2003"/>
        <w:gridCol w:w="5822"/>
      </w:tblGrid>
      <w:tr w:rsidR="00873898" w:rsidRPr="00EA70E6" w14:paraId="08C1767C" w14:textId="77777777" w:rsidTr="006A1BB2">
        <w:tc>
          <w:tcPr>
            <w:tcW w:w="2003" w:type="dxa"/>
          </w:tcPr>
          <w:p w14:paraId="67E84611"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Field</w:t>
            </w:r>
          </w:p>
        </w:tc>
        <w:tc>
          <w:tcPr>
            <w:tcW w:w="5822" w:type="dxa"/>
          </w:tcPr>
          <w:p w14:paraId="54D4F4D5"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Candidate Fields</w:t>
            </w:r>
          </w:p>
        </w:tc>
      </w:tr>
      <w:tr w:rsidR="00873898" w:rsidRPr="00EA70E6" w14:paraId="3D137D96" w14:textId="77777777" w:rsidTr="006A1BB2">
        <w:tc>
          <w:tcPr>
            <w:tcW w:w="2003" w:type="dxa"/>
          </w:tcPr>
          <w:p w14:paraId="00EB2421"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Shape</w:t>
            </w:r>
          </w:p>
        </w:tc>
        <w:tc>
          <w:tcPr>
            <w:tcW w:w="5822" w:type="dxa"/>
          </w:tcPr>
          <w:p w14:paraId="57D5B87D"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77B9F352" w14:textId="77777777" w:rsidTr="006A1BB2">
        <w:tc>
          <w:tcPr>
            <w:tcW w:w="2003" w:type="dxa"/>
          </w:tcPr>
          <w:p w14:paraId="2FC5B132"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w:t>
            </w:r>
          </w:p>
        </w:tc>
        <w:tc>
          <w:tcPr>
            <w:tcW w:w="5822" w:type="dxa"/>
          </w:tcPr>
          <w:p w14:paraId="4E2B8C8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 Address, Label, Location, Stop, WayPoint, Description, Title, DepotName</w:t>
            </w:r>
          </w:p>
        </w:tc>
      </w:tr>
      <w:tr w:rsidR="00873898" w:rsidRPr="00EA70E6" w14:paraId="428C1198" w14:textId="77777777" w:rsidTr="006A1BB2">
        <w:tc>
          <w:tcPr>
            <w:tcW w:w="2003" w:type="dxa"/>
          </w:tcPr>
          <w:p w14:paraId="33B8956A"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lastRenderedPageBreak/>
              <w:t>RouteName</w:t>
            </w:r>
          </w:p>
        </w:tc>
        <w:tc>
          <w:tcPr>
            <w:tcW w:w="5822" w:type="dxa"/>
          </w:tcPr>
          <w:p w14:paraId="4B48CA7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RouteName, Route, RouteID</w:t>
            </w:r>
          </w:p>
        </w:tc>
      </w:tr>
      <w:tr w:rsidR="00873898" w:rsidRPr="00EA70E6" w14:paraId="112BD260" w14:textId="77777777" w:rsidTr="006A1BB2">
        <w:tc>
          <w:tcPr>
            <w:tcW w:w="2003" w:type="dxa"/>
          </w:tcPr>
          <w:p w14:paraId="128BD04F"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Sequence</w:t>
            </w:r>
          </w:p>
        </w:tc>
        <w:tc>
          <w:tcPr>
            <w:tcW w:w="5822" w:type="dxa"/>
          </w:tcPr>
          <w:p w14:paraId="18C3233E"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0D4A9417" w14:textId="77777777" w:rsidTr="006A1BB2">
        <w:tc>
          <w:tcPr>
            <w:tcW w:w="2003" w:type="dxa"/>
          </w:tcPr>
          <w:p w14:paraId="59325FFA"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TimeWindowStart</w:t>
            </w:r>
          </w:p>
        </w:tc>
        <w:tc>
          <w:tcPr>
            <w:tcW w:w="5822" w:type="dxa"/>
          </w:tcPr>
          <w:p w14:paraId="7C98CF03"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TimeWindowStart1, TWStart1, FromTime1, FromTimeWindow1, FromTW1, From1, TimeWindowStart, TWStart, FromTime, FromTimeWindow, FromTW, From</w:t>
            </w:r>
          </w:p>
        </w:tc>
      </w:tr>
      <w:tr w:rsidR="00873898" w:rsidRPr="00EA70E6" w14:paraId="5CEDF1CB" w14:textId="77777777" w:rsidTr="006A1BB2">
        <w:tc>
          <w:tcPr>
            <w:tcW w:w="2003" w:type="dxa"/>
          </w:tcPr>
          <w:p w14:paraId="011FDC59"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TimeWindowEnd</w:t>
            </w:r>
          </w:p>
        </w:tc>
        <w:tc>
          <w:tcPr>
            <w:tcW w:w="5822" w:type="dxa"/>
          </w:tcPr>
          <w:p w14:paraId="3E54F954"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TimeWindowEnd1, TWEnd1, ToTime1, ToTimeWindow1, ToTW1, To1, TimeWindowEnd, TWEnd, ToTime, ToTimeWindow, ToTW, To</w:t>
            </w:r>
          </w:p>
        </w:tc>
      </w:tr>
      <w:tr w:rsidR="00873898" w:rsidRPr="00EA70E6" w14:paraId="5B94194F" w14:textId="77777777" w:rsidTr="006A1BB2">
        <w:tc>
          <w:tcPr>
            <w:tcW w:w="2003" w:type="dxa"/>
          </w:tcPr>
          <w:p w14:paraId="2F61DBBA"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SourceID</w:t>
            </w:r>
          </w:p>
        </w:tc>
        <w:tc>
          <w:tcPr>
            <w:tcW w:w="5822" w:type="dxa"/>
          </w:tcPr>
          <w:p w14:paraId="58374663"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SourceID, SID, Source</w:t>
            </w:r>
          </w:p>
        </w:tc>
      </w:tr>
      <w:tr w:rsidR="00873898" w:rsidRPr="00EA70E6" w14:paraId="4A41F475" w14:textId="77777777" w:rsidTr="006A1BB2">
        <w:tc>
          <w:tcPr>
            <w:tcW w:w="2003" w:type="dxa"/>
          </w:tcPr>
          <w:p w14:paraId="5B9BC144"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SourceOID</w:t>
            </w:r>
          </w:p>
        </w:tc>
        <w:tc>
          <w:tcPr>
            <w:tcW w:w="5822" w:type="dxa"/>
          </w:tcPr>
          <w:p w14:paraId="0152382E"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SourceOID, SOID</w:t>
            </w:r>
          </w:p>
        </w:tc>
      </w:tr>
      <w:tr w:rsidR="00873898" w:rsidRPr="00EA70E6" w14:paraId="4262144F" w14:textId="77777777" w:rsidTr="006A1BB2">
        <w:tc>
          <w:tcPr>
            <w:tcW w:w="2003" w:type="dxa"/>
          </w:tcPr>
          <w:p w14:paraId="5F4C0BBD"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PosAlong</w:t>
            </w:r>
          </w:p>
        </w:tc>
        <w:tc>
          <w:tcPr>
            <w:tcW w:w="5822" w:type="dxa"/>
          </w:tcPr>
          <w:p w14:paraId="036B31CC"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PosAlong, PA, Pos</w:t>
            </w:r>
          </w:p>
        </w:tc>
      </w:tr>
      <w:tr w:rsidR="00873898" w:rsidRPr="00EA70E6" w14:paraId="6619FD31" w14:textId="77777777" w:rsidTr="006A1BB2">
        <w:tc>
          <w:tcPr>
            <w:tcW w:w="2003" w:type="dxa"/>
          </w:tcPr>
          <w:p w14:paraId="47B1F33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SideOfEdge</w:t>
            </w:r>
          </w:p>
        </w:tc>
        <w:tc>
          <w:tcPr>
            <w:tcW w:w="5822" w:type="dxa"/>
          </w:tcPr>
          <w:p w14:paraId="10CB6623"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SideOfEdge, SOE</w:t>
            </w:r>
          </w:p>
        </w:tc>
      </w:tr>
      <w:tr w:rsidR="00873898" w:rsidRPr="00EA70E6" w14:paraId="154BFC73" w14:textId="77777777" w:rsidTr="006A1BB2">
        <w:tc>
          <w:tcPr>
            <w:tcW w:w="2003" w:type="dxa"/>
          </w:tcPr>
          <w:p w14:paraId="0E132EA6"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CurbApproach</w:t>
            </w:r>
          </w:p>
        </w:tc>
        <w:tc>
          <w:tcPr>
            <w:tcW w:w="5822" w:type="dxa"/>
          </w:tcPr>
          <w:p w14:paraId="10F154B9"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CurbApproach, SideOfStreet, SideApproach, CurbSide, Curb</w:t>
            </w:r>
          </w:p>
        </w:tc>
      </w:tr>
      <w:tr w:rsidR="00873898" w:rsidRPr="00EA70E6" w14:paraId="2EBBD6DB" w14:textId="77777777" w:rsidTr="006A1BB2">
        <w:tc>
          <w:tcPr>
            <w:tcW w:w="2003" w:type="dxa"/>
          </w:tcPr>
          <w:p w14:paraId="1F2086F2"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Attr_Distance</w:t>
            </w:r>
          </w:p>
        </w:tc>
        <w:tc>
          <w:tcPr>
            <w:tcW w:w="5822" w:type="dxa"/>
          </w:tcPr>
          <w:p w14:paraId="3DE5AA1C"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6E7091A8" w14:textId="77777777" w:rsidTr="006A1BB2">
        <w:tc>
          <w:tcPr>
            <w:tcW w:w="2003" w:type="dxa"/>
          </w:tcPr>
          <w:p w14:paraId="772E4B8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w:t>
            </w:r>
          </w:p>
        </w:tc>
        <w:tc>
          <w:tcPr>
            <w:tcW w:w="5822" w:type="dxa"/>
          </w:tcPr>
          <w:p w14:paraId="46135354"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 Minutes, VisitTime, StopTime, Delay, ServiceTime, SrvTime, StartDepotServiceTime, StartSrvTime, StartSrv</w:t>
            </w:r>
          </w:p>
        </w:tc>
      </w:tr>
      <w:tr w:rsidR="00873898" w:rsidRPr="00EA70E6" w14:paraId="7DFE38C8" w14:textId="77777777" w:rsidTr="006A1BB2">
        <w:tc>
          <w:tcPr>
            <w:tcW w:w="2003" w:type="dxa"/>
          </w:tcPr>
          <w:p w14:paraId="6F90D98E"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c>
          <w:tcPr>
            <w:tcW w:w="5822" w:type="dxa"/>
          </w:tcPr>
          <w:p w14:paraId="22F722C9"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bl>
    <w:p w14:paraId="1CD5409A" w14:textId="77777777" w:rsidR="00873898" w:rsidRPr="00EA70E6" w:rsidRDefault="00873898" w:rsidP="006C1FB1">
      <w:pPr>
        <w:numPr>
          <w:ilvl w:val="0"/>
          <w:numId w:val="8"/>
        </w:num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b/>
          <w:bCs/>
          <w:szCs w:val="24"/>
          <w:lang w:bidi="hi-IN"/>
        </w:rPr>
        <w:t xml:space="preserve">Class Name : </w:t>
      </w:r>
      <w:r w:rsidRPr="00EA70E6">
        <w:rPr>
          <w:rFonts w:asciiTheme="minorHAnsi" w:hAnsiTheme="minorHAnsi" w:cstheme="minorHAnsi"/>
          <w:szCs w:val="24"/>
          <w:lang w:bidi="hi-IN"/>
        </w:rPr>
        <w:t xml:space="preserve">Barriers </w:t>
      </w:r>
    </w:p>
    <w:tbl>
      <w:tblPr>
        <w:tblStyle w:val="TableGrid"/>
        <w:tblW w:w="0" w:type="auto"/>
        <w:tblLook w:val="04A0" w:firstRow="1" w:lastRow="0" w:firstColumn="1" w:lastColumn="0" w:noHBand="0" w:noVBand="1"/>
      </w:tblPr>
      <w:tblGrid>
        <w:gridCol w:w="1957"/>
        <w:gridCol w:w="6449"/>
      </w:tblGrid>
      <w:tr w:rsidR="00873898" w:rsidRPr="00EA70E6" w14:paraId="13B487AE" w14:textId="77777777" w:rsidTr="006A1BB2">
        <w:tc>
          <w:tcPr>
            <w:tcW w:w="1975" w:type="dxa"/>
          </w:tcPr>
          <w:p w14:paraId="3C1C15CF"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Shape</w:t>
            </w:r>
          </w:p>
        </w:tc>
        <w:tc>
          <w:tcPr>
            <w:tcW w:w="6655" w:type="dxa"/>
          </w:tcPr>
          <w:p w14:paraId="1C7D7314"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5CDC5206" w14:textId="77777777" w:rsidTr="006A1BB2">
        <w:tc>
          <w:tcPr>
            <w:tcW w:w="1975" w:type="dxa"/>
          </w:tcPr>
          <w:p w14:paraId="0FC5E7A5"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w:t>
            </w:r>
          </w:p>
        </w:tc>
        <w:tc>
          <w:tcPr>
            <w:tcW w:w="6655" w:type="dxa"/>
          </w:tcPr>
          <w:p w14:paraId="365458B8"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 Address, Label, Location, Barrier, Description, Title</w:t>
            </w:r>
          </w:p>
        </w:tc>
      </w:tr>
      <w:tr w:rsidR="00873898" w:rsidRPr="00EA70E6" w14:paraId="5026E887" w14:textId="77777777" w:rsidTr="006A1BB2">
        <w:tc>
          <w:tcPr>
            <w:tcW w:w="1975" w:type="dxa"/>
          </w:tcPr>
          <w:p w14:paraId="0B439F74"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SourceID</w:t>
            </w:r>
          </w:p>
        </w:tc>
        <w:tc>
          <w:tcPr>
            <w:tcW w:w="6655" w:type="dxa"/>
          </w:tcPr>
          <w:p w14:paraId="3C48CE8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SourceID, SID, Source</w:t>
            </w:r>
          </w:p>
        </w:tc>
      </w:tr>
      <w:tr w:rsidR="00873898" w:rsidRPr="00EA70E6" w14:paraId="5AE326F3" w14:textId="77777777" w:rsidTr="006A1BB2">
        <w:tc>
          <w:tcPr>
            <w:tcW w:w="1975" w:type="dxa"/>
          </w:tcPr>
          <w:p w14:paraId="7FB36FAF"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SourceOID</w:t>
            </w:r>
          </w:p>
        </w:tc>
        <w:tc>
          <w:tcPr>
            <w:tcW w:w="6655" w:type="dxa"/>
          </w:tcPr>
          <w:p w14:paraId="21D09B51"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SourceOID, SOID</w:t>
            </w:r>
          </w:p>
        </w:tc>
      </w:tr>
      <w:tr w:rsidR="00873898" w:rsidRPr="00EA70E6" w14:paraId="51CAD3F3" w14:textId="77777777" w:rsidTr="006A1BB2">
        <w:tc>
          <w:tcPr>
            <w:tcW w:w="1975" w:type="dxa"/>
          </w:tcPr>
          <w:p w14:paraId="575A1EC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PosAlong</w:t>
            </w:r>
          </w:p>
        </w:tc>
        <w:tc>
          <w:tcPr>
            <w:tcW w:w="6655" w:type="dxa"/>
          </w:tcPr>
          <w:p w14:paraId="375BA4B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PosAlong, PA, Pos</w:t>
            </w:r>
          </w:p>
        </w:tc>
      </w:tr>
      <w:tr w:rsidR="00873898" w:rsidRPr="00EA70E6" w14:paraId="1AF2EDF8" w14:textId="77777777" w:rsidTr="006A1BB2">
        <w:tc>
          <w:tcPr>
            <w:tcW w:w="1975" w:type="dxa"/>
          </w:tcPr>
          <w:p w14:paraId="6D31F873"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SideOfEdge</w:t>
            </w:r>
          </w:p>
        </w:tc>
        <w:tc>
          <w:tcPr>
            <w:tcW w:w="6655" w:type="dxa"/>
          </w:tcPr>
          <w:p w14:paraId="3115588D"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SideOfEdge, SOE</w:t>
            </w:r>
          </w:p>
        </w:tc>
      </w:tr>
      <w:tr w:rsidR="00873898" w:rsidRPr="00EA70E6" w14:paraId="60BB2D33" w14:textId="77777777" w:rsidTr="006A1BB2">
        <w:tc>
          <w:tcPr>
            <w:tcW w:w="1975" w:type="dxa"/>
          </w:tcPr>
          <w:p w14:paraId="74A0074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CurbApproach</w:t>
            </w:r>
          </w:p>
        </w:tc>
        <w:tc>
          <w:tcPr>
            <w:tcW w:w="6655" w:type="dxa"/>
          </w:tcPr>
          <w:p w14:paraId="3A4413DF"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CurbApproach, SideOfStreet, SideApproach, CurbSide, Curb</w:t>
            </w:r>
          </w:p>
        </w:tc>
      </w:tr>
      <w:tr w:rsidR="00873898" w:rsidRPr="00EA70E6" w14:paraId="0C230A83" w14:textId="77777777" w:rsidTr="006A1BB2">
        <w:tc>
          <w:tcPr>
            <w:tcW w:w="1975" w:type="dxa"/>
          </w:tcPr>
          <w:p w14:paraId="07C1D98B"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FullEdge</w:t>
            </w:r>
          </w:p>
        </w:tc>
        <w:tc>
          <w:tcPr>
            <w:tcW w:w="6655" w:type="dxa"/>
          </w:tcPr>
          <w:p w14:paraId="32C35F12"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FullEdge, IsFullEdge, BlockEntire</w:t>
            </w:r>
          </w:p>
        </w:tc>
      </w:tr>
      <w:tr w:rsidR="00873898" w:rsidRPr="00EA70E6" w14:paraId="5972F350" w14:textId="77777777" w:rsidTr="006A1BB2">
        <w:tc>
          <w:tcPr>
            <w:tcW w:w="1975" w:type="dxa"/>
          </w:tcPr>
          <w:p w14:paraId="3756F651"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w:t>
            </w:r>
          </w:p>
        </w:tc>
        <w:tc>
          <w:tcPr>
            <w:tcW w:w="6655" w:type="dxa"/>
          </w:tcPr>
          <w:p w14:paraId="1E345A25"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 BarType, BarrierTyp</w:t>
            </w:r>
          </w:p>
        </w:tc>
      </w:tr>
      <w:tr w:rsidR="00873898" w:rsidRPr="00EA70E6" w14:paraId="60DE8EAD" w14:textId="77777777" w:rsidTr="006A1BB2">
        <w:tc>
          <w:tcPr>
            <w:tcW w:w="1975" w:type="dxa"/>
          </w:tcPr>
          <w:p w14:paraId="29ED34E8"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Attr_Distance</w:t>
            </w:r>
          </w:p>
        </w:tc>
        <w:tc>
          <w:tcPr>
            <w:tcW w:w="6655" w:type="dxa"/>
          </w:tcPr>
          <w:p w14:paraId="0C1370E4"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1C7A8424" w14:textId="77777777" w:rsidTr="006A1BB2">
        <w:tc>
          <w:tcPr>
            <w:tcW w:w="1975" w:type="dxa"/>
          </w:tcPr>
          <w:p w14:paraId="5514775C"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w:t>
            </w:r>
          </w:p>
        </w:tc>
        <w:tc>
          <w:tcPr>
            <w:tcW w:w="6655" w:type="dxa"/>
          </w:tcPr>
          <w:p w14:paraId="0D33EF93"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 Minutes, VisitTime, StopTime, Delay, ServiceTime, SrvTime, StartDepotServiceTime, StartSrvTime, StartSrv</w:t>
            </w:r>
          </w:p>
        </w:tc>
      </w:tr>
      <w:tr w:rsidR="00873898" w:rsidRPr="00EA70E6" w14:paraId="731C0EA2" w14:textId="77777777" w:rsidTr="006A1BB2">
        <w:tc>
          <w:tcPr>
            <w:tcW w:w="1975" w:type="dxa"/>
          </w:tcPr>
          <w:p w14:paraId="232C1339"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c>
          <w:tcPr>
            <w:tcW w:w="6655" w:type="dxa"/>
          </w:tcPr>
          <w:p w14:paraId="6CEA49BF"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bl>
    <w:p w14:paraId="166A4C93" w14:textId="77777777" w:rsidR="00873898" w:rsidRPr="00492C38" w:rsidRDefault="00873898" w:rsidP="006C1FB1">
      <w:pPr>
        <w:numPr>
          <w:ilvl w:val="0"/>
          <w:numId w:val="8"/>
        </w:numPr>
        <w:spacing w:before="100" w:beforeAutospacing="1" w:after="100" w:afterAutospacing="1"/>
        <w:rPr>
          <w:rFonts w:asciiTheme="minorHAnsi" w:hAnsiTheme="minorHAnsi" w:cstheme="minorHAnsi"/>
          <w:szCs w:val="24"/>
          <w:lang w:bidi="hi-IN"/>
        </w:rPr>
      </w:pPr>
      <w:r w:rsidRPr="00492C38">
        <w:rPr>
          <w:rFonts w:asciiTheme="minorHAnsi" w:hAnsiTheme="minorHAnsi" w:cstheme="minorHAnsi"/>
          <w:b/>
          <w:bCs/>
          <w:szCs w:val="24"/>
          <w:lang w:bidi="hi-IN"/>
        </w:rPr>
        <w:t xml:space="preserve">Class Name: </w:t>
      </w:r>
      <w:r w:rsidRPr="00492C38">
        <w:rPr>
          <w:rFonts w:asciiTheme="minorHAnsi" w:hAnsiTheme="minorHAnsi" w:cstheme="minorHAnsi"/>
          <w:szCs w:val="24"/>
          <w:lang w:bidi="hi-IN"/>
        </w:rPr>
        <w:t xml:space="preserve">PolylineBarriers </w:t>
      </w:r>
    </w:p>
    <w:tbl>
      <w:tblPr>
        <w:tblStyle w:val="TableGrid"/>
        <w:tblW w:w="0" w:type="auto"/>
        <w:tblLook w:val="04A0" w:firstRow="1" w:lastRow="0" w:firstColumn="1" w:lastColumn="0" w:noHBand="0" w:noVBand="1"/>
      </w:tblPr>
      <w:tblGrid>
        <w:gridCol w:w="1958"/>
        <w:gridCol w:w="6448"/>
      </w:tblGrid>
      <w:tr w:rsidR="00873898" w:rsidRPr="00EA70E6" w14:paraId="522F7A28" w14:textId="77777777" w:rsidTr="006A1BB2">
        <w:tc>
          <w:tcPr>
            <w:tcW w:w="1975" w:type="dxa"/>
          </w:tcPr>
          <w:p w14:paraId="0708504A"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Shape</w:t>
            </w:r>
          </w:p>
        </w:tc>
        <w:tc>
          <w:tcPr>
            <w:tcW w:w="6655" w:type="dxa"/>
          </w:tcPr>
          <w:p w14:paraId="64FCD2CA"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4AA89F8A" w14:textId="77777777" w:rsidTr="006A1BB2">
        <w:tc>
          <w:tcPr>
            <w:tcW w:w="1975" w:type="dxa"/>
          </w:tcPr>
          <w:p w14:paraId="026E2428"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w:t>
            </w:r>
          </w:p>
        </w:tc>
        <w:tc>
          <w:tcPr>
            <w:tcW w:w="6655" w:type="dxa"/>
          </w:tcPr>
          <w:p w14:paraId="566DBAEB"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 Label, Locations, Barrier, Description, Title</w:t>
            </w:r>
          </w:p>
        </w:tc>
      </w:tr>
      <w:tr w:rsidR="00873898" w:rsidRPr="00EA70E6" w14:paraId="35523E27" w14:textId="77777777" w:rsidTr="006A1BB2">
        <w:tc>
          <w:tcPr>
            <w:tcW w:w="1975" w:type="dxa"/>
          </w:tcPr>
          <w:p w14:paraId="41FD5DA1"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lastRenderedPageBreak/>
              <w:t>Locations</w:t>
            </w:r>
          </w:p>
        </w:tc>
        <w:tc>
          <w:tcPr>
            <w:tcW w:w="6655" w:type="dxa"/>
          </w:tcPr>
          <w:p w14:paraId="2FFDC3EE"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Locations, LocRanges</w:t>
            </w:r>
          </w:p>
        </w:tc>
      </w:tr>
      <w:tr w:rsidR="00873898" w:rsidRPr="00EA70E6" w14:paraId="119E4D3B" w14:textId="77777777" w:rsidTr="006A1BB2">
        <w:tc>
          <w:tcPr>
            <w:tcW w:w="1975" w:type="dxa"/>
          </w:tcPr>
          <w:p w14:paraId="2F273CF4"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w:t>
            </w:r>
          </w:p>
        </w:tc>
        <w:tc>
          <w:tcPr>
            <w:tcW w:w="6655" w:type="dxa"/>
          </w:tcPr>
          <w:p w14:paraId="0F5A2DDE"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 BarType, BarrierTyp</w:t>
            </w:r>
          </w:p>
        </w:tc>
      </w:tr>
      <w:tr w:rsidR="00873898" w:rsidRPr="00EA70E6" w14:paraId="0F8586B0" w14:textId="77777777" w:rsidTr="006A1BB2">
        <w:tc>
          <w:tcPr>
            <w:tcW w:w="1975" w:type="dxa"/>
          </w:tcPr>
          <w:p w14:paraId="0105910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Attr_Distance</w:t>
            </w:r>
          </w:p>
        </w:tc>
        <w:tc>
          <w:tcPr>
            <w:tcW w:w="6655" w:type="dxa"/>
          </w:tcPr>
          <w:p w14:paraId="4D995CAF"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13B1359D" w14:textId="77777777" w:rsidTr="006A1BB2">
        <w:tc>
          <w:tcPr>
            <w:tcW w:w="1975" w:type="dxa"/>
          </w:tcPr>
          <w:p w14:paraId="108CB61A"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w:t>
            </w:r>
          </w:p>
        </w:tc>
        <w:tc>
          <w:tcPr>
            <w:tcW w:w="6655" w:type="dxa"/>
          </w:tcPr>
          <w:p w14:paraId="0132C4B6"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 Minutes, Scaled_Cost, Scaled_Time</w:t>
            </w:r>
          </w:p>
        </w:tc>
      </w:tr>
      <w:tr w:rsidR="00873898" w:rsidRPr="00EA70E6" w14:paraId="3B28A16A" w14:textId="77777777" w:rsidTr="006A1BB2">
        <w:tc>
          <w:tcPr>
            <w:tcW w:w="1975" w:type="dxa"/>
          </w:tcPr>
          <w:p w14:paraId="1062840F"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c>
          <w:tcPr>
            <w:tcW w:w="6655" w:type="dxa"/>
          </w:tcPr>
          <w:p w14:paraId="2E70DF05"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bl>
    <w:p w14:paraId="20C5327E" w14:textId="77777777" w:rsidR="00873898" w:rsidRDefault="00873898" w:rsidP="006C1FB1">
      <w:pPr>
        <w:numPr>
          <w:ilvl w:val="0"/>
          <w:numId w:val="8"/>
        </w:numPr>
        <w:spacing w:before="100" w:beforeAutospacing="1" w:after="100" w:afterAutospacing="1"/>
        <w:rPr>
          <w:szCs w:val="24"/>
          <w:lang w:bidi="hi-IN"/>
        </w:rPr>
      </w:pPr>
      <w:r w:rsidRPr="00AD6FA9">
        <w:rPr>
          <w:b/>
          <w:bCs/>
          <w:szCs w:val="24"/>
          <w:lang w:bidi="hi-IN"/>
        </w:rPr>
        <w:t xml:space="preserve">Class Name : </w:t>
      </w:r>
      <w:r w:rsidRPr="00492C38">
        <w:rPr>
          <w:rFonts w:asciiTheme="minorHAnsi" w:hAnsiTheme="minorHAnsi" w:cstheme="minorHAnsi"/>
          <w:szCs w:val="24"/>
          <w:lang w:bidi="hi-IN"/>
        </w:rPr>
        <w:t xml:space="preserve">PolygonBarriers </w:t>
      </w:r>
    </w:p>
    <w:tbl>
      <w:tblPr>
        <w:tblStyle w:val="TableGrid"/>
        <w:tblW w:w="0" w:type="auto"/>
        <w:tblLook w:val="04A0" w:firstRow="1" w:lastRow="0" w:firstColumn="1" w:lastColumn="0" w:noHBand="0" w:noVBand="1"/>
      </w:tblPr>
      <w:tblGrid>
        <w:gridCol w:w="2011"/>
        <w:gridCol w:w="6395"/>
      </w:tblGrid>
      <w:tr w:rsidR="00873898" w:rsidRPr="00EA70E6" w14:paraId="5A4602D7" w14:textId="77777777" w:rsidTr="006A1BB2">
        <w:tc>
          <w:tcPr>
            <w:tcW w:w="2030" w:type="dxa"/>
          </w:tcPr>
          <w:p w14:paraId="482ED8CD"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Shape</w:t>
            </w:r>
          </w:p>
        </w:tc>
        <w:tc>
          <w:tcPr>
            <w:tcW w:w="6600" w:type="dxa"/>
          </w:tcPr>
          <w:p w14:paraId="483FFFD2"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32CD225A" w14:textId="77777777" w:rsidTr="006A1BB2">
        <w:tc>
          <w:tcPr>
            <w:tcW w:w="2030" w:type="dxa"/>
          </w:tcPr>
          <w:p w14:paraId="4AE7CCFE"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 xml:space="preserve">Name  </w:t>
            </w:r>
          </w:p>
        </w:tc>
        <w:tc>
          <w:tcPr>
            <w:tcW w:w="6600" w:type="dxa"/>
          </w:tcPr>
          <w:p w14:paraId="39B012C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Name, Label, Locations, Barrier, Description, Title</w:t>
            </w:r>
          </w:p>
        </w:tc>
      </w:tr>
      <w:tr w:rsidR="00873898" w:rsidRPr="00EA70E6" w14:paraId="75CD24BC" w14:textId="77777777" w:rsidTr="006A1BB2">
        <w:tc>
          <w:tcPr>
            <w:tcW w:w="2030" w:type="dxa"/>
          </w:tcPr>
          <w:p w14:paraId="02ABAA2B"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Locations</w:t>
            </w:r>
          </w:p>
        </w:tc>
        <w:tc>
          <w:tcPr>
            <w:tcW w:w="6600" w:type="dxa"/>
          </w:tcPr>
          <w:p w14:paraId="0EABF47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Locations, LocRanges</w:t>
            </w:r>
          </w:p>
        </w:tc>
      </w:tr>
      <w:tr w:rsidR="00873898" w:rsidRPr="00EA70E6" w14:paraId="669384F6" w14:textId="77777777" w:rsidTr="006A1BB2">
        <w:tc>
          <w:tcPr>
            <w:tcW w:w="2030" w:type="dxa"/>
          </w:tcPr>
          <w:p w14:paraId="5A072C0B"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w:t>
            </w:r>
          </w:p>
        </w:tc>
        <w:tc>
          <w:tcPr>
            <w:tcW w:w="6600" w:type="dxa"/>
          </w:tcPr>
          <w:p w14:paraId="603183A0"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BarrierType, BarType, BarrierTyp</w:t>
            </w:r>
          </w:p>
        </w:tc>
      </w:tr>
      <w:tr w:rsidR="00873898" w:rsidRPr="00EA70E6" w14:paraId="38A500C9" w14:textId="77777777" w:rsidTr="006A1BB2">
        <w:tc>
          <w:tcPr>
            <w:tcW w:w="2030" w:type="dxa"/>
          </w:tcPr>
          <w:p w14:paraId="4460CA87"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Attr_Distance</w:t>
            </w:r>
          </w:p>
        </w:tc>
        <w:tc>
          <w:tcPr>
            <w:tcW w:w="6600" w:type="dxa"/>
          </w:tcPr>
          <w:p w14:paraId="50466BDE" w14:textId="77777777" w:rsidR="00873898" w:rsidRPr="00EA70E6" w:rsidRDefault="00873898" w:rsidP="006A1BB2">
            <w:pPr>
              <w:spacing w:before="100" w:beforeAutospacing="1" w:after="100" w:afterAutospacing="1"/>
              <w:rPr>
                <w:rFonts w:asciiTheme="minorHAnsi" w:hAnsiTheme="minorHAnsi" w:cstheme="minorHAnsi"/>
                <w:szCs w:val="24"/>
                <w:lang w:bidi="hi-IN"/>
              </w:rPr>
            </w:pPr>
          </w:p>
        </w:tc>
      </w:tr>
      <w:tr w:rsidR="00873898" w:rsidRPr="00EA70E6" w14:paraId="32949FF7" w14:textId="77777777" w:rsidTr="006A1BB2">
        <w:tc>
          <w:tcPr>
            <w:tcW w:w="2030" w:type="dxa"/>
          </w:tcPr>
          <w:p w14:paraId="2D1BF065"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w:t>
            </w:r>
          </w:p>
        </w:tc>
        <w:tc>
          <w:tcPr>
            <w:tcW w:w="6600" w:type="dxa"/>
          </w:tcPr>
          <w:p w14:paraId="23E21036" w14:textId="77777777" w:rsidR="00873898" w:rsidRPr="00EA70E6" w:rsidRDefault="00873898" w:rsidP="006A1BB2">
            <w:pPr>
              <w:spacing w:before="100" w:beforeAutospacing="1" w:after="100" w:afterAutospacing="1"/>
              <w:rPr>
                <w:rFonts w:asciiTheme="minorHAnsi" w:hAnsiTheme="minorHAnsi" w:cstheme="minorHAnsi"/>
                <w:szCs w:val="24"/>
                <w:lang w:bidi="hi-IN"/>
              </w:rPr>
            </w:pPr>
            <w:r w:rsidRPr="00EA70E6">
              <w:rPr>
                <w:rFonts w:asciiTheme="minorHAnsi" w:hAnsiTheme="minorHAnsi" w:cstheme="minorHAnsi"/>
                <w:szCs w:val="24"/>
                <w:lang w:bidi="hi-IN"/>
              </w:rPr>
              <w:t>Attr_Minutes, Minutes, Scaled_Cost, Scaled_Time</w:t>
            </w:r>
          </w:p>
        </w:tc>
      </w:tr>
    </w:tbl>
    <w:p w14:paraId="0AC990FD" w14:textId="77777777" w:rsidR="00873898" w:rsidRDefault="00873898" w:rsidP="00873898">
      <w:pPr>
        <w:ind w:left="360"/>
        <w:jc w:val="both"/>
        <w:rPr>
          <w:i/>
          <w:iCs/>
          <w:szCs w:val="24"/>
          <w:lang w:bidi="hi-IN"/>
        </w:rPr>
      </w:pPr>
      <w:r>
        <w:rPr>
          <w:i/>
          <w:iCs/>
          <w:szCs w:val="24"/>
          <w:lang w:bidi="hi-IN"/>
        </w:rPr>
        <w:t xml:space="preserve"> </w:t>
      </w:r>
    </w:p>
    <w:p w14:paraId="371F0703" w14:textId="77777777" w:rsidR="00873898" w:rsidRPr="00EA70E6" w:rsidRDefault="00873898" w:rsidP="00873898">
      <w:pPr>
        <w:jc w:val="both"/>
        <w:rPr>
          <w:rFonts w:asciiTheme="minorHAnsi" w:hAnsiTheme="minorHAnsi" w:cstheme="minorHAnsi"/>
          <w:b/>
          <w:bCs/>
        </w:rPr>
      </w:pPr>
      <w:r>
        <w:rPr>
          <w:b/>
          <w:bCs/>
        </w:rPr>
        <w:t>C</w:t>
      </w:r>
      <w:r w:rsidRPr="00EA70E6">
        <w:rPr>
          <w:rFonts w:asciiTheme="minorHAnsi" w:hAnsiTheme="minorHAnsi" w:cstheme="minorHAnsi"/>
          <w:b/>
          <w:bCs/>
        </w:rPr>
        <w:t>.  NEW FEATURE LAYERS – DYNAMIC MAP SERVICE</w:t>
      </w:r>
    </w:p>
    <w:p w14:paraId="3C5CE185" w14:textId="77777777" w:rsidR="00873898" w:rsidRPr="00EA70E6" w:rsidRDefault="00873898" w:rsidP="00873898">
      <w:pPr>
        <w:jc w:val="both"/>
        <w:rPr>
          <w:rFonts w:asciiTheme="minorHAnsi" w:hAnsiTheme="minorHAnsi" w:cstheme="minorHAnsi"/>
          <w:b/>
          <w:bCs/>
        </w:rPr>
      </w:pPr>
    </w:p>
    <w:p w14:paraId="52448694" w14:textId="77777777" w:rsidR="00873898" w:rsidRPr="00EA70E6" w:rsidRDefault="00873898" w:rsidP="00873898">
      <w:pPr>
        <w:ind w:left="360"/>
        <w:jc w:val="both"/>
        <w:rPr>
          <w:rFonts w:asciiTheme="minorHAnsi" w:hAnsiTheme="minorHAnsi" w:cstheme="minorHAnsi"/>
        </w:rPr>
      </w:pPr>
      <w:r w:rsidRPr="00EA70E6">
        <w:rPr>
          <w:rFonts w:asciiTheme="minorHAnsi" w:hAnsiTheme="minorHAnsi" w:cstheme="minorHAnsi"/>
        </w:rPr>
        <w:t xml:space="preserve">Only one feature layer will be added to create users favorite points. The structure of this layer is as below - </w:t>
      </w:r>
    </w:p>
    <w:p w14:paraId="29EBBEBF" w14:textId="77777777" w:rsidR="00873898" w:rsidRPr="00EA70E6" w:rsidRDefault="00873898" w:rsidP="00873898">
      <w:pPr>
        <w:ind w:firstLine="450"/>
        <w:jc w:val="both"/>
        <w:rPr>
          <w:rFonts w:asciiTheme="minorHAnsi" w:hAnsiTheme="minorHAnsi" w:cstheme="minorHAnsi"/>
          <w:b/>
          <w:bCs/>
        </w:rPr>
      </w:pPr>
    </w:p>
    <w:p w14:paraId="54017D34" w14:textId="77777777" w:rsidR="00873898" w:rsidRPr="00EA70E6" w:rsidRDefault="00873898" w:rsidP="00873898">
      <w:pPr>
        <w:ind w:firstLine="360"/>
        <w:jc w:val="both"/>
        <w:rPr>
          <w:rFonts w:asciiTheme="minorHAnsi" w:hAnsiTheme="minorHAnsi" w:cstheme="minorHAnsi"/>
          <w:b/>
          <w:bCs/>
        </w:rPr>
      </w:pPr>
      <w:r w:rsidRPr="00EA70E6">
        <w:rPr>
          <w:rFonts w:asciiTheme="minorHAnsi" w:hAnsiTheme="minorHAnsi" w:cstheme="minorHAnsi"/>
          <w:b/>
          <w:bCs/>
        </w:rPr>
        <w:t>Name: Favorite Points</w:t>
      </w:r>
    </w:p>
    <w:p w14:paraId="582D093C" w14:textId="77777777" w:rsidR="00873898" w:rsidRPr="00EA70E6" w:rsidRDefault="00873898" w:rsidP="00873898">
      <w:pPr>
        <w:pStyle w:val="ListParagraph"/>
        <w:jc w:val="both"/>
        <w:rPr>
          <w:rFonts w:asciiTheme="minorHAnsi" w:hAnsiTheme="minorHAnsi" w:cstheme="minorHAnsi"/>
          <w:b/>
          <w:bCs/>
        </w:rPr>
      </w:pPr>
    </w:p>
    <w:p w14:paraId="52C8185D" w14:textId="77777777" w:rsidR="00873898" w:rsidRPr="00EA70E6" w:rsidRDefault="00873898" w:rsidP="00873898">
      <w:pPr>
        <w:ind w:firstLine="360"/>
        <w:jc w:val="both"/>
        <w:rPr>
          <w:rFonts w:asciiTheme="minorHAnsi" w:hAnsiTheme="minorHAnsi" w:cstheme="minorHAnsi"/>
          <w:b/>
          <w:bCs/>
        </w:rPr>
      </w:pPr>
      <w:r w:rsidRPr="00EA70E6">
        <w:rPr>
          <w:rFonts w:asciiTheme="minorHAnsi" w:hAnsiTheme="minorHAnsi" w:cstheme="minorHAnsi"/>
          <w:b/>
          <w:bCs/>
        </w:rPr>
        <w:t>Field List:</w:t>
      </w:r>
    </w:p>
    <w:tbl>
      <w:tblPr>
        <w:tblStyle w:val="TableGrid"/>
        <w:tblW w:w="8270" w:type="dxa"/>
        <w:tblInd w:w="360" w:type="dxa"/>
        <w:tblLook w:val="04A0" w:firstRow="1" w:lastRow="0" w:firstColumn="1" w:lastColumn="0" w:noHBand="0" w:noVBand="1"/>
      </w:tblPr>
      <w:tblGrid>
        <w:gridCol w:w="1724"/>
        <w:gridCol w:w="1443"/>
        <w:gridCol w:w="1969"/>
        <w:gridCol w:w="989"/>
        <w:gridCol w:w="2145"/>
      </w:tblGrid>
      <w:tr w:rsidR="00873898" w:rsidRPr="00EA70E6" w14:paraId="35B27B6F" w14:textId="77777777" w:rsidTr="001E1B02">
        <w:trPr>
          <w:tblHeader/>
        </w:trPr>
        <w:tc>
          <w:tcPr>
            <w:tcW w:w="1724" w:type="dxa"/>
            <w:shd w:val="clear" w:color="auto" w:fill="BFBFBF" w:themeFill="background1" w:themeFillShade="BF"/>
          </w:tcPr>
          <w:p w14:paraId="615B9242"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Field Name</w:t>
            </w:r>
          </w:p>
        </w:tc>
        <w:tc>
          <w:tcPr>
            <w:tcW w:w="1443" w:type="dxa"/>
            <w:shd w:val="clear" w:color="auto" w:fill="BFBFBF" w:themeFill="background1" w:themeFillShade="BF"/>
          </w:tcPr>
          <w:p w14:paraId="1106CC17"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Type</w:t>
            </w:r>
          </w:p>
        </w:tc>
        <w:tc>
          <w:tcPr>
            <w:tcW w:w="1969" w:type="dxa"/>
            <w:shd w:val="clear" w:color="auto" w:fill="BFBFBF" w:themeFill="background1" w:themeFillShade="BF"/>
          </w:tcPr>
          <w:p w14:paraId="4CD0473A"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Alias Name</w:t>
            </w:r>
          </w:p>
        </w:tc>
        <w:tc>
          <w:tcPr>
            <w:tcW w:w="989" w:type="dxa"/>
            <w:shd w:val="clear" w:color="auto" w:fill="BFBFBF" w:themeFill="background1" w:themeFillShade="BF"/>
          </w:tcPr>
          <w:p w14:paraId="6D4950BD"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Length</w:t>
            </w:r>
          </w:p>
        </w:tc>
        <w:tc>
          <w:tcPr>
            <w:tcW w:w="2145" w:type="dxa"/>
            <w:shd w:val="clear" w:color="auto" w:fill="BFBFBF" w:themeFill="background1" w:themeFillShade="BF"/>
          </w:tcPr>
          <w:p w14:paraId="30AB463E" w14:textId="77777777" w:rsidR="00873898" w:rsidRPr="00EA70E6" w:rsidRDefault="00873898" w:rsidP="006A1BB2">
            <w:pPr>
              <w:spacing w:before="100" w:beforeAutospacing="1" w:after="100" w:afterAutospacing="1"/>
              <w:jc w:val="center"/>
              <w:rPr>
                <w:rFonts w:asciiTheme="minorHAnsi" w:hAnsiTheme="minorHAnsi" w:cstheme="minorHAnsi"/>
                <w:b/>
                <w:bCs/>
                <w:szCs w:val="24"/>
              </w:rPr>
            </w:pPr>
            <w:r w:rsidRPr="00EA70E6">
              <w:rPr>
                <w:rFonts w:asciiTheme="minorHAnsi" w:hAnsiTheme="minorHAnsi" w:cstheme="minorHAnsi"/>
                <w:b/>
                <w:bCs/>
                <w:szCs w:val="24"/>
              </w:rPr>
              <w:t>Description</w:t>
            </w:r>
          </w:p>
        </w:tc>
      </w:tr>
      <w:tr w:rsidR="00873898" w:rsidRPr="00EA70E6" w14:paraId="08B513F0" w14:textId="77777777" w:rsidTr="00BE4B0A">
        <w:tc>
          <w:tcPr>
            <w:tcW w:w="1724" w:type="dxa"/>
          </w:tcPr>
          <w:p w14:paraId="1B36330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1443" w:type="dxa"/>
          </w:tcPr>
          <w:p w14:paraId="09508E5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OID </w:t>
            </w:r>
          </w:p>
        </w:tc>
        <w:tc>
          <w:tcPr>
            <w:tcW w:w="1969" w:type="dxa"/>
          </w:tcPr>
          <w:p w14:paraId="7271E15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OBJECTID  </w:t>
            </w:r>
          </w:p>
        </w:tc>
        <w:tc>
          <w:tcPr>
            <w:tcW w:w="989" w:type="dxa"/>
          </w:tcPr>
          <w:p w14:paraId="15DFC8B7" w14:textId="77777777" w:rsidR="00873898" w:rsidRPr="00EA70E6" w:rsidRDefault="00873898" w:rsidP="006A1BB2">
            <w:pPr>
              <w:spacing w:before="100" w:beforeAutospacing="1" w:after="100" w:afterAutospacing="1"/>
              <w:rPr>
                <w:rFonts w:asciiTheme="minorHAnsi" w:hAnsiTheme="minorHAnsi" w:cstheme="minorHAnsi"/>
                <w:szCs w:val="24"/>
              </w:rPr>
            </w:pPr>
          </w:p>
        </w:tc>
        <w:tc>
          <w:tcPr>
            <w:tcW w:w="2145" w:type="dxa"/>
          </w:tcPr>
          <w:p w14:paraId="4523C7CE" w14:textId="77777777" w:rsidR="00873898" w:rsidRPr="00EA70E6" w:rsidRDefault="00873898" w:rsidP="006A1BB2">
            <w:pPr>
              <w:spacing w:before="100" w:beforeAutospacing="1" w:after="100" w:afterAutospacing="1"/>
              <w:rPr>
                <w:rFonts w:asciiTheme="minorHAnsi" w:hAnsiTheme="minorHAnsi" w:cstheme="minorHAnsi"/>
                <w:szCs w:val="24"/>
              </w:rPr>
            </w:pPr>
          </w:p>
        </w:tc>
      </w:tr>
      <w:tr w:rsidR="00873898" w:rsidRPr="00EA70E6" w14:paraId="31F4D5A9" w14:textId="77777777" w:rsidTr="00BE4B0A">
        <w:tc>
          <w:tcPr>
            <w:tcW w:w="1724" w:type="dxa"/>
          </w:tcPr>
          <w:p w14:paraId="25CA997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FV_NAME_A</w:t>
            </w:r>
          </w:p>
        </w:tc>
        <w:tc>
          <w:tcPr>
            <w:tcW w:w="1443" w:type="dxa"/>
          </w:tcPr>
          <w:p w14:paraId="686DEAF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1969" w:type="dxa"/>
          </w:tcPr>
          <w:p w14:paraId="5BDC71F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ARABIC </w:t>
            </w:r>
          </w:p>
        </w:tc>
        <w:tc>
          <w:tcPr>
            <w:tcW w:w="989" w:type="dxa"/>
          </w:tcPr>
          <w:p w14:paraId="330D7902"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c>
          <w:tcPr>
            <w:tcW w:w="2145" w:type="dxa"/>
          </w:tcPr>
          <w:p w14:paraId="26E81EDD"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Favorite name in Arabic</w:t>
            </w:r>
          </w:p>
        </w:tc>
      </w:tr>
      <w:tr w:rsidR="00873898" w:rsidRPr="00EA70E6" w14:paraId="13ADE7EC" w14:textId="77777777" w:rsidTr="00BE4B0A">
        <w:tc>
          <w:tcPr>
            <w:tcW w:w="1724" w:type="dxa"/>
          </w:tcPr>
          <w:p w14:paraId="18B571E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FV_NAME_E</w:t>
            </w:r>
          </w:p>
        </w:tc>
        <w:tc>
          <w:tcPr>
            <w:tcW w:w="1443" w:type="dxa"/>
          </w:tcPr>
          <w:p w14:paraId="03DFD65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1969" w:type="dxa"/>
          </w:tcPr>
          <w:p w14:paraId="3D2F2B5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NAME ENGLISH </w:t>
            </w:r>
          </w:p>
        </w:tc>
        <w:tc>
          <w:tcPr>
            <w:tcW w:w="989" w:type="dxa"/>
          </w:tcPr>
          <w:p w14:paraId="559D7620"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c>
          <w:tcPr>
            <w:tcW w:w="2145" w:type="dxa"/>
          </w:tcPr>
          <w:p w14:paraId="14C9903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Favorite name in English</w:t>
            </w:r>
          </w:p>
        </w:tc>
      </w:tr>
      <w:tr w:rsidR="00873898" w:rsidRPr="00EA70E6" w14:paraId="60F28418" w14:textId="77777777" w:rsidTr="00BE4B0A">
        <w:tc>
          <w:tcPr>
            <w:tcW w:w="1724" w:type="dxa"/>
          </w:tcPr>
          <w:p w14:paraId="11A6F1B9"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1443" w:type="dxa"/>
          </w:tcPr>
          <w:p w14:paraId="4C94076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Geometry </w:t>
            </w:r>
          </w:p>
        </w:tc>
        <w:tc>
          <w:tcPr>
            <w:tcW w:w="1969" w:type="dxa"/>
          </w:tcPr>
          <w:p w14:paraId="65EC889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SHAPE  </w:t>
            </w:r>
          </w:p>
        </w:tc>
        <w:tc>
          <w:tcPr>
            <w:tcW w:w="989" w:type="dxa"/>
          </w:tcPr>
          <w:p w14:paraId="3E407C45" w14:textId="77777777" w:rsidR="00873898" w:rsidRPr="00EA70E6" w:rsidRDefault="00873898" w:rsidP="006A1BB2">
            <w:pPr>
              <w:spacing w:before="100" w:beforeAutospacing="1" w:after="100" w:afterAutospacing="1"/>
              <w:rPr>
                <w:rFonts w:asciiTheme="minorHAnsi" w:hAnsiTheme="minorHAnsi" w:cstheme="minorHAnsi"/>
                <w:szCs w:val="24"/>
              </w:rPr>
            </w:pPr>
          </w:p>
        </w:tc>
        <w:tc>
          <w:tcPr>
            <w:tcW w:w="2145" w:type="dxa"/>
          </w:tcPr>
          <w:p w14:paraId="4AEC292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Favorite Point Shape as Point type</w:t>
            </w:r>
          </w:p>
        </w:tc>
      </w:tr>
      <w:tr w:rsidR="00873898" w:rsidRPr="00EA70E6" w14:paraId="19F270BE" w14:textId="77777777" w:rsidTr="00BE4B0A">
        <w:tc>
          <w:tcPr>
            <w:tcW w:w="1724" w:type="dxa"/>
          </w:tcPr>
          <w:p w14:paraId="52C273E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Created_By</w:t>
            </w:r>
          </w:p>
        </w:tc>
        <w:tc>
          <w:tcPr>
            <w:tcW w:w="1443" w:type="dxa"/>
          </w:tcPr>
          <w:p w14:paraId="08E4F69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1969" w:type="dxa"/>
          </w:tcPr>
          <w:p w14:paraId="52D546B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Created By</w:t>
            </w:r>
          </w:p>
        </w:tc>
        <w:tc>
          <w:tcPr>
            <w:tcW w:w="989" w:type="dxa"/>
          </w:tcPr>
          <w:p w14:paraId="5B05B87C" w14:textId="77777777" w:rsidR="00873898" w:rsidRPr="00EA70E6" w:rsidRDefault="00873898" w:rsidP="006A1BB2">
            <w:pPr>
              <w:spacing w:before="100" w:beforeAutospacing="1" w:after="100" w:afterAutospacing="1"/>
              <w:jc w:val="center"/>
              <w:rPr>
                <w:rFonts w:asciiTheme="minorHAnsi" w:hAnsiTheme="minorHAnsi" w:cstheme="minorHAnsi"/>
                <w:szCs w:val="24"/>
              </w:rPr>
            </w:pPr>
            <w:r w:rsidRPr="00EA70E6">
              <w:rPr>
                <w:rFonts w:asciiTheme="minorHAnsi" w:hAnsiTheme="minorHAnsi" w:cstheme="minorHAnsi"/>
                <w:szCs w:val="24"/>
              </w:rPr>
              <w:t>50</w:t>
            </w:r>
          </w:p>
        </w:tc>
        <w:tc>
          <w:tcPr>
            <w:tcW w:w="2145" w:type="dxa"/>
          </w:tcPr>
          <w:p w14:paraId="05835221" w14:textId="77777777" w:rsidR="00873898" w:rsidRPr="00EA70E6" w:rsidRDefault="00873898" w:rsidP="00367DDD">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User </w:t>
            </w:r>
            <w:r w:rsidR="00367DDD" w:rsidRPr="00EA70E6">
              <w:rPr>
                <w:rFonts w:asciiTheme="minorHAnsi" w:hAnsiTheme="minorHAnsi" w:cstheme="minorHAnsi"/>
                <w:szCs w:val="24"/>
              </w:rPr>
              <w:t>ID</w:t>
            </w:r>
            <w:r w:rsidRPr="00EA70E6">
              <w:rPr>
                <w:rFonts w:asciiTheme="minorHAnsi" w:hAnsiTheme="minorHAnsi" w:cstheme="minorHAnsi"/>
                <w:szCs w:val="24"/>
              </w:rPr>
              <w:t xml:space="preserve"> who created the favorite point</w:t>
            </w:r>
          </w:p>
        </w:tc>
      </w:tr>
      <w:tr w:rsidR="00873898" w:rsidRPr="00EA70E6" w14:paraId="19FC29B5" w14:textId="77777777" w:rsidTr="00BE4B0A">
        <w:tc>
          <w:tcPr>
            <w:tcW w:w="1724" w:type="dxa"/>
          </w:tcPr>
          <w:p w14:paraId="04DBD7B5"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Created_On</w:t>
            </w:r>
          </w:p>
        </w:tc>
        <w:tc>
          <w:tcPr>
            <w:tcW w:w="1443" w:type="dxa"/>
          </w:tcPr>
          <w:p w14:paraId="00EEF47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Date</w:t>
            </w:r>
          </w:p>
        </w:tc>
        <w:tc>
          <w:tcPr>
            <w:tcW w:w="1969" w:type="dxa"/>
          </w:tcPr>
          <w:p w14:paraId="6A24B45E"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Created On</w:t>
            </w:r>
          </w:p>
        </w:tc>
        <w:tc>
          <w:tcPr>
            <w:tcW w:w="989" w:type="dxa"/>
          </w:tcPr>
          <w:p w14:paraId="1D287D20" w14:textId="77777777" w:rsidR="00873898" w:rsidRPr="00EA70E6" w:rsidRDefault="00873898" w:rsidP="006A1BB2">
            <w:pPr>
              <w:spacing w:before="100" w:beforeAutospacing="1" w:after="100" w:afterAutospacing="1"/>
              <w:rPr>
                <w:rFonts w:asciiTheme="minorHAnsi" w:hAnsiTheme="minorHAnsi" w:cstheme="minorHAnsi"/>
                <w:szCs w:val="24"/>
              </w:rPr>
            </w:pPr>
          </w:p>
        </w:tc>
        <w:tc>
          <w:tcPr>
            <w:tcW w:w="2145" w:type="dxa"/>
          </w:tcPr>
          <w:p w14:paraId="3555070C"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Date time stamp when favorite point created</w:t>
            </w:r>
          </w:p>
        </w:tc>
      </w:tr>
      <w:tr w:rsidR="00873898" w:rsidRPr="00EA70E6" w14:paraId="401D86FC" w14:textId="77777777" w:rsidTr="00BE4B0A">
        <w:tc>
          <w:tcPr>
            <w:tcW w:w="1724" w:type="dxa"/>
          </w:tcPr>
          <w:p w14:paraId="79D8D02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Status</w:t>
            </w:r>
          </w:p>
        </w:tc>
        <w:tc>
          <w:tcPr>
            <w:tcW w:w="1443" w:type="dxa"/>
          </w:tcPr>
          <w:p w14:paraId="0DB577DB"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Smallinteger</w:t>
            </w:r>
          </w:p>
        </w:tc>
        <w:tc>
          <w:tcPr>
            <w:tcW w:w="1969" w:type="dxa"/>
          </w:tcPr>
          <w:p w14:paraId="05C3B56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Status</w:t>
            </w:r>
          </w:p>
        </w:tc>
        <w:tc>
          <w:tcPr>
            <w:tcW w:w="989" w:type="dxa"/>
          </w:tcPr>
          <w:p w14:paraId="4012BD4E" w14:textId="77777777" w:rsidR="00873898" w:rsidRPr="00EA70E6" w:rsidRDefault="00873898" w:rsidP="006A1BB2">
            <w:pPr>
              <w:spacing w:before="100" w:beforeAutospacing="1" w:after="100" w:afterAutospacing="1"/>
              <w:rPr>
                <w:rFonts w:asciiTheme="minorHAnsi" w:hAnsiTheme="minorHAnsi" w:cstheme="minorHAnsi"/>
                <w:szCs w:val="24"/>
              </w:rPr>
            </w:pPr>
          </w:p>
        </w:tc>
        <w:tc>
          <w:tcPr>
            <w:tcW w:w="2145" w:type="dxa"/>
          </w:tcPr>
          <w:p w14:paraId="29F53C78"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Current status of FV. The domain value will be 1-Draft, 2-Approved, 3-Reject</w:t>
            </w:r>
          </w:p>
        </w:tc>
      </w:tr>
      <w:tr w:rsidR="00873898" w:rsidRPr="00EA70E6" w14:paraId="1CF5C54E" w14:textId="77777777" w:rsidTr="00BE4B0A">
        <w:tc>
          <w:tcPr>
            <w:tcW w:w="1724" w:type="dxa"/>
          </w:tcPr>
          <w:p w14:paraId="47D03EA6"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DeviceIMEI</w:t>
            </w:r>
          </w:p>
        </w:tc>
        <w:tc>
          <w:tcPr>
            <w:tcW w:w="1443" w:type="dxa"/>
          </w:tcPr>
          <w:p w14:paraId="1B003CA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1969" w:type="dxa"/>
          </w:tcPr>
          <w:p w14:paraId="73228330"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w:t>
            </w:r>
          </w:p>
        </w:tc>
        <w:tc>
          <w:tcPr>
            <w:tcW w:w="989" w:type="dxa"/>
          </w:tcPr>
          <w:p w14:paraId="0E0FCA1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16</w:t>
            </w:r>
          </w:p>
        </w:tc>
        <w:tc>
          <w:tcPr>
            <w:tcW w:w="2145" w:type="dxa"/>
          </w:tcPr>
          <w:p w14:paraId="0EC7AAF2"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Device IMEI </w:t>
            </w:r>
            <w:r w:rsidRPr="00EA70E6">
              <w:rPr>
                <w:rFonts w:asciiTheme="minorHAnsi" w:hAnsiTheme="minorHAnsi" w:cstheme="minorHAnsi"/>
                <w:szCs w:val="24"/>
              </w:rPr>
              <w:lastRenderedPageBreak/>
              <w:t>number through which favorite Point created</w:t>
            </w:r>
          </w:p>
        </w:tc>
      </w:tr>
      <w:tr w:rsidR="00873898" w:rsidRPr="00EA70E6" w14:paraId="194ABBA6" w14:textId="77777777" w:rsidTr="00BE4B0A">
        <w:tc>
          <w:tcPr>
            <w:tcW w:w="1724" w:type="dxa"/>
          </w:tcPr>
          <w:p w14:paraId="1B9F0E7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lastRenderedPageBreak/>
              <w:t>Accuracy</w:t>
            </w:r>
          </w:p>
        </w:tc>
        <w:tc>
          <w:tcPr>
            <w:tcW w:w="1443" w:type="dxa"/>
          </w:tcPr>
          <w:p w14:paraId="3FF9B501"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Smallinteger</w:t>
            </w:r>
          </w:p>
        </w:tc>
        <w:tc>
          <w:tcPr>
            <w:tcW w:w="1969" w:type="dxa"/>
          </w:tcPr>
          <w:p w14:paraId="69A1CACA"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w:t>
            </w:r>
          </w:p>
        </w:tc>
        <w:tc>
          <w:tcPr>
            <w:tcW w:w="989" w:type="dxa"/>
          </w:tcPr>
          <w:p w14:paraId="7EEDA901" w14:textId="77777777" w:rsidR="00873898" w:rsidRPr="00EA70E6" w:rsidRDefault="00873898" w:rsidP="006A1BB2">
            <w:pPr>
              <w:spacing w:before="100" w:beforeAutospacing="1" w:after="100" w:afterAutospacing="1"/>
              <w:rPr>
                <w:rFonts w:asciiTheme="minorHAnsi" w:hAnsiTheme="minorHAnsi" w:cstheme="minorHAnsi"/>
                <w:szCs w:val="24"/>
              </w:rPr>
            </w:pPr>
          </w:p>
        </w:tc>
        <w:tc>
          <w:tcPr>
            <w:tcW w:w="2145" w:type="dxa"/>
          </w:tcPr>
          <w:p w14:paraId="7E7994B4" w14:textId="77777777" w:rsidR="00873898" w:rsidRPr="00EA70E6" w:rsidRDefault="00873898"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Positional accuracy reported by mobile device at the time FV captured.</w:t>
            </w:r>
          </w:p>
        </w:tc>
      </w:tr>
      <w:tr w:rsidR="004F0193" w:rsidRPr="00EA70E6" w14:paraId="466DCB0E" w14:textId="77777777" w:rsidTr="00BE4B0A">
        <w:tc>
          <w:tcPr>
            <w:tcW w:w="1724" w:type="dxa"/>
          </w:tcPr>
          <w:p w14:paraId="630D8554" w14:textId="77777777" w:rsidR="004F0193" w:rsidRPr="00EA70E6" w:rsidRDefault="004F0193"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Description</w:t>
            </w:r>
          </w:p>
        </w:tc>
        <w:tc>
          <w:tcPr>
            <w:tcW w:w="1443" w:type="dxa"/>
          </w:tcPr>
          <w:p w14:paraId="18C0BFEF" w14:textId="77777777" w:rsidR="004F0193" w:rsidRPr="00EA70E6" w:rsidRDefault="004F0193"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1969" w:type="dxa"/>
          </w:tcPr>
          <w:p w14:paraId="358FF430" w14:textId="77777777" w:rsidR="004F0193" w:rsidRPr="00EA70E6" w:rsidRDefault="00474C22"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Description</w:t>
            </w:r>
          </w:p>
        </w:tc>
        <w:tc>
          <w:tcPr>
            <w:tcW w:w="989" w:type="dxa"/>
          </w:tcPr>
          <w:p w14:paraId="6E97B066" w14:textId="77777777" w:rsidR="004F0193" w:rsidRPr="00EA70E6" w:rsidRDefault="004F0193"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50</w:t>
            </w:r>
          </w:p>
        </w:tc>
        <w:tc>
          <w:tcPr>
            <w:tcW w:w="2145" w:type="dxa"/>
          </w:tcPr>
          <w:p w14:paraId="4C572686" w14:textId="77777777" w:rsidR="004F0193" w:rsidRPr="00EA70E6" w:rsidRDefault="004F0193" w:rsidP="006A1BB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Description of FV</w:t>
            </w:r>
          </w:p>
        </w:tc>
      </w:tr>
      <w:tr w:rsidR="004F0193" w:rsidRPr="00EA70E6" w14:paraId="5A1BD94A" w14:textId="77777777" w:rsidTr="00BE4B0A">
        <w:tc>
          <w:tcPr>
            <w:tcW w:w="1724" w:type="dxa"/>
          </w:tcPr>
          <w:p w14:paraId="7D13B2E5" w14:textId="77777777" w:rsidR="004F0193" w:rsidRPr="00EA70E6" w:rsidRDefault="004F0193" w:rsidP="004F0193">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TYPE_EN </w:t>
            </w:r>
          </w:p>
        </w:tc>
        <w:tc>
          <w:tcPr>
            <w:tcW w:w="1443" w:type="dxa"/>
          </w:tcPr>
          <w:p w14:paraId="77C30116" w14:textId="77777777" w:rsidR="004F0193" w:rsidRPr="00EA70E6" w:rsidRDefault="004F0193" w:rsidP="004F0193">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1969" w:type="dxa"/>
          </w:tcPr>
          <w:p w14:paraId="0F0D999D" w14:textId="77777777" w:rsidR="004F0193" w:rsidRPr="00EA70E6" w:rsidRDefault="00474C22" w:rsidP="004F0193">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Type</w:t>
            </w:r>
          </w:p>
        </w:tc>
        <w:tc>
          <w:tcPr>
            <w:tcW w:w="989" w:type="dxa"/>
          </w:tcPr>
          <w:p w14:paraId="17CACFD0" w14:textId="77777777" w:rsidR="004F0193" w:rsidRPr="00EA70E6" w:rsidRDefault="004F0193" w:rsidP="004F0193">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255</w:t>
            </w:r>
          </w:p>
        </w:tc>
        <w:tc>
          <w:tcPr>
            <w:tcW w:w="2145" w:type="dxa"/>
          </w:tcPr>
          <w:p w14:paraId="5A9325BE" w14:textId="77777777" w:rsidR="004F0193" w:rsidRPr="00EA70E6" w:rsidRDefault="004F0193" w:rsidP="004F0193">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Reference to POI</w:t>
            </w:r>
            <w:r w:rsidR="00BE4B0A" w:rsidRPr="00EA70E6">
              <w:rPr>
                <w:rFonts w:asciiTheme="minorHAnsi" w:hAnsiTheme="minorHAnsi" w:cstheme="minorHAnsi"/>
                <w:szCs w:val="24"/>
              </w:rPr>
              <w:t xml:space="preserve"> Type Master</w:t>
            </w:r>
          </w:p>
        </w:tc>
      </w:tr>
      <w:tr w:rsidR="00BE4B0A" w:rsidRPr="00EA70E6" w14:paraId="69F8B534" w14:textId="77777777" w:rsidTr="00BE4B0A">
        <w:tc>
          <w:tcPr>
            <w:tcW w:w="1724" w:type="dxa"/>
          </w:tcPr>
          <w:p w14:paraId="796BE1F7" w14:textId="77777777" w:rsidR="00BE4B0A" w:rsidRPr="00EA70E6" w:rsidRDefault="00BE4B0A"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SUBTYPE_EN </w:t>
            </w:r>
          </w:p>
        </w:tc>
        <w:tc>
          <w:tcPr>
            <w:tcW w:w="1443" w:type="dxa"/>
          </w:tcPr>
          <w:p w14:paraId="3AC8CB20" w14:textId="77777777" w:rsidR="00BE4B0A" w:rsidRPr="00EA70E6" w:rsidRDefault="00BE4B0A"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 xml:space="preserve">String </w:t>
            </w:r>
          </w:p>
        </w:tc>
        <w:tc>
          <w:tcPr>
            <w:tcW w:w="1969" w:type="dxa"/>
          </w:tcPr>
          <w:p w14:paraId="442550FC"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Sub Type</w:t>
            </w:r>
          </w:p>
        </w:tc>
        <w:tc>
          <w:tcPr>
            <w:tcW w:w="989" w:type="dxa"/>
          </w:tcPr>
          <w:p w14:paraId="66A09C86" w14:textId="77777777" w:rsidR="00BE4B0A" w:rsidRPr="00EA70E6" w:rsidRDefault="00BE4B0A"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255</w:t>
            </w:r>
          </w:p>
        </w:tc>
        <w:tc>
          <w:tcPr>
            <w:tcW w:w="2145" w:type="dxa"/>
          </w:tcPr>
          <w:p w14:paraId="3AA1BDBC" w14:textId="77777777" w:rsidR="00BE4B0A" w:rsidRPr="00EA70E6" w:rsidRDefault="00BE4B0A"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Reference to POI Type Master</w:t>
            </w:r>
          </w:p>
        </w:tc>
      </w:tr>
      <w:tr w:rsidR="00BE4B0A" w:rsidRPr="00EA70E6" w14:paraId="66285F2C" w14:textId="77777777" w:rsidTr="00BE4B0A">
        <w:tc>
          <w:tcPr>
            <w:tcW w:w="1724" w:type="dxa"/>
          </w:tcPr>
          <w:p w14:paraId="054C78EA"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BLOCK</w:t>
            </w:r>
          </w:p>
        </w:tc>
        <w:tc>
          <w:tcPr>
            <w:tcW w:w="1443" w:type="dxa"/>
          </w:tcPr>
          <w:p w14:paraId="61C7677F"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Integer</w:t>
            </w:r>
          </w:p>
        </w:tc>
        <w:tc>
          <w:tcPr>
            <w:tcW w:w="1969" w:type="dxa"/>
          </w:tcPr>
          <w:p w14:paraId="39DA5FB5"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Block Number</w:t>
            </w:r>
          </w:p>
        </w:tc>
        <w:tc>
          <w:tcPr>
            <w:tcW w:w="989" w:type="dxa"/>
          </w:tcPr>
          <w:p w14:paraId="0996842A" w14:textId="77777777" w:rsidR="00BE4B0A" w:rsidRPr="00EA70E6" w:rsidRDefault="00BE4B0A" w:rsidP="00BE4B0A">
            <w:pPr>
              <w:spacing w:before="100" w:beforeAutospacing="1" w:after="100" w:afterAutospacing="1"/>
              <w:rPr>
                <w:rFonts w:asciiTheme="minorHAnsi" w:hAnsiTheme="minorHAnsi" w:cstheme="minorHAnsi"/>
                <w:szCs w:val="24"/>
              </w:rPr>
            </w:pPr>
          </w:p>
        </w:tc>
        <w:tc>
          <w:tcPr>
            <w:tcW w:w="2145" w:type="dxa"/>
          </w:tcPr>
          <w:p w14:paraId="6E58F7D4" w14:textId="77777777" w:rsidR="00BE4B0A" w:rsidRPr="00EA70E6" w:rsidRDefault="00BE4B0A" w:rsidP="00BE4B0A">
            <w:pPr>
              <w:spacing w:before="100" w:beforeAutospacing="1" w:after="100" w:afterAutospacing="1"/>
              <w:rPr>
                <w:rFonts w:asciiTheme="minorHAnsi" w:hAnsiTheme="minorHAnsi" w:cstheme="minorHAnsi"/>
                <w:szCs w:val="24"/>
              </w:rPr>
            </w:pPr>
          </w:p>
        </w:tc>
      </w:tr>
      <w:tr w:rsidR="00BE4B0A" w:rsidRPr="00EA70E6" w14:paraId="551A8F69" w14:textId="77777777" w:rsidTr="00BE4B0A">
        <w:tc>
          <w:tcPr>
            <w:tcW w:w="1724" w:type="dxa"/>
          </w:tcPr>
          <w:p w14:paraId="35D80F33"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Is_POI_TYPE</w:t>
            </w:r>
          </w:p>
        </w:tc>
        <w:tc>
          <w:tcPr>
            <w:tcW w:w="1443" w:type="dxa"/>
          </w:tcPr>
          <w:p w14:paraId="3CCBE6CD"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1969" w:type="dxa"/>
          </w:tcPr>
          <w:p w14:paraId="7562270D"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Feature Type</w:t>
            </w:r>
          </w:p>
        </w:tc>
        <w:tc>
          <w:tcPr>
            <w:tcW w:w="989" w:type="dxa"/>
          </w:tcPr>
          <w:p w14:paraId="51812318"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1</w:t>
            </w:r>
          </w:p>
        </w:tc>
        <w:tc>
          <w:tcPr>
            <w:tcW w:w="2145" w:type="dxa"/>
          </w:tcPr>
          <w:p w14:paraId="622C35D8" w14:textId="77777777" w:rsidR="00BE4B0A" w:rsidRPr="00EA70E6" w:rsidRDefault="00474C22" w:rsidP="00BE4B0A">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Available only to CIO User</w:t>
            </w:r>
          </w:p>
        </w:tc>
      </w:tr>
      <w:tr w:rsidR="00474C22" w:rsidRPr="00EA70E6" w14:paraId="4CED7E86" w14:textId="77777777" w:rsidTr="00BE4B0A">
        <w:tc>
          <w:tcPr>
            <w:tcW w:w="1724" w:type="dxa"/>
          </w:tcPr>
          <w:p w14:paraId="76FC9738"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ROAD</w:t>
            </w:r>
          </w:p>
        </w:tc>
        <w:tc>
          <w:tcPr>
            <w:tcW w:w="1443" w:type="dxa"/>
          </w:tcPr>
          <w:p w14:paraId="534224A5"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Integer</w:t>
            </w:r>
          </w:p>
        </w:tc>
        <w:tc>
          <w:tcPr>
            <w:tcW w:w="1969" w:type="dxa"/>
          </w:tcPr>
          <w:p w14:paraId="2B84BDF6"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ROAD</w:t>
            </w:r>
          </w:p>
        </w:tc>
        <w:tc>
          <w:tcPr>
            <w:tcW w:w="989" w:type="dxa"/>
          </w:tcPr>
          <w:p w14:paraId="1E784F0D" w14:textId="77777777" w:rsidR="00474C22" w:rsidRPr="00EA70E6" w:rsidRDefault="00474C22" w:rsidP="00474C22">
            <w:pPr>
              <w:spacing w:before="100" w:beforeAutospacing="1" w:after="100" w:afterAutospacing="1"/>
              <w:rPr>
                <w:rFonts w:asciiTheme="minorHAnsi" w:hAnsiTheme="minorHAnsi" w:cstheme="minorHAnsi"/>
                <w:szCs w:val="24"/>
              </w:rPr>
            </w:pPr>
          </w:p>
        </w:tc>
        <w:tc>
          <w:tcPr>
            <w:tcW w:w="2145" w:type="dxa"/>
          </w:tcPr>
          <w:p w14:paraId="087D608C"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Available only to CIO User</w:t>
            </w:r>
          </w:p>
        </w:tc>
      </w:tr>
      <w:tr w:rsidR="00474C22" w:rsidRPr="00EA70E6" w14:paraId="3B3F6E0E" w14:textId="77777777" w:rsidTr="00BE4B0A">
        <w:tc>
          <w:tcPr>
            <w:tcW w:w="1724" w:type="dxa"/>
          </w:tcPr>
          <w:p w14:paraId="4E1BC634"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BUILDING</w:t>
            </w:r>
          </w:p>
        </w:tc>
        <w:tc>
          <w:tcPr>
            <w:tcW w:w="1443" w:type="dxa"/>
          </w:tcPr>
          <w:p w14:paraId="1A8F8578"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String</w:t>
            </w:r>
          </w:p>
        </w:tc>
        <w:tc>
          <w:tcPr>
            <w:tcW w:w="1969" w:type="dxa"/>
          </w:tcPr>
          <w:p w14:paraId="0F001880" w14:textId="77777777" w:rsidR="00474C22" w:rsidRPr="00EA70E6" w:rsidRDefault="00474C22" w:rsidP="00474C22">
            <w:pPr>
              <w:spacing w:before="100" w:beforeAutospacing="1" w:after="100" w:afterAutospacing="1"/>
              <w:rPr>
                <w:rFonts w:asciiTheme="minorHAnsi" w:hAnsiTheme="minorHAnsi" w:cstheme="minorHAnsi"/>
                <w:szCs w:val="24"/>
              </w:rPr>
            </w:pPr>
          </w:p>
        </w:tc>
        <w:tc>
          <w:tcPr>
            <w:tcW w:w="989" w:type="dxa"/>
          </w:tcPr>
          <w:p w14:paraId="11B89A0E"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255</w:t>
            </w:r>
          </w:p>
        </w:tc>
        <w:tc>
          <w:tcPr>
            <w:tcW w:w="2145" w:type="dxa"/>
          </w:tcPr>
          <w:p w14:paraId="71FABD5C"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Available only to CIO User</w:t>
            </w:r>
          </w:p>
        </w:tc>
      </w:tr>
      <w:tr w:rsidR="00474C22" w:rsidRPr="00EA70E6" w14:paraId="4C21F643" w14:textId="77777777" w:rsidTr="00BE4B0A">
        <w:tc>
          <w:tcPr>
            <w:tcW w:w="1724" w:type="dxa"/>
          </w:tcPr>
          <w:p w14:paraId="0B6DDDD7"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Photo</w:t>
            </w:r>
          </w:p>
        </w:tc>
        <w:tc>
          <w:tcPr>
            <w:tcW w:w="1443" w:type="dxa"/>
          </w:tcPr>
          <w:p w14:paraId="10E430EA"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Image</w:t>
            </w:r>
          </w:p>
        </w:tc>
        <w:tc>
          <w:tcPr>
            <w:tcW w:w="1969" w:type="dxa"/>
          </w:tcPr>
          <w:p w14:paraId="1D353024" w14:textId="77777777" w:rsidR="00474C22" w:rsidRPr="00EA70E6" w:rsidRDefault="00474C22" w:rsidP="00474C22">
            <w:pPr>
              <w:spacing w:before="100" w:beforeAutospacing="1" w:after="100" w:afterAutospacing="1"/>
              <w:rPr>
                <w:rFonts w:asciiTheme="minorHAnsi" w:hAnsiTheme="minorHAnsi" w:cstheme="minorHAnsi"/>
                <w:szCs w:val="24"/>
              </w:rPr>
            </w:pPr>
            <w:r w:rsidRPr="00EA70E6">
              <w:rPr>
                <w:rFonts w:asciiTheme="minorHAnsi" w:hAnsiTheme="minorHAnsi" w:cstheme="minorHAnsi"/>
                <w:szCs w:val="24"/>
              </w:rPr>
              <w:t>Photo</w:t>
            </w:r>
          </w:p>
        </w:tc>
        <w:tc>
          <w:tcPr>
            <w:tcW w:w="989" w:type="dxa"/>
          </w:tcPr>
          <w:p w14:paraId="1C849239" w14:textId="77777777" w:rsidR="00474C22" w:rsidRPr="00EA70E6" w:rsidRDefault="00474C22" w:rsidP="00474C22">
            <w:pPr>
              <w:spacing w:before="100" w:beforeAutospacing="1" w:after="100" w:afterAutospacing="1"/>
              <w:rPr>
                <w:rFonts w:asciiTheme="minorHAnsi" w:hAnsiTheme="minorHAnsi" w:cstheme="minorHAnsi"/>
                <w:szCs w:val="24"/>
              </w:rPr>
            </w:pPr>
          </w:p>
        </w:tc>
        <w:tc>
          <w:tcPr>
            <w:tcW w:w="2145" w:type="dxa"/>
          </w:tcPr>
          <w:p w14:paraId="24EA5094" w14:textId="77777777" w:rsidR="00474C22" w:rsidRPr="00EA70E6" w:rsidRDefault="00474C22" w:rsidP="00474C22">
            <w:pPr>
              <w:spacing w:before="100" w:beforeAutospacing="1" w:after="100" w:afterAutospacing="1"/>
              <w:rPr>
                <w:rFonts w:asciiTheme="minorHAnsi" w:hAnsiTheme="minorHAnsi" w:cstheme="minorHAnsi"/>
                <w:szCs w:val="24"/>
              </w:rPr>
            </w:pPr>
          </w:p>
        </w:tc>
      </w:tr>
    </w:tbl>
    <w:p w14:paraId="4DF14088" w14:textId="77777777" w:rsidR="00873898" w:rsidRPr="00EA70E6" w:rsidRDefault="00873898" w:rsidP="00873898">
      <w:pPr>
        <w:rPr>
          <w:rFonts w:asciiTheme="minorHAnsi" w:hAnsiTheme="minorHAnsi" w:cstheme="minorHAnsi"/>
        </w:rPr>
      </w:pPr>
    </w:p>
    <w:p w14:paraId="3B45733B" w14:textId="77777777" w:rsidR="00873898" w:rsidRPr="00EA70E6" w:rsidRDefault="00873898" w:rsidP="00873898">
      <w:pPr>
        <w:ind w:firstLine="360"/>
        <w:jc w:val="both"/>
        <w:rPr>
          <w:rFonts w:asciiTheme="minorHAnsi" w:hAnsiTheme="minorHAnsi" w:cstheme="minorHAnsi"/>
          <w:b/>
          <w:bCs/>
        </w:rPr>
      </w:pPr>
    </w:p>
    <w:p w14:paraId="72625F65" w14:textId="3CCBA8B6" w:rsidR="00873898" w:rsidRPr="008B3F2E" w:rsidRDefault="00873898" w:rsidP="00873898">
      <w:pPr>
        <w:ind w:firstLine="360"/>
        <w:jc w:val="both"/>
        <w:rPr>
          <w:rFonts w:asciiTheme="minorHAnsi" w:hAnsiTheme="minorHAnsi" w:cstheme="minorHAnsi"/>
          <w:bCs/>
          <w:sz w:val="22"/>
        </w:rPr>
      </w:pPr>
      <w:r w:rsidRPr="008B3F2E">
        <w:rPr>
          <w:rFonts w:asciiTheme="minorHAnsi" w:hAnsiTheme="minorHAnsi" w:cstheme="minorHAnsi"/>
          <w:bCs/>
          <w:sz w:val="22"/>
        </w:rPr>
        <w:t xml:space="preserve">Spatial Reference: </w:t>
      </w:r>
      <w:r w:rsidRPr="008B3F2E">
        <w:rPr>
          <w:rFonts w:asciiTheme="minorHAnsi" w:hAnsiTheme="minorHAnsi" w:cstheme="minorHAnsi"/>
          <w:bCs/>
          <w:sz w:val="22"/>
        </w:rPr>
        <w:tab/>
        <w:t>20439</w:t>
      </w:r>
    </w:p>
    <w:p w14:paraId="6ED95648" w14:textId="15EA6CF2" w:rsidR="00873898" w:rsidRPr="008B3F2E" w:rsidRDefault="001E1B02" w:rsidP="00873898">
      <w:pPr>
        <w:ind w:firstLine="360"/>
        <w:jc w:val="both"/>
        <w:rPr>
          <w:rFonts w:asciiTheme="minorHAnsi" w:hAnsiTheme="minorHAnsi" w:cstheme="minorHAnsi"/>
          <w:bCs/>
          <w:sz w:val="22"/>
        </w:rPr>
      </w:pPr>
      <w:r>
        <w:rPr>
          <w:rFonts w:asciiTheme="minorHAnsi" w:hAnsiTheme="minorHAnsi" w:cstheme="minorHAnsi"/>
          <w:bCs/>
          <w:sz w:val="22"/>
        </w:rPr>
        <w:t xml:space="preserve">Geometry Type: </w:t>
      </w:r>
      <w:r>
        <w:rPr>
          <w:rFonts w:asciiTheme="minorHAnsi" w:hAnsiTheme="minorHAnsi" w:cstheme="minorHAnsi"/>
          <w:bCs/>
          <w:sz w:val="22"/>
        </w:rPr>
        <w:tab/>
      </w:r>
      <w:r w:rsidR="00873898" w:rsidRPr="008B3F2E">
        <w:rPr>
          <w:rFonts w:asciiTheme="minorHAnsi" w:hAnsiTheme="minorHAnsi" w:cstheme="minorHAnsi"/>
          <w:bCs/>
          <w:sz w:val="22"/>
        </w:rPr>
        <w:t>Point</w:t>
      </w:r>
    </w:p>
    <w:p w14:paraId="20D22F46" w14:textId="77777777" w:rsidR="00841C91" w:rsidRPr="00EA70E6" w:rsidRDefault="00841C91">
      <w:pPr>
        <w:rPr>
          <w:rFonts w:asciiTheme="minorHAnsi" w:hAnsiTheme="minorHAnsi" w:cstheme="minorHAnsi"/>
        </w:rPr>
      </w:pPr>
    </w:p>
    <w:p w14:paraId="3A6C5105" w14:textId="77777777" w:rsidR="00841C91" w:rsidRPr="00EA70E6" w:rsidRDefault="00841C91" w:rsidP="00841C91">
      <w:pPr>
        <w:jc w:val="both"/>
        <w:rPr>
          <w:rFonts w:asciiTheme="minorHAnsi" w:hAnsiTheme="minorHAnsi" w:cstheme="minorHAnsi"/>
          <w:b/>
          <w:bCs/>
        </w:rPr>
      </w:pPr>
      <w:r w:rsidRPr="00EA70E6">
        <w:rPr>
          <w:rFonts w:asciiTheme="minorHAnsi" w:hAnsiTheme="minorHAnsi" w:cstheme="minorHAnsi"/>
          <w:b/>
          <w:bCs/>
        </w:rPr>
        <w:t xml:space="preserve">D.  FLAT TABLES </w:t>
      </w:r>
    </w:p>
    <w:p w14:paraId="686CF652" w14:textId="77777777" w:rsidR="00841C91" w:rsidRPr="00EA70E6" w:rsidRDefault="00841C91">
      <w:pPr>
        <w:rPr>
          <w:rFonts w:asciiTheme="minorHAnsi" w:hAnsiTheme="minorHAnsi" w:cstheme="minorHAnsi"/>
        </w:rPr>
      </w:pPr>
    </w:p>
    <w:p w14:paraId="373288E6" w14:textId="77777777" w:rsidR="00841C91" w:rsidRPr="00EA70E6" w:rsidRDefault="00841C91">
      <w:pPr>
        <w:rPr>
          <w:rFonts w:asciiTheme="minorHAnsi" w:hAnsiTheme="minorHAnsi" w:cstheme="minorHAnsi"/>
        </w:rPr>
      </w:pPr>
      <w:r w:rsidRPr="00EA70E6">
        <w:rPr>
          <w:rFonts w:asciiTheme="minorHAnsi" w:hAnsiTheme="minorHAnsi" w:cstheme="minorHAnsi"/>
        </w:rPr>
        <w:t xml:space="preserve">The data structures of non-spatial table are as below- </w:t>
      </w:r>
    </w:p>
    <w:p w14:paraId="28BAA29E" w14:textId="77777777" w:rsidR="00841C91" w:rsidRPr="00EA70E6" w:rsidRDefault="00841C91">
      <w:pPr>
        <w:rPr>
          <w:rFonts w:asciiTheme="minorHAnsi" w:hAnsiTheme="minorHAnsi" w:cstheme="minorHAnsi"/>
        </w:rPr>
      </w:pPr>
    </w:p>
    <w:p w14:paraId="1AFD50AE" w14:textId="77777777" w:rsidR="00841C91" w:rsidRPr="00EA70E6" w:rsidRDefault="00841C91" w:rsidP="006C1FB1">
      <w:pPr>
        <w:pStyle w:val="ListParagraph"/>
        <w:numPr>
          <w:ilvl w:val="0"/>
          <w:numId w:val="10"/>
        </w:numPr>
        <w:jc w:val="both"/>
        <w:rPr>
          <w:rFonts w:asciiTheme="minorHAnsi" w:hAnsiTheme="minorHAnsi" w:cstheme="minorHAnsi"/>
          <w:b/>
          <w:bCs/>
        </w:rPr>
      </w:pPr>
      <w:r w:rsidRPr="00EA70E6">
        <w:rPr>
          <w:rFonts w:asciiTheme="minorHAnsi" w:hAnsiTheme="minorHAnsi" w:cstheme="minorHAnsi"/>
          <w:b/>
          <w:bCs/>
        </w:rPr>
        <w:t xml:space="preserve">MobileAppUser – </w:t>
      </w:r>
      <w:r w:rsidRPr="00EA70E6">
        <w:rPr>
          <w:rFonts w:asciiTheme="minorHAnsi" w:hAnsiTheme="minorHAnsi" w:cstheme="minorHAnsi"/>
        </w:rPr>
        <w:t>This</w:t>
      </w:r>
      <w:r w:rsidRPr="00EA70E6">
        <w:rPr>
          <w:rFonts w:asciiTheme="minorHAnsi" w:hAnsiTheme="minorHAnsi" w:cstheme="minorHAnsi"/>
          <w:b/>
          <w:bCs/>
        </w:rPr>
        <w:t xml:space="preserve"> </w:t>
      </w:r>
      <w:r w:rsidRPr="00EA70E6">
        <w:rPr>
          <w:rFonts w:asciiTheme="minorHAnsi" w:hAnsiTheme="minorHAnsi" w:cstheme="minorHAnsi"/>
        </w:rPr>
        <w:t xml:space="preserve">table will be used to manage the registered mobile app </w:t>
      </w:r>
      <w:r w:rsidR="0015291F" w:rsidRPr="00EA70E6">
        <w:rPr>
          <w:rFonts w:asciiTheme="minorHAnsi" w:hAnsiTheme="minorHAnsi" w:cstheme="minorHAnsi"/>
        </w:rPr>
        <w:t xml:space="preserve">users. </w:t>
      </w:r>
    </w:p>
    <w:tbl>
      <w:tblPr>
        <w:tblStyle w:val="TableGrid"/>
        <w:tblW w:w="0" w:type="auto"/>
        <w:tblInd w:w="360" w:type="dxa"/>
        <w:tblLook w:val="04A0" w:firstRow="1" w:lastRow="0" w:firstColumn="1" w:lastColumn="0" w:noHBand="0" w:noVBand="1"/>
      </w:tblPr>
      <w:tblGrid>
        <w:gridCol w:w="2023"/>
        <w:gridCol w:w="1169"/>
        <w:gridCol w:w="811"/>
        <w:gridCol w:w="838"/>
        <w:gridCol w:w="1172"/>
        <w:gridCol w:w="845"/>
        <w:gridCol w:w="1188"/>
      </w:tblGrid>
      <w:tr w:rsidR="00367DDD" w:rsidRPr="00EA70E6" w14:paraId="50A198F4" w14:textId="77777777" w:rsidTr="008B3F2E">
        <w:trPr>
          <w:tblHeader/>
        </w:trPr>
        <w:tc>
          <w:tcPr>
            <w:tcW w:w="2155" w:type="dxa"/>
            <w:shd w:val="clear" w:color="auto" w:fill="BFBFBF" w:themeFill="background1" w:themeFillShade="BF"/>
          </w:tcPr>
          <w:p w14:paraId="030CEF6B"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Field Name</w:t>
            </w:r>
          </w:p>
        </w:tc>
        <w:tc>
          <w:tcPr>
            <w:tcW w:w="1247" w:type="dxa"/>
            <w:shd w:val="clear" w:color="auto" w:fill="BFBFBF" w:themeFill="background1" w:themeFillShade="BF"/>
          </w:tcPr>
          <w:p w14:paraId="224984EF"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Type</w:t>
            </w:r>
          </w:p>
        </w:tc>
        <w:tc>
          <w:tcPr>
            <w:tcW w:w="834" w:type="dxa"/>
            <w:shd w:val="clear" w:color="auto" w:fill="BFBFBF" w:themeFill="background1" w:themeFillShade="BF"/>
          </w:tcPr>
          <w:p w14:paraId="797D8CFB"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Length</w:t>
            </w:r>
          </w:p>
        </w:tc>
        <w:tc>
          <w:tcPr>
            <w:tcW w:w="853" w:type="dxa"/>
            <w:shd w:val="clear" w:color="auto" w:fill="BFBFBF" w:themeFill="background1" w:themeFillShade="BF"/>
          </w:tcPr>
          <w:p w14:paraId="609666F4"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Unique</w:t>
            </w:r>
          </w:p>
        </w:tc>
        <w:tc>
          <w:tcPr>
            <w:tcW w:w="1192" w:type="dxa"/>
            <w:shd w:val="clear" w:color="auto" w:fill="BFBFBF" w:themeFill="background1" w:themeFillShade="BF"/>
          </w:tcPr>
          <w:p w14:paraId="04F87C88"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Mandatory</w:t>
            </w:r>
          </w:p>
        </w:tc>
        <w:tc>
          <w:tcPr>
            <w:tcW w:w="850" w:type="dxa"/>
            <w:shd w:val="clear" w:color="auto" w:fill="BFBFBF" w:themeFill="background1" w:themeFillShade="BF"/>
          </w:tcPr>
          <w:p w14:paraId="4BCE115F"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Default</w:t>
            </w:r>
          </w:p>
        </w:tc>
        <w:tc>
          <w:tcPr>
            <w:tcW w:w="1139" w:type="dxa"/>
            <w:shd w:val="clear" w:color="auto" w:fill="BFBFBF" w:themeFill="background1" w:themeFillShade="BF"/>
          </w:tcPr>
          <w:p w14:paraId="3B7D4A8B" w14:textId="77777777" w:rsidR="0015291F" w:rsidRPr="00EA70E6" w:rsidRDefault="0015291F" w:rsidP="0015291F">
            <w:pPr>
              <w:jc w:val="center"/>
              <w:rPr>
                <w:rFonts w:asciiTheme="minorHAnsi" w:hAnsiTheme="minorHAnsi" w:cstheme="minorHAnsi"/>
                <w:b/>
                <w:bCs/>
                <w:sz w:val="20"/>
              </w:rPr>
            </w:pPr>
            <w:r w:rsidRPr="00EA70E6">
              <w:rPr>
                <w:rFonts w:asciiTheme="minorHAnsi" w:hAnsiTheme="minorHAnsi" w:cstheme="minorHAnsi"/>
                <w:b/>
                <w:bCs/>
                <w:sz w:val="20"/>
              </w:rPr>
              <w:t>Remark</w:t>
            </w:r>
          </w:p>
        </w:tc>
      </w:tr>
      <w:tr w:rsidR="00367DDD" w:rsidRPr="00EA70E6" w14:paraId="7F105542" w14:textId="77777777" w:rsidTr="00367DDD">
        <w:tc>
          <w:tcPr>
            <w:tcW w:w="2155" w:type="dxa"/>
          </w:tcPr>
          <w:p w14:paraId="6275960A"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USER_EMAIL</w:t>
            </w:r>
          </w:p>
        </w:tc>
        <w:tc>
          <w:tcPr>
            <w:tcW w:w="1247" w:type="dxa"/>
          </w:tcPr>
          <w:p w14:paraId="5409EFD3"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1C42449A"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50</w:t>
            </w:r>
          </w:p>
        </w:tc>
        <w:tc>
          <w:tcPr>
            <w:tcW w:w="853" w:type="dxa"/>
          </w:tcPr>
          <w:p w14:paraId="354E7E58"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1192" w:type="dxa"/>
          </w:tcPr>
          <w:p w14:paraId="1F51CADD"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1FE05269" w14:textId="77777777" w:rsidR="00367DDD" w:rsidRPr="00EA70E6" w:rsidRDefault="00367DDD" w:rsidP="00367DDD">
            <w:pPr>
              <w:jc w:val="both"/>
              <w:rPr>
                <w:rFonts w:asciiTheme="minorHAnsi" w:hAnsiTheme="minorHAnsi" w:cstheme="minorHAnsi"/>
                <w:sz w:val="20"/>
              </w:rPr>
            </w:pPr>
          </w:p>
        </w:tc>
        <w:tc>
          <w:tcPr>
            <w:tcW w:w="1139" w:type="dxa"/>
          </w:tcPr>
          <w:p w14:paraId="7BC63C9D"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Primary Key, act as User ID</w:t>
            </w:r>
          </w:p>
        </w:tc>
      </w:tr>
      <w:tr w:rsidR="00367DDD" w:rsidRPr="00EA70E6" w14:paraId="13BFEC55" w14:textId="77777777" w:rsidTr="00367DDD">
        <w:tc>
          <w:tcPr>
            <w:tcW w:w="2155" w:type="dxa"/>
          </w:tcPr>
          <w:p w14:paraId="30A3B97E" w14:textId="77777777" w:rsidR="0015291F" w:rsidRPr="00EA70E6" w:rsidRDefault="00367DDD" w:rsidP="0015291F">
            <w:pPr>
              <w:jc w:val="both"/>
              <w:rPr>
                <w:rFonts w:asciiTheme="minorHAnsi" w:hAnsiTheme="minorHAnsi" w:cstheme="minorHAnsi"/>
                <w:sz w:val="20"/>
              </w:rPr>
            </w:pPr>
            <w:r w:rsidRPr="00EA70E6">
              <w:rPr>
                <w:rFonts w:asciiTheme="minorHAnsi" w:hAnsiTheme="minorHAnsi" w:cstheme="minorHAnsi"/>
                <w:sz w:val="20"/>
              </w:rPr>
              <w:t>USER_DISP_NAME</w:t>
            </w:r>
          </w:p>
        </w:tc>
        <w:tc>
          <w:tcPr>
            <w:tcW w:w="1247" w:type="dxa"/>
          </w:tcPr>
          <w:p w14:paraId="140FDBA3" w14:textId="77777777" w:rsidR="0015291F" w:rsidRPr="00EA70E6" w:rsidRDefault="0015291F" w:rsidP="0015291F">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3F69ACEB" w14:textId="77777777" w:rsidR="0015291F"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50</w:t>
            </w:r>
          </w:p>
        </w:tc>
        <w:tc>
          <w:tcPr>
            <w:tcW w:w="853" w:type="dxa"/>
          </w:tcPr>
          <w:p w14:paraId="541B8FC2" w14:textId="77777777" w:rsidR="0015291F" w:rsidRPr="00EA70E6" w:rsidRDefault="0015291F" w:rsidP="00367DDD">
            <w:pPr>
              <w:jc w:val="center"/>
              <w:rPr>
                <w:rFonts w:asciiTheme="minorHAnsi" w:hAnsiTheme="minorHAnsi" w:cstheme="minorHAnsi"/>
                <w:sz w:val="20"/>
              </w:rPr>
            </w:pPr>
          </w:p>
        </w:tc>
        <w:tc>
          <w:tcPr>
            <w:tcW w:w="1192" w:type="dxa"/>
          </w:tcPr>
          <w:p w14:paraId="4066DDE4" w14:textId="77777777" w:rsidR="0015291F" w:rsidRPr="00EA70E6" w:rsidRDefault="0015291F"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455B5A8E" w14:textId="77777777" w:rsidR="0015291F" w:rsidRPr="00EA70E6" w:rsidRDefault="0015291F" w:rsidP="0015291F">
            <w:pPr>
              <w:jc w:val="both"/>
              <w:rPr>
                <w:rFonts w:asciiTheme="minorHAnsi" w:hAnsiTheme="minorHAnsi" w:cstheme="minorHAnsi"/>
                <w:sz w:val="20"/>
              </w:rPr>
            </w:pPr>
          </w:p>
        </w:tc>
        <w:tc>
          <w:tcPr>
            <w:tcW w:w="1139" w:type="dxa"/>
          </w:tcPr>
          <w:p w14:paraId="5CADD48C" w14:textId="77777777" w:rsidR="0015291F" w:rsidRPr="00EA70E6" w:rsidRDefault="00367DDD" w:rsidP="0015291F">
            <w:pPr>
              <w:jc w:val="both"/>
              <w:rPr>
                <w:rFonts w:asciiTheme="minorHAnsi" w:hAnsiTheme="minorHAnsi" w:cstheme="minorHAnsi"/>
                <w:sz w:val="20"/>
              </w:rPr>
            </w:pPr>
            <w:r w:rsidRPr="00EA70E6">
              <w:rPr>
                <w:rFonts w:asciiTheme="minorHAnsi" w:hAnsiTheme="minorHAnsi" w:cstheme="minorHAnsi"/>
                <w:sz w:val="20"/>
              </w:rPr>
              <w:t>User display name</w:t>
            </w:r>
          </w:p>
        </w:tc>
      </w:tr>
      <w:tr w:rsidR="00367DDD" w:rsidRPr="00EA70E6" w14:paraId="0DA1DC2C" w14:textId="77777777" w:rsidTr="00367DDD">
        <w:tc>
          <w:tcPr>
            <w:tcW w:w="2155" w:type="dxa"/>
          </w:tcPr>
          <w:p w14:paraId="44DA3AD1"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USER_PWD</w:t>
            </w:r>
          </w:p>
        </w:tc>
        <w:tc>
          <w:tcPr>
            <w:tcW w:w="1247" w:type="dxa"/>
          </w:tcPr>
          <w:p w14:paraId="030F37C6"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79DB6438"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15</w:t>
            </w:r>
          </w:p>
        </w:tc>
        <w:tc>
          <w:tcPr>
            <w:tcW w:w="853" w:type="dxa"/>
          </w:tcPr>
          <w:p w14:paraId="70A0A883"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1192" w:type="dxa"/>
          </w:tcPr>
          <w:p w14:paraId="5E6D9735"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2D4EC291" w14:textId="77777777" w:rsidR="00367DDD" w:rsidRPr="00EA70E6" w:rsidRDefault="00367DDD" w:rsidP="00367DDD">
            <w:pPr>
              <w:jc w:val="both"/>
              <w:rPr>
                <w:rFonts w:asciiTheme="minorHAnsi" w:hAnsiTheme="minorHAnsi" w:cstheme="minorHAnsi"/>
                <w:sz w:val="20"/>
              </w:rPr>
            </w:pPr>
          </w:p>
        </w:tc>
        <w:tc>
          <w:tcPr>
            <w:tcW w:w="1139" w:type="dxa"/>
          </w:tcPr>
          <w:p w14:paraId="418B073F"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Encrypted</w:t>
            </w:r>
          </w:p>
        </w:tc>
      </w:tr>
      <w:tr w:rsidR="00367DDD" w:rsidRPr="00EA70E6" w14:paraId="10065104" w14:textId="77777777" w:rsidTr="00367DDD">
        <w:tc>
          <w:tcPr>
            <w:tcW w:w="2155" w:type="dxa"/>
          </w:tcPr>
          <w:p w14:paraId="1588471F"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CPR_NO</w:t>
            </w:r>
          </w:p>
        </w:tc>
        <w:tc>
          <w:tcPr>
            <w:tcW w:w="1247" w:type="dxa"/>
          </w:tcPr>
          <w:p w14:paraId="281D4083"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0540A9AD"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10</w:t>
            </w:r>
          </w:p>
        </w:tc>
        <w:tc>
          <w:tcPr>
            <w:tcW w:w="853" w:type="dxa"/>
          </w:tcPr>
          <w:p w14:paraId="1CB9FB49"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1192" w:type="dxa"/>
          </w:tcPr>
          <w:p w14:paraId="25E9E428"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NO</w:t>
            </w:r>
          </w:p>
        </w:tc>
        <w:tc>
          <w:tcPr>
            <w:tcW w:w="850" w:type="dxa"/>
          </w:tcPr>
          <w:p w14:paraId="18E294B2" w14:textId="77777777" w:rsidR="00367DDD" w:rsidRPr="00EA70E6" w:rsidRDefault="00367DDD" w:rsidP="00367DDD">
            <w:pPr>
              <w:jc w:val="both"/>
              <w:rPr>
                <w:rFonts w:asciiTheme="minorHAnsi" w:hAnsiTheme="minorHAnsi" w:cstheme="minorHAnsi"/>
                <w:sz w:val="20"/>
              </w:rPr>
            </w:pPr>
          </w:p>
        </w:tc>
        <w:tc>
          <w:tcPr>
            <w:tcW w:w="1139" w:type="dxa"/>
          </w:tcPr>
          <w:p w14:paraId="476F330D" w14:textId="77777777" w:rsidR="00367DDD" w:rsidRPr="00EA70E6" w:rsidRDefault="00367DDD" w:rsidP="00367DDD">
            <w:pPr>
              <w:jc w:val="both"/>
              <w:rPr>
                <w:rFonts w:asciiTheme="minorHAnsi" w:hAnsiTheme="minorHAnsi" w:cstheme="minorHAnsi"/>
                <w:sz w:val="20"/>
              </w:rPr>
            </w:pPr>
          </w:p>
        </w:tc>
      </w:tr>
      <w:tr w:rsidR="00367DDD" w:rsidRPr="00EA70E6" w14:paraId="19404CDD" w14:textId="77777777" w:rsidTr="00367DDD">
        <w:tc>
          <w:tcPr>
            <w:tcW w:w="2155" w:type="dxa"/>
          </w:tcPr>
          <w:p w14:paraId="5D5ED161"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USER_COUNTRY</w:t>
            </w:r>
          </w:p>
        </w:tc>
        <w:tc>
          <w:tcPr>
            <w:tcW w:w="1247" w:type="dxa"/>
          </w:tcPr>
          <w:p w14:paraId="199368A8"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4722B685"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20</w:t>
            </w:r>
          </w:p>
        </w:tc>
        <w:tc>
          <w:tcPr>
            <w:tcW w:w="853" w:type="dxa"/>
          </w:tcPr>
          <w:p w14:paraId="19C0DCB8" w14:textId="77777777" w:rsidR="00367DDD" w:rsidRPr="00EA70E6" w:rsidRDefault="00367DDD" w:rsidP="00367DDD">
            <w:pPr>
              <w:jc w:val="center"/>
              <w:rPr>
                <w:rFonts w:asciiTheme="minorHAnsi" w:hAnsiTheme="minorHAnsi" w:cstheme="minorHAnsi"/>
                <w:sz w:val="20"/>
              </w:rPr>
            </w:pPr>
          </w:p>
        </w:tc>
        <w:tc>
          <w:tcPr>
            <w:tcW w:w="1192" w:type="dxa"/>
          </w:tcPr>
          <w:p w14:paraId="16E02E80"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NO</w:t>
            </w:r>
          </w:p>
        </w:tc>
        <w:tc>
          <w:tcPr>
            <w:tcW w:w="850" w:type="dxa"/>
          </w:tcPr>
          <w:p w14:paraId="3164AC0F" w14:textId="77777777" w:rsidR="00367DDD" w:rsidRPr="00EA70E6" w:rsidRDefault="00367DDD" w:rsidP="00367DDD">
            <w:pPr>
              <w:jc w:val="both"/>
              <w:rPr>
                <w:rFonts w:asciiTheme="minorHAnsi" w:hAnsiTheme="minorHAnsi" w:cstheme="minorHAnsi"/>
                <w:sz w:val="20"/>
              </w:rPr>
            </w:pPr>
          </w:p>
        </w:tc>
        <w:tc>
          <w:tcPr>
            <w:tcW w:w="1139" w:type="dxa"/>
          </w:tcPr>
          <w:p w14:paraId="7E2980D4" w14:textId="77777777" w:rsidR="00367DDD" w:rsidRPr="00EA70E6" w:rsidRDefault="00367DDD" w:rsidP="00367DDD">
            <w:pPr>
              <w:jc w:val="both"/>
              <w:rPr>
                <w:rFonts w:asciiTheme="minorHAnsi" w:hAnsiTheme="minorHAnsi" w:cstheme="minorHAnsi"/>
                <w:sz w:val="20"/>
              </w:rPr>
            </w:pPr>
          </w:p>
        </w:tc>
      </w:tr>
      <w:tr w:rsidR="00367DDD" w:rsidRPr="00EA70E6" w14:paraId="69016959" w14:textId="77777777" w:rsidTr="00367DDD">
        <w:tc>
          <w:tcPr>
            <w:tcW w:w="2155" w:type="dxa"/>
          </w:tcPr>
          <w:p w14:paraId="52D179E6"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MOBILE_NO</w:t>
            </w:r>
          </w:p>
        </w:tc>
        <w:tc>
          <w:tcPr>
            <w:tcW w:w="1247" w:type="dxa"/>
          </w:tcPr>
          <w:p w14:paraId="493E4E90"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7658B444"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12</w:t>
            </w:r>
          </w:p>
        </w:tc>
        <w:tc>
          <w:tcPr>
            <w:tcW w:w="853" w:type="dxa"/>
          </w:tcPr>
          <w:p w14:paraId="44087942"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1192" w:type="dxa"/>
          </w:tcPr>
          <w:p w14:paraId="1420A9D4"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NO</w:t>
            </w:r>
          </w:p>
        </w:tc>
        <w:tc>
          <w:tcPr>
            <w:tcW w:w="850" w:type="dxa"/>
          </w:tcPr>
          <w:p w14:paraId="441FDD1E" w14:textId="77777777" w:rsidR="00367DDD" w:rsidRPr="00EA70E6" w:rsidRDefault="00367DDD" w:rsidP="00367DDD">
            <w:pPr>
              <w:jc w:val="both"/>
              <w:rPr>
                <w:rFonts w:asciiTheme="minorHAnsi" w:hAnsiTheme="minorHAnsi" w:cstheme="minorHAnsi"/>
                <w:sz w:val="20"/>
              </w:rPr>
            </w:pPr>
          </w:p>
        </w:tc>
        <w:tc>
          <w:tcPr>
            <w:tcW w:w="1139" w:type="dxa"/>
          </w:tcPr>
          <w:p w14:paraId="15729D18" w14:textId="77777777" w:rsidR="00367DDD" w:rsidRPr="00EA70E6" w:rsidRDefault="00367DDD" w:rsidP="00367DDD">
            <w:pPr>
              <w:jc w:val="both"/>
              <w:rPr>
                <w:rFonts w:asciiTheme="minorHAnsi" w:hAnsiTheme="minorHAnsi" w:cstheme="minorHAnsi"/>
                <w:sz w:val="20"/>
              </w:rPr>
            </w:pPr>
          </w:p>
        </w:tc>
      </w:tr>
      <w:tr w:rsidR="00367DDD" w:rsidRPr="00EA70E6" w14:paraId="752826C7" w14:textId="77777777" w:rsidTr="00367DDD">
        <w:tc>
          <w:tcPr>
            <w:tcW w:w="2155" w:type="dxa"/>
          </w:tcPr>
          <w:p w14:paraId="76336E0B"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USER_CREATED_ON</w:t>
            </w:r>
          </w:p>
        </w:tc>
        <w:tc>
          <w:tcPr>
            <w:tcW w:w="1247" w:type="dxa"/>
          </w:tcPr>
          <w:p w14:paraId="2E119FB9"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DATETIME</w:t>
            </w:r>
          </w:p>
        </w:tc>
        <w:tc>
          <w:tcPr>
            <w:tcW w:w="834" w:type="dxa"/>
          </w:tcPr>
          <w:p w14:paraId="75293C45" w14:textId="77777777" w:rsidR="00367DDD" w:rsidRPr="00EA70E6" w:rsidRDefault="00367DDD" w:rsidP="00367DDD">
            <w:pPr>
              <w:jc w:val="center"/>
              <w:rPr>
                <w:rFonts w:asciiTheme="minorHAnsi" w:hAnsiTheme="minorHAnsi" w:cstheme="minorHAnsi"/>
                <w:sz w:val="20"/>
              </w:rPr>
            </w:pPr>
          </w:p>
        </w:tc>
        <w:tc>
          <w:tcPr>
            <w:tcW w:w="853" w:type="dxa"/>
          </w:tcPr>
          <w:p w14:paraId="49FA0885" w14:textId="77777777" w:rsidR="00367DDD" w:rsidRPr="00EA70E6" w:rsidRDefault="00367DDD" w:rsidP="00367DDD">
            <w:pPr>
              <w:jc w:val="center"/>
              <w:rPr>
                <w:rFonts w:asciiTheme="minorHAnsi" w:hAnsiTheme="minorHAnsi" w:cstheme="minorHAnsi"/>
                <w:sz w:val="20"/>
              </w:rPr>
            </w:pPr>
          </w:p>
        </w:tc>
        <w:tc>
          <w:tcPr>
            <w:tcW w:w="1192" w:type="dxa"/>
          </w:tcPr>
          <w:p w14:paraId="1825AE0F"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789343D2"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 xml:space="preserve">Current Date </w:t>
            </w:r>
            <w:r w:rsidRPr="00EA70E6">
              <w:rPr>
                <w:rFonts w:asciiTheme="minorHAnsi" w:hAnsiTheme="minorHAnsi" w:cstheme="minorHAnsi"/>
                <w:sz w:val="20"/>
              </w:rPr>
              <w:lastRenderedPageBreak/>
              <w:t>Time</w:t>
            </w:r>
          </w:p>
        </w:tc>
        <w:tc>
          <w:tcPr>
            <w:tcW w:w="1139" w:type="dxa"/>
          </w:tcPr>
          <w:p w14:paraId="449DCF57" w14:textId="77777777" w:rsidR="00367DDD" w:rsidRPr="00EA70E6" w:rsidRDefault="00367DDD" w:rsidP="00367DDD">
            <w:pPr>
              <w:jc w:val="both"/>
              <w:rPr>
                <w:rFonts w:asciiTheme="minorHAnsi" w:hAnsiTheme="minorHAnsi" w:cstheme="minorHAnsi"/>
                <w:sz w:val="20"/>
              </w:rPr>
            </w:pPr>
          </w:p>
        </w:tc>
      </w:tr>
      <w:tr w:rsidR="00367DDD" w:rsidRPr="00EA70E6" w14:paraId="49EEC232" w14:textId="77777777" w:rsidTr="00367DDD">
        <w:tc>
          <w:tcPr>
            <w:tcW w:w="2155" w:type="dxa"/>
          </w:tcPr>
          <w:p w14:paraId="206488E5"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lastRenderedPageBreak/>
              <w:t>USER_IP</w:t>
            </w:r>
          </w:p>
        </w:tc>
        <w:tc>
          <w:tcPr>
            <w:tcW w:w="1247" w:type="dxa"/>
          </w:tcPr>
          <w:p w14:paraId="4BE4828C"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18710808"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16</w:t>
            </w:r>
          </w:p>
        </w:tc>
        <w:tc>
          <w:tcPr>
            <w:tcW w:w="853" w:type="dxa"/>
          </w:tcPr>
          <w:p w14:paraId="434DE636"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NO</w:t>
            </w:r>
          </w:p>
        </w:tc>
        <w:tc>
          <w:tcPr>
            <w:tcW w:w="1192" w:type="dxa"/>
          </w:tcPr>
          <w:p w14:paraId="1E856E26"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7FDF7B0C" w14:textId="77777777" w:rsidR="00367DDD" w:rsidRPr="00EA70E6" w:rsidRDefault="00367DDD" w:rsidP="00367DDD">
            <w:pPr>
              <w:jc w:val="both"/>
              <w:rPr>
                <w:rFonts w:asciiTheme="minorHAnsi" w:hAnsiTheme="minorHAnsi" w:cstheme="minorHAnsi"/>
                <w:sz w:val="20"/>
              </w:rPr>
            </w:pPr>
          </w:p>
        </w:tc>
        <w:tc>
          <w:tcPr>
            <w:tcW w:w="1139" w:type="dxa"/>
          </w:tcPr>
          <w:p w14:paraId="3B8073FF" w14:textId="77777777" w:rsidR="00367DDD" w:rsidRPr="00EA70E6" w:rsidRDefault="00367DDD" w:rsidP="00367DDD">
            <w:pPr>
              <w:jc w:val="both"/>
              <w:rPr>
                <w:rFonts w:asciiTheme="minorHAnsi" w:hAnsiTheme="minorHAnsi" w:cstheme="minorHAnsi"/>
                <w:sz w:val="20"/>
              </w:rPr>
            </w:pPr>
          </w:p>
        </w:tc>
      </w:tr>
      <w:tr w:rsidR="00367DDD" w:rsidRPr="00EA70E6" w14:paraId="1B6A4992" w14:textId="77777777" w:rsidTr="00367DDD">
        <w:tc>
          <w:tcPr>
            <w:tcW w:w="2155" w:type="dxa"/>
          </w:tcPr>
          <w:p w14:paraId="679CD9B8"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STATUS</w:t>
            </w:r>
          </w:p>
        </w:tc>
        <w:tc>
          <w:tcPr>
            <w:tcW w:w="1247" w:type="dxa"/>
          </w:tcPr>
          <w:p w14:paraId="075954B8"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0913C767"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1</w:t>
            </w:r>
          </w:p>
        </w:tc>
        <w:tc>
          <w:tcPr>
            <w:tcW w:w="853" w:type="dxa"/>
          </w:tcPr>
          <w:p w14:paraId="56D56281" w14:textId="77777777" w:rsidR="00367DDD" w:rsidRPr="00EA70E6" w:rsidRDefault="001231E6" w:rsidP="00367DDD">
            <w:pPr>
              <w:jc w:val="center"/>
              <w:rPr>
                <w:rFonts w:asciiTheme="minorHAnsi" w:hAnsiTheme="minorHAnsi" w:cstheme="minorHAnsi"/>
                <w:sz w:val="20"/>
              </w:rPr>
            </w:pPr>
            <w:r w:rsidRPr="00EA70E6">
              <w:rPr>
                <w:rFonts w:asciiTheme="minorHAnsi" w:hAnsiTheme="minorHAnsi" w:cstheme="minorHAnsi"/>
                <w:sz w:val="20"/>
              </w:rPr>
              <w:t>NO</w:t>
            </w:r>
          </w:p>
        </w:tc>
        <w:tc>
          <w:tcPr>
            <w:tcW w:w="1192" w:type="dxa"/>
          </w:tcPr>
          <w:p w14:paraId="5330CF85"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1296074C"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Y</w:t>
            </w:r>
          </w:p>
        </w:tc>
        <w:tc>
          <w:tcPr>
            <w:tcW w:w="1139" w:type="dxa"/>
          </w:tcPr>
          <w:p w14:paraId="20A2AA41"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Activated / Not Activated /Suspended</w:t>
            </w:r>
          </w:p>
        </w:tc>
      </w:tr>
      <w:tr w:rsidR="001231E6" w:rsidRPr="00EA70E6" w14:paraId="5FCC993C" w14:textId="77777777" w:rsidTr="00367DDD">
        <w:tc>
          <w:tcPr>
            <w:tcW w:w="2155" w:type="dxa"/>
          </w:tcPr>
          <w:p w14:paraId="5795243A" w14:textId="77777777" w:rsidR="001231E6" w:rsidRPr="00EA70E6" w:rsidRDefault="001231E6" w:rsidP="001231E6">
            <w:pPr>
              <w:jc w:val="both"/>
              <w:rPr>
                <w:rFonts w:asciiTheme="minorHAnsi" w:hAnsiTheme="minorHAnsi" w:cstheme="minorHAnsi"/>
                <w:sz w:val="20"/>
              </w:rPr>
            </w:pPr>
            <w:r w:rsidRPr="00EA70E6">
              <w:rPr>
                <w:rFonts w:asciiTheme="minorHAnsi" w:hAnsiTheme="minorHAnsi" w:cstheme="minorHAnsi"/>
                <w:sz w:val="20"/>
              </w:rPr>
              <w:t>IS_CIO_USER</w:t>
            </w:r>
          </w:p>
        </w:tc>
        <w:tc>
          <w:tcPr>
            <w:tcW w:w="1247" w:type="dxa"/>
          </w:tcPr>
          <w:p w14:paraId="0F9BBC22" w14:textId="77777777" w:rsidR="001231E6" w:rsidRPr="00EA70E6" w:rsidRDefault="001231E6" w:rsidP="001231E6">
            <w:pPr>
              <w:jc w:val="both"/>
              <w:rPr>
                <w:rFonts w:asciiTheme="minorHAnsi" w:hAnsiTheme="minorHAnsi" w:cstheme="minorHAnsi"/>
                <w:sz w:val="20"/>
              </w:rPr>
            </w:pPr>
            <w:r w:rsidRPr="00EA70E6">
              <w:rPr>
                <w:rFonts w:asciiTheme="minorHAnsi" w:hAnsiTheme="minorHAnsi" w:cstheme="minorHAnsi"/>
                <w:sz w:val="20"/>
              </w:rPr>
              <w:t>BOOLEAN</w:t>
            </w:r>
          </w:p>
        </w:tc>
        <w:tc>
          <w:tcPr>
            <w:tcW w:w="834" w:type="dxa"/>
          </w:tcPr>
          <w:p w14:paraId="648D2FE1" w14:textId="77777777" w:rsidR="001231E6" w:rsidRPr="00EA70E6" w:rsidRDefault="001231E6" w:rsidP="001231E6">
            <w:pPr>
              <w:jc w:val="center"/>
              <w:rPr>
                <w:rFonts w:asciiTheme="minorHAnsi" w:hAnsiTheme="minorHAnsi" w:cstheme="minorHAnsi"/>
                <w:sz w:val="20"/>
              </w:rPr>
            </w:pPr>
            <w:r w:rsidRPr="00EA70E6">
              <w:rPr>
                <w:rFonts w:asciiTheme="minorHAnsi" w:hAnsiTheme="minorHAnsi" w:cstheme="minorHAnsi"/>
                <w:sz w:val="20"/>
              </w:rPr>
              <w:t>1</w:t>
            </w:r>
          </w:p>
        </w:tc>
        <w:tc>
          <w:tcPr>
            <w:tcW w:w="853" w:type="dxa"/>
          </w:tcPr>
          <w:p w14:paraId="1772A82D" w14:textId="77777777" w:rsidR="001231E6" w:rsidRPr="00EA70E6" w:rsidRDefault="001231E6" w:rsidP="001231E6">
            <w:pPr>
              <w:jc w:val="center"/>
              <w:rPr>
                <w:rFonts w:asciiTheme="minorHAnsi" w:hAnsiTheme="minorHAnsi" w:cstheme="minorHAnsi"/>
                <w:sz w:val="20"/>
              </w:rPr>
            </w:pPr>
            <w:r w:rsidRPr="00EA70E6">
              <w:rPr>
                <w:rFonts w:asciiTheme="minorHAnsi" w:hAnsiTheme="minorHAnsi" w:cstheme="minorHAnsi"/>
                <w:sz w:val="20"/>
              </w:rPr>
              <w:t>NO</w:t>
            </w:r>
          </w:p>
        </w:tc>
        <w:tc>
          <w:tcPr>
            <w:tcW w:w="1192" w:type="dxa"/>
          </w:tcPr>
          <w:p w14:paraId="24AA8D3B" w14:textId="77777777" w:rsidR="001231E6" w:rsidRPr="00EA70E6" w:rsidRDefault="001231E6" w:rsidP="001231E6">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3DF8E3D4" w14:textId="77777777" w:rsidR="001231E6" w:rsidRPr="00EA70E6" w:rsidRDefault="001231E6" w:rsidP="001231E6">
            <w:pPr>
              <w:jc w:val="both"/>
              <w:rPr>
                <w:rFonts w:asciiTheme="minorHAnsi" w:hAnsiTheme="minorHAnsi" w:cstheme="minorHAnsi"/>
                <w:sz w:val="20"/>
              </w:rPr>
            </w:pPr>
            <w:r w:rsidRPr="00EA70E6">
              <w:rPr>
                <w:rFonts w:asciiTheme="minorHAnsi" w:hAnsiTheme="minorHAnsi" w:cstheme="minorHAnsi"/>
                <w:sz w:val="20"/>
              </w:rPr>
              <w:t>N</w:t>
            </w:r>
          </w:p>
        </w:tc>
        <w:tc>
          <w:tcPr>
            <w:tcW w:w="1139" w:type="dxa"/>
          </w:tcPr>
          <w:p w14:paraId="10491C3A" w14:textId="77777777" w:rsidR="001231E6" w:rsidRPr="00EA70E6" w:rsidRDefault="001231E6" w:rsidP="001231E6">
            <w:pPr>
              <w:jc w:val="both"/>
              <w:rPr>
                <w:rFonts w:asciiTheme="minorHAnsi" w:hAnsiTheme="minorHAnsi" w:cstheme="minorHAnsi"/>
                <w:sz w:val="20"/>
              </w:rPr>
            </w:pPr>
          </w:p>
        </w:tc>
      </w:tr>
    </w:tbl>
    <w:p w14:paraId="471F8D88" w14:textId="77777777" w:rsidR="00841C91" w:rsidRPr="00EA70E6" w:rsidRDefault="00841C91" w:rsidP="0015291F">
      <w:pPr>
        <w:ind w:left="360"/>
        <w:jc w:val="both"/>
        <w:rPr>
          <w:rFonts w:asciiTheme="minorHAnsi" w:hAnsiTheme="minorHAnsi" w:cstheme="minorHAnsi"/>
          <w:b/>
          <w:bCs/>
        </w:rPr>
      </w:pPr>
    </w:p>
    <w:p w14:paraId="2085621D" w14:textId="77777777" w:rsidR="00841C91" w:rsidRPr="00EA70E6" w:rsidRDefault="00841C91" w:rsidP="00841C91">
      <w:pPr>
        <w:pStyle w:val="ListParagraph"/>
        <w:jc w:val="both"/>
        <w:rPr>
          <w:rFonts w:asciiTheme="minorHAnsi" w:hAnsiTheme="minorHAnsi" w:cstheme="minorHAnsi"/>
          <w:b/>
          <w:bCs/>
        </w:rPr>
      </w:pPr>
    </w:p>
    <w:p w14:paraId="3811C5DB" w14:textId="77777777" w:rsidR="00841C91" w:rsidRPr="00EA70E6" w:rsidRDefault="008774E8" w:rsidP="006C1FB1">
      <w:pPr>
        <w:pStyle w:val="ListParagraph"/>
        <w:numPr>
          <w:ilvl w:val="0"/>
          <w:numId w:val="10"/>
        </w:numPr>
        <w:jc w:val="both"/>
        <w:rPr>
          <w:rFonts w:asciiTheme="minorHAnsi" w:hAnsiTheme="minorHAnsi" w:cstheme="minorHAnsi"/>
          <w:b/>
          <w:bCs/>
        </w:rPr>
      </w:pPr>
      <w:r w:rsidRPr="00EA70E6">
        <w:rPr>
          <w:rFonts w:asciiTheme="minorHAnsi" w:hAnsiTheme="minorHAnsi" w:cstheme="minorHAnsi"/>
          <w:b/>
          <w:bCs/>
        </w:rPr>
        <w:t>Registered</w:t>
      </w:r>
      <w:r w:rsidR="00841C91" w:rsidRPr="00EA70E6">
        <w:rPr>
          <w:rFonts w:asciiTheme="minorHAnsi" w:hAnsiTheme="minorHAnsi" w:cstheme="minorHAnsi"/>
          <w:b/>
          <w:bCs/>
        </w:rPr>
        <w:t>UserLog</w:t>
      </w:r>
      <w:r w:rsidR="00367DDD" w:rsidRPr="00EA70E6">
        <w:rPr>
          <w:rFonts w:asciiTheme="minorHAnsi" w:hAnsiTheme="minorHAnsi" w:cstheme="minorHAnsi"/>
          <w:b/>
          <w:bCs/>
        </w:rPr>
        <w:t xml:space="preserve"> – </w:t>
      </w:r>
      <w:r w:rsidR="00367DDD" w:rsidRPr="00EA70E6">
        <w:rPr>
          <w:rFonts w:asciiTheme="minorHAnsi" w:hAnsiTheme="minorHAnsi" w:cstheme="minorHAnsi"/>
        </w:rPr>
        <w:t>To log</w:t>
      </w:r>
      <w:r w:rsidR="00D15E9A" w:rsidRPr="00EA70E6">
        <w:rPr>
          <w:rFonts w:asciiTheme="minorHAnsi" w:hAnsiTheme="minorHAnsi" w:cstheme="minorHAnsi"/>
        </w:rPr>
        <w:t xml:space="preserve"> </w:t>
      </w:r>
      <w:r w:rsidR="00367DDD" w:rsidRPr="00EA70E6">
        <w:rPr>
          <w:rFonts w:asciiTheme="minorHAnsi" w:hAnsiTheme="minorHAnsi" w:cstheme="minorHAnsi"/>
        </w:rPr>
        <w:t>the registered users activities</w:t>
      </w:r>
      <w:r w:rsidR="00D15E9A" w:rsidRPr="00EA70E6">
        <w:rPr>
          <w:rFonts w:asciiTheme="minorHAnsi" w:hAnsiTheme="minorHAnsi" w:cstheme="minorHAnsi"/>
        </w:rPr>
        <w:t xml:space="preserve"> limited upto </w:t>
      </w:r>
      <w:r w:rsidR="00A90178" w:rsidRPr="00EA70E6">
        <w:rPr>
          <w:rFonts w:asciiTheme="minorHAnsi" w:hAnsiTheme="minorHAnsi" w:cstheme="minorHAnsi"/>
        </w:rPr>
        <w:t xml:space="preserve">successful </w:t>
      </w:r>
      <w:r w:rsidR="00D15E9A" w:rsidRPr="00EA70E6">
        <w:rPr>
          <w:rFonts w:asciiTheme="minorHAnsi" w:hAnsiTheme="minorHAnsi" w:cstheme="minorHAnsi"/>
        </w:rPr>
        <w:t>log-in hits</w:t>
      </w:r>
      <w:r w:rsidR="00367DDD" w:rsidRPr="00EA70E6">
        <w:rPr>
          <w:rFonts w:asciiTheme="minorHAnsi" w:hAnsiTheme="minorHAnsi" w:cstheme="minorHAnsi"/>
        </w:rPr>
        <w:t xml:space="preserve">. </w:t>
      </w:r>
    </w:p>
    <w:p w14:paraId="1CE03BCD" w14:textId="77777777" w:rsidR="00367DDD" w:rsidRPr="00EA70E6" w:rsidRDefault="00367DDD" w:rsidP="00367DDD">
      <w:pPr>
        <w:pStyle w:val="ListParagraph"/>
        <w:jc w:val="both"/>
        <w:rPr>
          <w:rFonts w:asciiTheme="minorHAnsi" w:hAnsiTheme="minorHAnsi" w:cstheme="minorHAnsi"/>
          <w:b/>
          <w:bCs/>
        </w:rPr>
      </w:pPr>
    </w:p>
    <w:tbl>
      <w:tblPr>
        <w:tblStyle w:val="TableGrid"/>
        <w:tblW w:w="0" w:type="auto"/>
        <w:tblInd w:w="360" w:type="dxa"/>
        <w:tblLook w:val="04A0" w:firstRow="1" w:lastRow="0" w:firstColumn="1" w:lastColumn="0" w:noHBand="0" w:noVBand="1"/>
      </w:tblPr>
      <w:tblGrid>
        <w:gridCol w:w="2045"/>
        <w:gridCol w:w="1200"/>
        <w:gridCol w:w="820"/>
        <w:gridCol w:w="844"/>
        <w:gridCol w:w="1180"/>
        <w:gridCol w:w="847"/>
        <w:gridCol w:w="1110"/>
      </w:tblGrid>
      <w:tr w:rsidR="00367DDD" w:rsidRPr="00EA70E6" w14:paraId="60988222" w14:textId="77777777" w:rsidTr="008B3F2E">
        <w:trPr>
          <w:tblHeader/>
        </w:trPr>
        <w:tc>
          <w:tcPr>
            <w:tcW w:w="2155" w:type="dxa"/>
            <w:shd w:val="clear" w:color="auto" w:fill="BFBFBF" w:themeFill="background1" w:themeFillShade="BF"/>
          </w:tcPr>
          <w:p w14:paraId="6162E7C2"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Field Name</w:t>
            </w:r>
          </w:p>
        </w:tc>
        <w:tc>
          <w:tcPr>
            <w:tcW w:w="1247" w:type="dxa"/>
            <w:shd w:val="clear" w:color="auto" w:fill="BFBFBF" w:themeFill="background1" w:themeFillShade="BF"/>
          </w:tcPr>
          <w:p w14:paraId="2A61F7D6"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Type</w:t>
            </w:r>
          </w:p>
        </w:tc>
        <w:tc>
          <w:tcPr>
            <w:tcW w:w="834" w:type="dxa"/>
            <w:shd w:val="clear" w:color="auto" w:fill="BFBFBF" w:themeFill="background1" w:themeFillShade="BF"/>
          </w:tcPr>
          <w:p w14:paraId="0B6D97F9"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Length</w:t>
            </w:r>
          </w:p>
        </w:tc>
        <w:tc>
          <w:tcPr>
            <w:tcW w:w="853" w:type="dxa"/>
            <w:shd w:val="clear" w:color="auto" w:fill="BFBFBF" w:themeFill="background1" w:themeFillShade="BF"/>
          </w:tcPr>
          <w:p w14:paraId="066BED06"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Unique</w:t>
            </w:r>
          </w:p>
        </w:tc>
        <w:tc>
          <w:tcPr>
            <w:tcW w:w="1192" w:type="dxa"/>
            <w:shd w:val="clear" w:color="auto" w:fill="BFBFBF" w:themeFill="background1" w:themeFillShade="BF"/>
          </w:tcPr>
          <w:p w14:paraId="7570B02E"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Mandatory</w:t>
            </w:r>
          </w:p>
        </w:tc>
        <w:tc>
          <w:tcPr>
            <w:tcW w:w="850" w:type="dxa"/>
            <w:shd w:val="clear" w:color="auto" w:fill="BFBFBF" w:themeFill="background1" w:themeFillShade="BF"/>
          </w:tcPr>
          <w:p w14:paraId="7F23CCF8"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Default</w:t>
            </w:r>
          </w:p>
        </w:tc>
        <w:tc>
          <w:tcPr>
            <w:tcW w:w="1139" w:type="dxa"/>
            <w:shd w:val="clear" w:color="auto" w:fill="BFBFBF" w:themeFill="background1" w:themeFillShade="BF"/>
          </w:tcPr>
          <w:p w14:paraId="1B7B3477" w14:textId="77777777" w:rsidR="00367DDD" w:rsidRPr="00EA70E6" w:rsidRDefault="00367DDD" w:rsidP="009D7145">
            <w:pPr>
              <w:jc w:val="center"/>
              <w:rPr>
                <w:rFonts w:asciiTheme="minorHAnsi" w:hAnsiTheme="minorHAnsi" w:cstheme="minorHAnsi"/>
                <w:b/>
                <w:bCs/>
                <w:sz w:val="20"/>
              </w:rPr>
            </w:pPr>
            <w:r w:rsidRPr="00EA70E6">
              <w:rPr>
                <w:rFonts w:asciiTheme="minorHAnsi" w:hAnsiTheme="minorHAnsi" w:cstheme="minorHAnsi"/>
                <w:b/>
                <w:bCs/>
                <w:sz w:val="20"/>
              </w:rPr>
              <w:t>Remark</w:t>
            </w:r>
          </w:p>
        </w:tc>
      </w:tr>
      <w:tr w:rsidR="00367DDD" w:rsidRPr="00EA70E6" w14:paraId="3758744F" w14:textId="77777777" w:rsidTr="009D7145">
        <w:tc>
          <w:tcPr>
            <w:tcW w:w="2155" w:type="dxa"/>
          </w:tcPr>
          <w:p w14:paraId="55C54870"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USER_LOG_ID</w:t>
            </w:r>
          </w:p>
        </w:tc>
        <w:tc>
          <w:tcPr>
            <w:tcW w:w="1247" w:type="dxa"/>
          </w:tcPr>
          <w:p w14:paraId="0C78D4B8"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BIGINT</w:t>
            </w:r>
          </w:p>
        </w:tc>
        <w:tc>
          <w:tcPr>
            <w:tcW w:w="834" w:type="dxa"/>
          </w:tcPr>
          <w:p w14:paraId="12855D21" w14:textId="77777777" w:rsidR="00367DDD" w:rsidRPr="00EA70E6" w:rsidRDefault="00367DDD" w:rsidP="009D7145">
            <w:pPr>
              <w:jc w:val="center"/>
              <w:rPr>
                <w:rFonts w:asciiTheme="minorHAnsi" w:hAnsiTheme="minorHAnsi" w:cstheme="minorHAnsi"/>
                <w:sz w:val="20"/>
              </w:rPr>
            </w:pPr>
          </w:p>
        </w:tc>
        <w:tc>
          <w:tcPr>
            <w:tcW w:w="853" w:type="dxa"/>
          </w:tcPr>
          <w:p w14:paraId="21527D01" w14:textId="77777777" w:rsidR="00367DDD" w:rsidRPr="00EA70E6" w:rsidRDefault="00367DDD" w:rsidP="009D7145">
            <w:pPr>
              <w:jc w:val="center"/>
              <w:rPr>
                <w:rFonts w:asciiTheme="minorHAnsi" w:hAnsiTheme="minorHAnsi" w:cstheme="minorHAnsi"/>
                <w:sz w:val="20"/>
              </w:rPr>
            </w:pPr>
          </w:p>
        </w:tc>
        <w:tc>
          <w:tcPr>
            <w:tcW w:w="1192" w:type="dxa"/>
          </w:tcPr>
          <w:p w14:paraId="749243CF"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2A406219"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AUTO GEN</w:t>
            </w:r>
          </w:p>
        </w:tc>
        <w:tc>
          <w:tcPr>
            <w:tcW w:w="1139" w:type="dxa"/>
          </w:tcPr>
          <w:p w14:paraId="03002357"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Primary Key</w:t>
            </w:r>
          </w:p>
        </w:tc>
      </w:tr>
      <w:tr w:rsidR="00367DDD" w:rsidRPr="00EA70E6" w14:paraId="27E39E72" w14:textId="77777777" w:rsidTr="009D7145">
        <w:tc>
          <w:tcPr>
            <w:tcW w:w="2155" w:type="dxa"/>
          </w:tcPr>
          <w:p w14:paraId="5772BAEA"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USER_ID</w:t>
            </w:r>
          </w:p>
        </w:tc>
        <w:tc>
          <w:tcPr>
            <w:tcW w:w="1247" w:type="dxa"/>
          </w:tcPr>
          <w:p w14:paraId="67798709"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3C3E50EB" w14:textId="77777777" w:rsidR="00367DDD" w:rsidRPr="00EA70E6" w:rsidRDefault="008C15F6" w:rsidP="009D7145">
            <w:pPr>
              <w:jc w:val="center"/>
              <w:rPr>
                <w:rFonts w:asciiTheme="minorHAnsi" w:hAnsiTheme="minorHAnsi" w:cstheme="minorHAnsi"/>
                <w:sz w:val="20"/>
              </w:rPr>
            </w:pPr>
            <w:r w:rsidRPr="00EA70E6">
              <w:rPr>
                <w:rFonts w:asciiTheme="minorHAnsi" w:hAnsiTheme="minorHAnsi" w:cstheme="minorHAnsi"/>
                <w:sz w:val="20"/>
              </w:rPr>
              <w:t>50</w:t>
            </w:r>
          </w:p>
        </w:tc>
        <w:tc>
          <w:tcPr>
            <w:tcW w:w="853" w:type="dxa"/>
          </w:tcPr>
          <w:p w14:paraId="3DB30962" w14:textId="77777777" w:rsidR="00367DDD" w:rsidRPr="00EA70E6" w:rsidRDefault="00367DDD" w:rsidP="009D7145">
            <w:pPr>
              <w:jc w:val="center"/>
              <w:rPr>
                <w:rFonts w:asciiTheme="minorHAnsi" w:hAnsiTheme="minorHAnsi" w:cstheme="minorHAnsi"/>
                <w:sz w:val="20"/>
              </w:rPr>
            </w:pPr>
          </w:p>
        </w:tc>
        <w:tc>
          <w:tcPr>
            <w:tcW w:w="1192" w:type="dxa"/>
          </w:tcPr>
          <w:p w14:paraId="187BCF6B"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60D0F50A" w14:textId="77777777" w:rsidR="00367DDD" w:rsidRPr="00EA70E6" w:rsidRDefault="00367DDD" w:rsidP="009D7145">
            <w:pPr>
              <w:jc w:val="both"/>
              <w:rPr>
                <w:rFonts w:asciiTheme="minorHAnsi" w:hAnsiTheme="minorHAnsi" w:cstheme="minorHAnsi"/>
                <w:sz w:val="20"/>
              </w:rPr>
            </w:pPr>
          </w:p>
        </w:tc>
        <w:tc>
          <w:tcPr>
            <w:tcW w:w="1139" w:type="dxa"/>
          </w:tcPr>
          <w:p w14:paraId="4B55712D"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Foreign Key</w:t>
            </w:r>
          </w:p>
        </w:tc>
      </w:tr>
      <w:tr w:rsidR="00367DDD" w:rsidRPr="00EA70E6" w14:paraId="44A03DAE" w14:textId="77777777" w:rsidTr="009D7145">
        <w:tc>
          <w:tcPr>
            <w:tcW w:w="2155" w:type="dxa"/>
          </w:tcPr>
          <w:p w14:paraId="62423FBF"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LOGGED_IN_AT</w:t>
            </w:r>
          </w:p>
        </w:tc>
        <w:tc>
          <w:tcPr>
            <w:tcW w:w="1247" w:type="dxa"/>
          </w:tcPr>
          <w:p w14:paraId="22947567"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DATETIME</w:t>
            </w:r>
          </w:p>
        </w:tc>
        <w:tc>
          <w:tcPr>
            <w:tcW w:w="834" w:type="dxa"/>
          </w:tcPr>
          <w:p w14:paraId="3468C34A" w14:textId="77777777" w:rsidR="00367DDD" w:rsidRPr="00EA70E6" w:rsidRDefault="00367DDD" w:rsidP="009D7145">
            <w:pPr>
              <w:jc w:val="center"/>
              <w:rPr>
                <w:rFonts w:asciiTheme="minorHAnsi" w:hAnsiTheme="minorHAnsi" w:cstheme="minorHAnsi"/>
                <w:sz w:val="20"/>
              </w:rPr>
            </w:pPr>
          </w:p>
        </w:tc>
        <w:tc>
          <w:tcPr>
            <w:tcW w:w="853" w:type="dxa"/>
          </w:tcPr>
          <w:p w14:paraId="3218C3AD" w14:textId="77777777" w:rsidR="00367DDD" w:rsidRPr="00EA70E6" w:rsidRDefault="00367DDD" w:rsidP="009D7145">
            <w:pPr>
              <w:jc w:val="center"/>
              <w:rPr>
                <w:rFonts w:asciiTheme="minorHAnsi" w:hAnsiTheme="minorHAnsi" w:cstheme="minorHAnsi"/>
                <w:sz w:val="20"/>
              </w:rPr>
            </w:pPr>
          </w:p>
        </w:tc>
        <w:tc>
          <w:tcPr>
            <w:tcW w:w="1192" w:type="dxa"/>
          </w:tcPr>
          <w:p w14:paraId="7B179CDC"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53E99C08"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Current Date Time</w:t>
            </w:r>
          </w:p>
        </w:tc>
        <w:tc>
          <w:tcPr>
            <w:tcW w:w="1139" w:type="dxa"/>
          </w:tcPr>
          <w:p w14:paraId="4413BF57"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Users logged in date time</w:t>
            </w:r>
          </w:p>
        </w:tc>
      </w:tr>
      <w:tr w:rsidR="00367DDD" w:rsidRPr="00EA70E6" w14:paraId="02151326" w14:textId="77777777" w:rsidTr="009D7145">
        <w:tc>
          <w:tcPr>
            <w:tcW w:w="2155" w:type="dxa"/>
          </w:tcPr>
          <w:p w14:paraId="526B0437"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USER_IP</w:t>
            </w:r>
          </w:p>
        </w:tc>
        <w:tc>
          <w:tcPr>
            <w:tcW w:w="1247" w:type="dxa"/>
          </w:tcPr>
          <w:p w14:paraId="6E8DA12C"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4A6D041A"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16</w:t>
            </w:r>
          </w:p>
        </w:tc>
        <w:tc>
          <w:tcPr>
            <w:tcW w:w="853" w:type="dxa"/>
          </w:tcPr>
          <w:p w14:paraId="534341AB"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NO</w:t>
            </w:r>
          </w:p>
        </w:tc>
        <w:tc>
          <w:tcPr>
            <w:tcW w:w="1192" w:type="dxa"/>
          </w:tcPr>
          <w:p w14:paraId="563B305C"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37BB2133" w14:textId="77777777" w:rsidR="00367DDD" w:rsidRPr="00EA70E6" w:rsidRDefault="00367DDD" w:rsidP="009D7145">
            <w:pPr>
              <w:jc w:val="both"/>
              <w:rPr>
                <w:rFonts w:asciiTheme="minorHAnsi" w:hAnsiTheme="minorHAnsi" w:cstheme="minorHAnsi"/>
                <w:sz w:val="20"/>
              </w:rPr>
            </w:pPr>
          </w:p>
        </w:tc>
        <w:tc>
          <w:tcPr>
            <w:tcW w:w="1139" w:type="dxa"/>
          </w:tcPr>
          <w:p w14:paraId="20F56AF6"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 IP Address</w:t>
            </w:r>
          </w:p>
        </w:tc>
      </w:tr>
      <w:tr w:rsidR="00367DDD" w:rsidRPr="00EA70E6" w14:paraId="5CA61BA0" w14:textId="77777777" w:rsidTr="009D7145">
        <w:tc>
          <w:tcPr>
            <w:tcW w:w="2155" w:type="dxa"/>
          </w:tcPr>
          <w:p w14:paraId="7D8C399F"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USER_LOC_LATD</w:t>
            </w:r>
          </w:p>
        </w:tc>
        <w:tc>
          <w:tcPr>
            <w:tcW w:w="1247" w:type="dxa"/>
          </w:tcPr>
          <w:p w14:paraId="078B7809" w14:textId="77777777" w:rsidR="00367DDD" w:rsidRPr="00EA70E6" w:rsidRDefault="00367DDD" w:rsidP="009D7145">
            <w:pPr>
              <w:jc w:val="both"/>
              <w:rPr>
                <w:rFonts w:asciiTheme="minorHAnsi" w:hAnsiTheme="minorHAnsi" w:cstheme="minorHAnsi"/>
                <w:sz w:val="20"/>
              </w:rPr>
            </w:pPr>
            <w:r w:rsidRPr="00EA70E6">
              <w:rPr>
                <w:rFonts w:asciiTheme="minorHAnsi" w:hAnsiTheme="minorHAnsi" w:cstheme="minorHAnsi"/>
                <w:sz w:val="20"/>
              </w:rPr>
              <w:t>FLOAT</w:t>
            </w:r>
          </w:p>
        </w:tc>
        <w:tc>
          <w:tcPr>
            <w:tcW w:w="834" w:type="dxa"/>
          </w:tcPr>
          <w:p w14:paraId="0C88B1A3" w14:textId="77777777" w:rsidR="00367DDD" w:rsidRPr="00EA70E6" w:rsidRDefault="00367DDD" w:rsidP="009D7145">
            <w:pPr>
              <w:jc w:val="center"/>
              <w:rPr>
                <w:rFonts w:asciiTheme="minorHAnsi" w:hAnsiTheme="minorHAnsi" w:cstheme="minorHAnsi"/>
                <w:sz w:val="20"/>
              </w:rPr>
            </w:pPr>
          </w:p>
        </w:tc>
        <w:tc>
          <w:tcPr>
            <w:tcW w:w="853" w:type="dxa"/>
          </w:tcPr>
          <w:p w14:paraId="73136ED0" w14:textId="77777777" w:rsidR="00367DDD" w:rsidRPr="00EA70E6" w:rsidRDefault="00367DDD" w:rsidP="009D7145">
            <w:pPr>
              <w:jc w:val="center"/>
              <w:rPr>
                <w:rFonts w:asciiTheme="minorHAnsi" w:hAnsiTheme="minorHAnsi" w:cstheme="minorHAnsi"/>
                <w:sz w:val="20"/>
              </w:rPr>
            </w:pPr>
          </w:p>
        </w:tc>
        <w:tc>
          <w:tcPr>
            <w:tcW w:w="1192" w:type="dxa"/>
          </w:tcPr>
          <w:p w14:paraId="4B8F0F08" w14:textId="77777777" w:rsidR="00367DDD" w:rsidRPr="00EA70E6" w:rsidRDefault="00367DDD"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4A408E48" w14:textId="77777777" w:rsidR="00367DDD" w:rsidRPr="00EA70E6" w:rsidRDefault="00367DDD" w:rsidP="009D7145">
            <w:pPr>
              <w:jc w:val="both"/>
              <w:rPr>
                <w:rFonts w:asciiTheme="minorHAnsi" w:hAnsiTheme="minorHAnsi" w:cstheme="minorHAnsi"/>
                <w:sz w:val="20"/>
              </w:rPr>
            </w:pPr>
          </w:p>
        </w:tc>
        <w:tc>
          <w:tcPr>
            <w:tcW w:w="1139" w:type="dxa"/>
          </w:tcPr>
          <w:p w14:paraId="299F3AF9"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Latitude of user location</w:t>
            </w:r>
          </w:p>
        </w:tc>
      </w:tr>
      <w:tr w:rsidR="00367DDD" w:rsidRPr="00EA70E6" w14:paraId="70B28ACA" w14:textId="77777777" w:rsidTr="009D7145">
        <w:tc>
          <w:tcPr>
            <w:tcW w:w="2155" w:type="dxa"/>
          </w:tcPr>
          <w:p w14:paraId="6B7EB9AA"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USER_LOC_LONGT</w:t>
            </w:r>
          </w:p>
        </w:tc>
        <w:tc>
          <w:tcPr>
            <w:tcW w:w="1247" w:type="dxa"/>
          </w:tcPr>
          <w:p w14:paraId="77A5A837"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FLOAT</w:t>
            </w:r>
          </w:p>
        </w:tc>
        <w:tc>
          <w:tcPr>
            <w:tcW w:w="834" w:type="dxa"/>
          </w:tcPr>
          <w:p w14:paraId="293330C1" w14:textId="77777777" w:rsidR="00367DDD" w:rsidRPr="00EA70E6" w:rsidRDefault="00367DDD" w:rsidP="00367DDD">
            <w:pPr>
              <w:jc w:val="center"/>
              <w:rPr>
                <w:rFonts w:asciiTheme="minorHAnsi" w:hAnsiTheme="minorHAnsi" w:cstheme="minorHAnsi"/>
                <w:sz w:val="20"/>
              </w:rPr>
            </w:pPr>
          </w:p>
        </w:tc>
        <w:tc>
          <w:tcPr>
            <w:tcW w:w="853" w:type="dxa"/>
          </w:tcPr>
          <w:p w14:paraId="2BE22FCF" w14:textId="77777777" w:rsidR="00367DDD" w:rsidRPr="00EA70E6" w:rsidRDefault="00367DDD" w:rsidP="00367DDD">
            <w:pPr>
              <w:jc w:val="center"/>
              <w:rPr>
                <w:rFonts w:asciiTheme="minorHAnsi" w:hAnsiTheme="minorHAnsi" w:cstheme="minorHAnsi"/>
                <w:sz w:val="20"/>
              </w:rPr>
            </w:pPr>
          </w:p>
        </w:tc>
        <w:tc>
          <w:tcPr>
            <w:tcW w:w="1192" w:type="dxa"/>
          </w:tcPr>
          <w:p w14:paraId="1F50EDEB" w14:textId="77777777" w:rsidR="00367DDD" w:rsidRPr="00EA70E6" w:rsidRDefault="00367DDD" w:rsidP="00367DDD">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7EC4226A" w14:textId="77777777" w:rsidR="00367DDD" w:rsidRPr="00EA70E6" w:rsidRDefault="00367DDD" w:rsidP="00367DDD">
            <w:pPr>
              <w:jc w:val="both"/>
              <w:rPr>
                <w:rFonts w:asciiTheme="minorHAnsi" w:hAnsiTheme="minorHAnsi" w:cstheme="minorHAnsi"/>
                <w:sz w:val="20"/>
              </w:rPr>
            </w:pPr>
          </w:p>
        </w:tc>
        <w:tc>
          <w:tcPr>
            <w:tcW w:w="1139" w:type="dxa"/>
          </w:tcPr>
          <w:p w14:paraId="456938BD" w14:textId="77777777" w:rsidR="00367DDD" w:rsidRPr="00EA70E6" w:rsidRDefault="00367DDD" w:rsidP="00367DDD">
            <w:pPr>
              <w:jc w:val="both"/>
              <w:rPr>
                <w:rFonts w:asciiTheme="minorHAnsi" w:hAnsiTheme="minorHAnsi" w:cstheme="minorHAnsi"/>
                <w:sz w:val="20"/>
              </w:rPr>
            </w:pPr>
            <w:r w:rsidRPr="00EA70E6">
              <w:rPr>
                <w:rFonts w:asciiTheme="minorHAnsi" w:hAnsiTheme="minorHAnsi" w:cstheme="minorHAnsi"/>
                <w:sz w:val="20"/>
              </w:rPr>
              <w:t>Longitude of user location</w:t>
            </w:r>
          </w:p>
        </w:tc>
      </w:tr>
    </w:tbl>
    <w:p w14:paraId="0C836950" w14:textId="77777777" w:rsidR="00841C91" w:rsidRPr="00EA70E6" w:rsidRDefault="00841C91">
      <w:pPr>
        <w:rPr>
          <w:rFonts w:asciiTheme="minorHAnsi" w:hAnsiTheme="minorHAnsi" w:cstheme="minorHAnsi"/>
        </w:rPr>
      </w:pPr>
    </w:p>
    <w:p w14:paraId="286BD457" w14:textId="77777777" w:rsidR="00367DDD" w:rsidRPr="00EA70E6" w:rsidRDefault="008774E8" w:rsidP="006C1FB1">
      <w:pPr>
        <w:pStyle w:val="ListParagraph"/>
        <w:numPr>
          <w:ilvl w:val="0"/>
          <w:numId w:val="10"/>
        </w:numPr>
        <w:jc w:val="both"/>
        <w:rPr>
          <w:rFonts w:asciiTheme="minorHAnsi" w:hAnsiTheme="minorHAnsi" w:cstheme="minorHAnsi"/>
          <w:b/>
          <w:bCs/>
        </w:rPr>
      </w:pPr>
      <w:r w:rsidRPr="00EA70E6">
        <w:rPr>
          <w:rFonts w:asciiTheme="minorHAnsi" w:hAnsiTheme="minorHAnsi" w:cstheme="minorHAnsi"/>
          <w:b/>
          <w:bCs/>
        </w:rPr>
        <w:t>NonRegisteredUsers</w:t>
      </w:r>
      <w:r w:rsidR="00367DDD" w:rsidRPr="00EA70E6">
        <w:rPr>
          <w:rFonts w:asciiTheme="minorHAnsi" w:hAnsiTheme="minorHAnsi" w:cstheme="minorHAnsi"/>
          <w:b/>
          <w:bCs/>
        </w:rPr>
        <w:t xml:space="preserve">Log – </w:t>
      </w:r>
      <w:r w:rsidR="00367DDD" w:rsidRPr="00EA70E6">
        <w:rPr>
          <w:rFonts w:asciiTheme="minorHAnsi" w:hAnsiTheme="minorHAnsi" w:cstheme="minorHAnsi"/>
        </w:rPr>
        <w:t xml:space="preserve">To log the application usage. </w:t>
      </w:r>
    </w:p>
    <w:p w14:paraId="4BBDE2E0" w14:textId="77777777" w:rsidR="00A90178" w:rsidRPr="00EA70E6" w:rsidRDefault="00A90178" w:rsidP="00A90178">
      <w:pPr>
        <w:pStyle w:val="ListParagraph"/>
        <w:jc w:val="both"/>
        <w:rPr>
          <w:rFonts w:asciiTheme="minorHAnsi" w:hAnsiTheme="minorHAnsi" w:cstheme="minorHAnsi"/>
          <w:b/>
          <w:bCs/>
        </w:rPr>
      </w:pPr>
    </w:p>
    <w:tbl>
      <w:tblPr>
        <w:tblStyle w:val="TableGrid"/>
        <w:tblW w:w="0" w:type="auto"/>
        <w:tblInd w:w="360" w:type="dxa"/>
        <w:tblLook w:val="04A0" w:firstRow="1" w:lastRow="0" w:firstColumn="1" w:lastColumn="0" w:noHBand="0" w:noVBand="1"/>
      </w:tblPr>
      <w:tblGrid>
        <w:gridCol w:w="2028"/>
        <w:gridCol w:w="1193"/>
        <w:gridCol w:w="818"/>
        <w:gridCol w:w="843"/>
        <w:gridCol w:w="1178"/>
        <w:gridCol w:w="847"/>
        <w:gridCol w:w="1139"/>
      </w:tblGrid>
      <w:tr w:rsidR="00A90178" w:rsidRPr="00EA70E6" w14:paraId="48DF2199" w14:textId="77777777" w:rsidTr="008B3F2E">
        <w:trPr>
          <w:tblHeader/>
        </w:trPr>
        <w:tc>
          <w:tcPr>
            <w:tcW w:w="2155" w:type="dxa"/>
            <w:shd w:val="clear" w:color="auto" w:fill="BFBFBF" w:themeFill="background1" w:themeFillShade="BF"/>
          </w:tcPr>
          <w:p w14:paraId="4EB579F9"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Field Name</w:t>
            </w:r>
          </w:p>
        </w:tc>
        <w:tc>
          <w:tcPr>
            <w:tcW w:w="1247" w:type="dxa"/>
            <w:shd w:val="clear" w:color="auto" w:fill="BFBFBF" w:themeFill="background1" w:themeFillShade="BF"/>
          </w:tcPr>
          <w:p w14:paraId="2315340E"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Type</w:t>
            </w:r>
          </w:p>
        </w:tc>
        <w:tc>
          <w:tcPr>
            <w:tcW w:w="834" w:type="dxa"/>
            <w:shd w:val="clear" w:color="auto" w:fill="BFBFBF" w:themeFill="background1" w:themeFillShade="BF"/>
          </w:tcPr>
          <w:p w14:paraId="7F7AB474"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Length</w:t>
            </w:r>
          </w:p>
        </w:tc>
        <w:tc>
          <w:tcPr>
            <w:tcW w:w="853" w:type="dxa"/>
            <w:shd w:val="clear" w:color="auto" w:fill="BFBFBF" w:themeFill="background1" w:themeFillShade="BF"/>
          </w:tcPr>
          <w:p w14:paraId="2169CF43"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Unique</w:t>
            </w:r>
          </w:p>
        </w:tc>
        <w:tc>
          <w:tcPr>
            <w:tcW w:w="1192" w:type="dxa"/>
            <w:shd w:val="clear" w:color="auto" w:fill="BFBFBF" w:themeFill="background1" w:themeFillShade="BF"/>
          </w:tcPr>
          <w:p w14:paraId="73410066"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Mandatory</w:t>
            </w:r>
          </w:p>
        </w:tc>
        <w:tc>
          <w:tcPr>
            <w:tcW w:w="850" w:type="dxa"/>
            <w:shd w:val="clear" w:color="auto" w:fill="BFBFBF" w:themeFill="background1" w:themeFillShade="BF"/>
          </w:tcPr>
          <w:p w14:paraId="1FB938B3"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Default</w:t>
            </w:r>
          </w:p>
        </w:tc>
        <w:tc>
          <w:tcPr>
            <w:tcW w:w="1139" w:type="dxa"/>
            <w:shd w:val="clear" w:color="auto" w:fill="BFBFBF" w:themeFill="background1" w:themeFillShade="BF"/>
          </w:tcPr>
          <w:p w14:paraId="1FC0F762" w14:textId="77777777" w:rsidR="00A90178" w:rsidRPr="00EA70E6" w:rsidRDefault="00A90178" w:rsidP="009D7145">
            <w:pPr>
              <w:jc w:val="center"/>
              <w:rPr>
                <w:rFonts w:asciiTheme="minorHAnsi" w:hAnsiTheme="minorHAnsi" w:cstheme="minorHAnsi"/>
                <w:b/>
                <w:bCs/>
                <w:sz w:val="20"/>
              </w:rPr>
            </w:pPr>
            <w:r w:rsidRPr="00EA70E6">
              <w:rPr>
                <w:rFonts w:asciiTheme="minorHAnsi" w:hAnsiTheme="minorHAnsi" w:cstheme="minorHAnsi"/>
                <w:b/>
                <w:bCs/>
                <w:sz w:val="20"/>
              </w:rPr>
              <w:t>Remark</w:t>
            </w:r>
          </w:p>
        </w:tc>
      </w:tr>
      <w:tr w:rsidR="00A90178" w:rsidRPr="00EA70E6" w14:paraId="5DBFBF80" w14:textId="77777777" w:rsidTr="009D7145">
        <w:tc>
          <w:tcPr>
            <w:tcW w:w="2155" w:type="dxa"/>
          </w:tcPr>
          <w:p w14:paraId="3318D0DC"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APPUSE_LOG_ID</w:t>
            </w:r>
          </w:p>
        </w:tc>
        <w:tc>
          <w:tcPr>
            <w:tcW w:w="1247" w:type="dxa"/>
          </w:tcPr>
          <w:p w14:paraId="5A115F70"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BIGINT</w:t>
            </w:r>
          </w:p>
        </w:tc>
        <w:tc>
          <w:tcPr>
            <w:tcW w:w="834" w:type="dxa"/>
          </w:tcPr>
          <w:p w14:paraId="67872B85" w14:textId="77777777" w:rsidR="00A90178" w:rsidRPr="00EA70E6" w:rsidRDefault="00A90178" w:rsidP="009D7145">
            <w:pPr>
              <w:jc w:val="center"/>
              <w:rPr>
                <w:rFonts w:asciiTheme="minorHAnsi" w:hAnsiTheme="minorHAnsi" w:cstheme="minorHAnsi"/>
                <w:sz w:val="20"/>
              </w:rPr>
            </w:pPr>
          </w:p>
        </w:tc>
        <w:tc>
          <w:tcPr>
            <w:tcW w:w="853" w:type="dxa"/>
          </w:tcPr>
          <w:p w14:paraId="479D735E" w14:textId="77777777" w:rsidR="00A90178" w:rsidRPr="00EA70E6" w:rsidRDefault="00A90178" w:rsidP="009D7145">
            <w:pPr>
              <w:jc w:val="center"/>
              <w:rPr>
                <w:rFonts w:asciiTheme="minorHAnsi" w:hAnsiTheme="minorHAnsi" w:cstheme="minorHAnsi"/>
                <w:sz w:val="20"/>
              </w:rPr>
            </w:pPr>
          </w:p>
        </w:tc>
        <w:tc>
          <w:tcPr>
            <w:tcW w:w="1192" w:type="dxa"/>
          </w:tcPr>
          <w:p w14:paraId="7E5FC61F"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3B407F75"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AUTO GEN</w:t>
            </w:r>
          </w:p>
        </w:tc>
        <w:tc>
          <w:tcPr>
            <w:tcW w:w="1139" w:type="dxa"/>
          </w:tcPr>
          <w:p w14:paraId="3466906F"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Primary Key</w:t>
            </w:r>
          </w:p>
        </w:tc>
      </w:tr>
      <w:tr w:rsidR="00A90178" w:rsidRPr="00EA70E6" w14:paraId="217A50E6" w14:textId="77777777" w:rsidTr="009D7145">
        <w:tc>
          <w:tcPr>
            <w:tcW w:w="2155" w:type="dxa"/>
          </w:tcPr>
          <w:p w14:paraId="20226ECA" w14:textId="77777777" w:rsidR="00A90178" w:rsidRPr="00EA70E6" w:rsidRDefault="008774E8" w:rsidP="009D7145">
            <w:pPr>
              <w:jc w:val="both"/>
              <w:rPr>
                <w:rFonts w:asciiTheme="minorHAnsi" w:hAnsiTheme="minorHAnsi" w:cstheme="minorHAnsi"/>
                <w:sz w:val="20"/>
              </w:rPr>
            </w:pPr>
            <w:r w:rsidRPr="00EA70E6">
              <w:rPr>
                <w:rFonts w:asciiTheme="minorHAnsi" w:hAnsiTheme="minorHAnsi" w:cstheme="minorHAnsi"/>
                <w:sz w:val="20"/>
              </w:rPr>
              <w:t>APP_</w:t>
            </w:r>
            <w:r w:rsidR="00A90178" w:rsidRPr="00EA70E6">
              <w:rPr>
                <w:rFonts w:asciiTheme="minorHAnsi" w:hAnsiTheme="minorHAnsi" w:cstheme="minorHAnsi"/>
                <w:sz w:val="20"/>
              </w:rPr>
              <w:t>USED_AT</w:t>
            </w:r>
          </w:p>
        </w:tc>
        <w:tc>
          <w:tcPr>
            <w:tcW w:w="1247" w:type="dxa"/>
          </w:tcPr>
          <w:p w14:paraId="6400F454"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DATETIME</w:t>
            </w:r>
          </w:p>
        </w:tc>
        <w:tc>
          <w:tcPr>
            <w:tcW w:w="834" w:type="dxa"/>
          </w:tcPr>
          <w:p w14:paraId="13AA1628" w14:textId="77777777" w:rsidR="00A90178" w:rsidRPr="00EA70E6" w:rsidRDefault="00A90178" w:rsidP="009D7145">
            <w:pPr>
              <w:jc w:val="center"/>
              <w:rPr>
                <w:rFonts w:asciiTheme="minorHAnsi" w:hAnsiTheme="minorHAnsi" w:cstheme="minorHAnsi"/>
                <w:sz w:val="20"/>
              </w:rPr>
            </w:pPr>
          </w:p>
        </w:tc>
        <w:tc>
          <w:tcPr>
            <w:tcW w:w="853" w:type="dxa"/>
          </w:tcPr>
          <w:p w14:paraId="7F20B5A0" w14:textId="77777777" w:rsidR="00A90178" w:rsidRPr="00EA70E6" w:rsidRDefault="00A90178" w:rsidP="009D7145">
            <w:pPr>
              <w:jc w:val="center"/>
              <w:rPr>
                <w:rFonts w:asciiTheme="minorHAnsi" w:hAnsiTheme="minorHAnsi" w:cstheme="minorHAnsi"/>
                <w:sz w:val="20"/>
              </w:rPr>
            </w:pPr>
          </w:p>
        </w:tc>
        <w:tc>
          <w:tcPr>
            <w:tcW w:w="1192" w:type="dxa"/>
          </w:tcPr>
          <w:p w14:paraId="24E4A4B3"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728F3E51"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Current Date Time</w:t>
            </w:r>
          </w:p>
        </w:tc>
        <w:tc>
          <w:tcPr>
            <w:tcW w:w="1139" w:type="dxa"/>
          </w:tcPr>
          <w:p w14:paraId="7C569AB7" w14:textId="77777777" w:rsidR="00A90178" w:rsidRPr="00EA70E6" w:rsidRDefault="00A90178" w:rsidP="00A90178">
            <w:pPr>
              <w:jc w:val="both"/>
              <w:rPr>
                <w:rFonts w:asciiTheme="minorHAnsi" w:hAnsiTheme="minorHAnsi" w:cstheme="minorHAnsi"/>
                <w:sz w:val="20"/>
              </w:rPr>
            </w:pPr>
            <w:r w:rsidRPr="00EA70E6">
              <w:rPr>
                <w:rFonts w:asciiTheme="minorHAnsi" w:hAnsiTheme="minorHAnsi" w:cstheme="minorHAnsi"/>
                <w:sz w:val="20"/>
              </w:rPr>
              <w:t>Application use started date time</w:t>
            </w:r>
          </w:p>
        </w:tc>
      </w:tr>
      <w:tr w:rsidR="00A90178" w:rsidRPr="00EA70E6" w14:paraId="30D2006B" w14:textId="77777777" w:rsidTr="009D7145">
        <w:tc>
          <w:tcPr>
            <w:tcW w:w="2155" w:type="dxa"/>
          </w:tcPr>
          <w:p w14:paraId="6C7E491D"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FROM_IP</w:t>
            </w:r>
          </w:p>
        </w:tc>
        <w:tc>
          <w:tcPr>
            <w:tcW w:w="1247" w:type="dxa"/>
          </w:tcPr>
          <w:p w14:paraId="43C7DB44"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VARCHAR</w:t>
            </w:r>
          </w:p>
        </w:tc>
        <w:tc>
          <w:tcPr>
            <w:tcW w:w="834" w:type="dxa"/>
          </w:tcPr>
          <w:p w14:paraId="653391BF"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16</w:t>
            </w:r>
          </w:p>
        </w:tc>
        <w:tc>
          <w:tcPr>
            <w:tcW w:w="853" w:type="dxa"/>
          </w:tcPr>
          <w:p w14:paraId="066B489F"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NO</w:t>
            </w:r>
          </w:p>
        </w:tc>
        <w:tc>
          <w:tcPr>
            <w:tcW w:w="1192" w:type="dxa"/>
          </w:tcPr>
          <w:p w14:paraId="5CCDB561"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5AB43E3A" w14:textId="77777777" w:rsidR="00A90178" w:rsidRPr="00EA70E6" w:rsidRDefault="00A90178" w:rsidP="009D7145">
            <w:pPr>
              <w:jc w:val="both"/>
              <w:rPr>
                <w:rFonts w:asciiTheme="minorHAnsi" w:hAnsiTheme="minorHAnsi" w:cstheme="minorHAnsi"/>
                <w:sz w:val="20"/>
              </w:rPr>
            </w:pPr>
          </w:p>
        </w:tc>
        <w:tc>
          <w:tcPr>
            <w:tcW w:w="1139" w:type="dxa"/>
          </w:tcPr>
          <w:p w14:paraId="4FC417CD"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User IP Address</w:t>
            </w:r>
          </w:p>
        </w:tc>
      </w:tr>
      <w:tr w:rsidR="00A90178" w:rsidRPr="00EA70E6" w14:paraId="3E43CA55" w14:textId="77777777" w:rsidTr="009D7145">
        <w:tc>
          <w:tcPr>
            <w:tcW w:w="2155" w:type="dxa"/>
          </w:tcPr>
          <w:p w14:paraId="0366E6C3"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USER_LOC_LATD</w:t>
            </w:r>
          </w:p>
        </w:tc>
        <w:tc>
          <w:tcPr>
            <w:tcW w:w="1247" w:type="dxa"/>
          </w:tcPr>
          <w:p w14:paraId="1DAF6ACF"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FLOAT</w:t>
            </w:r>
          </w:p>
        </w:tc>
        <w:tc>
          <w:tcPr>
            <w:tcW w:w="834" w:type="dxa"/>
          </w:tcPr>
          <w:p w14:paraId="6DA141DE" w14:textId="77777777" w:rsidR="00A90178" w:rsidRPr="00EA70E6" w:rsidRDefault="00A90178" w:rsidP="009D7145">
            <w:pPr>
              <w:jc w:val="center"/>
              <w:rPr>
                <w:rFonts w:asciiTheme="minorHAnsi" w:hAnsiTheme="minorHAnsi" w:cstheme="minorHAnsi"/>
                <w:sz w:val="20"/>
              </w:rPr>
            </w:pPr>
          </w:p>
        </w:tc>
        <w:tc>
          <w:tcPr>
            <w:tcW w:w="853" w:type="dxa"/>
          </w:tcPr>
          <w:p w14:paraId="5E68C41A" w14:textId="77777777" w:rsidR="00A90178" w:rsidRPr="00EA70E6" w:rsidRDefault="00A90178" w:rsidP="009D7145">
            <w:pPr>
              <w:jc w:val="center"/>
              <w:rPr>
                <w:rFonts w:asciiTheme="minorHAnsi" w:hAnsiTheme="minorHAnsi" w:cstheme="minorHAnsi"/>
                <w:sz w:val="20"/>
              </w:rPr>
            </w:pPr>
          </w:p>
        </w:tc>
        <w:tc>
          <w:tcPr>
            <w:tcW w:w="1192" w:type="dxa"/>
          </w:tcPr>
          <w:p w14:paraId="74380D5B"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25655C30" w14:textId="77777777" w:rsidR="00A90178" w:rsidRPr="00EA70E6" w:rsidRDefault="00A90178" w:rsidP="009D7145">
            <w:pPr>
              <w:jc w:val="both"/>
              <w:rPr>
                <w:rFonts w:asciiTheme="minorHAnsi" w:hAnsiTheme="minorHAnsi" w:cstheme="minorHAnsi"/>
                <w:sz w:val="20"/>
              </w:rPr>
            </w:pPr>
          </w:p>
        </w:tc>
        <w:tc>
          <w:tcPr>
            <w:tcW w:w="1139" w:type="dxa"/>
          </w:tcPr>
          <w:p w14:paraId="3C8E684B"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Latitude of user location</w:t>
            </w:r>
          </w:p>
        </w:tc>
      </w:tr>
      <w:tr w:rsidR="00A90178" w:rsidRPr="00EA70E6" w14:paraId="3715FB43" w14:textId="77777777" w:rsidTr="009D7145">
        <w:tc>
          <w:tcPr>
            <w:tcW w:w="2155" w:type="dxa"/>
          </w:tcPr>
          <w:p w14:paraId="49B5E47D"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USER_LOC_LONGT</w:t>
            </w:r>
          </w:p>
        </w:tc>
        <w:tc>
          <w:tcPr>
            <w:tcW w:w="1247" w:type="dxa"/>
          </w:tcPr>
          <w:p w14:paraId="620B5F6F"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FLOAT</w:t>
            </w:r>
          </w:p>
        </w:tc>
        <w:tc>
          <w:tcPr>
            <w:tcW w:w="834" w:type="dxa"/>
          </w:tcPr>
          <w:p w14:paraId="6958FEDD" w14:textId="77777777" w:rsidR="00A90178" w:rsidRPr="00EA70E6" w:rsidRDefault="00A90178" w:rsidP="009D7145">
            <w:pPr>
              <w:jc w:val="center"/>
              <w:rPr>
                <w:rFonts w:asciiTheme="minorHAnsi" w:hAnsiTheme="minorHAnsi" w:cstheme="minorHAnsi"/>
                <w:sz w:val="20"/>
              </w:rPr>
            </w:pPr>
          </w:p>
        </w:tc>
        <w:tc>
          <w:tcPr>
            <w:tcW w:w="853" w:type="dxa"/>
          </w:tcPr>
          <w:p w14:paraId="16364073" w14:textId="77777777" w:rsidR="00A90178" w:rsidRPr="00EA70E6" w:rsidRDefault="00A90178" w:rsidP="009D7145">
            <w:pPr>
              <w:jc w:val="center"/>
              <w:rPr>
                <w:rFonts w:asciiTheme="minorHAnsi" w:hAnsiTheme="minorHAnsi" w:cstheme="minorHAnsi"/>
                <w:sz w:val="20"/>
              </w:rPr>
            </w:pPr>
          </w:p>
        </w:tc>
        <w:tc>
          <w:tcPr>
            <w:tcW w:w="1192" w:type="dxa"/>
          </w:tcPr>
          <w:p w14:paraId="3A533F4A" w14:textId="77777777" w:rsidR="00A90178" w:rsidRPr="00EA70E6" w:rsidRDefault="00A90178" w:rsidP="009D7145">
            <w:pPr>
              <w:jc w:val="center"/>
              <w:rPr>
                <w:rFonts w:asciiTheme="minorHAnsi" w:hAnsiTheme="minorHAnsi" w:cstheme="minorHAnsi"/>
                <w:sz w:val="20"/>
              </w:rPr>
            </w:pPr>
            <w:r w:rsidRPr="00EA70E6">
              <w:rPr>
                <w:rFonts w:asciiTheme="minorHAnsi" w:hAnsiTheme="minorHAnsi" w:cstheme="minorHAnsi"/>
                <w:sz w:val="20"/>
              </w:rPr>
              <w:t>YES</w:t>
            </w:r>
          </w:p>
        </w:tc>
        <w:tc>
          <w:tcPr>
            <w:tcW w:w="850" w:type="dxa"/>
          </w:tcPr>
          <w:p w14:paraId="26AFC69C" w14:textId="77777777" w:rsidR="00A90178" w:rsidRPr="00EA70E6" w:rsidRDefault="00A90178" w:rsidP="009D7145">
            <w:pPr>
              <w:jc w:val="both"/>
              <w:rPr>
                <w:rFonts w:asciiTheme="minorHAnsi" w:hAnsiTheme="minorHAnsi" w:cstheme="minorHAnsi"/>
                <w:sz w:val="20"/>
              </w:rPr>
            </w:pPr>
          </w:p>
        </w:tc>
        <w:tc>
          <w:tcPr>
            <w:tcW w:w="1139" w:type="dxa"/>
          </w:tcPr>
          <w:p w14:paraId="40632883" w14:textId="77777777" w:rsidR="00A90178" w:rsidRPr="00EA70E6" w:rsidRDefault="00A90178" w:rsidP="009D7145">
            <w:pPr>
              <w:jc w:val="both"/>
              <w:rPr>
                <w:rFonts w:asciiTheme="minorHAnsi" w:hAnsiTheme="minorHAnsi" w:cstheme="minorHAnsi"/>
                <w:sz w:val="20"/>
              </w:rPr>
            </w:pPr>
            <w:r w:rsidRPr="00EA70E6">
              <w:rPr>
                <w:rFonts w:asciiTheme="minorHAnsi" w:hAnsiTheme="minorHAnsi" w:cstheme="minorHAnsi"/>
                <w:sz w:val="20"/>
              </w:rPr>
              <w:t>Longitude of user location</w:t>
            </w:r>
          </w:p>
        </w:tc>
      </w:tr>
    </w:tbl>
    <w:p w14:paraId="615512BA" w14:textId="77777777" w:rsidR="00367DDD" w:rsidRDefault="00367DDD">
      <w:pPr>
        <w:rPr>
          <w:rFonts w:cs="Arial"/>
        </w:rPr>
      </w:pPr>
    </w:p>
    <w:p w14:paraId="17BC5E29" w14:textId="77777777" w:rsidR="00E52040" w:rsidRDefault="00E52040">
      <w:pPr>
        <w:rPr>
          <w:rFonts w:cs="Arial"/>
        </w:rPr>
      </w:pPr>
    </w:p>
    <w:p w14:paraId="307516A6" w14:textId="77777777" w:rsidR="00E1459D" w:rsidRPr="00F17217" w:rsidRDefault="00E1459D" w:rsidP="00F17217">
      <w:pPr>
        <w:pStyle w:val="ListParagraph"/>
        <w:numPr>
          <w:ilvl w:val="0"/>
          <w:numId w:val="10"/>
        </w:numPr>
        <w:jc w:val="both"/>
        <w:rPr>
          <w:rFonts w:asciiTheme="minorHAnsi" w:hAnsiTheme="minorHAnsi" w:cstheme="minorHAnsi"/>
          <w:b/>
          <w:bCs/>
        </w:rPr>
      </w:pPr>
      <w:r w:rsidRPr="00E1459D">
        <w:rPr>
          <w:rFonts w:asciiTheme="minorHAnsi" w:hAnsiTheme="minorHAnsi" w:cstheme="minorHAnsi"/>
          <w:b/>
          <w:bCs/>
        </w:rPr>
        <w:lastRenderedPageBreak/>
        <w:t>BLK_AREA_GOV</w:t>
      </w:r>
      <w:r>
        <w:rPr>
          <w:rFonts w:asciiTheme="minorHAnsi" w:hAnsiTheme="minorHAnsi" w:cstheme="minorHAnsi"/>
          <w:b/>
          <w:bCs/>
        </w:rPr>
        <w:t xml:space="preserve"> – </w:t>
      </w:r>
      <w:r>
        <w:rPr>
          <w:rFonts w:asciiTheme="minorHAnsi" w:hAnsiTheme="minorHAnsi" w:cstheme="minorHAnsi"/>
        </w:rPr>
        <w:t>This ta</w:t>
      </w:r>
      <w:r w:rsidR="00414777">
        <w:rPr>
          <w:rFonts w:asciiTheme="minorHAnsi" w:hAnsiTheme="minorHAnsi" w:cstheme="minorHAnsi"/>
        </w:rPr>
        <w:t xml:space="preserve">ble already exist and published. It </w:t>
      </w:r>
      <w:r>
        <w:rPr>
          <w:rFonts w:asciiTheme="minorHAnsi" w:hAnsiTheme="minorHAnsi" w:cstheme="minorHAnsi"/>
        </w:rPr>
        <w:t xml:space="preserve">contains relation between </w:t>
      </w:r>
      <w:r w:rsidR="00414777">
        <w:rPr>
          <w:rFonts w:asciiTheme="minorHAnsi" w:hAnsiTheme="minorHAnsi" w:cstheme="minorHAnsi"/>
        </w:rPr>
        <w:t xml:space="preserve">Blocks, </w:t>
      </w:r>
      <w:r>
        <w:rPr>
          <w:rFonts w:asciiTheme="minorHAnsi" w:hAnsiTheme="minorHAnsi" w:cstheme="minorHAnsi"/>
        </w:rPr>
        <w:t>Area</w:t>
      </w:r>
      <w:r w:rsidR="00414777">
        <w:rPr>
          <w:rFonts w:asciiTheme="minorHAnsi" w:hAnsiTheme="minorHAnsi" w:cstheme="minorHAnsi"/>
        </w:rPr>
        <w:t xml:space="preserve"> &amp; Governorate</w:t>
      </w:r>
      <w:r>
        <w:rPr>
          <w:rFonts w:asciiTheme="minorHAnsi" w:hAnsiTheme="minorHAnsi" w:cstheme="minorHAnsi"/>
        </w:rPr>
        <w:t xml:space="preserve"> admin boundaries. </w:t>
      </w:r>
    </w:p>
    <w:p w14:paraId="16F2AA49" w14:textId="77777777" w:rsidR="00E1459D" w:rsidRPr="00F17217" w:rsidRDefault="00E1459D" w:rsidP="00F17217">
      <w:pPr>
        <w:pStyle w:val="ListParagraph"/>
        <w:jc w:val="both"/>
        <w:rPr>
          <w:rFonts w:asciiTheme="minorHAnsi" w:hAnsiTheme="minorHAnsi" w:cstheme="minorHAnsi"/>
          <w:b/>
          <w:bCs/>
        </w:rPr>
      </w:pPr>
    </w:p>
    <w:tbl>
      <w:tblPr>
        <w:tblStyle w:val="TableGrid"/>
        <w:tblW w:w="0" w:type="auto"/>
        <w:tblLook w:val="04A0" w:firstRow="1" w:lastRow="0" w:firstColumn="1" w:lastColumn="0" w:noHBand="0" w:noVBand="1"/>
      </w:tblPr>
      <w:tblGrid>
        <w:gridCol w:w="3245"/>
        <w:gridCol w:w="1156"/>
        <w:gridCol w:w="1125"/>
        <w:gridCol w:w="2880"/>
      </w:tblGrid>
      <w:tr w:rsidR="00E1459D" w:rsidRPr="00E1459D" w14:paraId="178E2171" w14:textId="77777777" w:rsidTr="008B3F2E">
        <w:tc>
          <w:tcPr>
            <w:tcW w:w="3245" w:type="dxa"/>
            <w:shd w:val="clear" w:color="auto" w:fill="BFBFBF" w:themeFill="background1" w:themeFillShade="BF"/>
          </w:tcPr>
          <w:p w14:paraId="767B6D09" w14:textId="77777777" w:rsidR="00E1459D" w:rsidRPr="00414777" w:rsidRDefault="00E1459D" w:rsidP="00F17217">
            <w:pPr>
              <w:jc w:val="center"/>
              <w:rPr>
                <w:rFonts w:asciiTheme="minorHAnsi" w:hAnsiTheme="minorHAnsi" w:cstheme="minorHAnsi"/>
                <w:b/>
                <w:bCs/>
              </w:rPr>
            </w:pPr>
            <w:r w:rsidRPr="00E1459D">
              <w:rPr>
                <w:rFonts w:asciiTheme="minorHAnsi" w:hAnsiTheme="minorHAnsi" w:cstheme="minorHAnsi"/>
                <w:b/>
                <w:bCs/>
              </w:rPr>
              <w:t>Field Name</w:t>
            </w:r>
          </w:p>
        </w:tc>
        <w:tc>
          <w:tcPr>
            <w:tcW w:w="1157" w:type="dxa"/>
            <w:shd w:val="clear" w:color="auto" w:fill="BFBFBF" w:themeFill="background1" w:themeFillShade="BF"/>
          </w:tcPr>
          <w:p w14:paraId="7812ED26" w14:textId="77777777" w:rsidR="00E1459D" w:rsidRPr="005B275C" w:rsidRDefault="00E1459D" w:rsidP="00F17217">
            <w:pPr>
              <w:jc w:val="center"/>
              <w:rPr>
                <w:rFonts w:asciiTheme="minorHAnsi" w:hAnsiTheme="minorHAnsi" w:cstheme="minorHAnsi"/>
                <w:b/>
                <w:bCs/>
              </w:rPr>
            </w:pPr>
            <w:r w:rsidRPr="005B275C">
              <w:rPr>
                <w:rFonts w:asciiTheme="minorHAnsi" w:hAnsiTheme="minorHAnsi" w:cstheme="minorHAnsi"/>
                <w:b/>
                <w:bCs/>
              </w:rPr>
              <w:t>Type</w:t>
            </w:r>
          </w:p>
        </w:tc>
        <w:tc>
          <w:tcPr>
            <w:tcW w:w="1125" w:type="dxa"/>
            <w:shd w:val="clear" w:color="auto" w:fill="BFBFBF" w:themeFill="background1" w:themeFillShade="BF"/>
          </w:tcPr>
          <w:p w14:paraId="0920C6D1" w14:textId="77777777" w:rsidR="00E1459D" w:rsidRPr="00E1459D" w:rsidRDefault="00E1459D" w:rsidP="00F17217">
            <w:pPr>
              <w:jc w:val="center"/>
              <w:rPr>
                <w:rFonts w:asciiTheme="minorHAnsi" w:hAnsiTheme="minorHAnsi" w:cstheme="minorHAnsi"/>
                <w:b/>
                <w:bCs/>
              </w:rPr>
            </w:pPr>
            <w:r w:rsidRPr="00E1459D">
              <w:rPr>
                <w:rFonts w:asciiTheme="minorHAnsi" w:hAnsiTheme="minorHAnsi" w:cstheme="minorHAnsi"/>
                <w:b/>
                <w:bCs/>
              </w:rPr>
              <w:t>Length</w:t>
            </w:r>
          </w:p>
        </w:tc>
        <w:tc>
          <w:tcPr>
            <w:tcW w:w="2879" w:type="dxa"/>
            <w:shd w:val="clear" w:color="auto" w:fill="BFBFBF" w:themeFill="background1" w:themeFillShade="BF"/>
          </w:tcPr>
          <w:p w14:paraId="4977E4B7" w14:textId="77777777" w:rsidR="00E1459D" w:rsidRPr="00E1459D" w:rsidRDefault="00E1459D" w:rsidP="00F17217">
            <w:pPr>
              <w:jc w:val="center"/>
              <w:rPr>
                <w:rFonts w:asciiTheme="minorHAnsi" w:hAnsiTheme="minorHAnsi" w:cstheme="minorHAnsi"/>
                <w:b/>
                <w:bCs/>
              </w:rPr>
            </w:pPr>
            <w:r w:rsidRPr="00E1459D">
              <w:rPr>
                <w:rFonts w:asciiTheme="minorHAnsi" w:hAnsiTheme="minorHAnsi" w:cstheme="minorHAnsi"/>
                <w:b/>
                <w:bCs/>
              </w:rPr>
              <w:t>Alias</w:t>
            </w:r>
          </w:p>
        </w:tc>
      </w:tr>
      <w:tr w:rsidR="00E1459D" w:rsidRPr="00E1459D" w14:paraId="1AED5F08" w14:textId="77777777" w:rsidTr="00E1459D">
        <w:tc>
          <w:tcPr>
            <w:tcW w:w="3245" w:type="dxa"/>
          </w:tcPr>
          <w:p w14:paraId="42A5A12D" w14:textId="77777777" w:rsidR="00E1459D" w:rsidRPr="00F17217" w:rsidRDefault="00E1459D" w:rsidP="00E1459D">
            <w:pPr>
              <w:rPr>
                <w:rFonts w:asciiTheme="minorHAnsi" w:hAnsiTheme="minorHAnsi" w:cstheme="minorHAnsi"/>
              </w:rPr>
            </w:pPr>
            <w:r w:rsidRPr="00E1459D">
              <w:rPr>
                <w:rFonts w:ascii="Verdana" w:hAnsi="Verdana"/>
                <w:color w:val="000000"/>
                <w:sz w:val="21"/>
                <w:szCs w:val="21"/>
                <w:shd w:val="clear" w:color="auto" w:fill="FFFFFF"/>
              </w:rPr>
              <w:t>OBJECTID</w:t>
            </w:r>
            <w:r w:rsidRPr="00E1459D">
              <w:rPr>
                <w:rStyle w:val="apple-converted-space"/>
                <w:rFonts w:ascii="Verdana" w:hAnsi="Verdana"/>
                <w:color w:val="000000"/>
                <w:sz w:val="21"/>
                <w:szCs w:val="21"/>
                <w:shd w:val="clear" w:color="auto" w:fill="FFFFFF"/>
              </w:rPr>
              <w:t> </w:t>
            </w:r>
          </w:p>
        </w:tc>
        <w:tc>
          <w:tcPr>
            <w:tcW w:w="1157" w:type="dxa"/>
          </w:tcPr>
          <w:p w14:paraId="67250CDE"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Object ID</w:t>
            </w:r>
          </w:p>
        </w:tc>
        <w:tc>
          <w:tcPr>
            <w:tcW w:w="1125" w:type="dxa"/>
          </w:tcPr>
          <w:p w14:paraId="136B9278" w14:textId="77777777" w:rsidR="00E1459D" w:rsidRPr="00F17217" w:rsidRDefault="00E1459D" w:rsidP="00E1459D">
            <w:pPr>
              <w:rPr>
                <w:rFonts w:asciiTheme="minorHAnsi" w:hAnsiTheme="minorHAnsi" w:cstheme="minorHAnsi"/>
              </w:rPr>
            </w:pPr>
          </w:p>
        </w:tc>
        <w:tc>
          <w:tcPr>
            <w:tcW w:w="2879" w:type="dxa"/>
          </w:tcPr>
          <w:p w14:paraId="20DEB5B3"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OBJECTID</w:t>
            </w:r>
          </w:p>
        </w:tc>
      </w:tr>
      <w:tr w:rsidR="00E1459D" w:rsidRPr="00E1459D" w14:paraId="33A5F40E" w14:textId="77777777" w:rsidTr="00E1459D">
        <w:tc>
          <w:tcPr>
            <w:tcW w:w="3245" w:type="dxa"/>
          </w:tcPr>
          <w:p w14:paraId="1F6388EE" w14:textId="77777777" w:rsidR="00E1459D" w:rsidRPr="00E1459D" w:rsidRDefault="00E1459D" w:rsidP="00E1459D">
            <w:pPr>
              <w:rPr>
                <w:rFonts w:ascii="Verdana" w:hAnsi="Verdana"/>
                <w:color w:val="000000"/>
                <w:sz w:val="21"/>
                <w:szCs w:val="21"/>
                <w:shd w:val="clear" w:color="auto" w:fill="FFFFFF"/>
              </w:rPr>
            </w:pPr>
            <w:r w:rsidRPr="00E1459D">
              <w:rPr>
                <w:rFonts w:ascii="Verdana" w:hAnsi="Verdana"/>
                <w:color w:val="000000"/>
                <w:sz w:val="21"/>
                <w:szCs w:val="21"/>
                <w:shd w:val="clear" w:color="auto" w:fill="FFFFFF"/>
              </w:rPr>
              <w:t>BLOCK_NO</w:t>
            </w:r>
            <w:r w:rsidRPr="00E1459D">
              <w:rPr>
                <w:rStyle w:val="apple-converted-space"/>
                <w:rFonts w:ascii="Verdana" w:hAnsi="Verdana"/>
                <w:color w:val="000000"/>
                <w:sz w:val="21"/>
                <w:szCs w:val="21"/>
                <w:shd w:val="clear" w:color="auto" w:fill="FFFFFF"/>
              </w:rPr>
              <w:t> </w:t>
            </w:r>
          </w:p>
        </w:tc>
        <w:tc>
          <w:tcPr>
            <w:tcW w:w="1157" w:type="dxa"/>
          </w:tcPr>
          <w:p w14:paraId="4888CFD4"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Double</w:t>
            </w:r>
          </w:p>
        </w:tc>
        <w:tc>
          <w:tcPr>
            <w:tcW w:w="1125" w:type="dxa"/>
          </w:tcPr>
          <w:p w14:paraId="4399C8CA" w14:textId="77777777" w:rsidR="00E1459D" w:rsidRPr="00F17217" w:rsidRDefault="00E1459D" w:rsidP="00E1459D">
            <w:pPr>
              <w:rPr>
                <w:rFonts w:asciiTheme="minorHAnsi" w:hAnsiTheme="minorHAnsi" w:cstheme="minorHAnsi"/>
              </w:rPr>
            </w:pPr>
          </w:p>
        </w:tc>
        <w:tc>
          <w:tcPr>
            <w:tcW w:w="2879" w:type="dxa"/>
          </w:tcPr>
          <w:p w14:paraId="7DB8BFE0"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Block_NO</w:t>
            </w:r>
          </w:p>
        </w:tc>
      </w:tr>
      <w:tr w:rsidR="00E1459D" w:rsidRPr="00E1459D" w14:paraId="652009F6" w14:textId="77777777" w:rsidTr="00E1459D">
        <w:tc>
          <w:tcPr>
            <w:tcW w:w="3245" w:type="dxa"/>
          </w:tcPr>
          <w:p w14:paraId="00908459" w14:textId="77777777" w:rsidR="00E1459D" w:rsidRPr="00E1459D" w:rsidRDefault="00E1459D" w:rsidP="00E1459D">
            <w:pPr>
              <w:rPr>
                <w:rFonts w:ascii="Verdana" w:hAnsi="Verdana"/>
                <w:color w:val="000000"/>
                <w:sz w:val="21"/>
                <w:szCs w:val="21"/>
                <w:shd w:val="clear" w:color="auto" w:fill="FFFFFF"/>
              </w:rPr>
            </w:pPr>
            <w:r w:rsidRPr="00E1459D">
              <w:rPr>
                <w:rFonts w:ascii="Verdana" w:hAnsi="Verdana"/>
                <w:color w:val="000000"/>
                <w:sz w:val="21"/>
                <w:szCs w:val="21"/>
                <w:shd w:val="clear" w:color="auto" w:fill="FFFFFF"/>
              </w:rPr>
              <w:t>AREA_NAME_ENG</w:t>
            </w:r>
          </w:p>
        </w:tc>
        <w:tc>
          <w:tcPr>
            <w:tcW w:w="1157" w:type="dxa"/>
          </w:tcPr>
          <w:p w14:paraId="4331F3D8" w14:textId="77777777" w:rsidR="00E1459D" w:rsidRPr="00F17217" w:rsidRDefault="00E1459D" w:rsidP="00E1459D">
            <w:pPr>
              <w:rPr>
                <w:rFonts w:asciiTheme="minorHAnsi" w:hAnsiTheme="minorHAnsi" w:cstheme="minorHAnsi"/>
              </w:rPr>
            </w:pPr>
            <w:r w:rsidRPr="00F17217">
              <w:rPr>
                <w:rFonts w:ascii="Verdana" w:hAnsi="Verdana"/>
                <w:color w:val="000000"/>
                <w:sz w:val="21"/>
                <w:szCs w:val="21"/>
                <w:shd w:val="clear" w:color="auto" w:fill="FFFFFF"/>
              </w:rPr>
              <w:t>String</w:t>
            </w:r>
          </w:p>
        </w:tc>
        <w:tc>
          <w:tcPr>
            <w:tcW w:w="1125" w:type="dxa"/>
          </w:tcPr>
          <w:p w14:paraId="6E647112"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255</w:t>
            </w:r>
          </w:p>
        </w:tc>
        <w:tc>
          <w:tcPr>
            <w:tcW w:w="2879" w:type="dxa"/>
          </w:tcPr>
          <w:p w14:paraId="1E52AF69" w14:textId="77777777" w:rsidR="00E1459D" w:rsidRPr="00F17217" w:rsidRDefault="00E1459D" w:rsidP="00E1459D">
            <w:pPr>
              <w:rPr>
                <w:rFonts w:asciiTheme="minorHAnsi" w:hAnsiTheme="minorHAnsi" w:cstheme="minorHAnsi"/>
              </w:rPr>
            </w:pPr>
            <w:r w:rsidRPr="00F17217">
              <w:rPr>
                <w:rFonts w:ascii="Verdana" w:hAnsi="Verdana"/>
                <w:color w:val="000000"/>
                <w:sz w:val="21"/>
                <w:szCs w:val="21"/>
                <w:shd w:val="clear" w:color="auto" w:fill="FFFFFF"/>
              </w:rPr>
              <w:t>Area_Name_Eng</w:t>
            </w:r>
            <w:r w:rsidRPr="00F17217">
              <w:rPr>
                <w:rStyle w:val="apple-converted-space"/>
                <w:rFonts w:ascii="Verdana" w:hAnsi="Verdana"/>
                <w:color w:val="000000"/>
                <w:sz w:val="21"/>
                <w:szCs w:val="21"/>
                <w:shd w:val="clear" w:color="auto" w:fill="FFFFFF"/>
              </w:rPr>
              <w:t> </w:t>
            </w:r>
          </w:p>
        </w:tc>
      </w:tr>
      <w:tr w:rsidR="00E1459D" w:rsidRPr="00E1459D" w14:paraId="5C22C309" w14:textId="77777777" w:rsidTr="00E1459D">
        <w:tc>
          <w:tcPr>
            <w:tcW w:w="3245" w:type="dxa"/>
          </w:tcPr>
          <w:p w14:paraId="192B12C3" w14:textId="77777777" w:rsidR="00E1459D" w:rsidRPr="00E1459D" w:rsidRDefault="00E1459D" w:rsidP="00E1459D">
            <w:pPr>
              <w:rPr>
                <w:rFonts w:ascii="Verdana" w:hAnsi="Verdana"/>
                <w:color w:val="000000"/>
                <w:sz w:val="21"/>
                <w:szCs w:val="21"/>
                <w:shd w:val="clear" w:color="auto" w:fill="FFFFFF"/>
              </w:rPr>
            </w:pPr>
            <w:r w:rsidRPr="00E1459D">
              <w:rPr>
                <w:rFonts w:ascii="Verdana" w:hAnsi="Verdana"/>
                <w:color w:val="000000"/>
                <w:sz w:val="21"/>
                <w:szCs w:val="21"/>
                <w:shd w:val="clear" w:color="auto" w:fill="FFFFFF"/>
              </w:rPr>
              <w:t>AREA_NAME_ARA</w:t>
            </w:r>
            <w:r w:rsidRPr="00E1459D">
              <w:rPr>
                <w:rStyle w:val="apple-converted-space"/>
                <w:rFonts w:ascii="Verdana" w:hAnsi="Verdana"/>
                <w:color w:val="000000"/>
                <w:sz w:val="21"/>
                <w:szCs w:val="21"/>
                <w:shd w:val="clear" w:color="auto" w:fill="FFFFFF"/>
              </w:rPr>
              <w:t> </w:t>
            </w:r>
          </w:p>
        </w:tc>
        <w:tc>
          <w:tcPr>
            <w:tcW w:w="1157" w:type="dxa"/>
          </w:tcPr>
          <w:p w14:paraId="247B8800"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String</w:t>
            </w:r>
          </w:p>
        </w:tc>
        <w:tc>
          <w:tcPr>
            <w:tcW w:w="1125" w:type="dxa"/>
          </w:tcPr>
          <w:p w14:paraId="321D3494"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255</w:t>
            </w:r>
          </w:p>
        </w:tc>
        <w:tc>
          <w:tcPr>
            <w:tcW w:w="2879" w:type="dxa"/>
          </w:tcPr>
          <w:p w14:paraId="2576DDAC"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Area_Name_Ara</w:t>
            </w:r>
            <w:r w:rsidRPr="00F17217">
              <w:rPr>
                <w:rStyle w:val="apple-converted-space"/>
                <w:rFonts w:ascii="Verdana" w:hAnsi="Verdana"/>
                <w:color w:val="000000"/>
                <w:sz w:val="21"/>
                <w:szCs w:val="21"/>
                <w:shd w:val="clear" w:color="auto" w:fill="FFFFFF"/>
              </w:rPr>
              <w:t> </w:t>
            </w:r>
          </w:p>
        </w:tc>
      </w:tr>
      <w:tr w:rsidR="00E1459D" w:rsidRPr="00E1459D" w14:paraId="72515DA7" w14:textId="77777777" w:rsidTr="00E1459D">
        <w:tc>
          <w:tcPr>
            <w:tcW w:w="3245" w:type="dxa"/>
          </w:tcPr>
          <w:p w14:paraId="3CA108E9" w14:textId="77777777" w:rsidR="00E1459D" w:rsidRPr="00414777" w:rsidRDefault="00E1459D" w:rsidP="00E1459D">
            <w:pPr>
              <w:rPr>
                <w:rFonts w:ascii="Verdana" w:hAnsi="Verdana"/>
                <w:color w:val="000000"/>
                <w:sz w:val="21"/>
                <w:szCs w:val="21"/>
                <w:shd w:val="clear" w:color="auto" w:fill="FFFFFF"/>
              </w:rPr>
            </w:pPr>
            <w:r w:rsidRPr="00E1459D">
              <w:rPr>
                <w:rFonts w:ascii="Verdana" w:hAnsi="Verdana"/>
                <w:color w:val="000000"/>
                <w:sz w:val="21"/>
                <w:szCs w:val="21"/>
                <w:shd w:val="clear" w:color="auto" w:fill="FFFFFF"/>
              </w:rPr>
              <w:t>GOVERNORATE_NAME_ENG</w:t>
            </w:r>
            <w:r w:rsidRPr="00414777">
              <w:rPr>
                <w:rStyle w:val="apple-converted-space"/>
                <w:rFonts w:ascii="Verdana" w:hAnsi="Verdana"/>
                <w:color w:val="000000"/>
                <w:sz w:val="21"/>
                <w:szCs w:val="21"/>
                <w:shd w:val="clear" w:color="auto" w:fill="FFFFFF"/>
              </w:rPr>
              <w:t> </w:t>
            </w:r>
          </w:p>
        </w:tc>
        <w:tc>
          <w:tcPr>
            <w:tcW w:w="1157" w:type="dxa"/>
          </w:tcPr>
          <w:p w14:paraId="08DFA7EB"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String</w:t>
            </w:r>
          </w:p>
        </w:tc>
        <w:tc>
          <w:tcPr>
            <w:tcW w:w="1125" w:type="dxa"/>
          </w:tcPr>
          <w:p w14:paraId="07398A9D"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255</w:t>
            </w:r>
          </w:p>
        </w:tc>
        <w:tc>
          <w:tcPr>
            <w:tcW w:w="2879" w:type="dxa"/>
          </w:tcPr>
          <w:p w14:paraId="45874AE7"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Governorate_Name_Eng</w:t>
            </w:r>
            <w:r w:rsidRPr="00F17217">
              <w:rPr>
                <w:rStyle w:val="apple-converted-space"/>
                <w:rFonts w:ascii="Verdana" w:hAnsi="Verdana"/>
                <w:color w:val="000000"/>
                <w:sz w:val="21"/>
                <w:szCs w:val="21"/>
                <w:shd w:val="clear" w:color="auto" w:fill="FFFFFF"/>
              </w:rPr>
              <w:t> </w:t>
            </w:r>
          </w:p>
        </w:tc>
      </w:tr>
      <w:tr w:rsidR="00E1459D" w:rsidRPr="00E1459D" w14:paraId="6FD0BD25" w14:textId="77777777" w:rsidTr="00E1459D">
        <w:tc>
          <w:tcPr>
            <w:tcW w:w="3245" w:type="dxa"/>
          </w:tcPr>
          <w:p w14:paraId="3682B26D" w14:textId="77777777" w:rsidR="00E1459D" w:rsidRPr="00414777" w:rsidRDefault="00E1459D" w:rsidP="00E1459D">
            <w:pPr>
              <w:rPr>
                <w:rFonts w:ascii="Verdana" w:hAnsi="Verdana"/>
                <w:color w:val="000000"/>
                <w:sz w:val="21"/>
                <w:szCs w:val="21"/>
                <w:shd w:val="clear" w:color="auto" w:fill="FFFFFF"/>
              </w:rPr>
            </w:pPr>
            <w:r w:rsidRPr="00E1459D">
              <w:rPr>
                <w:rFonts w:ascii="Verdana" w:hAnsi="Verdana"/>
                <w:color w:val="000000"/>
                <w:sz w:val="21"/>
                <w:szCs w:val="21"/>
                <w:shd w:val="clear" w:color="auto" w:fill="FFFFFF"/>
              </w:rPr>
              <w:t>GOVERNORATE_NAME_ARA</w:t>
            </w:r>
            <w:r w:rsidRPr="00414777">
              <w:rPr>
                <w:rStyle w:val="apple-converted-space"/>
                <w:rFonts w:ascii="Verdana" w:hAnsi="Verdana"/>
                <w:color w:val="000000"/>
                <w:sz w:val="21"/>
                <w:szCs w:val="21"/>
                <w:shd w:val="clear" w:color="auto" w:fill="FFFFFF"/>
              </w:rPr>
              <w:t> </w:t>
            </w:r>
          </w:p>
        </w:tc>
        <w:tc>
          <w:tcPr>
            <w:tcW w:w="1157" w:type="dxa"/>
          </w:tcPr>
          <w:p w14:paraId="4F03C2A8"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String</w:t>
            </w:r>
          </w:p>
        </w:tc>
        <w:tc>
          <w:tcPr>
            <w:tcW w:w="1125" w:type="dxa"/>
          </w:tcPr>
          <w:p w14:paraId="5E4F96AC" w14:textId="77777777" w:rsidR="00E1459D" w:rsidRPr="00F17217" w:rsidRDefault="00E1459D" w:rsidP="00E1459D">
            <w:pPr>
              <w:rPr>
                <w:rFonts w:asciiTheme="minorHAnsi" w:hAnsiTheme="minorHAnsi" w:cstheme="minorHAnsi"/>
              </w:rPr>
            </w:pPr>
            <w:r w:rsidRPr="00F17217">
              <w:rPr>
                <w:rFonts w:asciiTheme="minorHAnsi" w:hAnsiTheme="minorHAnsi" w:cstheme="minorHAnsi"/>
              </w:rPr>
              <w:t>255</w:t>
            </w:r>
          </w:p>
        </w:tc>
        <w:tc>
          <w:tcPr>
            <w:tcW w:w="2879" w:type="dxa"/>
          </w:tcPr>
          <w:p w14:paraId="2E54370D" w14:textId="77777777" w:rsidR="00E1459D" w:rsidRPr="00F17217" w:rsidRDefault="00E1459D" w:rsidP="00E1459D">
            <w:pPr>
              <w:rPr>
                <w:rFonts w:ascii="Verdana" w:hAnsi="Verdana"/>
                <w:color w:val="000000"/>
                <w:sz w:val="21"/>
                <w:szCs w:val="21"/>
                <w:shd w:val="clear" w:color="auto" w:fill="FFFFFF"/>
              </w:rPr>
            </w:pPr>
            <w:r w:rsidRPr="00F17217">
              <w:rPr>
                <w:rFonts w:ascii="Verdana" w:hAnsi="Verdana"/>
                <w:color w:val="000000"/>
                <w:sz w:val="21"/>
                <w:szCs w:val="21"/>
                <w:shd w:val="clear" w:color="auto" w:fill="FFFFFF"/>
              </w:rPr>
              <w:t>Governorate_Name_Ara</w:t>
            </w:r>
            <w:r w:rsidRPr="00F17217">
              <w:rPr>
                <w:rStyle w:val="apple-converted-space"/>
                <w:rFonts w:ascii="Verdana" w:hAnsi="Verdana"/>
                <w:color w:val="000000"/>
                <w:sz w:val="21"/>
                <w:szCs w:val="21"/>
                <w:shd w:val="clear" w:color="auto" w:fill="FFFFFF"/>
              </w:rPr>
              <w:t> </w:t>
            </w:r>
          </w:p>
        </w:tc>
      </w:tr>
    </w:tbl>
    <w:p w14:paraId="35F522F6" w14:textId="77777777" w:rsidR="00E1459D" w:rsidRPr="00F17217" w:rsidRDefault="00E1459D" w:rsidP="00F17217">
      <w:pPr>
        <w:rPr>
          <w:rFonts w:asciiTheme="minorHAnsi" w:hAnsiTheme="minorHAnsi" w:cstheme="minorHAnsi"/>
          <w:b/>
          <w:bCs/>
        </w:rPr>
      </w:pPr>
    </w:p>
    <w:p w14:paraId="184B0E36" w14:textId="77777777" w:rsidR="00E1459D" w:rsidRPr="00EA70E6" w:rsidRDefault="00E1459D" w:rsidP="00F17217">
      <w:pPr>
        <w:pStyle w:val="ListParagraph"/>
        <w:jc w:val="both"/>
        <w:rPr>
          <w:rFonts w:asciiTheme="minorHAnsi" w:hAnsiTheme="minorHAnsi" w:cstheme="minorHAnsi"/>
          <w:b/>
          <w:bCs/>
        </w:rPr>
      </w:pPr>
      <w:r w:rsidRPr="00F17217">
        <w:rPr>
          <w:rFonts w:asciiTheme="minorHAnsi" w:hAnsiTheme="minorHAnsi" w:cstheme="minorHAnsi"/>
          <w:b/>
          <w:bCs/>
        </w:rPr>
        <w:t xml:space="preserve"> </w:t>
      </w:r>
    </w:p>
    <w:p w14:paraId="126CF51A" w14:textId="77777777" w:rsidR="00AF0341" w:rsidRPr="00F17217" w:rsidRDefault="00414777" w:rsidP="00F17217">
      <w:pPr>
        <w:pStyle w:val="ListParagraph"/>
        <w:numPr>
          <w:ilvl w:val="0"/>
          <w:numId w:val="10"/>
        </w:numPr>
        <w:jc w:val="both"/>
        <w:rPr>
          <w:rFonts w:cs="Arial"/>
        </w:rPr>
      </w:pPr>
      <w:r w:rsidRPr="000574B2">
        <w:rPr>
          <w:rFonts w:ascii="Verdana" w:hAnsi="Verdana"/>
          <w:sz w:val="21"/>
          <w:szCs w:val="21"/>
          <w:shd w:val="clear" w:color="auto" w:fill="FFFFFF"/>
        </w:rPr>
        <w:t>POI_TYPE_SUBTYPE</w:t>
      </w:r>
      <w:r>
        <w:rPr>
          <w:rStyle w:val="apple-converted-space"/>
          <w:rFonts w:ascii="Verdana" w:hAnsi="Verdana"/>
          <w:color w:val="000000"/>
          <w:sz w:val="21"/>
          <w:szCs w:val="21"/>
          <w:shd w:val="clear" w:color="auto" w:fill="FFFFFF"/>
        </w:rPr>
        <w:t> </w:t>
      </w:r>
      <w:r>
        <w:rPr>
          <w:rFonts w:asciiTheme="minorHAnsi" w:hAnsiTheme="minorHAnsi" w:cstheme="minorHAnsi"/>
          <w:b/>
          <w:bCs/>
        </w:rPr>
        <w:t xml:space="preserve">– </w:t>
      </w:r>
      <w:r>
        <w:rPr>
          <w:rFonts w:asciiTheme="minorHAnsi" w:hAnsiTheme="minorHAnsi" w:cstheme="minorHAnsi"/>
        </w:rPr>
        <w:t xml:space="preserve">This table is also already exist and published which contains relation between Point of Interest and its sub types. </w:t>
      </w:r>
    </w:p>
    <w:p w14:paraId="7903A4DC" w14:textId="77777777" w:rsidR="00414777" w:rsidRPr="00F17217" w:rsidRDefault="00414777" w:rsidP="00F17217">
      <w:pPr>
        <w:jc w:val="both"/>
        <w:rPr>
          <w:rFonts w:cs="Arial"/>
        </w:rPr>
      </w:pPr>
    </w:p>
    <w:tbl>
      <w:tblPr>
        <w:tblStyle w:val="TableGrid"/>
        <w:tblW w:w="0" w:type="auto"/>
        <w:tblLook w:val="04A0" w:firstRow="1" w:lastRow="0" w:firstColumn="1" w:lastColumn="0" w:noHBand="0" w:noVBand="1"/>
      </w:tblPr>
      <w:tblGrid>
        <w:gridCol w:w="3245"/>
        <w:gridCol w:w="1157"/>
        <w:gridCol w:w="1125"/>
        <w:gridCol w:w="2879"/>
      </w:tblGrid>
      <w:tr w:rsidR="00414777" w:rsidRPr="00414777" w14:paraId="5F74ECD4" w14:textId="77777777" w:rsidTr="008B3F2E">
        <w:tc>
          <w:tcPr>
            <w:tcW w:w="3245" w:type="dxa"/>
            <w:shd w:val="clear" w:color="auto" w:fill="BFBFBF" w:themeFill="background1" w:themeFillShade="BF"/>
          </w:tcPr>
          <w:p w14:paraId="1BD87187" w14:textId="77777777" w:rsidR="00414777" w:rsidRPr="00414777" w:rsidRDefault="00414777" w:rsidP="002F3F62">
            <w:pPr>
              <w:jc w:val="center"/>
              <w:rPr>
                <w:rFonts w:asciiTheme="minorHAnsi" w:hAnsiTheme="minorHAnsi" w:cstheme="minorHAnsi"/>
                <w:b/>
                <w:bCs/>
              </w:rPr>
            </w:pPr>
            <w:r w:rsidRPr="00414777">
              <w:rPr>
                <w:rFonts w:asciiTheme="minorHAnsi" w:hAnsiTheme="minorHAnsi" w:cstheme="minorHAnsi"/>
                <w:b/>
                <w:bCs/>
              </w:rPr>
              <w:t>Field Name</w:t>
            </w:r>
          </w:p>
        </w:tc>
        <w:tc>
          <w:tcPr>
            <w:tcW w:w="1157" w:type="dxa"/>
            <w:shd w:val="clear" w:color="auto" w:fill="BFBFBF" w:themeFill="background1" w:themeFillShade="BF"/>
          </w:tcPr>
          <w:p w14:paraId="59880735" w14:textId="77777777" w:rsidR="00414777" w:rsidRPr="00414777" w:rsidRDefault="00414777" w:rsidP="002F3F62">
            <w:pPr>
              <w:jc w:val="center"/>
              <w:rPr>
                <w:rFonts w:asciiTheme="minorHAnsi" w:hAnsiTheme="minorHAnsi" w:cstheme="minorHAnsi"/>
                <w:b/>
                <w:bCs/>
              </w:rPr>
            </w:pPr>
            <w:r w:rsidRPr="00414777">
              <w:rPr>
                <w:rFonts w:asciiTheme="minorHAnsi" w:hAnsiTheme="minorHAnsi" w:cstheme="minorHAnsi"/>
                <w:b/>
                <w:bCs/>
              </w:rPr>
              <w:t>Type</w:t>
            </w:r>
          </w:p>
        </w:tc>
        <w:tc>
          <w:tcPr>
            <w:tcW w:w="1125" w:type="dxa"/>
            <w:shd w:val="clear" w:color="auto" w:fill="BFBFBF" w:themeFill="background1" w:themeFillShade="BF"/>
          </w:tcPr>
          <w:p w14:paraId="52895AD0" w14:textId="77777777" w:rsidR="00414777" w:rsidRPr="00414777" w:rsidRDefault="00414777" w:rsidP="002F3F62">
            <w:pPr>
              <w:jc w:val="center"/>
              <w:rPr>
                <w:rFonts w:asciiTheme="minorHAnsi" w:hAnsiTheme="minorHAnsi" w:cstheme="minorHAnsi"/>
                <w:b/>
                <w:bCs/>
              </w:rPr>
            </w:pPr>
            <w:r w:rsidRPr="00414777">
              <w:rPr>
                <w:rFonts w:asciiTheme="minorHAnsi" w:hAnsiTheme="minorHAnsi" w:cstheme="minorHAnsi"/>
                <w:b/>
                <w:bCs/>
              </w:rPr>
              <w:t>Length</w:t>
            </w:r>
          </w:p>
        </w:tc>
        <w:tc>
          <w:tcPr>
            <w:tcW w:w="2879" w:type="dxa"/>
            <w:shd w:val="clear" w:color="auto" w:fill="BFBFBF" w:themeFill="background1" w:themeFillShade="BF"/>
          </w:tcPr>
          <w:p w14:paraId="7A6DC03D" w14:textId="77777777" w:rsidR="00414777" w:rsidRPr="00414777" w:rsidRDefault="00414777" w:rsidP="002F3F62">
            <w:pPr>
              <w:jc w:val="center"/>
              <w:rPr>
                <w:rFonts w:asciiTheme="minorHAnsi" w:hAnsiTheme="minorHAnsi" w:cstheme="minorHAnsi"/>
                <w:b/>
                <w:bCs/>
              </w:rPr>
            </w:pPr>
            <w:r w:rsidRPr="00414777">
              <w:rPr>
                <w:rFonts w:asciiTheme="minorHAnsi" w:hAnsiTheme="minorHAnsi" w:cstheme="minorHAnsi"/>
                <w:b/>
                <w:bCs/>
              </w:rPr>
              <w:t>Alias</w:t>
            </w:r>
          </w:p>
        </w:tc>
      </w:tr>
      <w:tr w:rsidR="00414777" w:rsidRPr="00414777" w14:paraId="5DA41366" w14:textId="77777777" w:rsidTr="002F3F62">
        <w:tc>
          <w:tcPr>
            <w:tcW w:w="3245" w:type="dxa"/>
          </w:tcPr>
          <w:p w14:paraId="23AE66D8" w14:textId="77777777" w:rsidR="00414777" w:rsidRPr="00414777" w:rsidRDefault="00414777" w:rsidP="00414777">
            <w:pPr>
              <w:jc w:val="center"/>
              <w:rPr>
                <w:rFonts w:asciiTheme="minorHAnsi" w:hAnsiTheme="minorHAnsi" w:cstheme="minorHAnsi"/>
                <w:b/>
                <w:bCs/>
              </w:rPr>
            </w:pPr>
            <w:r w:rsidRPr="00414777">
              <w:rPr>
                <w:rFonts w:ascii="Verdana" w:hAnsi="Verdana"/>
                <w:color w:val="000000"/>
                <w:sz w:val="21"/>
                <w:szCs w:val="21"/>
                <w:shd w:val="clear" w:color="auto" w:fill="FFFFFF"/>
              </w:rPr>
              <w:t>OBJECTID</w:t>
            </w:r>
            <w:r w:rsidRPr="00414777">
              <w:rPr>
                <w:rStyle w:val="apple-converted-space"/>
                <w:rFonts w:ascii="Verdana" w:hAnsi="Verdana"/>
                <w:color w:val="000000"/>
                <w:sz w:val="21"/>
                <w:szCs w:val="21"/>
                <w:shd w:val="clear" w:color="auto" w:fill="FFFFFF"/>
              </w:rPr>
              <w:t> </w:t>
            </w:r>
          </w:p>
        </w:tc>
        <w:tc>
          <w:tcPr>
            <w:tcW w:w="1157" w:type="dxa"/>
          </w:tcPr>
          <w:p w14:paraId="74AC4089" w14:textId="77777777" w:rsidR="00414777" w:rsidRPr="00414777" w:rsidRDefault="00414777" w:rsidP="00414777">
            <w:pPr>
              <w:jc w:val="center"/>
              <w:rPr>
                <w:rFonts w:asciiTheme="minorHAnsi" w:hAnsiTheme="minorHAnsi" w:cstheme="minorHAnsi"/>
                <w:b/>
                <w:bCs/>
              </w:rPr>
            </w:pPr>
            <w:r w:rsidRPr="00414777">
              <w:rPr>
                <w:rFonts w:asciiTheme="minorHAnsi" w:hAnsiTheme="minorHAnsi" w:cstheme="minorHAnsi"/>
              </w:rPr>
              <w:t>Object ID</w:t>
            </w:r>
          </w:p>
        </w:tc>
        <w:tc>
          <w:tcPr>
            <w:tcW w:w="1125" w:type="dxa"/>
          </w:tcPr>
          <w:p w14:paraId="0F34C055" w14:textId="77777777" w:rsidR="00414777" w:rsidRPr="00414777" w:rsidRDefault="00414777" w:rsidP="00414777">
            <w:pPr>
              <w:jc w:val="center"/>
              <w:rPr>
                <w:rFonts w:asciiTheme="minorHAnsi" w:hAnsiTheme="minorHAnsi" w:cstheme="minorHAnsi"/>
                <w:b/>
                <w:bCs/>
              </w:rPr>
            </w:pPr>
          </w:p>
        </w:tc>
        <w:tc>
          <w:tcPr>
            <w:tcW w:w="2879" w:type="dxa"/>
          </w:tcPr>
          <w:p w14:paraId="75C33A64" w14:textId="77777777" w:rsidR="00414777" w:rsidRPr="00414777" w:rsidRDefault="00414777" w:rsidP="00414777">
            <w:pPr>
              <w:jc w:val="center"/>
              <w:rPr>
                <w:rFonts w:asciiTheme="minorHAnsi" w:hAnsiTheme="minorHAnsi" w:cstheme="minorHAnsi"/>
                <w:b/>
                <w:bCs/>
              </w:rPr>
            </w:pPr>
            <w:r w:rsidRPr="00414777">
              <w:rPr>
                <w:rFonts w:asciiTheme="minorHAnsi" w:hAnsiTheme="minorHAnsi" w:cstheme="minorHAnsi"/>
              </w:rPr>
              <w:t>OBJECTID</w:t>
            </w:r>
          </w:p>
        </w:tc>
      </w:tr>
      <w:tr w:rsidR="00414777" w:rsidRPr="00414777" w14:paraId="2FDFF97C" w14:textId="77777777" w:rsidTr="002F3F62">
        <w:tc>
          <w:tcPr>
            <w:tcW w:w="3245" w:type="dxa"/>
          </w:tcPr>
          <w:p w14:paraId="7A8920AB" w14:textId="77777777" w:rsidR="00414777" w:rsidRPr="00414777" w:rsidRDefault="00414777" w:rsidP="00414777">
            <w:pPr>
              <w:jc w:val="center"/>
              <w:rPr>
                <w:rFonts w:asciiTheme="minorHAnsi" w:hAnsiTheme="minorHAnsi" w:cstheme="minorHAnsi"/>
                <w:b/>
                <w:bCs/>
              </w:rPr>
            </w:pPr>
            <w:r w:rsidRPr="00414777">
              <w:rPr>
                <w:rFonts w:ascii="Verdana" w:hAnsi="Verdana"/>
                <w:color w:val="000000"/>
                <w:sz w:val="21"/>
                <w:szCs w:val="21"/>
                <w:shd w:val="clear" w:color="auto" w:fill="FFFFFF"/>
              </w:rPr>
              <w:t>TYPE_ENG</w:t>
            </w:r>
            <w:r w:rsidRPr="00414777">
              <w:rPr>
                <w:rStyle w:val="apple-converted-space"/>
                <w:rFonts w:ascii="Verdana" w:hAnsi="Verdana"/>
                <w:color w:val="000000"/>
                <w:sz w:val="21"/>
                <w:szCs w:val="21"/>
                <w:shd w:val="clear" w:color="auto" w:fill="FFFFFF"/>
              </w:rPr>
              <w:t> </w:t>
            </w:r>
          </w:p>
        </w:tc>
        <w:tc>
          <w:tcPr>
            <w:tcW w:w="1157" w:type="dxa"/>
          </w:tcPr>
          <w:p w14:paraId="79B7408C"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String</w:t>
            </w:r>
          </w:p>
        </w:tc>
        <w:tc>
          <w:tcPr>
            <w:tcW w:w="1125" w:type="dxa"/>
          </w:tcPr>
          <w:p w14:paraId="06342197"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255</w:t>
            </w:r>
            <w:r w:rsidRPr="00F17217">
              <w:rPr>
                <w:rStyle w:val="apple-converted-space"/>
                <w:rFonts w:ascii="Verdana" w:hAnsi="Verdana"/>
                <w:color w:val="000000"/>
                <w:sz w:val="21"/>
                <w:szCs w:val="21"/>
                <w:shd w:val="clear" w:color="auto" w:fill="FFFFFF"/>
              </w:rPr>
              <w:t> </w:t>
            </w:r>
          </w:p>
        </w:tc>
        <w:tc>
          <w:tcPr>
            <w:tcW w:w="2879" w:type="dxa"/>
          </w:tcPr>
          <w:p w14:paraId="18F95288"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Type_Eng</w:t>
            </w:r>
            <w:r w:rsidRPr="00F17217">
              <w:rPr>
                <w:rStyle w:val="apple-converted-space"/>
                <w:rFonts w:ascii="Verdana" w:hAnsi="Verdana"/>
                <w:color w:val="000000"/>
                <w:sz w:val="21"/>
                <w:szCs w:val="21"/>
                <w:shd w:val="clear" w:color="auto" w:fill="FFFFFF"/>
              </w:rPr>
              <w:t> </w:t>
            </w:r>
          </w:p>
        </w:tc>
      </w:tr>
      <w:tr w:rsidR="00414777" w:rsidRPr="00414777" w14:paraId="5CB60C04" w14:textId="77777777" w:rsidTr="002F3F62">
        <w:tc>
          <w:tcPr>
            <w:tcW w:w="3245" w:type="dxa"/>
          </w:tcPr>
          <w:p w14:paraId="3E72C7DD" w14:textId="77777777" w:rsidR="00414777" w:rsidRPr="00414777" w:rsidRDefault="00414777" w:rsidP="00414777">
            <w:pPr>
              <w:jc w:val="center"/>
              <w:rPr>
                <w:rFonts w:asciiTheme="minorHAnsi" w:hAnsiTheme="minorHAnsi" w:cstheme="minorHAnsi"/>
                <w:b/>
                <w:bCs/>
              </w:rPr>
            </w:pPr>
            <w:r w:rsidRPr="00414777">
              <w:rPr>
                <w:rFonts w:ascii="Verdana" w:hAnsi="Verdana"/>
                <w:color w:val="000000"/>
                <w:sz w:val="21"/>
                <w:szCs w:val="21"/>
                <w:shd w:val="clear" w:color="auto" w:fill="FFFFFF"/>
              </w:rPr>
              <w:t>SUBTYPE_ENG</w:t>
            </w:r>
            <w:r w:rsidRPr="00414777">
              <w:rPr>
                <w:rStyle w:val="apple-converted-space"/>
                <w:rFonts w:ascii="Verdana" w:hAnsi="Verdana"/>
                <w:color w:val="000000"/>
                <w:sz w:val="21"/>
                <w:szCs w:val="21"/>
                <w:shd w:val="clear" w:color="auto" w:fill="FFFFFF"/>
              </w:rPr>
              <w:t> </w:t>
            </w:r>
          </w:p>
        </w:tc>
        <w:tc>
          <w:tcPr>
            <w:tcW w:w="1157" w:type="dxa"/>
          </w:tcPr>
          <w:p w14:paraId="546A3D81"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String</w:t>
            </w:r>
          </w:p>
        </w:tc>
        <w:tc>
          <w:tcPr>
            <w:tcW w:w="1125" w:type="dxa"/>
          </w:tcPr>
          <w:p w14:paraId="0AC65E00"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255</w:t>
            </w:r>
            <w:r w:rsidRPr="00F17217">
              <w:rPr>
                <w:rStyle w:val="apple-converted-space"/>
                <w:rFonts w:ascii="Verdana" w:hAnsi="Verdana"/>
                <w:color w:val="000000"/>
                <w:sz w:val="21"/>
                <w:szCs w:val="21"/>
                <w:shd w:val="clear" w:color="auto" w:fill="FFFFFF"/>
              </w:rPr>
              <w:t> </w:t>
            </w:r>
          </w:p>
        </w:tc>
        <w:tc>
          <w:tcPr>
            <w:tcW w:w="2879" w:type="dxa"/>
          </w:tcPr>
          <w:p w14:paraId="7710DB32"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Subtype_Eng</w:t>
            </w:r>
            <w:r w:rsidRPr="00F17217">
              <w:rPr>
                <w:rStyle w:val="apple-converted-space"/>
                <w:rFonts w:ascii="Verdana" w:hAnsi="Verdana"/>
                <w:color w:val="000000"/>
                <w:sz w:val="21"/>
                <w:szCs w:val="21"/>
                <w:shd w:val="clear" w:color="auto" w:fill="FFFFFF"/>
              </w:rPr>
              <w:t> </w:t>
            </w:r>
          </w:p>
        </w:tc>
      </w:tr>
      <w:tr w:rsidR="00414777" w:rsidRPr="00414777" w14:paraId="470B803B" w14:textId="77777777" w:rsidTr="002F3F62">
        <w:tc>
          <w:tcPr>
            <w:tcW w:w="3245" w:type="dxa"/>
          </w:tcPr>
          <w:p w14:paraId="4EF7E339" w14:textId="77777777" w:rsidR="00414777" w:rsidRPr="00414777" w:rsidRDefault="00414777" w:rsidP="00414777">
            <w:pPr>
              <w:jc w:val="center"/>
              <w:rPr>
                <w:rFonts w:ascii="Verdana" w:hAnsi="Verdana"/>
                <w:color w:val="000000"/>
                <w:sz w:val="21"/>
                <w:szCs w:val="21"/>
                <w:shd w:val="clear" w:color="auto" w:fill="FFFFFF"/>
              </w:rPr>
            </w:pPr>
            <w:r w:rsidRPr="00414777">
              <w:rPr>
                <w:rFonts w:ascii="Verdana" w:hAnsi="Verdana"/>
                <w:color w:val="000000"/>
                <w:sz w:val="21"/>
                <w:szCs w:val="21"/>
                <w:shd w:val="clear" w:color="auto" w:fill="FFFFFF"/>
              </w:rPr>
              <w:t>TYPE_ARA</w:t>
            </w:r>
            <w:r w:rsidRPr="00414777">
              <w:rPr>
                <w:rStyle w:val="apple-converted-space"/>
                <w:rFonts w:ascii="Verdana" w:hAnsi="Verdana"/>
                <w:color w:val="000000"/>
                <w:sz w:val="21"/>
                <w:szCs w:val="21"/>
                <w:shd w:val="clear" w:color="auto" w:fill="FFFFFF"/>
              </w:rPr>
              <w:t> </w:t>
            </w:r>
          </w:p>
        </w:tc>
        <w:tc>
          <w:tcPr>
            <w:tcW w:w="1157" w:type="dxa"/>
          </w:tcPr>
          <w:p w14:paraId="16D4DF85"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String</w:t>
            </w:r>
          </w:p>
        </w:tc>
        <w:tc>
          <w:tcPr>
            <w:tcW w:w="1125" w:type="dxa"/>
          </w:tcPr>
          <w:p w14:paraId="7F8FB4AC"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255</w:t>
            </w:r>
            <w:r w:rsidRPr="00F17217">
              <w:rPr>
                <w:rStyle w:val="apple-converted-space"/>
                <w:rFonts w:ascii="Verdana" w:hAnsi="Verdana"/>
                <w:color w:val="000000"/>
                <w:sz w:val="21"/>
                <w:szCs w:val="21"/>
                <w:shd w:val="clear" w:color="auto" w:fill="FFFFFF"/>
              </w:rPr>
              <w:t> </w:t>
            </w:r>
          </w:p>
        </w:tc>
        <w:tc>
          <w:tcPr>
            <w:tcW w:w="2879" w:type="dxa"/>
          </w:tcPr>
          <w:p w14:paraId="47133600"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Type_Ara</w:t>
            </w:r>
            <w:r w:rsidRPr="00F17217">
              <w:rPr>
                <w:rStyle w:val="apple-converted-space"/>
                <w:rFonts w:ascii="Verdana" w:hAnsi="Verdana"/>
                <w:color w:val="000000"/>
                <w:sz w:val="21"/>
                <w:szCs w:val="21"/>
                <w:shd w:val="clear" w:color="auto" w:fill="FFFFFF"/>
              </w:rPr>
              <w:t> </w:t>
            </w:r>
          </w:p>
        </w:tc>
      </w:tr>
      <w:tr w:rsidR="00414777" w:rsidRPr="00414777" w14:paraId="46DB10A5" w14:textId="77777777" w:rsidTr="002F3F62">
        <w:tc>
          <w:tcPr>
            <w:tcW w:w="3245" w:type="dxa"/>
          </w:tcPr>
          <w:p w14:paraId="1F43364C" w14:textId="77777777" w:rsidR="00414777" w:rsidRPr="00414777" w:rsidRDefault="00414777" w:rsidP="00414777">
            <w:pPr>
              <w:jc w:val="center"/>
              <w:rPr>
                <w:rFonts w:ascii="Verdana" w:hAnsi="Verdana"/>
                <w:color w:val="000000"/>
                <w:sz w:val="21"/>
                <w:szCs w:val="21"/>
                <w:shd w:val="clear" w:color="auto" w:fill="FFFFFF"/>
              </w:rPr>
            </w:pPr>
            <w:r w:rsidRPr="00414777">
              <w:rPr>
                <w:rFonts w:ascii="Verdana" w:hAnsi="Verdana"/>
                <w:color w:val="000000"/>
                <w:sz w:val="21"/>
                <w:szCs w:val="21"/>
                <w:shd w:val="clear" w:color="auto" w:fill="FFFFFF"/>
              </w:rPr>
              <w:t>SUBTYPE_ARA</w:t>
            </w:r>
            <w:r w:rsidRPr="00414777">
              <w:rPr>
                <w:rStyle w:val="apple-converted-space"/>
                <w:rFonts w:ascii="Verdana" w:hAnsi="Verdana"/>
                <w:color w:val="000000"/>
                <w:sz w:val="21"/>
                <w:szCs w:val="21"/>
                <w:shd w:val="clear" w:color="auto" w:fill="FFFFFF"/>
              </w:rPr>
              <w:t> </w:t>
            </w:r>
          </w:p>
        </w:tc>
        <w:tc>
          <w:tcPr>
            <w:tcW w:w="1157" w:type="dxa"/>
          </w:tcPr>
          <w:p w14:paraId="7086B36F"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String</w:t>
            </w:r>
          </w:p>
        </w:tc>
        <w:tc>
          <w:tcPr>
            <w:tcW w:w="1125" w:type="dxa"/>
          </w:tcPr>
          <w:p w14:paraId="7A9EA182"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255</w:t>
            </w:r>
            <w:r w:rsidRPr="00F17217">
              <w:rPr>
                <w:rStyle w:val="apple-converted-space"/>
                <w:rFonts w:ascii="Verdana" w:hAnsi="Verdana"/>
                <w:color w:val="000000"/>
                <w:sz w:val="21"/>
                <w:szCs w:val="21"/>
                <w:shd w:val="clear" w:color="auto" w:fill="FFFFFF"/>
              </w:rPr>
              <w:t> </w:t>
            </w:r>
          </w:p>
        </w:tc>
        <w:tc>
          <w:tcPr>
            <w:tcW w:w="2879" w:type="dxa"/>
          </w:tcPr>
          <w:p w14:paraId="32A6DF8E" w14:textId="77777777" w:rsidR="00414777" w:rsidRPr="005B275C" w:rsidRDefault="00414777" w:rsidP="00414777">
            <w:pPr>
              <w:jc w:val="center"/>
              <w:rPr>
                <w:rFonts w:asciiTheme="minorHAnsi" w:hAnsiTheme="minorHAnsi" w:cstheme="minorHAnsi"/>
                <w:b/>
                <w:bCs/>
              </w:rPr>
            </w:pPr>
            <w:r w:rsidRPr="00F17217">
              <w:rPr>
                <w:rFonts w:ascii="Verdana" w:hAnsi="Verdana"/>
                <w:color w:val="000000"/>
                <w:sz w:val="21"/>
                <w:szCs w:val="21"/>
                <w:shd w:val="clear" w:color="auto" w:fill="FFFFFF"/>
              </w:rPr>
              <w:t>Subtype_Ara</w:t>
            </w:r>
            <w:r w:rsidRPr="00F17217">
              <w:rPr>
                <w:rStyle w:val="apple-converted-space"/>
                <w:rFonts w:ascii="Verdana" w:hAnsi="Verdana"/>
                <w:color w:val="000000"/>
                <w:sz w:val="21"/>
                <w:szCs w:val="21"/>
                <w:shd w:val="clear" w:color="auto" w:fill="FFFFFF"/>
              </w:rPr>
              <w:t> </w:t>
            </w:r>
          </w:p>
        </w:tc>
      </w:tr>
    </w:tbl>
    <w:p w14:paraId="5D1A5D69" w14:textId="77777777" w:rsidR="00AF0341" w:rsidRDefault="00AF0341">
      <w:pPr>
        <w:rPr>
          <w:rFonts w:cs="Arial"/>
        </w:rPr>
      </w:pPr>
    </w:p>
    <w:p w14:paraId="577E6C52" w14:textId="77777777" w:rsidR="00AF0341" w:rsidRDefault="00AF0341">
      <w:pPr>
        <w:rPr>
          <w:rFonts w:cs="Arial"/>
        </w:rPr>
      </w:pPr>
    </w:p>
    <w:p w14:paraId="280E6433" w14:textId="77777777" w:rsidR="00AF0341" w:rsidRDefault="00414777">
      <w:pPr>
        <w:rPr>
          <w:rFonts w:cs="Arial"/>
        </w:rPr>
      </w:pPr>
      <w:r>
        <w:rPr>
          <w:rFonts w:ascii="Verdana" w:hAnsi="Verdana"/>
          <w:sz w:val="21"/>
          <w:szCs w:val="21"/>
          <w:shd w:val="clear" w:color="auto" w:fill="FFFFFF"/>
        </w:rPr>
        <w:t xml:space="preserve"> </w:t>
      </w:r>
    </w:p>
    <w:p w14:paraId="4B26CD45" w14:textId="77777777" w:rsidR="00AF0341" w:rsidRDefault="00AF0341">
      <w:pPr>
        <w:rPr>
          <w:rFonts w:cs="Arial"/>
        </w:rPr>
      </w:pPr>
    </w:p>
    <w:p w14:paraId="67BF9DE8" w14:textId="77777777" w:rsidR="004A78BD" w:rsidRPr="003F200F" w:rsidRDefault="004A78BD">
      <w:pPr>
        <w:rPr>
          <w:rFonts w:cs="Arial"/>
        </w:rPr>
      </w:pPr>
    </w:p>
    <w:sectPr w:rsidR="004A78BD" w:rsidRPr="003F200F" w:rsidSect="00A910FF">
      <w:headerReference w:type="default" r:id="rId114"/>
      <w:footerReference w:type="default" r:id="rId115"/>
      <w:pgSz w:w="12240" w:h="15840"/>
      <w:pgMar w:top="1440" w:right="2250" w:bottom="1440" w:left="1800" w:header="720" w:footer="720" w:gutter="0"/>
      <w:pgBorders w:offsetFrom="page">
        <w:top w:val="single" w:sz="12" w:space="24" w:color="0000FF"/>
        <w:left w:val="single" w:sz="12" w:space="24" w:color="0000FF"/>
        <w:bottom w:val="single" w:sz="12" w:space="24" w:color="0000FF"/>
        <w:right w:val="single" w:sz="12" w:space="24" w:color="0000FF"/>
      </w:pgBorders>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20DAF12" w15:done="0"/>
  <w15:commentEx w15:paraId="7202193B" w15:done="0"/>
  <w15:commentEx w15:paraId="3C8ACF7A" w15:done="0"/>
  <w15:commentEx w15:paraId="34465C0E" w15:done="0"/>
  <w15:commentEx w15:paraId="0A464BAC" w15:done="0"/>
  <w15:commentEx w15:paraId="79C4809B" w15:done="0"/>
  <w15:commentEx w15:paraId="0286BD83" w15:done="0"/>
  <w15:commentEx w15:paraId="0621002B" w15:done="0"/>
  <w15:commentEx w15:paraId="3B10203B" w15:done="0"/>
  <w15:commentEx w15:paraId="74B14127" w15:done="0"/>
  <w15:commentEx w15:paraId="154D7216" w15:done="0"/>
  <w15:commentEx w15:paraId="4F1D5BE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7865CE" w14:textId="77777777" w:rsidR="009450F2" w:rsidRDefault="009450F2" w:rsidP="003F200F">
      <w:r>
        <w:separator/>
      </w:r>
    </w:p>
  </w:endnote>
  <w:endnote w:type="continuationSeparator" w:id="0">
    <w:p w14:paraId="66ED5782" w14:textId="77777777" w:rsidR="009450F2" w:rsidRDefault="009450F2" w:rsidP="003F2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Calibri Light">
    <w:altName w:val="Calibri"/>
    <w:charset w:val="00"/>
    <w:family w:val="swiss"/>
    <w:pitch w:val="variable"/>
    <w:sig w:usb0="00000001"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3C0DE" w14:textId="77777777" w:rsidR="003C6234" w:rsidRPr="0066169F" w:rsidRDefault="003C6234" w:rsidP="00AA7C43">
    <w:pPr>
      <w:pStyle w:val="Footer"/>
      <w:rPr>
        <w:rFonts w:ascii="Calibri" w:hAnsi="Calibri" w:cs="Calibri"/>
        <w:b/>
        <w:sz w:val="28"/>
      </w:rPr>
    </w:pPr>
    <w:r w:rsidRPr="0066169F">
      <w:rPr>
        <w:rFonts w:ascii="Calibri" w:hAnsi="Calibri" w:cs="Calibri"/>
        <w:b/>
        <w:bCs/>
        <w:iCs/>
      </w:rPr>
      <w:t>Confidential</w:t>
    </w:r>
    <w:r w:rsidRPr="0066169F">
      <w:rPr>
        <w:rFonts w:ascii="Calibri" w:hAnsi="Calibri" w:cs="Calibri"/>
        <w:b/>
        <w:bCs/>
        <w:iCs/>
      </w:rPr>
      <w:tab/>
    </w:r>
    <w:r w:rsidRPr="0066169F">
      <w:rPr>
        <w:rFonts w:ascii="Calibri" w:hAnsi="Calibri" w:cs="Calibri"/>
        <w:b/>
        <w:bCs/>
        <w:iCs/>
      </w:rPr>
      <w:tab/>
      <w:t xml:space="preserve">Page </w:t>
    </w:r>
    <w:r w:rsidRPr="0066169F">
      <w:rPr>
        <w:rFonts w:ascii="Calibri" w:hAnsi="Calibri" w:cs="Calibri"/>
        <w:b/>
        <w:bCs/>
        <w:i/>
        <w:iCs/>
      </w:rPr>
      <w:fldChar w:fldCharType="begin"/>
    </w:r>
    <w:r w:rsidRPr="0066169F">
      <w:rPr>
        <w:rFonts w:ascii="Calibri" w:hAnsi="Calibri" w:cs="Calibri"/>
        <w:b/>
        <w:bCs/>
        <w:iCs/>
      </w:rPr>
      <w:instrText xml:space="preserve"> PAGE </w:instrText>
    </w:r>
    <w:r w:rsidRPr="0066169F">
      <w:rPr>
        <w:rFonts w:ascii="Calibri" w:hAnsi="Calibri" w:cs="Calibri"/>
        <w:b/>
        <w:bCs/>
        <w:i/>
        <w:iCs/>
      </w:rPr>
      <w:fldChar w:fldCharType="separate"/>
    </w:r>
    <w:r w:rsidR="00EE52D3">
      <w:rPr>
        <w:rFonts w:ascii="Calibri" w:hAnsi="Calibri" w:cs="Calibri"/>
        <w:b/>
        <w:bCs/>
        <w:iCs/>
        <w:noProof/>
      </w:rPr>
      <w:t>59</w:t>
    </w:r>
    <w:r w:rsidRPr="0066169F">
      <w:rPr>
        <w:rFonts w:ascii="Calibri" w:hAnsi="Calibri" w:cs="Calibri"/>
        <w:b/>
        <w:bCs/>
        <w:i/>
        <w:iCs/>
      </w:rPr>
      <w:fldChar w:fldCharType="end"/>
    </w:r>
    <w:r w:rsidRPr="0066169F">
      <w:rPr>
        <w:rFonts w:ascii="Calibri" w:hAnsi="Calibri" w:cs="Calibri"/>
        <w:b/>
        <w:bCs/>
        <w:iCs/>
      </w:rPr>
      <w:t xml:space="preserve"> of </w:t>
    </w:r>
    <w:r w:rsidRPr="0066169F">
      <w:rPr>
        <w:rFonts w:ascii="Calibri" w:hAnsi="Calibri" w:cs="Calibri"/>
        <w:b/>
        <w:bCs/>
        <w:i/>
        <w:iCs/>
      </w:rPr>
      <w:fldChar w:fldCharType="begin"/>
    </w:r>
    <w:r w:rsidRPr="0066169F">
      <w:rPr>
        <w:rFonts w:ascii="Calibri" w:hAnsi="Calibri" w:cs="Calibri"/>
        <w:b/>
        <w:bCs/>
        <w:iCs/>
      </w:rPr>
      <w:instrText xml:space="preserve"> NUMPAGES </w:instrText>
    </w:r>
    <w:r w:rsidRPr="0066169F">
      <w:rPr>
        <w:rFonts w:ascii="Calibri" w:hAnsi="Calibri" w:cs="Calibri"/>
        <w:b/>
        <w:bCs/>
        <w:i/>
        <w:iCs/>
      </w:rPr>
      <w:fldChar w:fldCharType="separate"/>
    </w:r>
    <w:r w:rsidR="00EE52D3">
      <w:rPr>
        <w:rFonts w:ascii="Calibri" w:hAnsi="Calibri" w:cs="Calibri"/>
        <w:b/>
        <w:bCs/>
        <w:iCs/>
        <w:noProof/>
      </w:rPr>
      <w:t>86</w:t>
    </w:r>
    <w:r w:rsidRPr="0066169F">
      <w:rPr>
        <w:rFonts w:ascii="Calibri" w:hAnsi="Calibri" w:cs="Calibri"/>
        <w:b/>
        <w:bCs/>
        <w:i/>
        <w:iCs/>
      </w:rPr>
      <w:fldChar w:fldCharType="end"/>
    </w:r>
  </w:p>
  <w:p w14:paraId="612AE53B" w14:textId="77777777" w:rsidR="003C6234" w:rsidRDefault="003C6234" w:rsidP="00AA7C43">
    <w:pPr>
      <w:pStyle w:val="Footer"/>
    </w:pPr>
  </w:p>
  <w:p w14:paraId="45A8FE72" w14:textId="77777777" w:rsidR="003C6234" w:rsidRDefault="003C62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D3F456" w14:textId="77777777" w:rsidR="009450F2" w:rsidRDefault="009450F2" w:rsidP="003F200F">
      <w:r>
        <w:separator/>
      </w:r>
    </w:p>
  </w:footnote>
  <w:footnote w:type="continuationSeparator" w:id="0">
    <w:p w14:paraId="0D8B736A" w14:textId="77777777" w:rsidR="009450F2" w:rsidRDefault="009450F2" w:rsidP="003F20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42EA0" w14:textId="77777777" w:rsidR="003C6234" w:rsidRPr="00AA7C43" w:rsidRDefault="003C6234" w:rsidP="00AA7C43">
    <w:pPr>
      <w:pStyle w:val="Header"/>
      <w:pBdr>
        <w:bottom w:val="single" w:sz="4" w:space="1" w:color="auto"/>
      </w:pBdr>
      <w:tabs>
        <w:tab w:val="right" w:pos="9630"/>
      </w:tabs>
      <w:rPr>
        <w:rFonts w:ascii="Calibri" w:hAnsi="Calibri" w:cs="Calibri"/>
        <w:b/>
        <w:bCs/>
      </w:rPr>
    </w:pPr>
    <w:r w:rsidRPr="0066169F">
      <w:rPr>
        <w:rFonts w:ascii="Calibri" w:hAnsi="Calibri" w:cs="Calibri"/>
        <w:bCs/>
      </w:rPr>
      <w:t xml:space="preserve">Software </w:t>
    </w:r>
    <w:r>
      <w:rPr>
        <w:rFonts w:ascii="Calibri" w:hAnsi="Calibri" w:cs="Calibri"/>
        <w:bCs/>
      </w:rPr>
      <w:t>Design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742F3"/>
    <w:multiLevelType w:val="hybridMultilevel"/>
    <w:tmpl w:val="72685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45172"/>
    <w:multiLevelType w:val="hybridMultilevel"/>
    <w:tmpl w:val="C5560F7C"/>
    <w:lvl w:ilvl="0" w:tplc="360CE5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D373BBC"/>
    <w:multiLevelType w:val="hybridMultilevel"/>
    <w:tmpl w:val="CD1AF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B72A7B"/>
    <w:multiLevelType w:val="hybridMultilevel"/>
    <w:tmpl w:val="B260B8B4"/>
    <w:lvl w:ilvl="0" w:tplc="11B6D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1F1104"/>
    <w:multiLevelType w:val="hybridMultilevel"/>
    <w:tmpl w:val="36D843E6"/>
    <w:lvl w:ilvl="0" w:tplc="F57AD2C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046259"/>
    <w:multiLevelType w:val="hybridMultilevel"/>
    <w:tmpl w:val="897A9FA4"/>
    <w:lvl w:ilvl="0" w:tplc="5D18BC1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B11E49"/>
    <w:multiLevelType w:val="hybridMultilevel"/>
    <w:tmpl w:val="FF621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F80FDA"/>
    <w:multiLevelType w:val="hybridMultilevel"/>
    <w:tmpl w:val="8CE493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EFE7BBA"/>
    <w:multiLevelType w:val="hybridMultilevel"/>
    <w:tmpl w:val="1218A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BC6AF5"/>
    <w:multiLevelType w:val="singleLevel"/>
    <w:tmpl w:val="F7366A20"/>
    <w:lvl w:ilvl="0">
      <w:start w:val="1"/>
      <w:numFmt w:val="bullet"/>
      <w:pStyle w:val="ListBullet1"/>
      <w:lvlText w:val="•"/>
      <w:lvlJc w:val="left"/>
      <w:pPr>
        <w:tabs>
          <w:tab w:val="num" w:pos="1800"/>
        </w:tabs>
        <w:ind w:left="1800" w:hanging="360"/>
      </w:pPr>
      <w:rPr>
        <w:rFonts w:ascii="Times New Roman" w:hAnsi="Times New Roman" w:hint="default"/>
        <w:b/>
        <w:i w:val="0"/>
      </w:rPr>
    </w:lvl>
  </w:abstractNum>
  <w:abstractNum w:abstractNumId="10">
    <w:nsid w:val="39BE743D"/>
    <w:multiLevelType w:val="hybridMultilevel"/>
    <w:tmpl w:val="0D582576"/>
    <w:lvl w:ilvl="0" w:tplc="823A83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120399"/>
    <w:multiLevelType w:val="hybridMultilevel"/>
    <w:tmpl w:val="70389C1C"/>
    <w:lvl w:ilvl="0" w:tplc="0DBEB356">
      <w:start w:val="1"/>
      <w:numFmt w:val="bullet"/>
      <w:lvlText w:val=""/>
      <w:lvlJc w:val="left"/>
      <w:pPr>
        <w:tabs>
          <w:tab w:val="num" w:pos="504"/>
        </w:tabs>
        <w:ind w:left="0" w:firstLine="144"/>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450C12CE"/>
    <w:multiLevelType w:val="hybridMultilevel"/>
    <w:tmpl w:val="49860F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2149BD"/>
    <w:multiLevelType w:val="hybridMultilevel"/>
    <w:tmpl w:val="288E2D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721DE1"/>
    <w:multiLevelType w:val="hybridMultilevel"/>
    <w:tmpl w:val="CDE2E0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9E7897"/>
    <w:multiLevelType w:val="hybridMultilevel"/>
    <w:tmpl w:val="A45A9E86"/>
    <w:lvl w:ilvl="0" w:tplc="11B6D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AC5893"/>
    <w:multiLevelType w:val="hybridMultilevel"/>
    <w:tmpl w:val="988484F8"/>
    <w:lvl w:ilvl="0" w:tplc="0DBEB356">
      <w:start w:val="1"/>
      <w:numFmt w:val="bullet"/>
      <w:lvlText w:val=""/>
      <w:lvlJc w:val="left"/>
      <w:pPr>
        <w:tabs>
          <w:tab w:val="num" w:pos="504"/>
        </w:tabs>
        <w:ind w:left="0" w:firstLine="144"/>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nsid w:val="4EF8438F"/>
    <w:multiLevelType w:val="hybridMultilevel"/>
    <w:tmpl w:val="34CE3332"/>
    <w:lvl w:ilvl="0" w:tplc="1F6615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1A90B3D"/>
    <w:multiLevelType w:val="hybridMultilevel"/>
    <w:tmpl w:val="4D645E90"/>
    <w:lvl w:ilvl="0" w:tplc="11B6D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6F20A2"/>
    <w:multiLevelType w:val="hybridMultilevel"/>
    <w:tmpl w:val="1DEEBB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8B1697"/>
    <w:multiLevelType w:val="multilevel"/>
    <w:tmpl w:val="C298B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D694FCD"/>
    <w:multiLevelType w:val="hybridMultilevel"/>
    <w:tmpl w:val="5A7A7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D22B9E"/>
    <w:multiLevelType w:val="multilevel"/>
    <w:tmpl w:val="4B72D60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16"/>
        </w:tabs>
        <w:ind w:left="1116" w:hanging="576"/>
      </w:pPr>
      <w:rPr>
        <w:rFonts w:asciiTheme="minorHAnsi" w:hAnsiTheme="minorHAnsi" w:cstheme="minorHAnsi" w:hint="default"/>
        <w:b/>
        <w:sz w:val="24"/>
      </w:rPr>
    </w:lvl>
    <w:lvl w:ilvl="2">
      <w:start w:val="1"/>
      <w:numFmt w:val="decimal"/>
      <w:pStyle w:val="Heading3"/>
      <w:lvlText w:val="%1.%2.%3"/>
      <w:lvlJc w:val="left"/>
      <w:pPr>
        <w:tabs>
          <w:tab w:val="num" w:pos="1980"/>
        </w:tabs>
        <w:ind w:left="1980" w:hanging="720"/>
      </w:pPr>
      <w:rPr>
        <w:rFonts w:asciiTheme="minorHAnsi" w:hAnsiTheme="minorHAnsi" w:cstheme="minorHAnsi" w:hint="default"/>
        <w:b/>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67E631E1"/>
    <w:multiLevelType w:val="hybridMultilevel"/>
    <w:tmpl w:val="8812A6A4"/>
    <w:lvl w:ilvl="0" w:tplc="C2165C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365896"/>
    <w:multiLevelType w:val="hybridMultilevel"/>
    <w:tmpl w:val="642EC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2FF7C08"/>
    <w:multiLevelType w:val="multilevel"/>
    <w:tmpl w:val="39FE3EA4"/>
    <w:lvl w:ilvl="0">
      <w:start w:val="4"/>
      <w:numFmt w:val="decimal"/>
      <w:lvlText w:val="%1"/>
      <w:lvlJc w:val="left"/>
      <w:pPr>
        <w:ind w:left="525" w:hanging="525"/>
      </w:pPr>
      <w:rPr>
        <w:rFonts w:hint="default"/>
      </w:rPr>
    </w:lvl>
    <w:lvl w:ilvl="1">
      <w:start w:val="14"/>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6">
    <w:nsid w:val="73AF5313"/>
    <w:multiLevelType w:val="hybridMultilevel"/>
    <w:tmpl w:val="938A8E9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7">
    <w:nsid w:val="75FC282C"/>
    <w:multiLevelType w:val="multilevel"/>
    <w:tmpl w:val="5E6A65B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r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8">
    <w:nsid w:val="77874AE8"/>
    <w:multiLevelType w:val="hybridMultilevel"/>
    <w:tmpl w:val="D08644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6A4613"/>
    <w:multiLevelType w:val="hybridMultilevel"/>
    <w:tmpl w:val="3732D8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8A1D7E"/>
    <w:multiLevelType w:val="singleLevel"/>
    <w:tmpl w:val="D738098C"/>
    <w:lvl w:ilvl="0">
      <w:start w:val="1"/>
      <w:numFmt w:val="bullet"/>
      <w:pStyle w:val="bpara2"/>
      <w:lvlText w:val=""/>
      <w:lvlJc w:val="left"/>
      <w:pPr>
        <w:tabs>
          <w:tab w:val="num" w:pos="360"/>
        </w:tabs>
        <w:ind w:left="360" w:hanging="360"/>
      </w:pPr>
      <w:rPr>
        <w:rFonts w:ascii="Symbol" w:hAnsi="Symbol" w:hint="default"/>
      </w:rPr>
    </w:lvl>
  </w:abstractNum>
  <w:abstractNum w:abstractNumId="31">
    <w:nsid w:val="7E3047B1"/>
    <w:multiLevelType w:val="hybridMultilevel"/>
    <w:tmpl w:val="A45A9E86"/>
    <w:lvl w:ilvl="0" w:tplc="11B6D3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9"/>
  </w:num>
  <w:num w:numId="3">
    <w:abstractNumId w:val="30"/>
  </w:num>
  <w:num w:numId="4">
    <w:abstractNumId w:val="6"/>
  </w:num>
  <w:num w:numId="5">
    <w:abstractNumId w:val="16"/>
  </w:num>
  <w:num w:numId="6">
    <w:abstractNumId w:val="11"/>
  </w:num>
  <w:num w:numId="7">
    <w:abstractNumId w:val="5"/>
  </w:num>
  <w:num w:numId="8">
    <w:abstractNumId w:val="20"/>
  </w:num>
  <w:num w:numId="9">
    <w:abstractNumId w:val="21"/>
  </w:num>
  <w:num w:numId="10">
    <w:abstractNumId w:val="15"/>
  </w:num>
  <w:num w:numId="11">
    <w:abstractNumId w:val="1"/>
  </w:num>
  <w:num w:numId="12">
    <w:abstractNumId w:val="2"/>
  </w:num>
  <w:num w:numId="13">
    <w:abstractNumId w:val="26"/>
  </w:num>
  <w:num w:numId="14">
    <w:abstractNumId w:val="10"/>
  </w:num>
  <w:num w:numId="15">
    <w:abstractNumId w:val="27"/>
  </w:num>
  <w:num w:numId="16">
    <w:abstractNumId w:val="24"/>
  </w:num>
  <w:num w:numId="17">
    <w:abstractNumId w:val="14"/>
  </w:num>
  <w:num w:numId="18">
    <w:abstractNumId w:val="0"/>
  </w:num>
  <w:num w:numId="19">
    <w:abstractNumId w:val="28"/>
  </w:num>
  <w:num w:numId="20">
    <w:abstractNumId w:val="13"/>
  </w:num>
  <w:num w:numId="21">
    <w:abstractNumId w:val="19"/>
  </w:num>
  <w:num w:numId="22">
    <w:abstractNumId w:val="29"/>
  </w:num>
  <w:num w:numId="23">
    <w:abstractNumId w:val="12"/>
  </w:num>
  <w:num w:numId="24">
    <w:abstractNumId w:val="7"/>
  </w:num>
  <w:num w:numId="25">
    <w:abstractNumId w:val="22"/>
  </w:num>
  <w:num w:numId="26">
    <w:abstractNumId w:val="31"/>
  </w:num>
  <w:num w:numId="27">
    <w:abstractNumId w:val="18"/>
  </w:num>
  <w:num w:numId="28">
    <w:abstractNumId w:val="3"/>
  </w:num>
  <w:num w:numId="29">
    <w:abstractNumId w:val="23"/>
  </w:num>
  <w:num w:numId="30">
    <w:abstractNumId w:val="22"/>
  </w:num>
  <w:num w:numId="31">
    <w:abstractNumId w:val="8"/>
  </w:num>
  <w:num w:numId="32">
    <w:abstractNumId w:val="17"/>
  </w:num>
  <w:num w:numId="33">
    <w:abstractNumId w:val="4"/>
  </w:num>
  <w:num w:numId="34">
    <w:abstractNumId w:val="22"/>
  </w:num>
  <w:num w:numId="35">
    <w:abstractNumId w:val="22"/>
  </w:num>
  <w:num w:numId="36">
    <w:abstractNumId w:val="22"/>
  </w:num>
  <w:num w:numId="37">
    <w:abstractNumId w:val="22"/>
  </w:num>
  <w:num w:numId="38">
    <w:abstractNumId w:val="22"/>
  </w:num>
  <w:num w:numId="39">
    <w:abstractNumId w:val="22"/>
  </w:num>
  <w:num w:numId="40">
    <w:abstractNumId w:val="22"/>
  </w:num>
  <w:num w:numId="41">
    <w:abstractNumId w:val="22"/>
  </w:num>
  <w:num w:numId="42">
    <w:abstractNumId w:val="22"/>
  </w:num>
  <w:num w:numId="43">
    <w:abstractNumId w:val="22"/>
  </w:num>
  <w:num w:numId="44">
    <w:abstractNumId w:val="22"/>
  </w:num>
  <w:num w:numId="45">
    <w:abstractNumId w:val="22"/>
  </w:num>
  <w:num w:numId="46">
    <w:abstractNumId w:val="22"/>
  </w:num>
  <w:num w:numId="47">
    <w:abstractNumId w:val="22"/>
  </w:num>
  <w:num w:numId="48">
    <w:abstractNumId w:val="25"/>
  </w:num>
  <w:numIdMacAtCleanup w:val="2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dra Bisen">
    <w15:presenceInfo w15:providerId="None" w15:userId="Indra Bis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200F"/>
    <w:rsid w:val="00000B49"/>
    <w:rsid w:val="00022929"/>
    <w:rsid w:val="00025CE5"/>
    <w:rsid w:val="000261F3"/>
    <w:rsid w:val="00027C87"/>
    <w:rsid w:val="0003044B"/>
    <w:rsid w:val="0003362C"/>
    <w:rsid w:val="000460D1"/>
    <w:rsid w:val="0004669C"/>
    <w:rsid w:val="000507CD"/>
    <w:rsid w:val="000616DA"/>
    <w:rsid w:val="00063234"/>
    <w:rsid w:val="000735BE"/>
    <w:rsid w:val="00073F1B"/>
    <w:rsid w:val="000748F3"/>
    <w:rsid w:val="00075CF4"/>
    <w:rsid w:val="000A1084"/>
    <w:rsid w:val="000A42F0"/>
    <w:rsid w:val="000B3B61"/>
    <w:rsid w:val="000B44F4"/>
    <w:rsid w:val="000B4E94"/>
    <w:rsid w:val="000D1956"/>
    <w:rsid w:val="000D6682"/>
    <w:rsid w:val="000E199B"/>
    <w:rsid w:val="00100759"/>
    <w:rsid w:val="00111FED"/>
    <w:rsid w:val="001231E6"/>
    <w:rsid w:val="00125422"/>
    <w:rsid w:val="001262DC"/>
    <w:rsid w:val="00136A1F"/>
    <w:rsid w:val="001415DA"/>
    <w:rsid w:val="00141C2D"/>
    <w:rsid w:val="00145311"/>
    <w:rsid w:val="001512B6"/>
    <w:rsid w:val="0015291F"/>
    <w:rsid w:val="001614B4"/>
    <w:rsid w:val="00165115"/>
    <w:rsid w:val="001677FE"/>
    <w:rsid w:val="00170CDA"/>
    <w:rsid w:val="001725F5"/>
    <w:rsid w:val="00172CE0"/>
    <w:rsid w:val="00174E8B"/>
    <w:rsid w:val="001A01B9"/>
    <w:rsid w:val="001A40D9"/>
    <w:rsid w:val="001B0E32"/>
    <w:rsid w:val="001B6B18"/>
    <w:rsid w:val="001D6468"/>
    <w:rsid w:val="001E1B02"/>
    <w:rsid w:val="001E39C6"/>
    <w:rsid w:val="001F0CCE"/>
    <w:rsid w:val="001F1006"/>
    <w:rsid w:val="00217A2C"/>
    <w:rsid w:val="00222108"/>
    <w:rsid w:val="00232762"/>
    <w:rsid w:val="0024434A"/>
    <w:rsid w:val="0024534D"/>
    <w:rsid w:val="0025225B"/>
    <w:rsid w:val="002553AE"/>
    <w:rsid w:val="002564D6"/>
    <w:rsid w:val="00260445"/>
    <w:rsid w:val="0026314A"/>
    <w:rsid w:val="00266E6C"/>
    <w:rsid w:val="002708FF"/>
    <w:rsid w:val="00282E8E"/>
    <w:rsid w:val="002867B0"/>
    <w:rsid w:val="002A0289"/>
    <w:rsid w:val="002A04F8"/>
    <w:rsid w:val="002B7A4A"/>
    <w:rsid w:val="002C15F0"/>
    <w:rsid w:val="002C47D0"/>
    <w:rsid w:val="002D5C6E"/>
    <w:rsid w:val="002F3F62"/>
    <w:rsid w:val="00305869"/>
    <w:rsid w:val="00315A17"/>
    <w:rsid w:val="0032053E"/>
    <w:rsid w:val="00326CF2"/>
    <w:rsid w:val="00353F00"/>
    <w:rsid w:val="00355AD0"/>
    <w:rsid w:val="00361239"/>
    <w:rsid w:val="00367DDD"/>
    <w:rsid w:val="0037225B"/>
    <w:rsid w:val="00374AA5"/>
    <w:rsid w:val="00375DF4"/>
    <w:rsid w:val="00376842"/>
    <w:rsid w:val="00383097"/>
    <w:rsid w:val="00387171"/>
    <w:rsid w:val="00387CE4"/>
    <w:rsid w:val="00392A0E"/>
    <w:rsid w:val="003A7E76"/>
    <w:rsid w:val="003B0F03"/>
    <w:rsid w:val="003B2AA6"/>
    <w:rsid w:val="003B2F39"/>
    <w:rsid w:val="003B4445"/>
    <w:rsid w:val="003B708B"/>
    <w:rsid w:val="003C2D48"/>
    <w:rsid w:val="003C4C20"/>
    <w:rsid w:val="003C6234"/>
    <w:rsid w:val="003D28FA"/>
    <w:rsid w:val="003D3258"/>
    <w:rsid w:val="003E2D14"/>
    <w:rsid w:val="003F0A46"/>
    <w:rsid w:val="003F200F"/>
    <w:rsid w:val="00402B78"/>
    <w:rsid w:val="00411600"/>
    <w:rsid w:val="00412825"/>
    <w:rsid w:val="00414777"/>
    <w:rsid w:val="00416698"/>
    <w:rsid w:val="00416A88"/>
    <w:rsid w:val="00423756"/>
    <w:rsid w:val="00440265"/>
    <w:rsid w:val="004517BB"/>
    <w:rsid w:val="0045505F"/>
    <w:rsid w:val="00461D88"/>
    <w:rsid w:val="00470466"/>
    <w:rsid w:val="00474C22"/>
    <w:rsid w:val="00482B63"/>
    <w:rsid w:val="004846EF"/>
    <w:rsid w:val="00492C38"/>
    <w:rsid w:val="00495508"/>
    <w:rsid w:val="004976F7"/>
    <w:rsid w:val="004A0804"/>
    <w:rsid w:val="004A7653"/>
    <w:rsid w:val="004A78BD"/>
    <w:rsid w:val="004D2E89"/>
    <w:rsid w:val="004E1AB5"/>
    <w:rsid w:val="004E6129"/>
    <w:rsid w:val="004F0193"/>
    <w:rsid w:val="0050424E"/>
    <w:rsid w:val="00504E4A"/>
    <w:rsid w:val="005135C1"/>
    <w:rsid w:val="00531FE1"/>
    <w:rsid w:val="0054252C"/>
    <w:rsid w:val="00545E54"/>
    <w:rsid w:val="00546EE0"/>
    <w:rsid w:val="005608B9"/>
    <w:rsid w:val="0056091C"/>
    <w:rsid w:val="0056226E"/>
    <w:rsid w:val="00565373"/>
    <w:rsid w:val="00582F81"/>
    <w:rsid w:val="0059488C"/>
    <w:rsid w:val="005A2CC2"/>
    <w:rsid w:val="005A54DF"/>
    <w:rsid w:val="005B275C"/>
    <w:rsid w:val="005B36A8"/>
    <w:rsid w:val="005D34A1"/>
    <w:rsid w:val="005E26F4"/>
    <w:rsid w:val="005F44B9"/>
    <w:rsid w:val="005F7691"/>
    <w:rsid w:val="00602218"/>
    <w:rsid w:val="00606B5E"/>
    <w:rsid w:val="00622A54"/>
    <w:rsid w:val="006320D7"/>
    <w:rsid w:val="00642CD6"/>
    <w:rsid w:val="006456F0"/>
    <w:rsid w:val="00645D6C"/>
    <w:rsid w:val="006564E2"/>
    <w:rsid w:val="00660BFD"/>
    <w:rsid w:val="00663A3D"/>
    <w:rsid w:val="006663E2"/>
    <w:rsid w:val="00671238"/>
    <w:rsid w:val="00673BCB"/>
    <w:rsid w:val="00676EF5"/>
    <w:rsid w:val="006856AB"/>
    <w:rsid w:val="00686009"/>
    <w:rsid w:val="00696C84"/>
    <w:rsid w:val="0069751D"/>
    <w:rsid w:val="006A1BB2"/>
    <w:rsid w:val="006A405F"/>
    <w:rsid w:val="006B2990"/>
    <w:rsid w:val="006B5489"/>
    <w:rsid w:val="006C0200"/>
    <w:rsid w:val="006C0873"/>
    <w:rsid w:val="006C1FB1"/>
    <w:rsid w:val="006C21DE"/>
    <w:rsid w:val="006D0EDB"/>
    <w:rsid w:val="006D4C83"/>
    <w:rsid w:val="006F22D6"/>
    <w:rsid w:val="006F74CD"/>
    <w:rsid w:val="007017BB"/>
    <w:rsid w:val="007036A2"/>
    <w:rsid w:val="00720694"/>
    <w:rsid w:val="00724233"/>
    <w:rsid w:val="00724848"/>
    <w:rsid w:val="00724D87"/>
    <w:rsid w:val="00735415"/>
    <w:rsid w:val="00747C1F"/>
    <w:rsid w:val="00754865"/>
    <w:rsid w:val="00754B1D"/>
    <w:rsid w:val="00757D97"/>
    <w:rsid w:val="00762D18"/>
    <w:rsid w:val="00774D25"/>
    <w:rsid w:val="00786E58"/>
    <w:rsid w:val="007A71CF"/>
    <w:rsid w:val="007A747E"/>
    <w:rsid w:val="007B7B0C"/>
    <w:rsid w:val="007C2E02"/>
    <w:rsid w:val="007C5E93"/>
    <w:rsid w:val="007C619D"/>
    <w:rsid w:val="007E25AF"/>
    <w:rsid w:val="007E2C04"/>
    <w:rsid w:val="008261A1"/>
    <w:rsid w:val="0083057B"/>
    <w:rsid w:val="008409DD"/>
    <w:rsid w:val="00841C91"/>
    <w:rsid w:val="008439B1"/>
    <w:rsid w:val="00866019"/>
    <w:rsid w:val="00866B0D"/>
    <w:rsid w:val="00871A82"/>
    <w:rsid w:val="00873898"/>
    <w:rsid w:val="008774E8"/>
    <w:rsid w:val="00877D96"/>
    <w:rsid w:val="008808A4"/>
    <w:rsid w:val="008844CF"/>
    <w:rsid w:val="00885335"/>
    <w:rsid w:val="008A0D40"/>
    <w:rsid w:val="008A6BD8"/>
    <w:rsid w:val="008B2B33"/>
    <w:rsid w:val="008B3F2E"/>
    <w:rsid w:val="008B6CB2"/>
    <w:rsid w:val="008C14B2"/>
    <w:rsid w:val="008C15F6"/>
    <w:rsid w:val="008C19D6"/>
    <w:rsid w:val="008E015B"/>
    <w:rsid w:val="008E2B16"/>
    <w:rsid w:val="00900D76"/>
    <w:rsid w:val="00915137"/>
    <w:rsid w:val="00922854"/>
    <w:rsid w:val="00923662"/>
    <w:rsid w:val="00930DE1"/>
    <w:rsid w:val="009450F2"/>
    <w:rsid w:val="00951234"/>
    <w:rsid w:val="00973538"/>
    <w:rsid w:val="009841EE"/>
    <w:rsid w:val="0098448F"/>
    <w:rsid w:val="0099483B"/>
    <w:rsid w:val="00995EF9"/>
    <w:rsid w:val="009A23CF"/>
    <w:rsid w:val="009B1843"/>
    <w:rsid w:val="009C5536"/>
    <w:rsid w:val="009D2177"/>
    <w:rsid w:val="009D7145"/>
    <w:rsid w:val="009D775D"/>
    <w:rsid w:val="009F1B65"/>
    <w:rsid w:val="009F452B"/>
    <w:rsid w:val="00A17B1F"/>
    <w:rsid w:val="00A20AFB"/>
    <w:rsid w:val="00A23ACC"/>
    <w:rsid w:val="00A35276"/>
    <w:rsid w:val="00A43497"/>
    <w:rsid w:val="00A43F95"/>
    <w:rsid w:val="00A45161"/>
    <w:rsid w:val="00A460C8"/>
    <w:rsid w:val="00A55793"/>
    <w:rsid w:val="00A7051D"/>
    <w:rsid w:val="00A70FCB"/>
    <w:rsid w:val="00A75DDD"/>
    <w:rsid w:val="00A90178"/>
    <w:rsid w:val="00A910FF"/>
    <w:rsid w:val="00A91F9A"/>
    <w:rsid w:val="00A95158"/>
    <w:rsid w:val="00AA7C43"/>
    <w:rsid w:val="00AB63D4"/>
    <w:rsid w:val="00AC0EBC"/>
    <w:rsid w:val="00AC624B"/>
    <w:rsid w:val="00AD0FED"/>
    <w:rsid w:val="00AD268D"/>
    <w:rsid w:val="00AD6FA9"/>
    <w:rsid w:val="00AE2452"/>
    <w:rsid w:val="00AE264D"/>
    <w:rsid w:val="00AF0341"/>
    <w:rsid w:val="00AF363E"/>
    <w:rsid w:val="00AF6690"/>
    <w:rsid w:val="00B04C62"/>
    <w:rsid w:val="00B17CE7"/>
    <w:rsid w:val="00B229A9"/>
    <w:rsid w:val="00B35AD3"/>
    <w:rsid w:val="00B552E9"/>
    <w:rsid w:val="00B5734B"/>
    <w:rsid w:val="00B574EE"/>
    <w:rsid w:val="00B6123C"/>
    <w:rsid w:val="00B61E5D"/>
    <w:rsid w:val="00B62BAC"/>
    <w:rsid w:val="00B679C8"/>
    <w:rsid w:val="00B67AB7"/>
    <w:rsid w:val="00B7737F"/>
    <w:rsid w:val="00B80D49"/>
    <w:rsid w:val="00B8120F"/>
    <w:rsid w:val="00B833FE"/>
    <w:rsid w:val="00B8571A"/>
    <w:rsid w:val="00B8744B"/>
    <w:rsid w:val="00B87969"/>
    <w:rsid w:val="00B90E90"/>
    <w:rsid w:val="00B96118"/>
    <w:rsid w:val="00B972CB"/>
    <w:rsid w:val="00BA7CBD"/>
    <w:rsid w:val="00BB414F"/>
    <w:rsid w:val="00BB466E"/>
    <w:rsid w:val="00BC1184"/>
    <w:rsid w:val="00BC1AE4"/>
    <w:rsid w:val="00BD3F3B"/>
    <w:rsid w:val="00BE2C9A"/>
    <w:rsid w:val="00BE4B0A"/>
    <w:rsid w:val="00BE77FE"/>
    <w:rsid w:val="00BF42A6"/>
    <w:rsid w:val="00C12013"/>
    <w:rsid w:val="00C22785"/>
    <w:rsid w:val="00C24E6E"/>
    <w:rsid w:val="00C410E8"/>
    <w:rsid w:val="00C46011"/>
    <w:rsid w:val="00C54C50"/>
    <w:rsid w:val="00C62553"/>
    <w:rsid w:val="00C6472A"/>
    <w:rsid w:val="00C648BF"/>
    <w:rsid w:val="00C657B3"/>
    <w:rsid w:val="00C87E52"/>
    <w:rsid w:val="00C92150"/>
    <w:rsid w:val="00C93405"/>
    <w:rsid w:val="00CB13D9"/>
    <w:rsid w:val="00CC455C"/>
    <w:rsid w:val="00CC69C2"/>
    <w:rsid w:val="00CF3629"/>
    <w:rsid w:val="00D02086"/>
    <w:rsid w:val="00D032E0"/>
    <w:rsid w:val="00D065D0"/>
    <w:rsid w:val="00D06811"/>
    <w:rsid w:val="00D15E9A"/>
    <w:rsid w:val="00D2462A"/>
    <w:rsid w:val="00D361DF"/>
    <w:rsid w:val="00D36D28"/>
    <w:rsid w:val="00D3770B"/>
    <w:rsid w:val="00D37AA4"/>
    <w:rsid w:val="00D41BD7"/>
    <w:rsid w:val="00D7456A"/>
    <w:rsid w:val="00D827EF"/>
    <w:rsid w:val="00D83C2C"/>
    <w:rsid w:val="00D91081"/>
    <w:rsid w:val="00D959D6"/>
    <w:rsid w:val="00DA00D7"/>
    <w:rsid w:val="00DA15DE"/>
    <w:rsid w:val="00DA62B8"/>
    <w:rsid w:val="00DB48AA"/>
    <w:rsid w:val="00DB4FAB"/>
    <w:rsid w:val="00DC2428"/>
    <w:rsid w:val="00DC3143"/>
    <w:rsid w:val="00DC4A84"/>
    <w:rsid w:val="00DD021B"/>
    <w:rsid w:val="00DD1E5D"/>
    <w:rsid w:val="00DD1E65"/>
    <w:rsid w:val="00DD6238"/>
    <w:rsid w:val="00DF50B0"/>
    <w:rsid w:val="00DF6866"/>
    <w:rsid w:val="00E04FD6"/>
    <w:rsid w:val="00E051BC"/>
    <w:rsid w:val="00E05FF1"/>
    <w:rsid w:val="00E10258"/>
    <w:rsid w:val="00E13B13"/>
    <w:rsid w:val="00E1459D"/>
    <w:rsid w:val="00E15EF7"/>
    <w:rsid w:val="00E1712B"/>
    <w:rsid w:val="00E228AE"/>
    <w:rsid w:val="00E30151"/>
    <w:rsid w:val="00E311FC"/>
    <w:rsid w:val="00E331BA"/>
    <w:rsid w:val="00E4219E"/>
    <w:rsid w:val="00E51D27"/>
    <w:rsid w:val="00E52040"/>
    <w:rsid w:val="00E56A58"/>
    <w:rsid w:val="00E62C50"/>
    <w:rsid w:val="00E6301B"/>
    <w:rsid w:val="00E71FFD"/>
    <w:rsid w:val="00E75412"/>
    <w:rsid w:val="00EA6D6C"/>
    <w:rsid w:val="00EA70E6"/>
    <w:rsid w:val="00EC0172"/>
    <w:rsid w:val="00ED177F"/>
    <w:rsid w:val="00EE2084"/>
    <w:rsid w:val="00EE52D3"/>
    <w:rsid w:val="00EF531E"/>
    <w:rsid w:val="00EF632C"/>
    <w:rsid w:val="00F0343B"/>
    <w:rsid w:val="00F046F2"/>
    <w:rsid w:val="00F1120E"/>
    <w:rsid w:val="00F14154"/>
    <w:rsid w:val="00F15EFB"/>
    <w:rsid w:val="00F160D5"/>
    <w:rsid w:val="00F17217"/>
    <w:rsid w:val="00F24E6D"/>
    <w:rsid w:val="00F2579E"/>
    <w:rsid w:val="00F26F8A"/>
    <w:rsid w:val="00F26FA8"/>
    <w:rsid w:val="00F35C90"/>
    <w:rsid w:val="00F42EE8"/>
    <w:rsid w:val="00F4434B"/>
    <w:rsid w:val="00F473B0"/>
    <w:rsid w:val="00F54B50"/>
    <w:rsid w:val="00F554CD"/>
    <w:rsid w:val="00F667DA"/>
    <w:rsid w:val="00F84724"/>
    <w:rsid w:val="00F84E48"/>
    <w:rsid w:val="00F87954"/>
    <w:rsid w:val="00FB25DF"/>
    <w:rsid w:val="00FB2E26"/>
    <w:rsid w:val="00FB3B57"/>
    <w:rsid w:val="00FB5BDF"/>
    <w:rsid w:val="00FC530D"/>
    <w:rsid w:val="00FE04E9"/>
    <w:rsid w:val="00FE1944"/>
    <w:rsid w:val="00FE2408"/>
    <w:rsid w:val="00FE3933"/>
    <w:rsid w:val="00FE63E0"/>
    <w:rsid w:val="00FE7498"/>
    <w:rsid w:val="00FF3FE6"/>
    <w:rsid w:val="00FF41C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0317D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20" w:unhideWhenUsed="0" w:qFormat="1"/>
    <w:lsdException w:name="Table Professional"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00F"/>
    <w:pPr>
      <w:spacing w:after="0" w:line="240" w:lineRule="auto"/>
    </w:pPr>
    <w:rPr>
      <w:rFonts w:ascii="Times New Roman" w:eastAsia="Times New Roman" w:hAnsi="Times New Roman" w:cs="Times New Roman"/>
      <w:sz w:val="24"/>
      <w:lang w:bidi="ar-SA"/>
    </w:rPr>
  </w:style>
  <w:style w:type="paragraph" w:styleId="Heading1">
    <w:name w:val="heading 1"/>
    <w:basedOn w:val="Normal"/>
    <w:next w:val="Normal"/>
    <w:link w:val="Heading1Char"/>
    <w:qFormat/>
    <w:rsid w:val="003F200F"/>
    <w:pPr>
      <w:keepNext/>
      <w:numPr>
        <w:numId w:val="1"/>
      </w:numPr>
      <w:spacing w:before="60" w:after="120" w:line="300" w:lineRule="atLeast"/>
      <w:outlineLvl w:val="0"/>
    </w:pPr>
    <w:rPr>
      <w:rFonts w:ascii="Arial" w:hAnsi="Arial"/>
      <w:b/>
      <w:kern w:val="18"/>
      <w:sz w:val="32"/>
    </w:rPr>
  </w:style>
  <w:style w:type="paragraph" w:styleId="Heading2">
    <w:name w:val="heading 2"/>
    <w:basedOn w:val="Normal"/>
    <w:next w:val="Normal"/>
    <w:link w:val="Heading2Char"/>
    <w:qFormat/>
    <w:rsid w:val="003F200F"/>
    <w:pPr>
      <w:keepNext/>
      <w:numPr>
        <w:ilvl w:val="1"/>
        <w:numId w:val="1"/>
      </w:numPr>
      <w:spacing w:before="120" w:after="60" w:line="380" w:lineRule="atLeast"/>
      <w:outlineLvl w:val="1"/>
    </w:pPr>
    <w:rPr>
      <w:rFonts w:ascii="Arial" w:hAnsi="Arial"/>
      <w:sz w:val="32"/>
    </w:rPr>
  </w:style>
  <w:style w:type="paragraph" w:styleId="Heading3">
    <w:name w:val="heading 3"/>
    <w:basedOn w:val="Normal"/>
    <w:next w:val="Normal"/>
    <w:link w:val="Heading3Char"/>
    <w:qFormat/>
    <w:rsid w:val="003F200F"/>
    <w:pPr>
      <w:keepNext/>
      <w:numPr>
        <w:ilvl w:val="2"/>
        <w:numId w:val="1"/>
      </w:numPr>
      <w:spacing w:before="120" w:after="60" w:line="340" w:lineRule="atLeast"/>
      <w:outlineLvl w:val="2"/>
    </w:pPr>
    <w:rPr>
      <w:rFonts w:ascii="Arial" w:hAnsi="Arial"/>
      <w:sz w:val="28"/>
    </w:rPr>
  </w:style>
  <w:style w:type="paragraph" w:styleId="Heading4">
    <w:name w:val="heading 4"/>
    <w:basedOn w:val="Normal"/>
    <w:next w:val="Normal"/>
    <w:link w:val="Heading4Char"/>
    <w:qFormat/>
    <w:rsid w:val="003F200F"/>
    <w:pPr>
      <w:keepNext/>
      <w:numPr>
        <w:ilvl w:val="3"/>
        <w:numId w:val="1"/>
      </w:numPr>
      <w:spacing w:before="240" w:after="60"/>
      <w:outlineLvl w:val="3"/>
    </w:pPr>
    <w:rPr>
      <w:rFonts w:ascii="Arial" w:hAnsi="Arial"/>
      <w:b/>
    </w:rPr>
  </w:style>
  <w:style w:type="paragraph" w:styleId="Heading5">
    <w:name w:val="heading 5"/>
    <w:basedOn w:val="Normal"/>
    <w:next w:val="Normal"/>
    <w:link w:val="Heading5Char"/>
    <w:qFormat/>
    <w:rsid w:val="003F200F"/>
    <w:pPr>
      <w:numPr>
        <w:ilvl w:val="4"/>
        <w:numId w:val="1"/>
      </w:numPr>
      <w:spacing w:before="240" w:after="60"/>
      <w:outlineLvl w:val="4"/>
    </w:pPr>
    <w:rPr>
      <w:sz w:val="22"/>
    </w:rPr>
  </w:style>
  <w:style w:type="paragraph" w:styleId="Heading6">
    <w:name w:val="heading 6"/>
    <w:basedOn w:val="Normal"/>
    <w:next w:val="Normal"/>
    <w:link w:val="Heading6Char"/>
    <w:qFormat/>
    <w:rsid w:val="003F200F"/>
    <w:pPr>
      <w:numPr>
        <w:ilvl w:val="5"/>
        <w:numId w:val="1"/>
      </w:numPr>
      <w:spacing w:before="240" w:after="60"/>
      <w:outlineLvl w:val="5"/>
    </w:pPr>
    <w:rPr>
      <w:i/>
      <w:sz w:val="22"/>
    </w:rPr>
  </w:style>
  <w:style w:type="paragraph" w:styleId="Heading7">
    <w:name w:val="heading 7"/>
    <w:basedOn w:val="Normal"/>
    <w:next w:val="Normal"/>
    <w:link w:val="Heading7Char"/>
    <w:qFormat/>
    <w:rsid w:val="003F200F"/>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3F200F"/>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3F200F"/>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200F"/>
    <w:rPr>
      <w:rFonts w:ascii="Arial" w:eastAsia="Times New Roman" w:hAnsi="Arial" w:cs="Times New Roman"/>
      <w:b/>
      <w:kern w:val="18"/>
      <w:sz w:val="32"/>
      <w:lang w:bidi="ar-SA"/>
    </w:rPr>
  </w:style>
  <w:style w:type="character" w:customStyle="1" w:styleId="Heading2Char">
    <w:name w:val="Heading 2 Char"/>
    <w:basedOn w:val="DefaultParagraphFont"/>
    <w:link w:val="Heading2"/>
    <w:rsid w:val="003F200F"/>
    <w:rPr>
      <w:rFonts w:ascii="Arial" w:eastAsia="Times New Roman" w:hAnsi="Arial" w:cs="Times New Roman"/>
      <w:sz w:val="32"/>
      <w:lang w:bidi="ar-SA"/>
    </w:rPr>
  </w:style>
  <w:style w:type="character" w:customStyle="1" w:styleId="Heading3Char">
    <w:name w:val="Heading 3 Char"/>
    <w:basedOn w:val="DefaultParagraphFont"/>
    <w:link w:val="Heading3"/>
    <w:rsid w:val="003F200F"/>
    <w:rPr>
      <w:rFonts w:ascii="Arial" w:eastAsia="Times New Roman" w:hAnsi="Arial" w:cs="Times New Roman"/>
      <w:sz w:val="28"/>
      <w:lang w:bidi="ar-SA"/>
    </w:rPr>
  </w:style>
  <w:style w:type="character" w:customStyle="1" w:styleId="Heading4Char">
    <w:name w:val="Heading 4 Char"/>
    <w:basedOn w:val="DefaultParagraphFont"/>
    <w:link w:val="Heading4"/>
    <w:rsid w:val="003F200F"/>
    <w:rPr>
      <w:rFonts w:ascii="Arial" w:eastAsia="Times New Roman" w:hAnsi="Arial" w:cs="Times New Roman"/>
      <w:b/>
      <w:sz w:val="24"/>
      <w:lang w:bidi="ar-SA"/>
    </w:rPr>
  </w:style>
  <w:style w:type="character" w:customStyle="1" w:styleId="Heading5Char">
    <w:name w:val="Heading 5 Char"/>
    <w:basedOn w:val="DefaultParagraphFont"/>
    <w:link w:val="Heading5"/>
    <w:rsid w:val="003F200F"/>
    <w:rPr>
      <w:rFonts w:ascii="Times New Roman" w:eastAsia="Times New Roman" w:hAnsi="Times New Roman" w:cs="Times New Roman"/>
      <w:lang w:bidi="ar-SA"/>
    </w:rPr>
  </w:style>
  <w:style w:type="character" w:customStyle="1" w:styleId="Heading6Char">
    <w:name w:val="Heading 6 Char"/>
    <w:basedOn w:val="DefaultParagraphFont"/>
    <w:link w:val="Heading6"/>
    <w:rsid w:val="003F200F"/>
    <w:rPr>
      <w:rFonts w:ascii="Times New Roman" w:eastAsia="Times New Roman" w:hAnsi="Times New Roman" w:cs="Times New Roman"/>
      <w:i/>
      <w:lang w:bidi="ar-SA"/>
    </w:rPr>
  </w:style>
  <w:style w:type="character" w:customStyle="1" w:styleId="Heading7Char">
    <w:name w:val="Heading 7 Char"/>
    <w:basedOn w:val="DefaultParagraphFont"/>
    <w:link w:val="Heading7"/>
    <w:rsid w:val="003F200F"/>
    <w:rPr>
      <w:rFonts w:ascii="Arial" w:eastAsia="Times New Roman" w:hAnsi="Arial" w:cs="Times New Roman"/>
      <w:sz w:val="20"/>
      <w:lang w:bidi="ar-SA"/>
    </w:rPr>
  </w:style>
  <w:style w:type="character" w:customStyle="1" w:styleId="Heading8Char">
    <w:name w:val="Heading 8 Char"/>
    <w:basedOn w:val="DefaultParagraphFont"/>
    <w:link w:val="Heading8"/>
    <w:rsid w:val="003F200F"/>
    <w:rPr>
      <w:rFonts w:ascii="Arial" w:eastAsia="Times New Roman" w:hAnsi="Arial" w:cs="Times New Roman"/>
      <w:i/>
      <w:sz w:val="20"/>
      <w:lang w:bidi="ar-SA"/>
    </w:rPr>
  </w:style>
  <w:style w:type="character" w:customStyle="1" w:styleId="Heading9Char">
    <w:name w:val="Heading 9 Char"/>
    <w:basedOn w:val="DefaultParagraphFont"/>
    <w:link w:val="Heading9"/>
    <w:rsid w:val="003F200F"/>
    <w:rPr>
      <w:rFonts w:ascii="Arial" w:eastAsia="Times New Roman" w:hAnsi="Arial" w:cs="Times New Roman"/>
      <w:b/>
      <w:i/>
      <w:sz w:val="18"/>
      <w:lang w:bidi="ar-SA"/>
    </w:rPr>
  </w:style>
  <w:style w:type="paragraph" w:styleId="Header">
    <w:name w:val="header"/>
    <w:aliases w:val="1 (not to be included in TOC),ho,header odd,first,h,Header Char1,1 (not to be included in TOC) Char1,Cover Page Char,1 (not to be included in TOC) Char Char,Header Char Char,Cover Page Char Char Char,ho Char,header odd Char,first Char,Header1,ho1"/>
    <w:basedOn w:val="Normal"/>
    <w:link w:val="HeaderChar"/>
    <w:rsid w:val="003F200F"/>
    <w:pPr>
      <w:tabs>
        <w:tab w:val="center" w:pos="4320"/>
        <w:tab w:val="right" w:pos="8640"/>
      </w:tabs>
    </w:pPr>
  </w:style>
  <w:style w:type="character" w:customStyle="1" w:styleId="HeaderChar">
    <w:name w:val="Header Char"/>
    <w:aliases w:val="1 (not to be included in TOC) Char,ho Char1,header odd Char1,first Char1,h Char,Header Char1 Char,1 (not to be included in TOC) Char1 Char,Cover Page Char Char,1 (not to be included in TOC) Char Char Char,Header Char Char Char,ho Char Char"/>
    <w:basedOn w:val="DefaultParagraphFont"/>
    <w:link w:val="Header"/>
    <w:rsid w:val="003F200F"/>
    <w:rPr>
      <w:rFonts w:ascii="Times New Roman" w:eastAsia="Times New Roman" w:hAnsi="Times New Roman" w:cs="Times New Roman"/>
      <w:sz w:val="24"/>
      <w:lang w:bidi="ar-SA"/>
    </w:rPr>
  </w:style>
  <w:style w:type="paragraph" w:styleId="Footer">
    <w:name w:val="footer"/>
    <w:aliases w:val="_sbv,page-footer,pf1,ft,F-PDID"/>
    <w:basedOn w:val="Normal"/>
    <w:link w:val="FooterChar"/>
    <w:rsid w:val="003F200F"/>
    <w:pPr>
      <w:tabs>
        <w:tab w:val="center" w:pos="4320"/>
        <w:tab w:val="right" w:pos="8640"/>
      </w:tabs>
    </w:pPr>
  </w:style>
  <w:style w:type="character" w:customStyle="1" w:styleId="FooterChar">
    <w:name w:val="Footer Char"/>
    <w:aliases w:val="_sbv Char,page-footer Char,pf1 Char,ft Char,F-PDID Char"/>
    <w:basedOn w:val="DefaultParagraphFont"/>
    <w:link w:val="Footer"/>
    <w:rsid w:val="003F200F"/>
    <w:rPr>
      <w:rFonts w:ascii="Times New Roman" w:eastAsia="Times New Roman" w:hAnsi="Times New Roman" w:cs="Times New Roman"/>
      <w:sz w:val="24"/>
      <w:lang w:bidi="ar-SA"/>
    </w:rPr>
  </w:style>
  <w:style w:type="paragraph" w:styleId="BodyText">
    <w:name w:val="Body Text"/>
    <w:basedOn w:val="Normal"/>
    <w:link w:val="BodyTextChar"/>
    <w:rsid w:val="003F200F"/>
    <w:pPr>
      <w:jc w:val="both"/>
    </w:pPr>
    <w:rPr>
      <w:lang w:val="en-GB"/>
    </w:rPr>
  </w:style>
  <w:style w:type="character" w:customStyle="1" w:styleId="BodyTextChar">
    <w:name w:val="Body Text Char"/>
    <w:basedOn w:val="DefaultParagraphFont"/>
    <w:link w:val="BodyText"/>
    <w:rsid w:val="003F200F"/>
    <w:rPr>
      <w:rFonts w:ascii="Times New Roman" w:eastAsia="Times New Roman" w:hAnsi="Times New Roman" w:cs="Times New Roman"/>
      <w:sz w:val="24"/>
      <w:lang w:val="en-GB" w:bidi="ar-SA"/>
    </w:rPr>
  </w:style>
  <w:style w:type="character" w:styleId="Hyperlink">
    <w:name w:val="Hyperlink"/>
    <w:basedOn w:val="DefaultParagraphFont"/>
    <w:uiPriority w:val="99"/>
    <w:rsid w:val="003F200F"/>
    <w:rPr>
      <w:color w:val="0000FF"/>
      <w:u w:val="single"/>
    </w:rPr>
  </w:style>
  <w:style w:type="paragraph" w:styleId="TOC1">
    <w:name w:val="toc 1"/>
    <w:basedOn w:val="Normal"/>
    <w:next w:val="Normal"/>
    <w:autoRedefine/>
    <w:uiPriority w:val="39"/>
    <w:rsid w:val="003F200F"/>
    <w:rPr>
      <w:rFonts w:ascii="Tahoma" w:hAnsi="Tahoma"/>
    </w:rPr>
  </w:style>
  <w:style w:type="paragraph" w:styleId="TOC2">
    <w:name w:val="toc 2"/>
    <w:basedOn w:val="Normal"/>
    <w:next w:val="Normal"/>
    <w:autoRedefine/>
    <w:uiPriority w:val="39"/>
    <w:rsid w:val="003F200F"/>
    <w:pPr>
      <w:tabs>
        <w:tab w:val="left" w:pos="630"/>
        <w:tab w:val="right" w:leader="dot" w:pos="8630"/>
      </w:tabs>
      <w:ind w:left="240" w:hanging="60"/>
    </w:pPr>
    <w:rPr>
      <w:rFonts w:ascii="Tahoma" w:hAnsi="Tahoma"/>
      <w:sz w:val="22"/>
    </w:rPr>
  </w:style>
  <w:style w:type="paragraph" w:styleId="TOC3">
    <w:name w:val="toc 3"/>
    <w:basedOn w:val="Normal"/>
    <w:next w:val="Normal"/>
    <w:autoRedefine/>
    <w:uiPriority w:val="39"/>
    <w:rsid w:val="003F200F"/>
    <w:pPr>
      <w:tabs>
        <w:tab w:val="left" w:pos="1350"/>
        <w:tab w:val="right" w:leader="dot" w:pos="8630"/>
      </w:tabs>
      <w:ind w:left="720"/>
    </w:pPr>
    <w:rPr>
      <w:rFonts w:ascii="Tahoma" w:hAnsi="Tahoma"/>
      <w:sz w:val="20"/>
    </w:rPr>
  </w:style>
  <w:style w:type="paragraph" w:styleId="TOC4">
    <w:name w:val="toc 4"/>
    <w:basedOn w:val="Normal"/>
    <w:next w:val="Normal"/>
    <w:autoRedefine/>
    <w:uiPriority w:val="39"/>
    <w:rsid w:val="003F200F"/>
    <w:pPr>
      <w:ind w:left="720"/>
    </w:pPr>
  </w:style>
  <w:style w:type="paragraph" w:styleId="TOC5">
    <w:name w:val="toc 5"/>
    <w:basedOn w:val="Normal"/>
    <w:next w:val="Normal"/>
    <w:autoRedefine/>
    <w:uiPriority w:val="39"/>
    <w:rsid w:val="003F200F"/>
    <w:pPr>
      <w:ind w:left="960"/>
    </w:pPr>
  </w:style>
  <w:style w:type="paragraph" w:styleId="TOC6">
    <w:name w:val="toc 6"/>
    <w:basedOn w:val="Normal"/>
    <w:next w:val="Normal"/>
    <w:autoRedefine/>
    <w:uiPriority w:val="39"/>
    <w:rsid w:val="003F200F"/>
    <w:pPr>
      <w:ind w:left="1200"/>
    </w:pPr>
  </w:style>
  <w:style w:type="paragraph" w:styleId="TOC7">
    <w:name w:val="toc 7"/>
    <w:basedOn w:val="Normal"/>
    <w:next w:val="Normal"/>
    <w:autoRedefine/>
    <w:uiPriority w:val="39"/>
    <w:rsid w:val="003F200F"/>
    <w:pPr>
      <w:ind w:left="1440"/>
    </w:pPr>
  </w:style>
  <w:style w:type="paragraph" w:styleId="TOC8">
    <w:name w:val="toc 8"/>
    <w:basedOn w:val="Normal"/>
    <w:next w:val="Normal"/>
    <w:autoRedefine/>
    <w:uiPriority w:val="39"/>
    <w:rsid w:val="003F200F"/>
    <w:pPr>
      <w:ind w:left="1680"/>
    </w:pPr>
  </w:style>
  <w:style w:type="paragraph" w:styleId="TOC9">
    <w:name w:val="toc 9"/>
    <w:basedOn w:val="Normal"/>
    <w:next w:val="Normal"/>
    <w:autoRedefine/>
    <w:uiPriority w:val="39"/>
    <w:rsid w:val="003F200F"/>
    <w:pPr>
      <w:ind w:left="1920"/>
    </w:pPr>
  </w:style>
  <w:style w:type="paragraph" w:customStyle="1" w:styleId="H2">
    <w:name w:val="H2"/>
    <w:basedOn w:val="Normal"/>
    <w:next w:val="Normal"/>
    <w:rsid w:val="003F200F"/>
    <w:pPr>
      <w:keepNext/>
      <w:spacing w:before="100" w:after="100"/>
      <w:outlineLvl w:val="2"/>
    </w:pPr>
    <w:rPr>
      <w:b/>
      <w:snapToGrid w:val="0"/>
      <w:sz w:val="36"/>
    </w:rPr>
  </w:style>
  <w:style w:type="paragraph" w:customStyle="1" w:styleId="H3">
    <w:name w:val="H3"/>
    <w:basedOn w:val="Normal"/>
    <w:next w:val="Normal"/>
    <w:rsid w:val="003F200F"/>
    <w:pPr>
      <w:keepNext/>
      <w:spacing w:before="100" w:after="100"/>
      <w:outlineLvl w:val="3"/>
    </w:pPr>
    <w:rPr>
      <w:b/>
      <w:snapToGrid w:val="0"/>
      <w:sz w:val="28"/>
    </w:rPr>
  </w:style>
  <w:style w:type="paragraph" w:customStyle="1" w:styleId="H4">
    <w:name w:val="H4"/>
    <w:basedOn w:val="Normal"/>
    <w:next w:val="Normal"/>
    <w:rsid w:val="003F200F"/>
    <w:pPr>
      <w:keepNext/>
      <w:spacing w:before="100" w:after="100"/>
      <w:outlineLvl w:val="4"/>
    </w:pPr>
    <w:rPr>
      <w:b/>
      <w:snapToGrid w:val="0"/>
    </w:rPr>
  </w:style>
  <w:style w:type="character" w:styleId="FollowedHyperlink">
    <w:name w:val="FollowedHyperlink"/>
    <w:basedOn w:val="DefaultParagraphFont"/>
    <w:rsid w:val="003F200F"/>
    <w:rPr>
      <w:color w:val="800080"/>
      <w:u w:val="single"/>
    </w:rPr>
  </w:style>
  <w:style w:type="paragraph" w:styleId="BodyText2">
    <w:name w:val="Body Text 2"/>
    <w:basedOn w:val="Normal"/>
    <w:link w:val="BodyText2Char"/>
    <w:rsid w:val="003F200F"/>
    <w:pPr>
      <w:jc w:val="both"/>
    </w:pPr>
    <w:rPr>
      <w:b/>
    </w:rPr>
  </w:style>
  <w:style w:type="character" w:customStyle="1" w:styleId="BodyText2Char">
    <w:name w:val="Body Text 2 Char"/>
    <w:basedOn w:val="DefaultParagraphFont"/>
    <w:link w:val="BodyText2"/>
    <w:rsid w:val="003F200F"/>
    <w:rPr>
      <w:rFonts w:ascii="Times New Roman" w:eastAsia="Times New Roman" w:hAnsi="Times New Roman" w:cs="Times New Roman"/>
      <w:b/>
      <w:sz w:val="24"/>
      <w:lang w:bidi="ar-SA"/>
    </w:rPr>
  </w:style>
  <w:style w:type="paragraph" w:customStyle="1" w:styleId="TopicHead">
    <w:name w:val="TopicHead"/>
    <w:basedOn w:val="Body"/>
    <w:rsid w:val="003F200F"/>
    <w:pPr>
      <w:spacing w:after="120"/>
      <w:jc w:val="center"/>
    </w:pPr>
    <w:rPr>
      <w:b/>
      <w:caps/>
      <w:spacing w:val="20"/>
      <w:sz w:val="44"/>
    </w:rPr>
  </w:style>
  <w:style w:type="paragraph" w:customStyle="1" w:styleId="Body">
    <w:name w:val="Body"/>
    <w:basedOn w:val="Normal"/>
    <w:rsid w:val="003F200F"/>
    <w:pPr>
      <w:keepLines/>
      <w:spacing w:before="240" w:line="360" w:lineRule="auto"/>
      <w:jc w:val="both"/>
    </w:pPr>
  </w:style>
  <w:style w:type="paragraph" w:customStyle="1" w:styleId="paragraph">
    <w:name w:val="paragraph"/>
    <w:aliases w:val="p"/>
    <w:basedOn w:val="Normal"/>
    <w:rsid w:val="003F200F"/>
    <w:pPr>
      <w:widowControl w:val="0"/>
      <w:spacing w:after="240"/>
      <w:ind w:left="1440"/>
    </w:pPr>
  </w:style>
  <w:style w:type="paragraph" w:customStyle="1" w:styleId="coverfaircomp">
    <w:name w:val="cover fair comp"/>
    <w:basedOn w:val="Normal"/>
    <w:next w:val="paragraph"/>
    <w:rsid w:val="003F200F"/>
    <w:pPr>
      <w:spacing w:before="240" w:after="300"/>
      <w:ind w:left="1440"/>
    </w:pPr>
    <w:rPr>
      <w:rFonts w:ascii="Arial" w:hAnsi="Arial"/>
      <w:b/>
      <w:noProof/>
    </w:rPr>
  </w:style>
  <w:style w:type="paragraph" w:customStyle="1" w:styleId="tablebody">
    <w:name w:val="table body"/>
    <w:basedOn w:val="Normal"/>
    <w:rsid w:val="003F200F"/>
    <w:pPr>
      <w:spacing w:before="60" w:after="60"/>
      <w:ind w:left="72"/>
    </w:pPr>
    <w:rPr>
      <w:rFonts w:ascii="Arial" w:hAnsi="Arial"/>
      <w:color w:val="000000"/>
      <w:sz w:val="20"/>
    </w:rPr>
  </w:style>
  <w:style w:type="paragraph" w:customStyle="1" w:styleId="coverdocdate">
    <w:name w:val="cover doc date"/>
    <w:basedOn w:val="Normal"/>
    <w:next w:val="Normal"/>
    <w:rsid w:val="003F200F"/>
    <w:pPr>
      <w:spacing w:after="360"/>
      <w:ind w:left="1440"/>
    </w:pPr>
    <w:rPr>
      <w:rFonts w:ascii="Arial" w:hAnsi="Arial"/>
      <w:noProof/>
    </w:rPr>
  </w:style>
  <w:style w:type="paragraph" w:customStyle="1" w:styleId="ListBullet1">
    <w:name w:val="List Bullet1"/>
    <w:basedOn w:val="Normal"/>
    <w:rsid w:val="003F200F"/>
    <w:pPr>
      <w:widowControl w:val="0"/>
      <w:numPr>
        <w:numId w:val="2"/>
      </w:numPr>
      <w:suppressLineNumbers/>
      <w:tabs>
        <w:tab w:val="clear" w:pos="1800"/>
      </w:tabs>
      <w:spacing w:after="240" w:line="260" w:lineRule="atLeast"/>
      <w:ind w:left="2160"/>
    </w:pPr>
  </w:style>
  <w:style w:type="paragraph" w:customStyle="1" w:styleId="tableheading">
    <w:name w:val="table heading"/>
    <w:basedOn w:val="Normal"/>
    <w:rsid w:val="003F200F"/>
    <w:pPr>
      <w:keepNext/>
      <w:spacing w:before="120" w:after="120"/>
      <w:ind w:left="72"/>
    </w:pPr>
    <w:rPr>
      <w:rFonts w:ascii="Arial" w:hAnsi="Arial"/>
      <w:b/>
      <w:color w:val="000000"/>
      <w:sz w:val="20"/>
    </w:rPr>
  </w:style>
  <w:style w:type="paragraph" w:customStyle="1" w:styleId="Title1">
    <w:name w:val="Title1"/>
    <w:basedOn w:val="Normal"/>
    <w:next w:val="paragraph"/>
    <w:rsid w:val="003F200F"/>
    <w:pPr>
      <w:spacing w:after="2000" w:line="580" w:lineRule="atLeast"/>
      <w:ind w:left="1440"/>
    </w:pPr>
    <w:rPr>
      <w:rFonts w:ascii="Arial" w:hAnsi="Arial"/>
      <w:b/>
      <w:sz w:val="48"/>
    </w:rPr>
  </w:style>
  <w:style w:type="character" w:styleId="PageNumber">
    <w:name w:val="page number"/>
    <w:aliases w:val="Page 1 0f #"/>
    <w:basedOn w:val="DefaultParagraphFont"/>
    <w:rsid w:val="003F200F"/>
  </w:style>
  <w:style w:type="character" w:styleId="CommentReference">
    <w:name w:val="annotation reference"/>
    <w:basedOn w:val="DefaultParagraphFont"/>
    <w:semiHidden/>
    <w:rsid w:val="003F200F"/>
    <w:rPr>
      <w:sz w:val="16"/>
    </w:rPr>
  </w:style>
  <w:style w:type="paragraph" w:customStyle="1" w:styleId="Blockquote">
    <w:name w:val="Blockquote"/>
    <w:basedOn w:val="Normal"/>
    <w:rsid w:val="003F200F"/>
    <w:pPr>
      <w:widowControl w:val="0"/>
      <w:spacing w:before="100" w:after="100"/>
      <w:ind w:left="360" w:right="360"/>
      <w:jc w:val="both"/>
    </w:pPr>
    <w:rPr>
      <w:rFonts w:ascii="Arial" w:hAnsi="Arial"/>
      <w:snapToGrid w:val="0"/>
      <w:sz w:val="22"/>
    </w:rPr>
  </w:style>
  <w:style w:type="paragraph" w:styleId="BodyTextIndent">
    <w:name w:val="Body Text Indent"/>
    <w:basedOn w:val="Normal"/>
    <w:link w:val="BodyTextIndentChar"/>
    <w:rsid w:val="003F200F"/>
    <w:pPr>
      <w:jc w:val="both"/>
    </w:pPr>
    <w:rPr>
      <w:rFonts w:ascii="Arial" w:hAnsi="Arial"/>
      <w:b/>
      <w:sz w:val="22"/>
    </w:rPr>
  </w:style>
  <w:style w:type="character" w:customStyle="1" w:styleId="BodyTextIndentChar">
    <w:name w:val="Body Text Indent Char"/>
    <w:basedOn w:val="DefaultParagraphFont"/>
    <w:link w:val="BodyTextIndent"/>
    <w:rsid w:val="003F200F"/>
    <w:rPr>
      <w:rFonts w:ascii="Arial" w:eastAsia="Times New Roman" w:hAnsi="Arial" w:cs="Times New Roman"/>
      <w:b/>
      <w:lang w:bidi="ar-SA"/>
    </w:rPr>
  </w:style>
  <w:style w:type="paragraph" w:customStyle="1" w:styleId="CharCharCharCharCharChar">
    <w:name w:val="Char Char Char Char Char Char"/>
    <w:basedOn w:val="Normal"/>
    <w:next w:val="Normal"/>
    <w:rsid w:val="003F200F"/>
    <w:pPr>
      <w:spacing w:line="360" w:lineRule="auto"/>
      <w:jc w:val="both"/>
    </w:pPr>
    <w:rPr>
      <w:rFonts w:ascii="Arial" w:hAnsi="Arial"/>
      <w:bCs/>
      <w:iCs/>
      <w:sz w:val="20"/>
    </w:rPr>
  </w:style>
  <w:style w:type="paragraph" w:customStyle="1" w:styleId="Normal1">
    <w:name w:val="Normal1"/>
    <w:basedOn w:val="BodyText"/>
    <w:link w:val="normalChar"/>
    <w:rsid w:val="003F200F"/>
    <w:pPr>
      <w:keepNext/>
      <w:spacing w:after="220" w:line="220" w:lineRule="atLeast"/>
    </w:pPr>
    <w:rPr>
      <w:rFonts w:ascii="Arial" w:hAnsi="Arial"/>
    </w:rPr>
  </w:style>
  <w:style w:type="paragraph" w:customStyle="1" w:styleId="Explanation">
    <w:name w:val="Explanation"/>
    <w:rsid w:val="003F200F"/>
    <w:pPr>
      <w:spacing w:after="0" w:line="240" w:lineRule="auto"/>
    </w:pPr>
    <w:rPr>
      <w:rFonts w:ascii="Arial" w:eastAsia="Times New Roman" w:hAnsi="Arial" w:cs="Times New Roman"/>
      <w:i/>
      <w:color w:val="008000"/>
      <w:sz w:val="18"/>
      <w:lang w:bidi="ar-SA"/>
    </w:rPr>
  </w:style>
  <w:style w:type="paragraph" w:styleId="BodyText3">
    <w:name w:val="Body Text 3"/>
    <w:basedOn w:val="Normal"/>
    <w:link w:val="BodyText3Char"/>
    <w:rsid w:val="003F200F"/>
    <w:pPr>
      <w:spacing w:after="120"/>
    </w:pPr>
    <w:rPr>
      <w:sz w:val="16"/>
      <w:szCs w:val="16"/>
    </w:rPr>
  </w:style>
  <w:style w:type="character" w:customStyle="1" w:styleId="BodyText3Char">
    <w:name w:val="Body Text 3 Char"/>
    <w:basedOn w:val="DefaultParagraphFont"/>
    <w:link w:val="BodyText3"/>
    <w:rsid w:val="003F200F"/>
    <w:rPr>
      <w:rFonts w:ascii="Times New Roman" w:eastAsia="Times New Roman" w:hAnsi="Times New Roman" w:cs="Times New Roman"/>
      <w:sz w:val="16"/>
      <w:szCs w:val="16"/>
      <w:lang w:bidi="ar-SA"/>
    </w:rPr>
  </w:style>
  <w:style w:type="paragraph" w:customStyle="1" w:styleId="bpara2">
    <w:name w:val="bpara2"/>
    <w:basedOn w:val="Normal"/>
    <w:rsid w:val="003F200F"/>
    <w:pPr>
      <w:numPr>
        <w:numId w:val="3"/>
      </w:numPr>
      <w:tabs>
        <w:tab w:val="clear" w:pos="360"/>
      </w:tabs>
      <w:ind w:left="720"/>
      <w:jc w:val="both"/>
    </w:pPr>
    <w:rPr>
      <w:rFonts w:ascii="Arial" w:hAnsi="Arial"/>
      <w:sz w:val="20"/>
    </w:rPr>
  </w:style>
  <w:style w:type="paragraph" w:styleId="Caption">
    <w:name w:val="caption"/>
    <w:basedOn w:val="Normal"/>
    <w:next w:val="Normal"/>
    <w:qFormat/>
    <w:rsid w:val="003F200F"/>
    <w:rPr>
      <w:i/>
      <w:iCs/>
      <w:sz w:val="16"/>
      <w:szCs w:val="24"/>
    </w:rPr>
  </w:style>
  <w:style w:type="table" w:styleId="TableGrid">
    <w:name w:val="Table Grid"/>
    <w:basedOn w:val="TableNormal"/>
    <w:uiPriority w:val="59"/>
    <w:rsid w:val="003F200F"/>
    <w:pPr>
      <w:spacing w:after="0" w:line="240" w:lineRule="auto"/>
    </w:pPr>
    <w:rPr>
      <w:rFonts w:ascii="Times New Roman" w:eastAsia="Times New Roman"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3F200F"/>
    <w:rPr>
      <w:rFonts w:ascii="Tahoma" w:hAnsi="Tahoma" w:cs="Tahoma"/>
      <w:sz w:val="16"/>
      <w:szCs w:val="16"/>
    </w:rPr>
  </w:style>
  <w:style w:type="character" w:customStyle="1" w:styleId="BalloonTextChar">
    <w:name w:val="Balloon Text Char"/>
    <w:basedOn w:val="DefaultParagraphFont"/>
    <w:link w:val="BalloonText"/>
    <w:semiHidden/>
    <w:rsid w:val="003F200F"/>
    <w:rPr>
      <w:rFonts w:ascii="Tahoma" w:eastAsia="Times New Roman" w:hAnsi="Tahoma" w:cs="Tahoma"/>
      <w:sz w:val="16"/>
      <w:szCs w:val="16"/>
      <w:lang w:bidi="ar-SA"/>
    </w:rPr>
  </w:style>
  <w:style w:type="character" w:customStyle="1" w:styleId="normalChar">
    <w:name w:val="normal Char"/>
    <w:basedOn w:val="BodyTextChar"/>
    <w:link w:val="Normal1"/>
    <w:rsid w:val="003F200F"/>
    <w:rPr>
      <w:rFonts w:ascii="Arial" w:eastAsia="Times New Roman" w:hAnsi="Arial" w:cs="Times New Roman"/>
      <w:sz w:val="24"/>
      <w:lang w:val="en-GB" w:bidi="ar-SA"/>
    </w:rPr>
  </w:style>
  <w:style w:type="paragraph" w:customStyle="1" w:styleId="CaseTextBold">
    <w:name w:val="Case Text Bold"/>
    <w:basedOn w:val="Normal"/>
    <w:next w:val="Normal"/>
    <w:rsid w:val="003F200F"/>
    <w:pPr>
      <w:jc w:val="both"/>
    </w:pPr>
    <w:rPr>
      <w:rFonts w:ascii="Arial Bold" w:hAnsi="Arial Bold"/>
      <w:b/>
    </w:rPr>
  </w:style>
  <w:style w:type="table" w:styleId="TableProfessional">
    <w:name w:val="Table Professional"/>
    <w:basedOn w:val="TableNormal"/>
    <w:rsid w:val="003F200F"/>
    <w:pPr>
      <w:tabs>
        <w:tab w:val="left" w:pos="720"/>
        <w:tab w:val="left" w:pos="5760"/>
      </w:tabs>
      <w:spacing w:after="0" w:line="240" w:lineRule="auto"/>
      <w:ind w:right="720"/>
    </w:pPr>
    <w:rPr>
      <w:rFonts w:ascii="Times New Roman" w:eastAsia="Times New Roman" w:hAnsi="Times New Roman" w:cs="Times New Roman"/>
      <w:sz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aliases w:val="List Bullets"/>
    <w:basedOn w:val="Normal"/>
    <w:link w:val="ListParagraphChar"/>
    <w:uiPriority w:val="34"/>
    <w:qFormat/>
    <w:rsid w:val="00B8571A"/>
    <w:pPr>
      <w:ind w:left="720"/>
      <w:contextualSpacing/>
    </w:pPr>
  </w:style>
  <w:style w:type="paragraph" w:customStyle="1" w:styleId="CompanyHeader">
    <w:name w:val="Company Header"/>
    <w:basedOn w:val="Normal"/>
    <w:rsid w:val="00AA7C43"/>
    <w:pPr>
      <w:ind w:left="288"/>
      <w:jc w:val="center"/>
    </w:pPr>
    <w:rPr>
      <w:rFonts w:ascii="Arial" w:hAnsi="Arial" w:cs="Arial"/>
      <w:b/>
      <w:bCs/>
      <w:noProof/>
      <w:sz w:val="28"/>
      <w:szCs w:val="28"/>
      <w:lang w:val="en-AU"/>
    </w:rPr>
  </w:style>
  <w:style w:type="paragraph" w:customStyle="1" w:styleId="Text">
    <w:name w:val="Text"/>
    <w:aliases w:val="tx"/>
    <w:basedOn w:val="Normal"/>
    <w:rsid w:val="00AA7C43"/>
    <w:pPr>
      <w:spacing w:before="120" w:after="240"/>
      <w:ind w:left="2160"/>
    </w:pPr>
    <w:rPr>
      <w:sz w:val="20"/>
    </w:rPr>
  </w:style>
  <w:style w:type="paragraph" w:customStyle="1" w:styleId="NumberedList">
    <w:name w:val="Numbered List"/>
    <w:basedOn w:val="Normal"/>
    <w:rsid w:val="00AA7C43"/>
    <w:pPr>
      <w:tabs>
        <w:tab w:val="num" w:pos="360"/>
      </w:tabs>
      <w:ind w:left="360" w:hanging="360"/>
    </w:pPr>
    <w:rPr>
      <w:szCs w:val="24"/>
    </w:rPr>
  </w:style>
  <w:style w:type="paragraph" w:styleId="TOCHeading">
    <w:name w:val="TOC Heading"/>
    <w:basedOn w:val="Heading1"/>
    <w:next w:val="Normal"/>
    <w:uiPriority w:val="39"/>
    <w:semiHidden/>
    <w:unhideWhenUsed/>
    <w:qFormat/>
    <w:rsid w:val="00FB2E26"/>
    <w:pPr>
      <w:keepLines/>
      <w:numPr>
        <w:numId w:val="0"/>
      </w:numPr>
      <w:spacing w:before="480" w:after="0" w:line="276" w:lineRule="auto"/>
      <w:outlineLvl w:val="9"/>
    </w:pPr>
    <w:rPr>
      <w:rFonts w:asciiTheme="majorHAnsi" w:eastAsiaTheme="majorEastAsia" w:hAnsiTheme="majorHAnsi" w:cstheme="majorBidi"/>
      <w:bCs/>
      <w:color w:val="2E74B5" w:themeColor="accent1" w:themeShade="BF"/>
      <w:kern w:val="0"/>
      <w:sz w:val="28"/>
      <w:szCs w:val="28"/>
      <w:lang w:eastAsia="ja-JP"/>
    </w:rPr>
  </w:style>
  <w:style w:type="character" w:customStyle="1" w:styleId="ListParagraphChar">
    <w:name w:val="List Paragraph Char"/>
    <w:aliases w:val="List Bullets Char"/>
    <w:link w:val="ListParagraph"/>
    <w:uiPriority w:val="34"/>
    <w:rsid w:val="000735BE"/>
    <w:rPr>
      <w:rFonts w:ascii="Times New Roman" w:eastAsia="Times New Roman" w:hAnsi="Times New Roman" w:cs="Times New Roman"/>
      <w:sz w:val="24"/>
      <w:lang w:bidi="ar-SA"/>
    </w:rPr>
  </w:style>
  <w:style w:type="paragraph" w:styleId="CommentText">
    <w:name w:val="annotation text"/>
    <w:basedOn w:val="Normal"/>
    <w:link w:val="CommentTextChar"/>
    <w:uiPriority w:val="99"/>
    <w:semiHidden/>
    <w:unhideWhenUsed/>
    <w:rsid w:val="00B6123C"/>
    <w:rPr>
      <w:sz w:val="20"/>
    </w:rPr>
  </w:style>
  <w:style w:type="character" w:customStyle="1" w:styleId="CommentTextChar">
    <w:name w:val="Comment Text Char"/>
    <w:basedOn w:val="DefaultParagraphFont"/>
    <w:link w:val="CommentText"/>
    <w:uiPriority w:val="99"/>
    <w:semiHidden/>
    <w:rsid w:val="00B6123C"/>
    <w:rPr>
      <w:rFonts w:ascii="Times New Roman" w:eastAsia="Times New Roman" w:hAnsi="Times New Roman" w:cs="Times New Roman"/>
      <w:sz w:val="20"/>
      <w:lang w:bidi="ar-SA"/>
    </w:rPr>
  </w:style>
  <w:style w:type="paragraph" w:styleId="CommentSubject">
    <w:name w:val="annotation subject"/>
    <w:basedOn w:val="CommentText"/>
    <w:next w:val="CommentText"/>
    <w:link w:val="CommentSubjectChar"/>
    <w:uiPriority w:val="99"/>
    <w:semiHidden/>
    <w:unhideWhenUsed/>
    <w:rsid w:val="00B6123C"/>
    <w:rPr>
      <w:b/>
      <w:bCs/>
    </w:rPr>
  </w:style>
  <w:style w:type="character" w:customStyle="1" w:styleId="CommentSubjectChar">
    <w:name w:val="Comment Subject Char"/>
    <w:basedOn w:val="CommentTextChar"/>
    <w:link w:val="CommentSubject"/>
    <w:uiPriority w:val="99"/>
    <w:semiHidden/>
    <w:rsid w:val="00B6123C"/>
    <w:rPr>
      <w:rFonts w:ascii="Times New Roman" w:eastAsia="Times New Roman" w:hAnsi="Times New Roman" w:cs="Times New Roman"/>
      <w:b/>
      <w:bCs/>
      <w:sz w:val="20"/>
      <w:lang w:bidi="ar-SA"/>
    </w:rPr>
  </w:style>
  <w:style w:type="character" w:customStyle="1" w:styleId="apple-converted-space">
    <w:name w:val="apple-converted-space"/>
    <w:basedOn w:val="DefaultParagraphFont"/>
    <w:rsid w:val="00E1459D"/>
  </w:style>
  <w:style w:type="paragraph" w:styleId="Revision">
    <w:name w:val="Revision"/>
    <w:hidden/>
    <w:uiPriority w:val="99"/>
    <w:semiHidden/>
    <w:rsid w:val="00F17217"/>
    <w:pPr>
      <w:spacing w:after="0" w:line="240" w:lineRule="auto"/>
    </w:pPr>
    <w:rPr>
      <w:rFonts w:ascii="Times New Roman" w:eastAsia="Times New Roman" w:hAnsi="Times New Roman" w:cs="Times New Roman"/>
      <w:sz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0" w:qFormat="1"/>
    <w:lsdException w:name="annotation reference"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FollowedHyperlink" w:uiPriority="0"/>
    <w:lsdException w:name="Strong" w:semiHidden="0" w:uiPriority="22" w:unhideWhenUsed="0" w:qFormat="1"/>
    <w:lsdException w:name="Emphasis" w:semiHidden="0" w:uiPriority="20" w:unhideWhenUsed="0" w:qFormat="1"/>
    <w:lsdException w:name="Table Professional"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200F"/>
    <w:pPr>
      <w:spacing w:after="0" w:line="240" w:lineRule="auto"/>
    </w:pPr>
    <w:rPr>
      <w:rFonts w:ascii="Times New Roman" w:eastAsia="Times New Roman" w:hAnsi="Times New Roman" w:cs="Times New Roman"/>
      <w:sz w:val="24"/>
      <w:lang w:bidi="ar-SA"/>
    </w:rPr>
  </w:style>
  <w:style w:type="paragraph" w:styleId="Heading1">
    <w:name w:val="heading 1"/>
    <w:basedOn w:val="Normal"/>
    <w:next w:val="Normal"/>
    <w:link w:val="Heading1Char"/>
    <w:qFormat/>
    <w:rsid w:val="003F200F"/>
    <w:pPr>
      <w:keepNext/>
      <w:numPr>
        <w:numId w:val="1"/>
      </w:numPr>
      <w:spacing w:before="60" w:after="120" w:line="300" w:lineRule="atLeast"/>
      <w:outlineLvl w:val="0"/>
    </w:pPr>
    <w:rPr>
      <w:rFonts w:ascii="Arial" w:hAnsi="Arial"/>
      <w:b/>
      <w:kern w:val="18"/>
      <w:sz w:val="32"/>
    </w:rPr>
  </w:style>
  <w:style w:type="paragraph" w:styleId="Heading2">
    <w:name w:val="heading 2"/>
    <w:basedOn w:val="Normal"/>
    <w:next w:val="Normal"/>
    <w:link w:val="Heading2Char"/>
    <w:qFormat/>
    <w:rsid w:val="003F200F"/>
    <w:pPr>
      <w:keepNext/>
      <w:numPr>
        <w:ilvl w:val="1"/>
        <w:numId w:val="1"/>
      </w:numPr>
      <w:spacing w:before="120" w:after="60" w:line="380" w:lineRule="atLeast"/>
      <w:outlineLvl w:val="1"/>
    </w:pPr>
    <w:rPr>
      <w:rFonts w:ascii="Arial" w:hAnsi="Arial"/>
      <w:sz w:val="32"/>
    </w:rPr>
  </w:style>
  <w:style w:type="paragraph" w:styleId="Heading3">
    <w:name w:val="heading 3"/>
    <w:basedOn w:val="Normal"/>
    <w:next w:val="Normal"/>
    <w:link w:val="Heading3Char"/>
    <w:qFormat/>
    <w:rsid w:val="003F200F"/>
    <w:pPr>
      <w:keepNext/>
      <w:numPr>
        <w:ilvl w:val="2"/>
        <w:numId w:val="1"/>
      </w:numPr>
      <w:spacing w:before="120" w:after="60" w:line="340" w:lineRule="atLeast"/>
      <w:outlineLvl w:val="2"/>
    </w:pPr>
    <w:rPr>
      <w:rFonts w:ascii="Arial" w:hAnsi="Arial"/>
      <w:sz w:val="28"/>
    </w:rPr>
  </w:style>
  <w:style w:type="paragraph" w:styleId="Heading4">
    <w:name w:val="heading 4"/>
    <w:basedOn w:val="Normal"/>
    <w:next w:val="Normal"/>
    <w:link w:val="Heading4Char"/>
    <w:qFormat/>
    <w:rsid w:val="003F200F"/>
    <w:pPr>
      <w:keepNext/>
      <w:numPr>
        <w:ilvl w:val="3"/>
        <w:numId w:val="1"/>
      </w:numPr>
      <w:spacing w:before="240" w:after="60"/>
      <w:outlineLvl w:val="3"/>
    </w:pPr>
    <w:rPr>
      <w:rFonts w:ascii="Arial" w:hAnsi="Arial"/>
      <w:b/>
    </w:rPr>
  </w:style>
  <w:style w:type="paragraph" w:styleId="Heading5">
    <w:name w:val="heading 5"/>
    <w:basedOn w:val="Normal"/>
    <w:next w:val="Normal"/>
    <w:link w:val="Heading5Char"/>
    <w:qFormat/>
    <w:rsid w:val="003F200F"/>
    <w:pPr>
      <w:numPr>
        <w:ilvl w:val="4"/>
        <w:numId w:val="1"/>
      </w:numPr>
      <w:spacing w:before="240" w:after="60"/>
      <w:outlineLvl w:val="4"/>
    </w:pPr>
    <w:rPr>
      <w:sz w:val="22"/>
    </w:rPr>
  </w:style>
  <w:style w:type="paragraph" w:styleId="Heading6">
    <w:name w:val="heading 6"/>
    <w:basedOn w:val="Normal"/>
    <w:next w:val="Normal"/>
    <w:link w:val="Heading6Char"/>
    <w:qFormat/>
    <w:rsid w:val="003F200F"/>
    <w:pPr>
      <w:numPr>
        <w:ilvl w:val="5"/>
        <w:numId w:val="1"/>
      </w:numPr>
      <w:spacing w:before="240" w:after="60"/>
      <w:outlineLvl w:val="5"/>
    </w:pPr>
    <w:rPr>
      <w:i/>
      <w:sz w:val="22"/>
    </w:rPr>
  </w:style>
  <w:style w:type="paragraph" w:styleId="Heading7">
    <w:name w:val="heading 7"/>
    <w:basedOn w:val="Normal"/>
    <w:next w:val="Normal"/>
    <w:link w:val="Heading7Char"/>
    <w:qFormat/>
    <w:rsid w:val="003F200F"/>
    <w:pPr>
      <w:numPr>
        <w:ilvl w:val="6"/>
        <w:numId w:val="1"/>
      </w:numPr>
      <w:spacing w:before="240" w:after="60"/>
      <w:outlineLvl w:val="6"/>
    </w:pPr>
    <w:rPr>
      <w:rFonts w:ascii="Arial" w:hAnsi="Arial"/>
      <w:sz w:val="20"/>
    </w:rPr>
  </w:style>
  <w:style w:type="paragraph" w:styleId="Heading8">
    <w:name w:val="heading 8"/>
    <w:basedOn w:val="Normal"/>
    <w:next w:val="Normal"/>
    <w:link w:val="Heading8Char"/>
    <w:qFormat/>
    <w:rsid w:val="003F200F"/>
    <w:pPr>
      <w:numPr>
        <w:ilvl w:val="7"/>
        <w:numId w:val="1"/>
      </w:numPr>
      <w:spacing w:before="240" w:after="60"/>
      <w:outlineLvl w:val="7"/>
    </w:pPr>
    <w:rPr>
      <w:rFonts w:ascii="Arial" w:hAnsi="Arial"/>
      <w:i/>
      <w:sz w:val="20"/>
    </w:rPr>
  </w:style>
  <w:style w:type="paragraph" w:styleId="Heading9">
    <w:name w:val="heading 9"/>
    <w:basedOn w:val="Normal"/>
    <w:next w:val="Normal"/>
    <w:link w:val="Heading9Char"/>
    <w:qFormat/>
    <w:rsid w:val="003F200F"/>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F200F"/>
    <w:rPr>
      <w:rFonts w:ascii="Arial" w:eastAsia="Times New Roman" w:hAnsi="Arial" w:cs="Times New Roman"/>
      <w:b/>
      <w:kern w:val="18"/>
      <w:sz w:val="32"/>
      <w:lang w:bidi="ar-SA"/>
    </w:rPr>
  </w:style>
  <w:style w:type="character" w:customStyle="1" w:styleId="Heading2Char">
    <w:name w:val="Heading 2 Char"/>
    <w:basedOn w:val="DefaultParagraphFont"/>
    <w:link w:val="Heading2"/>
    <w:rsid w:val="003F200F"/>
    <w:rPr>
      <w:rFonts w:ascii="Arial" w:eastAsia="Times New Roman" w:hAnsi="Arial" w:cs="Times New Roman"/>
      <w:sz w:val="32"/>
      <w:lang w:bidi="ar-SA"/>
    </w:rPr>
  </w:style>
  <w:style w:type="character" w:customStyle="1" w:styleId="Heading3Char">
    <w:name w:val="Heading 3 Char"/>
    <w:basedOn w:val="DefaultParagraphFont"/>
    <w:link w:val="Heading3"/>
    <w:rsid w:val="003F200F"/>
    <w:rPr>
      <w:rFonts w:ascii="Arial" w:eastAsia="Times New Roman" w:hAnsi="Arial" w:cs="Times New Roman"/>
      <w:sz w:val="28"/>
      <w:lang w:bidi="ar-SA"/>
    </w:rPr>
  </w:style>
  <w:style w:type="character" w:customStyle="1" w:styleId="Heading4Char">
    <w:name w:val="Heading 4 Char"/>
    <w:basedOn w:val="DefaultParagraphFont"/>
    <w:link w:val="Heading4"/>
    <w:rsid w:val="003F200F"/>
    <w:rPr>
      <w:rFonts w:ascii="Arial" w:eastAsia="Times New Roman" w:hAnsi="Arial" w:cs="Times New Roman"/>
      <w:b/>
      <w:sz w:val="24"/>
      <w:lang w:bidi="ar-SA"/>
    </w:rPr>
  </w:style>
  <w:style w:type="character" w:customStyle="1" w:styleId="Heading5Char">
    <w:name w:val="Heading 5 Char"/>
    <w:basedOn w:val="DefaultParagraphFont"/>
    <w:link w:val="Heading5"/>
    <w:rsid w:val="003F200F"/>
    <w:rPr>
      <w:rFonts w:ascii="Times New Roman" w:eastAsia="Times New Roman" w:hAnsi="Times New Roman" w:cs="Times New Roman"/>
      <w:lang w:bidi="ar-SA"/>
    </w:rPr>
  </w:style>
  <w:style w:type="character" w:customStyle="1" w:styleId="Heading6Char">
    <w:name w:val="Heading 6 Char"/>
    <w:basedOn w:val="DefaultParagraphFont"/>
    <w:link w:val="Heading6"/>
    <w:rsid w:val="003F200F"/>
    <w:rPr>
      <w:rFonts w:ascii="Times New Roman" w:eastAsia="Times New Roman" w:hAnsi="Times New Roman" w:cs="Times New Roman"/>
      <w:i/>
      <w:lang w:bidi="ar-SA"/>
    </w:rPr>
  </w:style>
  <w:style w:type="character" w:customStyle="1" w:styleId="Heading7Char">
    <w:name w:val="Heading 7 Char"/>
    <w:basedOn w:val="DefaultParagraphFont"/>
    <w:link w:val="Heading7"/>
    <w:rsid w:val="003F200F"/>
    <w:rPr>
      <w:rFonts w:ascii="Arial" w:eastAsia="Times New Roman" w:hAnsi="Arial" w:cs="Times New Roman"/>
      <w:sz w:val="20"/>
      <w:lang w:bidi="ar-SA"/>
    </w:rPr>
  </w:style>
  <w:style w:type="character" w:customStyle="1" w:styleId="Heading8Char">
    <w:name w:val="Heading 8 Char"/>
    <w:basedOn w:val="DefaultParagraphFont"/>
    <w:link w:val="Heading8"/>
    <w:rsid w:val="003F200F"/>
    <w:rPr>
      <w:rFonts w:ascii="Arial" w:eastAsia="Times New Roman" w:hAnsi="Arial" w:cs="Times New Roman"/>
      <w:i/>
      <w:sz w:val="20"/>
      <w:lang w:bidi="ar-SA"/>
    </w:rPr>
  </w:style>
  <w:style w:type="character" w:customStyle="1" w:styleId="Heading9Char">
    <w:name w:val="Heading 9 Char"/>
    <w:basedOn w:val="DefaultParagraphFont"/>
    <w:link w:val="Heading9"/>
    <w:rsid w:val="003F200F"/>
    <w:rPr>
      <w:rFonts w:ascii="Arial" w:eastAsia="Times New Roman" w:hAnsi="Arial" w:cs="Times New Roman"/>
      <w:b/>
      <w:i/>
      <w:sz w:val="18"/>
      <w:lang w:bidi="ar-SA"/>
    </w:rPr>
  </w:style>
  <w:style w:type="paragraph" w:styleId="Header">
    <w:name w:val="header"/>
    <w:aliases w:val="1 (not to be included in TOC),ho,header odd,first,h,Header Char1,1 (not to be included in TOC) Char1,Cover Page Char,1 (not to be included in TOC) Char Char,Header Char Char,Cover Page Char Char Char,ho Char,header odd Char,first Char,Header1,ho1"/>
    <w:basedOn w:val="Normal"/>
    <w:link w:val="HeaderChar"/>
    <w:rsid w:val="003F200F"/>
    <w:pPr>
      <w:tabs>
        <w:tab w:val="center" w:pos="4320"/>
        <w:tab w:val="right" w:pos="8640"/>
      </w:tabs>
    </w:pPr>
  </w:style>
  <w:style w:type="character" w:customStyle="1" w:styleId="HeaderChar">
    <w:name w:val="Header Char"/>
    <w:aliases w:val="1 (not to be included in TOC) Char,ho Char1,header odd Char1,first Char1,h Char,Header Char1 Char,1 (not to be included in TOC) Char1 Char,Cover Page Char Char,1 (not to be included in TOC) Char Char Char,Header Char Char Char,ho Char Char"/>
    <w:basedOn w:val="DefaultParagraphFont"/>
    <w:link w:val="Header"/>
    <w:rsid w:val="003F200F"/>
    <w:rPr>
      <w:rFonts w:ascii="Times New Roman" w:eastAsia="Times New Roman" w:hAnsi="Times New Roman" w:cs="Times New Roman"/>
      <w:sz w:val="24"/>
      <w:lang w:bidi="ar-SA"/>
    </w:rPr>
  </w:style>
  <w:style w:type="paragraph" w:styleId="Footer">
    <w:name w:val="footer"/>
    <w:aliases w:val="_sbv,page-footer,pf1,ft,F-PDID"/>
    <w:basedOn w:val="Normal"/>
    <w:link w:val="FooterChar"/>
    <w:rsid w:val="003F200F"/>
    <w:pPr>
      <w:tabs>
        <w:tab w:val="center" w:pos="4320"/>
        <w:tab w:val="right" w:pos="8640"/>
      </w:tabs>
    </w:pPr>
  </w:style>
  <w:style w:type="character" w:customStyle="1" w:styleId="FooterChar">
    <w:name w:val="Footer Char"/>
    <w:aliases w:val="_sbv Char,page-footer Char,pf1 Char,ft Char,F-PDID Char"/>
    <w:basedOn w:val="DefaultParagraphFont"/>
    <w:link w:val="Footer"/>
    <w:rsid w:val="003F200F"/>
    <w:rPr>
      <w:rFonts w:ascii="Times New Roman" w:eastAsia="Times New Roman" w:hAnsi="Times New Roman" w:cs="Times New Roman"/>
      <w:sz w:val="24"/>
      <w:lang w:bidi="ar-SA"/>
    </w:rPr>
  </w:style>
  <w:style w:type="paragraph" w:styleId="BodyText">
    <w:name w:val="Body Text"/>
    <w:basedOn w:val="Normal"/>
    <w:link w:val="BodyTextChar"/>
    <w:rsid w:val="003F200F"/>
    <w:pPr>
      <w:jc w:val="both"/>
    </w:pPr>
    <w:rPr>
      <w:lang w:val="en-GB"/>
    </w:rPr>
  </w:style>
  <w:style w:type="character" w:customStyle="1" w:styleId="BodyTextChar">
    <w:name w:val="Body Text Char"/>
    <w:basedOn w:val="DefaultParagraphFont"/>
    <w:link w:val="BodyText"/>
    <w:rsid w:val="003F200F"/>
    <w:rPr>
      <w:rFonts w:ascii="Times New Roman" w:eastAsia="Times New Roman" w:hAnsi="Times New Roman" w:cs="Times New Roman"/>
      <w:sz w:val="24"/>
      <w:lang w:val="en-GB" w:bidi="ar-SA"/>
    </w:rPr>
  </w:style>
  <w:style w:type="character" w:styleId="Hyperlink">
    <w:name w:val="Hyperlink"/>
    <w:basedOn w:val="DefaultParagraphFont"/>
    <w:uiPriority w:val="99"/>
    <w:rsid w:val="003F200F"/>
    <w:rPr>
      <w:color w:val="0000FF"/>
      <w:u w:val="single"/>
    </w:rPr>
  </w:style>
  <w:style w:type="paragraph" w:styleId="TOC1">
    <w:name w:val="toc 1"/>
    <w:basedOn w:val="Normal"/>
    <w:next w:val="Normal"/>
    <w:autoRedefine/>
    <w:uiPriority w:val="39"/>
    <w:rsid w:val="003F200F"/>
    <w:rPr>
      <w:rFonts w:ascii="Tahoma" w:hAnsi="Tahoma"/>
    </w:rPr>
  </w:style>
  <w:style w:type="paragraph" w:styleId="TOC2">
    <w:name w:val="toc 2"/>
    <w:basedOn w:val="Normal"/>
    <w:next w:val="Normal"/>
    <w:autoRedefine/>
    <w:uiPriority w:val="39"/>
    <w:rsid w:val="003F200F"/>
    <w:pPr>
      <w:tabs>
        <w:tab w:val="left" w:pos="630"/>
        <w:tab w:val="right" w:leader="dot" w:pos="8630"/>
      </w:tabs>
      <w:ind w:left="240" w:hanging="60"/>
    </w:pPr>
    <w:rPr>
      <w:rFonts w:ascii="Tahoma" w:hAnsi="Tahoma"/>
      <w:sz w:val="22"/>
    </w:rPr>
  </w:style>
  <w:style w:type="paragraph" w:styleId="TOC3">
    <w:name w:val="toc 3"/>
    <w:basedOn w:val="Normal"/>
    <w:next w:val="Normal"/>
    <w:autoRedefine/>
    <w:uiPriority w:val="39"/>
    <w:rsid w:val="003F200F"/>
    <w:pPr>
      <w:tabs>
        <w:tab w:val="left" w:pos="1350"/>
        <w:tab w:val="right" w:leader="dot" w:pos="8630"/>
      </w:tabs>
      <w:ind w:left="720"/>
    </w:pPr>
    <w:rPr>
      <w:rFonts w:ascii="Tahoma" w:hAnsi="Tahoma"/>
      <w:sz w:val="20"/>
    </w:rPr>
  </w:style>
  <w:style w:type="paragraph" w:styleId="TOC4">
    <w:name w:val="toc 4"/>
    <w:basedOn w:val="Normal"/>
    <w:next w:val="Normal"/>
    <w:autoRedefine/>
    <w:uiPriority w:val="39"/>
    <w:rsid w:val="003F200F"/>
    <w:pPr>
      <w:ind w:left="720"/>
    </w:pPr>
  </w:style>
  <w:style w:type="paragraph" w:styleId="TOC5">
    <w:name w:val="toc 5"/>
    <w:basedOn w:val="Normal"/>
    <w:next w:val="Normal"/>
    <w:autoRedefine/>
    <w:uiPriority w:val="39"/>
    <w:rsid w:val="003F200F"/>
    <w:pPr>
      <w:ind w:left="960"/>
    </w:pPr>
  </w:style>
  <w:style w:type="paragraph" w:styleId="TOC6">
    <w:name w:val="toc 6"/>
    <w:basedOn w:val="Normal"/>
    <w:next w:val="Normal"/>
    <w:autoRedefine/>
    <w:uiPriority w:val="39"/>
    <w:rsid w:val="003F200F"/>
    <w:pPr>
      <w:ind w:left="1200"/>
    </w:pPr>
  </w:style>
  <w:style w:type="paragraph" w:styleId="TOC7">
    <w:name w:val="toc 7"/>
    <w:basedOn w:val="Normal"/>
    <w:next w:val="Normal"/>
    <w:autoRedefine/>
    <w:uiPriority w:val="39"/>
    <w:rsid w:val="003F200F"/>
    <w:pPr>
      <w:ind w:left="1440"/>
    </w:pPr>
  </w:style>
  <w:style w:type="paragraph" w:styleId="TOC8">
    <w:name w:val="toc 8"/>
    <w:basedOn w:val="Normal"/>
    <w:next w:val="Normal"/>
    <w:autoRedefine/>
    <w:uiPriority w:val="39"/>
    <w:rsid w:val="003F200F"/>
    <w:pPr>
      <w:ind w:left="1680"/>
    </w:pPr>
  </w:style>
  <w:style w:type="paragraph" w:styleId="TOC9">
    <w:name w:val="toc 9"/>
    <w:basedOn w:val="Normal"/>
    <w:next w:val="Normal"/>
    <w:autoRedefine/>
    <w:uiPriority w:val="39"/>
    <w:rsid w:val="003F200F"/>
    <w:pPr>
      <w:ind w:left="1920"/>
    </w:pPr>
  </w:style>
  <w:style w:type="paragraph" w:customStyle="1" w:styleId="H2">
    <w:name w:val="H2"/>
    <w:basedOn w:val="Normal"/>
    <w:next w:val="Normal"/>
    <w:rsid w:val="003F200F"/>
    <w:pPr>
      <w:keepNext/>
      <w:spacing w:before="100" w:after="100"/>
      <w:outlineLvl w:val="2"/>
    </w:pPr>
    <w:rPr>
      <w:b/>
      <w:snapToGrid w:val="0"/>
      <w:sz w:val="36"/>
    </w:rPr>
  </w:style>
  <w:style w:type="paragraph" w:customStyle="1" w:styleId="H3">
    <w:name w:val="H3"/>
    <w:basedOn w:val="Normal"/>
    <w:next w:val="Normal"/>
    <w:rsid w:val="003F200F"/>
    <w:pPr>
      <w:keepNext/>
      <w:spacing w:before="100" w:after="100"/>
      <w:outlineLvl w:val="3"/>
    </w:pPr>
    <w:rPr>
      <w:b/>
      <w:snapToGrid w:val="0"/>
      <w:sz w:val="28"/>
    </w:rPr>
  </w:style>
  <w:style w:type="paragraph" w:customStyle="1" w:styleId="H4">
    <w:name w:val="H4"/>
    <w:basedOn w:val="Normal"/>
    <w:next w:val="Normal"/>
    <w:rsid w:val="003F200F"/>
    <w:pPr>
      <w:keepNext/>
      <w:spacing w:before="100" w:after="100"/>
      <w:outlineLvl w:val="4"/>
    </w:pPr>
    <w:rPr>
      <w:b/>
      <w:snapToGrid w:val="0"/>
    </w:rPr>
  </w:style>
  <w:style w:type="character" w:styleId="FollowedHyperlink">
    <w:name w:val="FollowedHyperlink"/>
    <w:basedOn w:val="DefaultParagraphFont"/>
    <w:rsid w:val="003F200F"/>
    <w:rPr>
      <w:color w:val="800080"/>
      <w:u w:val="single"/>
    </w:rPr>
  </w:style>
  <w:style w:type="paragraph" w:styleId="BodyText2">
    <w:name w:val="Body Text 2"/>
    <w:basedOn w:val="Normal"/>
    <w:link w:val="BodyText2Char"/>
    <w:rsid w:val="003F200F"/>
    <w:pPr>
      <w:jc w:val="both"/>
    </w:pPr>
    <w:rPr>
      <w:b/>
    </w:rPr>
  </w:style>
  <w:style w:type="character" w:customStyle="1" w:styleId="BodyText2Char">
    <w:name w:val="Body Text 2 Char"/>
    <w:basedOn w:val="DefaultParagraphFont"/>
    <w:link w:val="BodyText2"/>
    <w:rsid w:val="003F200F"/>
    <w:rPr>
      <w:rFonts w:ascii="Times New Roman" w:eastAsia="Times New Roman" w:hAnsi="Times New Roman" w:cs="Times New Roman"/>
      <w:b/>
      <w:sz w:val="24"/>
      <w:lang w:bidi="ar-SA"/>
    </w:rPr>
  </w:style>
  <w:style w:type="paragraph" w:customStyle="1" w:styleId="TopicHead">
    <w:name w:val="TopicHead"/>
    <w:basedOn w:val="Body"/>
    <w:rsid w:val="003F200F"/>
    <w:pPr>
      <w:spacing w:after="120"/>
      <w:jc w:val="center"/>
    </w:pPr>
    <w:rPr>
      <w:b/>
      <w:caps/>
      <w:spacing w:val="20"/>
      <w:sz w:val="44"/>
    </w:rPr>
  </w:style>
  <w:style w:type="paragraph" w:customStyle="1" w:styleId="Body">
    <w:name w:val="Body"/>
    <w:basedOn w:val="Normal"/>
    <w:rsid w:val="003F200F"/>
    <w:pPr>
      <w:keepLines/>
      <w:spacing w:before="240" w:line="360" w:lineRule="auto"/>
      <w:jc w:val="both"/>
    </w:pPr>
  </w:style>
  <w:style w:type="paragraph" w:customStyle="1" w:styleId="paragraph">
    <w:name w:val="paragraph"/>
    <w:aliases w:val="p"/>
    <w:basedOn w:val="Normal"/>
    <w:rsid w:val="003F200F"/>
    <w:pPr>
      <w:widowControl w:val="0"/>
      <w:spacing w:after="240"/>
      <w:ind w:left="1440"/>
    </w:pPr>
  </w:style>
  <w:style w:type="paragraph" w:customStyle="1" w:styleId="coverfaircomp">
    <w:name w:val="cover fair comp"/>
    <w:basedOn w:val="Normal"/>
    <w:next w:val="paragraph"/>
    <w:rsid w:val="003F200F"/>
    <w:pPr>
      <w:spacing w:before="240" w:after="300"/>
      <w:ind w:left="1440"/>
    </w:pPr>
    <w:rPr>
      <w:rFonts w:ascii="Arial" w:hAnsi="Arial"/>
      <w:b/>
      <w:noProof/>
    </w:rPr>
  </w:style>
  <w:style w:type="paragraph" w:customStyle="1" w:styleId="tablebody">
    <w:name w:val="table body"/>
    <w:basedOn w:val="Normal"/>
    <w:rsid w:val="003F200F"/>
    <w:pPr>
      <w:spacing w:before="60" w:after="60"/>
      <w:ind w:left="72"/>
    </w:pPr>
    <w:rPr>
      <w:rFonts w:ascii="Arial" w:hAnsi="Arial"/>
      <w:color w:val="000000"/>
      <w:sz w:val="20"/>
    </w:rPr>
  </w:style>
  <w:style w:type="paragraph" w:customStyle="1" w:styleId="coverdocdate">
    <w:name w:val="cover doc date"/>
    <w:basedOn w:val="Normal"/>
    <w:next w:val="Normal"/>
    <w:rsid w:val="003F200F"/>
    <w:pPr>
      <w:spacing w:after="360"/>
      <w:ind w:left="1440"/>
    </w:pPr>
    <w:rPr>
      <w:rFonts w:ascii="Arial" w:hAnsi="Arial"/>
      <w:noProof/>
    </w:rPr>
  </w:style>
  <w:style w:type="paragraph" w:customStyle="1" w:styleId="ListBullet1">
    <w:name w:val="List Bullet1"/>
    <w:basedOn w:val="Normal"/>
    <w:rsid w:val="003F200F"/>
    <w:pPr>
      <w:widowControl w:val="0"/>
      <w:numPr>
        <w:numId w:val="2"/>
      </w:numPr>
      <w:suppressLineNumbers/>
      <w:tabs>
        <w:tab w:val="clear" w:pos="1800"/>
      </w:tabs>
      <w:spacing w:after="240" w:line="260" w:lineRule="atLeast"/>
      <w:ind w:left="2160"/>
    </w:pPr>
  </w:style>
  <w:style w:type="paragraph" w:customStyle="1" w:styleId="tableheading">
    <w:name w:val="table heading"/>
    <w:basedOn w:val="Normal"/>
    <w:rsid w:val="003F200F"/>
    <w:pPr>
      <w:keepNext/>
      <w:spacing w:before="120" w:after="120"/>
      <w:ind w:left="72"/>
    </w:pPr>
    <w:rPr>
      <w:rFonts w:ascii="Arial" w:hAnsi="Arial"/>
      <w:b/>
      <w:color w:val="000000"/>
      <w:sz w:val="20"/>
    </w:rPr>
  </w:style>
  <w:style w:type="paragraph" w:customStyle="1" w:styleId="Title1">
    <w:name w:val="Title1"/>
    <w:basedOn w:val="Normal"/>
    <w:next w:val="paragraph"/>
    <w:rsid w:val="003F200F"/>
    <w:pPr>
      <w:spacing w:after="2000" w:line="580" w:lineRule="atLeast"/>
      <w:ind w:left="1440"/>
    </w:pPr>
    <w:rPr>
      <w:rFonts w:ascii="Arial" w:hAnsi="Arial"/>
      <w:b/>
      <w:sz w:val="48"/>
    </w:rPr>
  </w:style>
  <w:style w:type="character" w:styleId="PageNumber">
    <w:name w:val="page number"/>
    <w:aliases w:val="Page 1 0f #"/>
    <w:basedOn w:val="DefaultParagraphFont"/>
    <w:rsid w:val="003F200F"/>
  </w:style>
  <w:style w:type="character" w:styleId="CommentReference">
    <w:name w:val="annotation reference"/>
    <w:basedOn w:val="DefaultParagraphFont"/>
    <w:semiHidden/>
    <w:rsid w:val="003F200F"/>
    <w:rPr>
      <w:sz w:val="16"/>
    </w:rPr>
  </w:style>
  <w:style w:type="paragraph" w:customStyle="1" w:styleId="Blockquote">
    <w:name w:val="Blockquote"/>
    <w:basedOn w:val="Normal"/>
    <w:rsid w:val="003F200F"/>
    <w:pPr>
      <w:widowControl w:val="0"/>
      <w:spacing w:before="100" w:after="100"/>
      <w:ind w:left="360" w:right="360"/>
      <w:jc w:val="both"/>
    </w:pPr>
    <w:rPr>
      <w:rFonts w:ascii="Arial" w:hAnsi="Arial"/>
      <w:snapToGrid w:val="0"/>
      <w:sz w:val="22"/>
    </w:rPr>
  </w:style>
  <w:style w:type="paragraph" w:styleId="BodyTextIndent">
    <w:name w:val="Body Text Indent"/>
    <w:basedOn w:val="Normal"/>
    <w:link w:val="BodyTextIndentChar"/>
    <w:rsid w:val="003F200F"/>
    <w:pPr>
      <w:jc w:val="both"/>
    </w:pPr>
    <w:rPr>
      <w:rFonts w:ascii="Arial" w:hAnsi="Arial"/>
      <w:b/>
      <w:sz w:val="22"/>
    </w:rPr>
  </w:style>
  <w:style w:type="character" w:customStyle="1" w:styleId="BodyTextIndentChar">
    <w:name w:val="Body Text Indent Char"/>
    <w:basedOn w:val="DefaultParagraphFont"/>
    <w:link w:val="BodyTextIndent"/>
    <w:rsid w:val="003F200F"/>
    <w:rPr>
      <w:rFonts w:ascii="Arial" w:eastAsia="Times New Roman" w:hAnsi="Arial" w:cs="Times New Roman"/>
      <w:b/>
      <w:lang w:bidi="ar-SA"/>
    </w:rPr>
  </w:style>
  <w:style w:type="paragraph" w:customStyle="1" w:styleId="CharCharCharCharCharChar">
    <w:name w:val="Char Char Char Char Char Char"/>
    <w:basedOn w:val="Normal"/>
    <w:next w:val="Normal"/>
    <w:rsid w:val="003F200F"/>
    <w:pPr>
      <w:spacing w:line="360" w:lineRule="auto"/>
      <w:jc w:val="both"/>
    </w:pPr>
    <w:rPr>
      <w:rFonts w:ascii="Arial" w:hAnsi="Arial"/>
      <w:bCs/>
      <w:iCs/>
      <w:sz w:val="20"/>
    </w:rPr>
  </w:style>
  <w:style w:type="paragraph" w:customStyle="1" w:styleId="Normal1">
    <w:name w:val="Normal1"/>
    <w:basedOn w:val="BodyText"/>
    <w:link w:val="normalChar"/>
    <w:rsid w:val="003F200F"/>
    <w:pPr>
      <w:keepNext/>
      <w:spacing w:after="220" w:line="220" w:lineRule="atLeast"/>
    </w:pPr>
    <w:rPr>
      <w:rFonts w:ascii="Arial" w:hAnsi="Arial"/>
    </w:rPr>
  </w:style>
  <w:style w:type="paragraph" w:customStyle="1" w:styleId="Explanation">
    <w:name w:val="Explanation"/>
    <w:rsid w:val="003F200F"/>
    <w:pPr>
      <w:spacing w:after="0" w:line="240" w:lineRule="auto"/>
    </w:pPr>
    <w:rPr>
      <w:rFonts w:ascii="Arial" w:eastAsia="Times New Roman" w:hAnsi="Arial" w:cs="Times New Roman"/>
      <w:i/>
      <w:color w:val="008000"/>
      <w:sz w:val="18"/>
      <w:lang w:bidi="ar-SA"/>
    </w:rPr>
  </w:style>
  <w:style w:type="paragraph" w:styleId="BodyText3">
    <w:name w:val="Body Text 3"/>
    <w:basedOn w:val="Normal"/>
    <w:link w:val="BodyText3Char"/>
    <w:rsid w:val="003F200F"/>
    <w:pPr>
      <w:spacing w:after="120"/>
    </w:pPr>
    <w:rPr>
      <w:sz w:val="16"/>
      <w:szCs w:val="16"/>
    </w:rPr>
  </w:style>
  <w:style w:type="character" w:customStyle="1" w:styleId="BodyText3Char">
    <w:name w:val="Body Text 3 Char"/>
    <w:basedOn w:val="DefaultParagraphFont"/>
    <w:link w:val="BodyText3"/>
    <w:rsid w:val="003F200F"/>
    <w:rPr>
      <w:rFonts w:ascii="Times New Roman" w:eastAsia="Times New Roman" w:hAnsi="Times New Roman" w:cs="Times New Roman"/>
      <w:sz w:val="16"/>
      <w:szCs w:val="16"/>
      <w:lang w:bidi="ar-SA"/>
    </w:rPr>
  </w:style>
  <w:style w:type="paragraph" w:customStyle="1" w:styleId="bpara2">
    <w:name w:val="bpara2"/>
    <w:basedOn w:val="Normal"/>
    <w:rsid w:val="003F200F"/>
    <w:pPr>
      <w:numPr>
        <w:numId w:val="3"/>
      </w:numPr>
      <w:tabs>
        <w:tab w:val="clear" w:pos="360"/>
      </w:tabs>
      <w:ind w:left="720"/>
      <w:jc w:val="both"/>
    </w:pPr>
    <w:rPr>
      <w:rFonts w:ascii="Arial" w:hAnsi="Arial"/>
      <w:sz w:val="20"/>
    </w:rPr>
  </w:style>
  <w:style w:type="paragraph" w:styleId="Caption">
    <w:name w:val="caption"/>
    <w:basedOn w:val="Normal"/>
    <w:next w:val="Normal"/>
    <w:qFormat/>
    <w:rsid w:val="003F200F"/>
    <w:rPr>
      <w:i/>
      <w:iCs/>
      <w:sz w:val="16"/>
      <w:szCs w:val="24"/>
    </w:rPr>
  </w:style>
  <w:style w:type="table" w:styleId="TableGrid">
    <w:name w:val="Table Grid"/>
    <w:basedOn w:val="TableNormal"/>
    <w:uiPriority w:val="59"/>
    <w:rsid w:val="003F200F"/>
    <w:pPr>
      <w:spacing w:after="0" w:line="240" w:lineRule="auto"/>
    </w:pPr>
    <w:rPr>
      <w:rFonts w:ascii="Times New Roman" w:eastAsia="Times New Roman" w:hAnsi="Times New Roman" w:cs="Times New Roman"/>
      <w:sz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3F200F"/>
    <w:rPr>
      <w:rFonts w:ascii="Tahoma" w:hAnsi="Tahoma" w:cs="Tahoma"/>
      <w:sz w:val="16"/>
      <w:szCs w:val="16"/>
    </w:rPr>
  </w:style>
  <w:style w:type="character" w:customStyle="1" w:styleId="BalloonTextChar">
    <w:name w:val="Balloon Text Char"/>
    <w:basedOn w:val="DefaultParagraphFont"/>
    <w:link w:val="BalloonText"/>
    <w:semiHidden/>
    <w:rsid w:val="003F200F"/>
    <w:rPr>
      <w:rFonts w:ascii="Tahoma" w:eastAsia="Times New Roman" w:hAnsi="Tahoma" w:cs="Tahoma"/>
      <w:sz w:val="16"/>
      <w:szCs w:val="16"/>
      <w:lang w:bidi="ar-SA"/>
    </w:rPr>
  </w:style>
  <w:style w:type="character" w:customStyle="1" w:styleId="normalChar">
    <w:name w:val="normal Char"/>
    <w:basedOn w:val="BodyTextChar"/>
    <w:link w:val="Normal1"/>
    <w:rsid w:val="003F200F"/>
    <w:rPr>
      <w:rFonts w:ascii="Arial" w:eastAsia="Times New Roman" w:hAnsi="Arial" w:cs="Times New Roman"/>
      <w:sz w:val="24"/>
      <w:lang w:val="en-GB" w:bidi="ar-SA"/>
    </w:rPr>
  </w:style>
  <w:style w:type="paragraph" w:customStyle="1" w:styleId="CaseTextBold">
    <w:name w:val="Case Text Bold"/>
    <w:basedOn w:val="Normal"/>
    <w:next w:val="Normal"/>
    <w:rsid w:val="003F200F"/>
    <w:pPr>
      <w:jc w:val="both"/>
    </w:pPr>
    <w:rPr>
      <w:rFonts w:ascii="Arial Bold" w:hAnsi="Arial Bold"/>
      <w:b/>
    </w:rPr>
  </w:style>
  <w:style w:type="table" w:styleId="TableProfessional">
    <w:name w:val="Table Professional"/>
    <w:basedOn w:val="TableNormal"/>
    <w:rsid w:val="003F200F"/>
    <w:pPr>
      <w:tabs>
        <w:tab w:val="left" w:pos="720"/>
        <w:tab w:val="left" w:pos="5760"/>
      </w:tabs>
      <w:spacing w:after="0" w:line="240" w:lineRule="auto"/>
      <w:ind w:right="720"/>
    </w:pPr>
    <w:rPr>
      <w:rFonts w:ascii="Times New Roman" w:eastAsia="Times New Roman" w:hAnsi="Times New Roman" w:cs="Times New Roman"/>
      <w:sz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aliases w:val="List Bullets"/>
    <w:basedOn w:val="Normal"/>
    <w:link w:val="ListParagraphChar"/>
    <w:uiPriority w:val="34"/>
    <w:qFormat/>
    <w:rsid w:val="00B8571A"/>
    <w:pPr>
      <w:ind w:left="720"/>
      <w:contextualSpacing/>
    </w:pPr>
  </w:style>
  <w:style w:type="paragraph" w:customStyle="1" w:styleId="CompanyHeader">
    <w:name w:val="Company Header"/>
    <w:basedOn w:val="Normal"/>
    <w:rsid w:val="00AA7C43"/>
    <w:pPr>
      <w:ind w:left="288"/>
      <w:jc w:val="center"/>
    </w:pPr>
    <w:rPr>
      <w:rFonts w:ascii="Arial" w:hAnsi="Arial" w:cs="Arial"/>
      <w:b/>
      <w:bCs/>
      <w:noProof/>
      <w:sz w:val="28"/>
      <w:szCs w:val="28"/>
      <w:lang w:val="en-AU"/>
    </w:rPr>
  </w:style>
  <w:style w:type="paragraph" w:customStyle="1" w:styleId="Text">
    <w:name w:val="Text"/>
    <w:aliases w:val="tx"/>
    <w:basedOn w:val="Normal"/>
    <w:rsid w:val="00AA7C43"/>
    <w:pPr>
      <w:spacing w:before="120" w:after="240"/>
      <w:ind w:left="2160"/>
    </w:pPr>
    <w:rPr>
      <w:sz w:val="20"/>
    </w:rPr>
  </w:style>
  <w:style w:type="paragraph" w:customStyle="1" w:styleId="NumberedList">
    <w:name w:val="Numbered List"/>
    <w:basedOn w:val="Normal"/>
    <w:rsid w:val="00AA7C43"/>
    <w:pPr>
      <w:tabs>
        <w:tab w:val="num" w:pos="360"/>
      </w:tabs>
      <w:ind w:left="360" w:hanging="360"/>
    </w:pPr>
    <w:rPr>
      <w:szCs w:val="24"/>
    </w:rPr>
  </w:style>
  <w:style w:type="paragraph" w:styleId="TOCHeading">
    <w:name w:val="TOC Heading"/>
    <w:basedOn w:val="Heading1"/>
    <w:next w:val="Normal"/>
    <w:uiPriority w:val="39"/>
    <w:semiHidden/>
    <w:unhideWhenUsed/>
    <w:qFormat/>
    <w:rsid w:val="00FB2E26"/>
    <w:pPr>
      <w:keepLines/>
      <w:numPr>
        <w:numId w:val="0"/>
      </w:numPr>
      <w:spacing w:before="480" w:after="0" w:line="276" w:lineRule="auto"/>
      <w:outlineLvl w:val="9"/>
    </w:pPr>
    <w:rPr>
      <w:rFonts w:asciiTheme="majorHAnsi" w:eastAsiaTheme="majorEastAsia" w:hAnsiTheme="majorHAnsi" w:cstheme="majorBidi"/>
      <w:bCs/>
      <w:color w:val="2E74B5" w:themeColor="accent1" w:themeShade="BF"/>
      <w:kern w:val="0"/>
      <w:sz w:val="28"/>
      <w:szCs w:val="28"/>
      <w:lang w:eastAsia="ja-JP"/>
    </w:rPr>
  </w:style>
  <w:style w:type="character" w:customStyle="1" w:styleId="ListParagraphChar">
    <w:name w:val="List Paragraph Char"/>
    <w:aliases w:val="List Bullets Char"/>
    <w:link w:val="ListParagraph"/>
    <w:uiPriority w:val="34"/>
    <w:rsid w:val="000735BE"/>
    <w:rPr>
      <w:rFonts w:ascii="Times New Roman" w:eastAsia="Times New Roman" w:hAnsi="Times New Roman" w:cs="Times New Roman"/>
      <w:sz w:val="24"/>
      <w:lang w:bidi="ar-SA"/>
    </w:rPr>
  </w:style>
  <w:style w:type="paragraph" w:styleId="CommentText">
    <w:name w:val="annotation text"/>
    <w:basedOn w:val="Normal"/>
    <w:link w:val="CommentTextChar"/>
    <w:uiPriority w:val="99"/>
    <w:semiHidden/>
    <w:unhideWhenUsed/>
    <w:rsid w:val="00B6123C"/>
    <w:rPr>
      <w:sz w:val="20"/>
    </w:rPr>
  </w:style>
  <w:style w:type="character" w:customStyle="1" w:styleId="CommentTextChar">
    <w:name w:val="Comment Text Char"/>
    <w:basedOn w:val="DefaultParagraphFont"/>
    <w:link w:val="CommentText"/>
    <w:uiPriority w:val="99"/>
    <w:semiHidden/>
    <w:rsid w:val="00B6123C"/>
    <w:rPr>
      <w:rFonts w:ascii="Times New Roman" w:eastAsia="Times New Roman" w:hAnsi="Times New Roman" w:cs="Times New Roman"/>
      <w:sz w:val="20"/>
      <w:lang w:bidi="ar-SA"/>
    </w:rPr>
  </w:style>
  <w:style w:type="paragraph" w:styleId="CommentSubject">
    <w:name w:val="annotation subject"/>
    <w:basedOn w:val="CommentText"/>
    <w:next w:val="CommentText"/>
    <w:link w:val="CommentSubjectChar"/>
    <w:uiPriority w:val="99"/>
    <w:semiHidden/>
    <w:unhideWhenUsed/>
    <w:rsid w:val="00B6123C"/>
    <w:rPr>
      <w:b/>
      <w:bCs/>
    </w:rPr>
  </w:style>
  <w:style w:type="character" w:customStyle="1" w:styleId="CommentSubjectChar">
    <w:name w:val="Comment Subject Char"/>
    <w:basedOn w:val="CommentTextChar"/>
    <w:link w:val="CommentSubject"/>
    <w:uiPriority w:val="99"/>
    <w:semiHidden/>
    <w:rsid w:val="00B6123C"/>
    <w:rPr>
      <w:rFonts w:ascii="Times New Roman" w:eastAsia="Times New Roman" w:hAnsi="Times New Roman" w:cs="Times New Roman"/>
      <w:b/>
      <w:bCs/>
      <w:sz w:val="20"/>
      <w:lang w:bidi="ar-SA"/>
    </w:rPr>
  </w:style>
  <w:style w:type="character" w:customStyle="1" w:styleId="apple-converted-space">
    <w:name w:val="apple-converted-space"/>
    <w:basedOn w:val="DefaultParagraphFont"/>
    <w:rsid w:val="00E1459D"/>
  </w:style>
  <w:style w:type="paragraph" w:styleId="Revision">
    <w:name w:val="Revision"/>
    <w:hidden/>
    <w:uiPriority w:val="99"/>
    <w:semiHidden/>
    <w:rsid w:val="00F17217"/>
    <w:pPr>
      <w:spacing w:after="0" w:line="240" w:lineRule="auto"/>
    </w:pPr>
    <w:rPr>
      <w:rFonts w:ascii="Times New Roman" w:eastAsia="Times New Roman" w:hAnsi="Times New Roman" w:cs="Times New Roman"/>
      <w:sz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666571">
      <w:bodyDiv w:val="1"/>
      <w:marLeft w:val="0"/>
      <w:marRight w:val="0"/>
      <w:marTop w:val="0"/>
      <w:marBottom w:val="0"/>
      <w:divBdr>
        <w:top w:val="none" w:sz="0" w:space="0" w:color="auto"/>
        <w:left w:val="none" w:sz="0" w:space="0" w:color="auto"/>
        <w:bottom w:val="none" w:sz="0" w:space="0" w:color="auto"/>
        <w:right w:val="none" w:sz="0" w:space="0" w:color="auto"/>
      </w:divBdr>
    </w:div>
    <w:div w:id="489447607">
      <w:bodyDiv w:val="1"/>
      <w:marLeft w:val="0"/>
      <w:marRight w:val="0"/>
      <w:marTop w:val="0"/>
      <w:marBottom w:val="0"/>
      <w:divBdr>
        <w:top w:val="none" w:sz="0" w:space="0" w:color="auto"/>
        <w:left w:val="none" w:sz="0" w:space="0" w:color="auto"/>
        <w:bottom w:val="none" w:sz="0" w:space="0" w:color="auto"/>
        <w:right w:val="none" w:sz="0" w:space="0" w:color="auto"/>
      </w:divBdr>
    </w:div>
    <w:div w:id="616909707">
      <w:bodyDiv w:val="1"/>
      <w:marLeft w:val="0"/>
      <w:marRight w:val="0"/>
      <w:marTop w:val="0"/>
      <w:marBottom w:val="0"/>
      <w:divBdr>
        <w:top w:val="none" w:sz="0" w:space="0" w:color="auto"/>
        <w:left w:val="none" w:sz="0" w:space="0" w:color="auto"/>
        <w:bottom w:val="none" w:sz="0" w:space="0" w:color="auto"/>
        <w:right w:val="none" w:sz="0" w:space="0" w:color="auto"/>
      </w:divBdr>
    </w:div>
    <w:div w:id="802649303">
      <w:bodyDiv w:val="1"/>
      <w:marLeft w:val="0"/>
      <w:marRight w:val="0"/>
      <w:marTop w:val="0"/>
      <w:marBottom w:val="0"/>
      <w:divBdr>
        <w:top w:val="none" w:sz="0" w:space="0" w:color="auto"/>
        <w:left w:val="none" w:sz="0" w:space="0" w:color="auto"/>
        <w:bottom w:val="none" w:sz="0" w:space="0" w:color="auto"/>
        <w:right w:val="none" w:sz="0" w:space="0" w:color="auto"/>
      </w:divBdr>
    </w:div>
    <w:div w:id="184917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theme" Target="theme/theme1.xml"/><Relationship Id="rId21" Type="http://schemas.openxmlformats.org/officeDocument/2006/relationships/image" Target="media/image7.emf"/><Relationship Id="rId42" Type="http://schemas.openxmlformats.org/officeDocument/2006/relationships/oleObject" Target="embeddings/oleObject18.bin"/><Relationship Id="rId47" Type="http://schemas.openxmlformats.org/officeDocument/2006/relationships/image" Target="media/image19.emf"/><Relationship Id="rId63" Type="http://schemas.openxmlformats.org/officeDocument/2006/relationships/oleObject" Target="embeddings/oleObject29.bin"/><Relationship Id="rId68" Type="http://schemas.openxmlformats.org/officeDocument/2006/relationships/image" Target="media/image29.emf"/><Relationship Id="rId84" Type="http://schemas.openxmlformats.org/officeDocument/2006/relationships/image" Target="media/image37.emf"/><Relationship Id="rId89" Type="http://schemas.openxmlformats.org/officeDocument/2006/relationships/oleObject" Target="embeddings/oleObject42.bin"/><Relationship Id="rId112" Type="http://schemas.openxmlformats.org/officeDocument/2006/relationships/image" Target="media/image51.emf"/><Relationship Id="rId16" Type="http://schemas.openxmlformats.org/officeDocument/2006/relationships/oleObject" Target="embeddings/oleObject4.bin"/><Relationship Id="rId107" Type="http://schemas.openxmlformats.org/officeDocument/2006/relationships/oleObject" Target="embeddings/oleObject51.bin"/><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image" Target="media/image12.emf"/><Relationship Id="rId37" Type="http://schemas.openxmlformats.org/officeDocument/2006/relationships/image" Target="media/image14.emf"/><Relationship Id="rId40" Type="http://schemas.openxmlformats.org/officeDocument/2006/relationships/oleObject" Target="embeddings/oleObject17.bin"/><Relationship Id="rId45" Type="http://schemas.openxmlformats.org/officeDocument/2006/relationships/image" Target="media/image18.emf"/><Relationship Id="rId53" Type="http://schemas.openxmlformats.org/officeDocument/2006/relationships/oleObject" Target="embeddings/oleObject24.bin"/><Relationship Id="rId58" Type="http://schemas.openxmlformats.org/officeDocument/2006/relationships/image" Target="media/image24.emf"/><Relationship Id="rId66" Type="http://schemas.openxmlformats.org/officeDocument/2006/relationships/image" Target="media/image28.emf"/><Relationship Id="rId74" Type="http://schemas.openxmlformats.org/officeDocument/2006/relationships/image" Target="media/image32.emf"/><Relationship Id="rId79" Type="http://schemas.openxmlformats.org/officeDocument/2006/relationships/oleObject" Target="embeddings/oleObject37.bin"/><Relationship Id="rId87" Type="http://schemas.openxmlformats.org/officeDocument/2006/relationships/oleObject" Target="embeddings/oleObject41.bin"/><Relationship Id="rId102" Type="http://schemas.openxmlformats.org/officeDocument/2006/relationships/image" Target="media/image46.emf"/><Relationship Id="rId110" Type="http://schemas.openxmlformats.org/officeDocument/2006/relationships/image" Target="media/image50.emf"/><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oleObject" Target="embeddings/oleObject28.bin"/><Relationship Id="rId82" Type="http://schemas.openxmlformats.org/officeDocument/2006/relationships/image" Target="media/image36.emf"/><Relationship Id="rId90" Type="http://schemas.openxmlformats.org/officeDocument/2006/relationships/image" Target="media/image40.emf"/><Relationship Id="rId95" Type="http://schemas.openxmlformats.org/officeDocument/2006/relationships/oleObject" Target="embeddings/oleObject45.bin"/><Relationship Id="rId19" Type="http://schemas.openxmlformats.org/officeDocument/2006/relationships/image" Target="media/image6.emf"/><Relationship Id="rId14" Type="http://schemas.openxmlformats.org/officeDocument/2006/relationships/oleObject" Target="embeddings/oleObject2.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oleObject" Target="embeddings/oleObject11.bin"/><Relationship Id="rId35" Type="http://schemas.openxmlformats.org/officeDocument/2006/relationships/oleObject" Target="embeddings/oleObject14.bin"/><Relationship Id="rId43" Type="http://schemas.openxmlformats.org/officeDocument/2006/relationships/image" Target="media/image17.emf"/><Relationship Id="rId48" Type="http://schemas.openxmlformats.org/officeDocument/2006/relationships/oleObject" Target="embeddings/oleObject21.bin"/><Relationship Id="rId56" Type="http://schemas.openxmlformats.org/officeDocument/2006/relationships/image" Target="media/image23.emf"/><Relationship Id="rId64" Type="http://schemas.openxmlformats.org/officeDocument/2006/relationships/image" Target="media/image27.emf"/><Relationship Id="rId69" Type="http://schemas.openxmlformats.org/officeDocument/2006/relationships/oleObject" Target="embeddings/oleObject32.bin"/><Relationship Id="rId77" Type="http://schemas.openxmlformats.org/officeDocument/2006/relationships/oleObject" Target="embeddings/oleObject36.bin"/><Relationship Id="rId100" Type="http://schemas.openxmlformats.org/officeDocument/2006/relationships/image" Target="media/image45.emf"/><Relationship Id="rId105" Type="http://schemas.openxmlformats.org/officeDocument/2006/relationships/oleObject" Target="embeddings/oleObject50.bin"/><Relationship Id="rId113" Type="http://schemas.openxmlformats.org/officeDocument/2006/relationships/oleObject" Target="embeddings/oleObject54.bin"/><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1.emf"/><Relationship Id="rId80" Type="http://schemas.openxmlformats.org/officeDocument/2006/relationships/image" Target="media/image35.emf"/><Relationship Id="rId85" Type="http://schemas.openxmlformats.org/officeDocument/2006/relationships/oleObject" Target="embeddings/oleObject40.bin"/><Relationship Id="rId93" Type="http://schemas.openxmlformats.org/officeDocument/2006/relationships/oleObject" Target="embeddings/oleObject44.bin"/><Relationship Id="rId98"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oleObject" Target="embeddings/oleObject13.bin"/><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oleObject" Target="embeddings/oleObject27.bin"/><Relationship Id="rId67" Type="http://schemas.openxmlformats.org/officeDocument/2006/relationships/oleObject" Target="embeddings/oleObject31.bin"/><Relationship Id="rId103" Type="http://schemas.openxmlformats.org/officeDocument/2006/relationships/oleObject" Target="embeddings/oleObject49.bin"/><Relationship Id="rId108" Type="http://schemas.openxmlformats.org/officeDocument/2006/relationships/image" Target="media/image49.emf"/><Relationship Id="rId116" Type="http://schemas.openxmlformats.org/officeDocument/2006/relationships/fontTable" Target="fontTable.xml"/><Relationship Id="rId20" Type="http://schemas.openxmlformats.org/officeDocument/2006/relationships/oleObject" Target="embeddings/oleObject6.bin"/><Relationship Id="rId41" Type="http://schemas.openxmlformats.org/officeDocument/2006/relationships/image" Target="media/image16.emf"/><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0.emf"/><Relationship Id="rId75" Type="http://schemas.openxmlformats.org/officeDocument/2006/relationships/oleObject" Target="embeddings/oleObject35.bin"/><Relationship Id="rId83" Type="http://schemas.openxmlformats.org/officeDocument/2006/relationships/oleObject" Target="embeddings/oleObject39.bin"/><Relationship Id="rId88" Type="http://schemas.openxmlformats.org/officeDocument/2006/relationships/image" Target="media/image39.emf"/><Relationship Id="rId91" Type="http://schemas.openxmlformats.org/officeDocument/2006/relationships/oleObject" Target="embeddings/oleObject43.bin"/><Relationship Id="rId96" Type="http://schemas.openxmlformats.org/officeDocument/2006/relationships/image" Target="media/image43.emf"/><Relationship Id="rId111" Type="http://schemas.openxmlformats.org/officeDocument/2006/relationships/oleObject" Target="embeddings/oleObject53.bin"/><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oleObject" Target="embeddings/oleObject15.bin"/><Relationship Id="rId49" Type="http://schemas.openxmlformats.org/officeDocument/2006/relationships/image" Target="media/image20.emf"/><Relationship Id="rId57" Type="http://schemas.openxmlformats.org/officeDocument/2006/relationships/oleObject" Target="embeddings/oleObject26.bin"/><Relationship Id="rId106" Type="http://schemas.openxmlformats.org/officeDocument/2006/relationships/image" Target="media/image48.emf"/><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image" Target="media/image25.emf"/><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4.emf"/><Relationship Id="rId81" Type="http://schemas.openxmlformats.org/officeDocument/2006/relationships/oleObject" Target="embeddings/oleObject38.bin"/><Relationship Id="rId86" Type="http://schemas.openxmlformats.org/officeDocument/2006/relationships/image" Target="media/image38.emf"/><Relationship Id="rId94" Type="http://schemas.openxmlformats.org/officeDocument/2006/relationships/image" Target="media/image42.emf"/><Relationship Id="rId99" Type="http://schemas.openxmlformats.org/officeDocument/2006/relationships/oleObject" Target="embeddings/oleObject47.bin"/><Relationship Id="rId101" Type="http://schemas.openxmlformats.org/officeDocument/2006/relationships/oleObject" Target="embeddings/oleObject48.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oleObject" Target="embeddings/oleObject5.bin"/><Relationship Id="rId39" Type="http://schemas.openxmlformats.org/officeDocument/2006/relationships/image" Target="media/image15.emf"/><Relationship Id="rId109" Type="http://schemas.openxmlformats.org/officeDocument/2006/relationships/oleObject" Target="embeddings/oleObject52.bin"/><Relationship Id="rId34" Type="http://schemas.openxmlformats.org/officeDocument/2006/relationships/image" Target="media/image13.emf"/><Relationship Id="rId50" Type="http://schemas.openxmlformats.org/officeDocument/2006/relationships/oleObject" Target="embeddings/oleObject22.bin"/><Relationship Id="rId55" Type="http://schemas.openxmlformats.org/officeDocument/2006/relationships/oleObject" Target="embeddings/oleObject25.bin"/><Relationship Id="rId76" Type="http://schemas.openxmlformats.org/officeDocument/2006/relationships/image" Target="media/image33.emf"/><Relationship Id="rId97" Type="http://schemas.openxmlformats.org/officeDocument/2006/relationships/oleObject" Target="embeddings/oleObject46.bin"/><Relationship Id="rId104" Type="http://schemas.openxmlformats.org/officeDocument/2006/relationships/image" Target="media/image47.emf"/><Relationship Id="rId141"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oleObject" Target="embeddings/oleObject33.bin"/><Relationship Id="rId92"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1B9ADF-7B71-4B66-8583-573D73E50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86</Pages>
  <Words>11510</Words>
  <Characters>65607</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 Bisen</dc:creator>
  <cp:lastModifiedBy>Bibhu</cp:lastModifiedBy>
  <cp:revision>30</cp:revision>
  <cp:lastPrinted>2014-06-19T05:36:00Z</cp:lastPrinted>
  <dcterms:created xsi:type="dcterms:W3CDTF">2014-06-22T07:13:00Z</dcterms:created>
  <dcterms:modified xsi:type="dcterms:W3CDTF">2014-06-23T09:52:00Z</dcterms:modified>
</cp:coreProperties>
</file>